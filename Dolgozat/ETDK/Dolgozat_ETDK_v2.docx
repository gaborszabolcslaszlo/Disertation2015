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C6E8E8" w14:textId="77777777" w:rsidR="0084093F" w:rsidRPr="00183A02" w:rsidRDefault="0084093F" w:rsidP="00183A02">
      <w:pPr>
        <w:pStyle w:val="Textbody"/>
        <w:pageBreakBefore/>
        <w:spacing w:after="0" w:line="360" w:lineRule="auto"/>
        <w:jc w:val="center"/>
        <w:rPr>
          <w:rFonts w:cs="Times New Roman"/>
          <w:lang w:val="hu-HU"/>
        </w:rPr>
      </w:pPr>
      <w:r w:rsidRPr="00183A02">
        <w:rPr>
          <w:rFonts w:cs="Times New Roman"/>
          <w:b/>
          <w:bCs/>
          <w:lang w:val="hu-HU"/>
        </w:rPr>
        <w:t>Sapientia EMTE</w:t>
      </w:r>
    </w:p>
    <w:p w14:paraId="31E1F6AE" w14:textId="77777777" w:rsidR="0084093F" w:rsidRPr="00183A02" w:rsidRDefault="0084093F" w:rsidP="00183A02">
      <w:pPr>
        <w:pStyle w:val="Textbody"/>
        <w:spacing w:after="0" w:line="360" w:lineRule="auto"/>
        <w:jc w:val="center"/>
        <w:rPr>
          <w:rFonts w:cs="Times New Roman"/>
          <w:lang w:val="hu-HU"/>
        </w:rPr>
      </w:pPr>
      <w:r w:rsidRPr="00183A02">
        <w:rPr>
          <w:rFonts w:cs="Times New Roman"/>
          <w:b/>
          <w:bCs/>
          <w:lang w:val="hu-HU"/>
        </w:rPr>
        <w:t>Műszaki és Humántudományok Kar, Marosvásárhely</w:t>
      </w:r>
    </w:p>
    <w:p w14:paraId="44C1485A" w14:textId="5116EFF8" w:rsidR="0084093F" w:rsidRPr="00183A02" w:rsidRDefault="00E63D34" w:rsidP="00183A02">
      <w:pPr>
        <w:pStyle w:val="Textbody"/>
        <w:spacing w:after="0" w:line="360" w:lineRule="auto"/>
        <w:jc w:val="center"/>
        <w:rPr>
          <w:rFonts w:cs="Times New Roman"/>
          <w:lang w:val="hu-HU"/>
        </w:rPr>
      </w:pPr>
      <w:r w:rsidRPr="00183A02">
        <w:rPr>
          <w:rFonts w:cs="Times New Roman"/>
          <w:b/>
          <w:bCs/>
          <w:lang w:val="hu-HU"/>
        </w:rPr>
        <w:t>Villamosmérnöki</w:t>
      </w:r>
      <w:r w:rsidR="0084093F" w:rsidRPr="00183A02">
        <w:rPr>
          <w:rFonts w:cs="Times New Roman"/>
          <w:b/>
          <w:bCs/>
          <w:lang w:val="hu-HU"/>
        </w:rPr>
        <w:t xml:space="preserve"> Tanszék</w:t>
      </w:r>
    </w:p>
    <w:p w14:paraId="4601880D" w14:textId="77777777" w:rsidR="0084093F" w:rsidRPr="00183A02" w:rsidRDefault="0084093F" w:rsidP="00753DC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CD2F04" w14:textId="77777777" w:rsidR="0084093F" w:rsidRPr="00183A02" w:rsidRDefault="0084093F" w:rsidP="00753DC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91938E" w14:textId="77777777" w:rsidR="0084093F" w:rsidRPr="00183A02" w:rsidRDefault="0084093F" w:rsidP="00753DC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D68607" w14:textId="77777777" w:rsidR="0084093F" w:rsidRPr="00183A02" w:rsidRDefault="0084093F" w:rsidP="00753DC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E09369" w14:textId="77777777" w:rsidR="0084093F" w:rsidRPr="00183A02" w:rsidRDefault="0084093F" w:rsidP="00753DC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83E6F4" w14:textId="77777777" w:rsidR="0084093F" w:rsidRPr="00183A02" w:rsidDel="00271147" w:rsidRDefault="0084093F" w:rsidP="00753DCE">
      <w:pPr>
        <w:spacing w:after="0" w:line="360" w:lineRule="auto"/>
        <w:jc w:val="both"/>
        <w:rPr>
          <w:del w:id="1" w:author="laca" w:date="2015-05-01T01:59:00Z"/>
          <w:rFonts w:ascii="Times New Roman" w:hAnsi="Times New Roman" w:cs="Times New Roman"/>
          <w:sz w:val="24"/>
          <w:szCs w:val="24"/>
        </w:rPr>
      </w:pPr>
    </w:p>
    <w:p w14:paraId="3140073E" w14:textId="77777777" w:rsidR="0084093F" w:rsidRPr="00183A02" w:rsidRDefault="0084093F" w:rsidP="00753DC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629EE2" w14:textId="017CBE38" w:rsidR="0084093F" w:rsidRPr="00183A02" w:rsidRDefault="0084093F">
      <w:pPr>
        <w:spacing w:after="0" w:line="360" w:lineRule="auto"/>
        <w:ind w:left="2880" w:firstLine="720"/>
        <w:jc w:val="both"/>
        <w:rPr>
          <w:rFonts w:ascii="Times New Roman" w:hAnsi="Times New Roman" w:cs="Times New Roman"/>
          <w:sz w:val="24"/>
          <w:szCs w:val="24"/>
          <w:rPrChange w:id="2" w:author="laca" w:date="2015-04-27T16:04:00Z">
            <w:rPr/>
          </w:rPrChange>
        </w:rPr>
        <w:pPrChange w:id="3" w:author="laca" w:date="2015-04-17T22:19:00Z">
          <w:pPr>
            <w:spacing w:after="0" w:line="360" w:lineRule="auto"/>
            <w:jc w:val="both"/>
          </w:pPr>
        </w:pPrChange>
      </w:pPr>
      <w:del w:id="4" w:author="laca" w:date="2015-04-17T17:15:00Z">
        <w:r w:rsidRPr="00183A02" w:rsidDel="00CD0731">
          <w:rPr>
            <w:rFonts w:ascii="Times New Roman" w:hAnsi="Times New Roman" w:cs="Times New Roman"/>
            <w:sz w:val="40"/>
            <w:szCs w:val="40"/>
            <w:rPrChange w:id="5" w:author="laca" w:date="2015-04-27T16:04:00Z">
              <w:rPr/>
            </w:rPrChange>
          </w:rPr>
          <w:delText>&lt;</w:delText>
        </w:r>
      </w:del>
      <w:ins w:id="6" w:author="laca" w:date="2015-04-17T17:15:00Z">
        <w:r w:rsidR="00CD0731" w:rsidRPr="00183A02">
          <w:rPr>
            <w:rFonts w:ascii="Times New Roman" w:hAnsi="Times New Roman" w:cs="Times New Roman"/>
            <w:sz w:val="40"/>
            <w:szCs w:val="40"/>
            <w:rPrChange w:id="7" w:author="laca" w:date="2015-04-27T16:04:00Z">
              <w:rPr/>
            </w:rPrChange>
          </w:rPr>
          <w:t>iRoobo</w:t>
        </w:r>
      </w:ins>
      <w:del w:id="8" w:author="laca" w:date="2015-04-17T17:15:00Z">
        <w:r w:rsidRPr="00183A02" w:rsidDel="00CD0731">
          <w:rPr>
            <w:rFonts w:ascii="Times New Roman" w:hAnsi="Times New Roman" w:cs="Times New Roman"/>
            <w:sz w:val="24"/>
            <w:szCs w:val="24"/>
            <w:rPrChange w:id="9" w:author="laca" w:date="2015-04-27T16:04:00Z">
              <w:rPr/>
            </w:rPrChange>
          </w:rPr>
          <w:delText>SZAKDOLGOZAT CÍME&gt;</w:delText>
        </w:r>
      </w:del>
    </w:p>
    <w:p w14:paraId="61A7E5F2" w14:textId="77777777" w:rsidR="0084093F" w:rsidRPr="00183A02" w:rsidRDefault="0084093F" w:rsidP="00753DCE">
      <w:pPr>
        <w:pStyle w:val="Textbody"/>
        <w:spacing w:after="0" w:line="360" w:lineRule="auto"/>
        <w:ind w:left="360"/>
        <w:jc w:val="both"/>
        <w:rPr>
          <w:rFonts w:cs="Times New Roman"/>
          <w:lang w:val="hu-HU"/>
        </w:rPr>
      </w:pPr>
    </w:p>
    <w:p w14:paraId="012D7233" w14:textId="77777777" w:rsidR="0084093F" w:rsidRPr="00183A02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4782B69D" w14:textId="77777777" w:rsidR="0084093F" w:rsidRPr="00183A02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7CA485B1" w14:textId="77777777" w:rsidR="0084093F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3681C785" w14:textId="77777777" w:rsidR="00183A02" w:rsidRDefault="00183A02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2BD015B4" w14:textId="77777777" w:rsidR="00183A02" w:rsidRDefault="00183A02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68DD72CE" w14:textId="77777777" w:rsidR="00183A02" w:rsidRPr="00183A02" w:rsidRDefault="00183A02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4EA9C8BE" w14:textId="77777777" w:rsidR="0084093F" w:rsidRPr="00183A02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6286FB29" w14:textId="77777777" w:rsidR="0084093F" w:rsidRPr="00183A02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6F5E4170" w14:textId="77777777" w:rsidR="0084093F" w:rsidRPr="00183A02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0E0154F6" w14:textId="77777777" w:rsidR="0084093F" w:rsidRPr="00183A02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64250ACD" w14:textId="77777777" w:rsidR="0084093F" w:rsidRPr="00183A02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7C1C4578" w14:textId="77777777" w:rsidR="0084093F" w:rsidRPr="00183A02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63A1F51E" w14:textId="74C5FF06" w:rsidR="0084093F" w:rsidRPr="00183A02" w:rsidRDefault="00183A02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  <w:r w:rsidRPr="00183A02">
        <w:rPr>
          <w:lang w:val="hu-HU"/>
        </w:rPr>
        <w:t>Témavezető tanár</w:t>
      </w:r>
      <w:r w:rsidR="0084093F" w:rsidRPr="00183A02">
        <w:rPr>
          <w:rFonts w:cs="Times New Roman"/>
          <w:lang w:val="hu-HU"/>
        </w:rPr>
        <w:t>:</w:t>
      </w:r>
      <w:ins w:id="10" w:author="stbrassai" w:date="2015-04-17T22:37:00Z"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</w:ins>
      <w:r w:rsidRPr="00183A02">
        <w:rPr>
          <w:lang w:val="hu-HU"/>
        </w:rPr>
        <w:t>Szerző</w:t>
      </w:r>
      <w:ins w:id="11" w:author="stbrassai" w:date="2015-04-17T22:37:00Z">
        <w:r w:rsidR="00110DA4" w:rsidRPr="00183A02">
          <w:rPr>
            <w:rFonts w:cs="Times New Roman"/>
            <w:lang w:val="hu-HU"/>
          </w:rPr>
          <w:t>:</w:t>
        </w:r>
      </w:ins>
    </w:p>
    <w:p w14:paraId="574568B9" w14:textId="192482CA" w:rsidR="0084093F" w:rsidRPr="00183A02" w:rsidRDefault="001929DC" w:rsidP="00753DCE">
      <w:pPr>
        <w:pStyle w:val="Textbody"/>
        <w:spacing w:after="0" w:line="360" w:lineRule="auto"/>
        <w:ind w:left="360"/>
        <w:jc w:val="both"/>
        <w:rPr>
          <w:rFonts w:cs="Times New Roman"/>
          <w:lang w:val="hu-HU"/>
        </w:rPr>
      </w:pPr>
      <w:r w:rsidRPr="00183A02">
        <w:rPr>
          <w:rFonts w:cs="Times New Roman"/>
          <w:lang w:val="hu-HU"/>
        </w:rPr>
        <w:t>Dr. Brassai Sándor Tihamér</w:t>
      </w:r>
      <w:ins w:id="12" w:author="stbrassai" w:date="2015-04-17T22:37:00Z"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  <w:t>Gábor Szabolcs-László</w:t>
        </w:r>
      </w:ins>
    </w:p>
    <w:p w14:paraId="1CCF5F78" w14:textId="2A0A6707" w:rsidR="0084093F" w:rsidRPr="00183A02" w:rsidRDefault="0084093F" w:rsidP="00753DCE">
      <w:pPr>
        <w:pStyle w:val="Textbody"/>
        <w:spacing w:after="0" w:line="360" w:lineRule="auto"/>
        <w:ind w:left="360"/>
        <w:jc w:val="both"/>
        <w:rPr>
          <w:rFonts w:cs="Times New Roman"/>
          <w:lang w:val="hu-HU"/>
        </w:rPr>
      </w:pPr>
      <w:r w:rsidRPr="00183A02">
        <w:rPr>
          <w:rFonts w:cs="Times New Roman"/>
          <w:lang w:val="hu-HU"/>
        </w:rPr>
        <w:t>adjunktus</w:t>
      </w:r>
      <w:ins w:id="13" w:author="stbrassai" w:date="2015-04-17T22:37:00Z"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</w:r>
        <w:r w:rsidR="00110DA4" w:rsidRPr="00183A02">
          <w:rPr>
            <w:rFonts w:cs="Times New Roman"/>
            <w:lang w:val="hu-HU"/>
          </w:rPr>
          <w:tab/>
          <w:t>Automatizálás IV. év</w:t>
        </w:r>
      </w:ins>
    </w:p>
    <w:p w14:paraId="5A8E4566" w14:textId="77777777" w:rsidR="0084093F" w:rsidRPr="00183A02" w:rsidRDefault="0084093F" w:rsidP="00753DCE">
      <w:pPr>
        <w:pStyle w:val="Textbody"/>
        <w:spacing w:after="0" w:line="360" w:lineRule="auto"/>
        <w:jc w:val="both"/>
        <w:rPr>
          <w:rFonts w:cs="Times New Roman"/>
          <w:lang w:val="hu-HU"/>
        </w:rPr>
      </w:pPr>
    </w:p>
    <w:p w14:paraId="1F094CD9" w14:textId="1F0EF0EF" w:rsidR="0084093F" w:rsidRPr="00183A02" w:rsidDel="00110DA4" w:rsidRDefault="0084093F">
      <w:pPr>
        <w:pStyle w:val="Textbody"/>
        <w:spacing w:after="0" w:line="360" w:lineRule="auto"/>
        <w:ind w:left="6120"/>
        <w:jc w:val="both"/>
        <w:rPr>
          <w:del w:id="14" w:author="stbrassai" w:date="2015-04-17T22:37:00Z"/>
          <w:rFonts w:cs="Times New Roman"/>
          <w:lang w:val="hu-HU"/>
        </w:rPr>
        <w:pPrChange w:id="15" w:author="stbrassai" w:date="2015-04-17T22:36:00Z">
          <w:pPr>
            <w:pStyle w:val="Textbody"/>
            <w:spacing w:after="0" w:line="360" w:lineRule="auto"/>
            <w:jc w:val="both"/>
          </w:pPr>
        </w:pPrChange>
      </w:pPr>
      <w:del w:id="16" w:author="stbrassai" w:date="2015-04-17T22:37:00Z">
        <w:r w:rsidRPr="00183A02" w:rsidDel="00110DA4">
          <w:rPr>
            <w:rFonts w:cs="Times New Roman"/>
            <w:lang w:val="hu-HU"/>
          </w:rPr>
          <w:delText>Végzős hallgató:</w:delText>
        </w:r>
      </w:del>
    </w:p>
    <w:p w14:paraId="42D5DECC" w14:textId="5947146A" w:rsidR="001929DC" w:rsidRPr="00183A02" w:rsidDel="00110DA4" w:rsidRDefault="001929DC">
      <w:pPr>
        <w:pStyle w:val="Textbody"/>
        <w:spacing w:after="0" w:line="360" w:lineRule="auto"/>
        <w:ind w:left="6480"/>
        <w:jc w:val="both"/>
        <w:rPr>
          <w:del w:id="17" w:author="stbrassai" w:date="2015-04-17T22:37:00Z"/>
          <w:rFonts w:cs="Times New Roman"/>
          <w:lang w:val="hu-HU"/>
        </w:rPr>
        <w:pPrChange w:id="18" w:author="stbrassai" w:date="2015-04-17T22:36:00Z">
          <w:pPr>
            <w:pStyle w:val="Textbody"/>
            <w:spacing w:after="0" w:line="360" w:lineRule="auto"/>
            <w:ind w:left="360"/>
            <w:jc w:val="both"/>
          </w:pPr>
        </w:pPrChange>
      </w:pPr>
      <w:del w:id="19" w:author="stbrassai" w:date="2015-04-17T22:37:00Z">
        <w:r w:rsidRPr="00183A02" w:rsidDel="00110DA4">
          <w:rPr>
            <w:rFonts w:cs="Times New Roman"/>
            <w:lang w:val="hu-HU"/>
          </w:rPr>
          <w:delText>Gábor Szabolcs-László</w:delText>
        </w:r>
      </w:del>
    </w:p>
    <w:p w14:paraId="21D11A45" w14:textId="4D5725A1" w:rsidR="0084093F" w:rsidRPr="00183A02" w:rsidDel="00110DA4" w:rsidRDefault="001929DC">
      <w:pPr>
        <w:pStyle w:val="Textbody"/>
        <w:spacing w:after="0" w:line="360" w:lineRule="auto"/>
        <w:ind w:left="6480"/>
        <w:jc w:val="both"/>
        <w:rPr>
          <w:del w:id="20" w:author="stbrassai" w:date="2015-04-17T22:37:00Z"/>
          <w:rFonts w:cs="Times New Roman"/>
          <w:lang w:val="hu-HU"/>
        </w:rPr>
        <w:pPrChange w:id="21" w:author="stbrassai" w:date="2015-04-17T22:36:00Z">
          <w:pPr>
            <w:pStyle w:val="Textbody"/>
            <w:spacing w:after="0" w:line="360" w:lineRule="auto"/>
            <w:ind w:left="360"/>
            <w:jc w:val="both"/>
          </w:pPr>
        </w:pPrChange>
      </w:pPr>
      <w:del w:id="22" w:author="stbrassai" w:date="2015-04-17T22:37:00Z">
        <w:r w:rsidRPr="00183A02" w:rsidDel="00110DA4">
          <w:rPr>
            <w:rFonts w:cs="Times New Roman"/>
            <w:lang w:val="hu-HU"/>
          </w:rPr>
          <w:delText>Automatizálás IV</w:delText>
        </w:r>
        <w:r w:rsidR="0084093F" w:rsidRPr="00183A02" w:rsidDel="00110DA4">
          <w:rPr>
            <w:rFonts w:cs="Times New Roman"/>
            <w:lang w:val="hu-HU"/>
          </w:rPr>
          <w:delText>. év</w:delText>
        </w:r>
      </w:del>
    </w:p>
    <w:p w14:paraId="6DE97A97" w14:textId="77777777" w:rsidR="0084093F" w:rsidRPr="00183A02" w:rsidRDefault="0084093F" w:rsidP="00753DCE">
      <w:pPr>
        <w:pStyle w:val="Textbody"/>
        <w:spacing w:after="0" w:line="360" w:lineRule="auto"/>
        <w:ind w:left="360"/>
        <w:jc w:val="both"/>
        <w:rPr>
          <w:rFonts w:cs="Times New Roman"/>
          <w:lang w:val="hu-HU"/>
        </w:rPr>
      </w:pPr>
    </w:p>
    <w:p w14:paraId="3110F588" w14:textId="77777777" w:rsidR="0084093F" w:rsidRPr="00183A02" w:rsidRDefault="0084093F" w:rsidP="00753DCE">
      <w:pPr>
        <w:pStyle w:val="Textbody"/>
        <w:spacing w:after="0" w:line="360" w:lineRule="auto"/>
        <w:ind w:left="360"/>
        <w:jc w:val="both"/>
        <w:rPr>
          <w:rFonts w:cs="Times New Roman"/>
          <w:lang w:val="hu-HU"/>
        </w:rPr>
      </w:pPr>
    </w:p>
    <w:p w14:paraId="22AB5FA8" w14:textId="77777777" w:rsidR="00B11905" w:rsidRPr="00183A02" w:rsidRDefault="00B11905" w:rsidP="00183A02">
      <w:pPr>
        <w:spacing w:line="360" w:lineRule="auto"/>
        <w:jc w:val="center"/>
        <w:rPr>
          <w:ins w:id="23" w:author="laca" w:date="2015-04-27T16:04:00Z"/>
          <w:rFonts w:ascii="Times New Roman" w:hAnsi="Times New Roman" w:cs="Times New Roman"/>
          <w:sz w:val="24"/>
          <w:szCs w:val="24"/>
          <w:rPrChange w:id="24" w:author="laca" w:date="2015-04-27T16:04:00Z">
            <w:rPr>
              <w:ins w:id="25" w:author="laca" w:date="2015-04-27T16:04:00Z"/>
            </w:rPr>
          </w:rPrChange>
        </w:rPr>
      </w:pPr>
      <w:ins w:id="26" w:author="laca" w:date="2015-04-27T16:04:00Z">
        <w:r w:rsidRPr="00183A02">
          <w:rPr>
            <w:rFonts w:ascii="Times New Roman" w:hAnsi="Times New Roman" w:cs="Times New Roman"/>
            <w:sz w:val="24"/>
            <w:szCs w:val="24"/>
            <w:rPrChange w:id="27" w:author="laca" w:date="2015-04-27T16:04:00Z">
              <w:rPr/>
            </w:rPrChange>
          </w:rPr>
          <w:t>XVI. TDK Temesvár,</w:t>
        </w:r>
      </w:ins>
    </w:p>
    <w:p w14:paraId="238162FC" w14:textId="77777777" w:rsidR="00B11905" w:rsidRPr="00183A02" w:rsidRDefault="00B11905" w:rsidP="00183A02">
      <w:pPr>
        <w:spacing w:line="360" w:lineRule="auto"/>
        <w:jc w:val="center"/>
        <w:rPr>
          <w:ins w:id="28" w:author="laca" w:date="2015-04-27T16:04:00Z"/>
          <w:rFonts w:ascii="Times New Roman" w:hAnsi="Times New Roman" w:cs="Times New Roman"/>
          <w:sz w:val="24"/>
          <w:szCs w:val="24"/>
        </w:rPr>
      </w:pPr>
      <w:ins w:id="29" w:author="laca" w:date="2015-04-27T16:04:00Z">
        <w:r w:rsidRPr="00183A02">
          <w:rPr>
            <w:rFonts w:ascii="Times New Roman" w:hAnsi="Times New Roman" w:cs="Times New Roman"/>
            <w:sz w:val="24"/>
            <w:szCs w:val="24"/>
            <w:rPrChange w:id="30" w:author="laca" w:date="2015-04-27T16:04:00Z">
              <w:rPr/>
            </w:rPrChange>
          </w:rPr>
          <w:t>2015</w:t>
        </w:r>
      </w:ins>
    </w:p>
    <w:p w14:paraId="72A833DA" w14:textId="32C09F48" w:rsidR="0084093F" w:rsidRPr="00183A02" w:rsidDel="00B11905" w:rsidRDefault="0084093F">
      <w:pPr>
        <w:pStyle w:val="Textbody"/>
        <w:spacing w:after="0" w:line="360" w:lineRule="auto"/>
        <w:jc w:val="both"/>
        <w:rPr>
          <w:del w:id="31" w:author="laca" w:date="2015-04-27T16:04:00Z"/>
          <w:rFonts w:cs="Times New Roman"/>
          <w:lang w:val="hu-HU"/>
        </w:rPr>
      </w:pPr>
      <w:del w:id="32" w:author="laca" w:date="2015-04-27T16:04:00Z">
        <w:r w:rsidRPr="00183A02" w:rsidDel="00B11905">
          <w:rPr>
            <w:rFonts w:cs="Times New Roman"/>
            <w:b/>
            <w:lang w:val="hu-HU"/>
          </w:rPr>
          <w:delText>2015</w:delText>
        </w:r>
      </w:del>
    </w:p>
    <w:p w14:paraId="2FB08856" w14:textId="77777777" w:rsidR="005E4AFE" w:rsidRPr="00183A02" w:rsidDel="00AE24B6" w:rsidRDefault="00B31E0B" w:rsidP="00753DCE">
      <w:pPr>
        <w:pStyle w:val="TOC1"/>
        <w:tabs>
          <w:tab w:val="clear" w:pos="8778"/>
          <w:tab w:val="right" w:leader="dot" w:pos="8756"/>
        </w:tabs>
        <w:spacing w:line="360" w:lineRule="auto"/>
        <w:jc w:val="both"/>
        <w:rPr>
          <w:del w:id="33" w:author="laca" w:date="2015-04-27T18:22:00Z"/>
          <w:rFonts w:ascii="Times New Roman" w:hAnsi="Times New Roman" w:cs="Times New Roman"/>
          <w:sz w:val="24"/>
          <w:szCs w:val="24"/>
        </w:rPr>
      </w:pPr>
      <w:r w:rsidRPr="00183A02">
        <w:rPr>
          <w:rStyle w:val="IntenseEmphasis"/>
          <w:rFonts w:ascii="Times New Roman" w:hAnsi="Times New Roman" w:cs="Times New Roman"/>
          <w:sz w:val="24"/>
          <w:szCs w:val="24"/>
        </w:rPr>
        <w:br w:type="page"/>
      </w:r>
    </w:p>
    <w:customXmlInsRangeStart w:id="34" w:author="laca" w:date="2015-04-27T18:37:00Z"/>
    <w:sdt>
      <w:sdtPr>
        <w:rPr>
          <w:rFonts w:ascii="Times New Roman" w:eastAsiaTheme="minorEastAsia" w:hAnsi="Times New Roman" w:cs="Times New Roman"/>
          <w:caps/>
          <w:color w:val="auto"/>
          <w:sz w:val="24"/>
          <w:szCs w:val="24"/>
        </w:rPr>
        <w:id w:val="124744871"/>
        <w:docPartObj>
          <w:docPartGallery w:val="Table of Contents"/>
          <w:docPartUnique/>
        </w:docPartObj>
      </w:sdtPr>
      <w:sdtEndPr>
        <w:rPr>
          <w:b/>
          <w:bCs/>
          <w:caps w:val="0"/>
        </w:rPr>
      </w:sdtEndPr>
      <w:sdtContent>
        <w:customXmlInsRangeEnd w:id="34"/>
        <w:p w14:paraId="4596ADBD" w14:textId="1B806684" w:rsidR="005E4AFE" w:rsidRPr="00183A02" w:rsidRDefault="006E0DC9" w:rsidP="00753DCE">
          <w:pPr>
            <w:pStyle w:val="TOCHeading"/>
            <w:spacing w:line="360" w:lineRule="auto"/>
            <w:jc w:val="both"/>
            <w:rPr>
              <w:ins w:id="35" w:author="laca" w:date="2015-04-27T18:37:00Z"/>
              <w:rFonts w:ascii="Times New Roman" w:hAnsi="Times New Roman" w:cs="Times New Roman"/>
              <w:sz w:val="24"/>
              <w:szCs w:val="24"/>
            </w:rPr>
          </w:pPr>
          <w:r w:rsidRPr="00183A02">
            <w:rPr>
              <w:rFonts w:ascii="Times New Roman" w:hAnsi="Times New Roman" w:cs="Times New Roman"/>
              <w:sz w:val="24"/>
              <w:szCs w:val="24"/>
            </w:rPr>
            <w:t>Tartalom jegyzék</w:t>
          </w:r>
        </w:p>
        <w:p w14:paraId="46822B59" w14:textId="77777777" w:rsidR="00B8312C" w:rsidRDefault="000C1E87">
          <w:pPr>
            <w:pStyle w:val="TOC1"/>
            <w:rPr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r w:rsidRPr="00183A0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183A02">
            <w:rPr>
              <w:rFonts w:ascii="Times New Roman" w:hAnsi="Times New Roman" w:cs="Times New Roman"/>
              <w:sz w:val="24"/>
              <w:szCs w:val="24"/>
            </w:rPr>
            <w:instrText xml:space="preserve"> TOC \o "1-5" \h \z \u </w:instrText>
          </w:r>
          <w:r w:rsidRPr="00183A0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19222373" w:history="1">
            <w:r w:rsidR="00B8312C" w:rsidRPr="00B33EE9">
              <w:rPr>
                <w:rStyle w:val="Hyperlink"/>
                <w:rFonts w:ascii="Times New Roman" w:hAnsi="Times New Roman" w:cs="Times New Roman"/>
                <w:iCs/>
                <w:noProof/>
              </w:rPr>
              <w:t>2</w:t>
            </w:r>
            <w:r w:rsidR="00B8312C">
              <w:rPr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="00B8312C" w:rsidRPr="00B33EE9">
              <w:rPr>
                <w:rStyle w:val="Hyperlink"/>
                <w:rFonts w:ascii="Times New Roman" w:hAnsi="Times New Roman" w:cs="Times New Roman"/>
                <w:iCs/>
                <w:noProof/>
              </w:rPr>
              <w:t>Robot mechanikai felépítése</w:t>
            </w:r>
            <w:r w:rsidR="00B8312C">
              <w:rPr>
                <w:noProof/>
                <w:webHidden/>
              </w:rPr>
              <w:tab/>
            </w:r>
            <w:r w:rsidR="00B8312C">
              <w:rPr>
                <w:noProof/>
                <w:webHidden/>
              </w:rPr>
              <w:fldChar w:fldCharType="begin"/>
            </w:r>
            <w:r w:rsidR="00B8312C">
              <w:rPr>
                <w:noProof/>
                <w:webHidden/>
              </w:rPr>
              <w:instrText xml:space="preserve"> PAGEREF _Toc419222373 \h </w:instrText>
            </w:r>
            <w:r w:rsidR="00B8312C">
              <w:rPr>
                <w:noProof/>
                <w:webHidden/>
              </w:rPr>
            </w:r>
            <w:r w:rsidR="00B8312C"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5</w:t>
            </w:r>
            <w:r w:rsidR="00B8312C">
              <w:rPr>
                <w:noProof/>
                <w:webHidden/>
              </w:rPr>
              <w:fldChar w:fldCharType="end"/>
            </w:r>
          </w:hyperlink>
        </w:p>
        <w:p w14:paraId="0AC5E08F" w14:textId="77777777" w:rsidR="00B8312C" w:rsidRDefault="00B8312C">
          <w:pPr>
            <w:pStyle w:val="TOC1"/>
            <w:rPr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419222374" w:history="1">
            <w:r w:rsidRPr="00B33EE9">
              <w:rPr>
                <w:rStyle w:val="Hyperlink"/>
                <w:rFonts w:ascii="Times New Roman" w:hAnsi="Times New Roman" w:cs="Times New Roman"/>
                <w:iCs/>
                <w:noProof/>
              </w:rPr>
              <w:t>3</w:t>
            </w:r>
            <w:r>
              <w:rPr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iCs/>
                <w:noProof/>
              </w:rPr>
              <w:t>Hardever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47EA7" w14:textId="77777777" w:rsidR="00B8312C" w:rsidRDefault="00B8312C">
          <w:pPr>
            <w:pStyle w:val="TOC2"/>
            <w:tabs>
              <w:tab w:val="left" w:pos="880"/>
            </w:tabs>
            <w:rPr>
              <w:smallCaps w:val="0"/>
              <w:noProof/>
              <w:sz w:val="22"/>
              <w:szCs w:val="22"/>
              <w:lang w:val="en-US"/>
            </w:rPr>
          </w:pPr>
          <w:hyperlink w:anchor="_Toc419222375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>
              <w:rPr>
                <w:smallCap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FPGA Rendszer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BA90E" w14:textId="77777777" w:rsidR="00B8312C" w:rsidRDefault="00B8312C">
          <w:pPr>
            <w:pStyle w:val="TOC3"/>
            <w:tabs>
              <w:tab w:val="left" w:pos="1100"/>
              <w:tab w:val="right" w:leader="dot" w:pos="8778"/>
            </w:tabs>
            <w:rPr>
              <w:i w:val="0"/>
              <w:iCs w:val="0"/>
              <w:noProof/>
              <w:sz w:val="22"/>
              <w:szCs w:val="22"/>
              <w:lang w:val="en-US"/>
            </w:rPr>
          </w:pPr>
          <w:hyperlink w:anchor="_Toc419222376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3.1.1</w:t>
            </w:r>
            <w:r>
              <w:rPr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Zybo FPGA fejlesztőlap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15680" w14:textId="77777777" w:rsidR="00B8312C" w:rsidRDefault="00B8312C">
          <w:pPr>
            <w:pStyle w:val="TOC3"/>
            <w:tabs>
              <w:tab w:val="left" w:pos="1100"/>
              <w:tab w:val="right" w:leader="dot" w:pos="8778"/>
            </w:tabs>
            <w:rPr>
              <w:i w:val="0"/>
              <w:iCs w:val="0"/>
              <w:noProof/>
              <w:sz w:val="22"/>
              <w:szCs w:val="22"/>
              <w:lang w:val="en-US"/>
            </w:rPr>
          </w:pPr>
          <w:hyperlink w:anchor="_Toc419222377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3.1.2</w:t>
            </w:r>
            <w:r>
              <w:rPr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Spartan3e FPGA fejlesztőlap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0533B" w14:textId="77777777" w:rsidR="00B8312C" w:rsidRDefault="00B8312C">
          <w:pPr>
            <w:pStyle w:val="TOC3"/>
            <w:tabs>
              <w:tab w:val="left" w:pos="1100"/>
              <w:tab w:val="right" w:leader="dot" w:pos="8778"/>
            </w:tabs>
            <w:rPr>
              <w:i w:val="0"/>
              <w:iCs w:val="0"/>
              <w:noProof/>
              <w:sz w:val="22"/>
              <w:szCs w:val="22"/>
              <w:lang w:val="en-US"/>
            </w:rPr>
          </w:pPr>
          <w:hyperlink w:anchor="_Toc419222378" w:history="1">
            <w:r w:rsidRPr="00B33EE9">
              <w:rPr>
                <w:rStyle w:val="Hyperlink"/>
                <w:noProof/>
              </w:rPr>
              <w:t>3.1.3</w:t>
            </w:r>
            <w:r>
              <w:rPr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noProof/>
              </w:rPr>
              <w:t>Kommunikációs protokollok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5B309" w14:textId="77777777" w:rsidR="00B8312C" w:rsidRDefault="00B8312C">
          <w:pPr>
            <w:pStyle w:val="TOC4"/>
            <w:tabs>
              <w:tab w:val="left" w:pos="1540"/>
              <w:tab w:val="right" w:leader="dot" w:pos="8778"/>
            </w:tabs>
            <w:rPr>
              <w:noProof/>
              <w:sz w:val="22"/>
              <w:szCs w:val="22"/>
              <w:lang w:val="en-US"/>
            </w:rPr>
          </w:pPr>
          <w:hyperlink w:anchor="_Toc419222379" w:history="1">
            <w:r w:rsidRPr="00B33EE9">
              <w:rPr>
                <w:rStyle w:val="Hyperlink"/>
                <w:noProof/>
              </w:rPr>
              <w:t>3.1.3.1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noProof/>
              </w:rPr>
              <w:t>SPI kommunikációs protokoll: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22761" w14:textId="77777777" w:rsidR="00B8312C" w:rsidRDefault="00B8312C">
          <w:pPr>
            <w:pStyle w:val="TOC4"/>
            <w:tabs>
              <w:tab w:val="left" w:pos="1540"/>
              <w:tab w:val="right" w:leader="dot" w:pos="8778"/>
            </w:tabs>
            <w:rPr>
              <w:noProof/>
              <w:sz w:val="22"/>
              <w:szCs w:val="22"/>
              <w:lang w:val="en-US"/>
            </w:rPr>
          </w:pPr>
          <w:hyperlink w:anchor="_Toc419222380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3.1.3.2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Ethernet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D762C" w14:textId="77777777" w:rsidR="00B8312C" w:rsidRDefault="00B8312C">
          <w:pPr>
            <w:pStyle w:val="TOC2"/>
            <w:tabs>
              <w:tab w:val="left" w:pos="880"/>
            </w:tabs>
            <w:rPr>
              <w:smallCaps w:val="0"/>
              <w:noProof/>
              <w:sz w:val="22"/>
              <w:szCs w:val="22"/>
              <w:lang w:val="en-US"/>
            </w:rPr>
          </w:pPr>
          <w:hyperlink w:anchor="_Toc419222546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>
              <w:rPr>
                <w:smallCap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Szenzorok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B7032" w14:textId="77777777" w:rsidR="00B8312C" w:rsidRDefault="00B8312C">
          <w:pPr>
            <w:pStyle w:val="TOC3"/>
            <w:tabs>
              <w:tab w:val="left" w:pos="1100"/>
              <w:tab w:val="right" w:leader="dot" w:pos="8778"/>
            </w:tabs>
            <w:rPr>
              <w:i w:val="0"/>
              <w:iCs w:val="0"/>
              <w:noProof/>
              <w:sz w:val="22"/>
              <w:szCs w:val="22"/>
              <w:lang w:val="en-US"/>
            </w:rPr>
          </w:pPr>
          <w:hyperlink w:anchor="_Toc419222547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3.2.1</w:t>
            </w:r>
            <w:r>
              <w:rPr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Inkrementális Szenzor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BEB87" w14:textId="77777777" w:rsidR="00B8312C" w:rsidRDefault="00B8312C">
          <w:pPr>
            <w:pStyle w:val="TOC3"/>
            <w:tabs>
              <w:tab w:val="left" w:pos="1100"/>
              <w:tab w:val="right" w:leader="dot" w:pos="8778"/>
            </w:tabs>
            <w:rPr>
              <w:i w:val="0"/>
              <w:iCs w:val="0"/>
              <w:noProof/>
              <w:sz w:val="22"/>
              <w:szCs w:val="22"/>
              <w:lang w:val="en-US"/>
            </w:rPr>
          </w:pPr>
          <w:hyperlink w:anchor="_Toc419222548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3.2.2</w:t>
            </w:r>
            <w:r>
              <w:rPr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Relatív Pozíció mérése Inkrementális adó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7912F" w14:textId="77777777" w:rsidR="00B8312C" w:rsidRDefault="00B8312C">
          <w:pPr>
            <w:pStyle w:val="TOC3"/>
            <w:tabs>
              <w:tab w:val="left" w:pos="1100"/>
              <w:tab w:val="right" w:leader="dot" w:pos="8778"/>
            </w:tabs>
            <w:rPr>
              <w:i w:val="0"/>
              <w:iCs w:val="0"/>
              <w:noProof/>
              <w:sz w:val="22"/>
              <w:szCs w:val="22"/>
              <w:lang w:val="en-US"/>
            </w:rPr>
          </w:pPr>
          <w:hyperlink w:anchor="_Toc419222549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3.2.3</w:t>
            </w:r>
            <w:r>
              <w:rPr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Szögsebesség mérése Inkrementális adó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9645C" w14:textId="77777777" w:rsidR="00B8312C" w:rsidRDefault="00B8312C">
          <w:pPr>
            <w:pStyle w:val="TOC2"/>
            <w:tabs>
              <w:tab w:val="left" w:pos="880"/>
            </w:tabs>
            <w:rPr>
              <w:smallCaps w:val="0"/>
              <w:noProof/>
              <w:sz w:val="22"/>
              <w:szCs w:val="22"/>
              <w:lang w:val="en-US"/>
            </w:rPr>
          </w:pPr>
          <w:hyperlink w:anchor="_Toc419222550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>
              <w:rPr>
                <w:smallCap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SZABÁLYOZÓK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BDE4F" w14:textId="77777777" w:rsidR="00B8312C" w:rsidRDefault="00B8312C">
          <w:pPr>
            <w:pStyle w:val="TOC3"/>
            <w:tabs>
              <w:tab w:val="left" w:pos="1100"/>
              <w:tab w:val="right" w:leader="dot" w:pos="8778"/>
            </w:tabs>
            <w:rPr>
              <w:i w:val="0"/>
              <w:iCs w:val="0"/>
              <w:noProof/>
              <w:sz w:val="22"/>
              <w:szCs w:val="22"/>
              <w:lang w:val="en-US"/>
            </w:rPr>
          </w:pPr>
          <w:hyperlink w:anchor="_Toc419222551" w:history="1">
            <w:r w:rsidRPr="00B33EE9">
              <w:rPr>
                <w:rStyle w:val="Hyperlink"/>
                <w:rFonts w:ascii="Times New Roman" w:hAnsi="Times New Roman" w:cs="Times New Roman"/>
                <w:bCs/>
                <w:noProof/>
              </w:rPr>
              <w:t>3.3.1</w:t>
            </w:r>
            <w:r>
              <w:rPr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bCs/>
                <w:noProof/>
              </w:rPr>
              <w:t>Diszkrét Hardveres PID szabályozó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C6214" w14:textId="77777777" w:rsidR="00B8312C" w:rsidRDefault="00B8312C">
          <w:pPr>
            <w:pStyle w:val="TOC4"/>
            <w:tabs>
              <w:tab w:val="left" w:pos="1540"/>
              <w:tab w:val="right" w:leader="dot" w:pos="8778"/>
            </w:tabs>
            <w:rPr>
              <w:noProof/>
              <w:sz w:val="22"/>
              <w:szCs w:val="22"/>
              <w:lang w:val="en-US"/>
            </w:rPr>
          </w:pPr>
          <w:hyperlink w:anchor="_Toc419222552" w:history="1">
            <w:r w:rsidRPr="00B33EE9">
              <w:rPr>
                <w:rStyle w:val="Hyperlink"/>
                <w:noProof/>
              </w:rPr>
              <w:t>3.3.1.1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noProof/>
              </w:rPr>
              <w:t>Megvalósítás System Generátorban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B69E3" w14:textId="77777777" w:rsidR="00B8312C" w:rsidRDefault="00B8312C">
          <w:pPr>
            <w:pStyle w:val="TOC4"/>
            <w:tabs>
              <w:tab w:val="left" w:pos="1540"/>
              <w:tab w:val="right" w:leader="dot" w:pos="8778"/>
            </w:tabs>
            <w:rPr>
              <w:noProof/>
              <w:sz w:val="22"/>
              <w:szCs w:val="22"/>
              <w:lang w:val="en-US"/>
            </w:rPr>
          </w:pPr>
          <w:hyperlink w:anchor="_Toc419222553" w:history="1">
            <w:r w:rsidRPr="00B33EE9">
              <w:rPr>
                <w:rStyle w:val="Hyperlink"/>
                <w:noProof/>
              </w:rPr>
              <w:t>3.3.1.2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noProof/>
              </w:rPr>
              <w:t>Szoftveres Szimulációs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A1463" w14:textId="77777777" w:rsidR="00B8312C" w:rsidRDefault="00B8312C">
          <w:pPr>
            <w:pStyle w:val="TOC3"/>
            <w:tabs>
              <w:tab w:val="left" w:pos="1100"/>
              <w:tab w:val="right" w:leader="dot" w:pos="8778"/>
            </w:tabs>
            <w:rPr>
              <w:i w:val="0"/>
              <w:iCs w:val="0"/>
              <w:noProof/>
              <w:sz w:val="22"/>
              <w:szCs w:val="22"/>
              <w:lang w:val="en-US"/>
            </w:rPr>
          </w:pPr>
          <w:hyperlink w:anchor="_Toc419222554" w:history="1">
            <w:r w:rsidRPr="00B33EE9">
              <w:rPr>
                <w:rStyle w:val="Hyperlink"/>
                <w:noProof/>
              </w:rPr>
              <w:t>3.3.2</w:t>
            </w:r>
            <w:r>
              <w:rPr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noProof/>
              </w:rPr>
              <w:t>Pozíció Szabályozása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CFB98" w14:textId="77777777" w:rsidR="00B8312C" w:rsidRDefault="00B8312C">
          <w:pPr>
            <w:pStyle w:val="TOC4"/>
            <w:tabs>
              <w:tab w:val="left" w:pos="1540"/>
              <w:tab w:val="right" w:leader="dot" w:pos="8778"/>
            </w:tabs>
            <w:rPr>
              <w:noProof/>
              <w:sz w:val="22"/>
              <w:szCs w:val="22"/>
              <w:lang w:val="en-US"/>
            </w:rPr>
          </w:pPr>
          <w:hyperlink w:anchor="_Toc419222555" w:history="1">
            <w:r w:rsidRPr="00B33EE9">
              <w:rPr>
                <w:rStyle w:val="Hyperlink"/>
                <w:noProof/>
              </w:rPr>
              <w:t>3.3.2.1</w:t>
            </w:r>
            <w:r>
              <w:rPr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noProof/>
              </w:rPr>
              <w:t>A szabályozó felépítése: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CEA0E" w14:textId="77777777" w:rsidR="00B8312C" w:rsidRDefault="00B8312C">
          <w:pPr>
            <w:pStyle w:val="TOC2"/>
            <w:tabs>
              <w:tab w:val="left" w:pos="880"/>
            </w:tabs>
            <w:rPr>
              <w:smallCaps w:val="0"/>
              <w:noProof/>
              <w:sz w:val="22"/>
              <w:szCs w:val="22"/>
              <w:lang w:val="en-US"/>
            </w:rPr>
          </w:pPr>
          <w:hyperlink w:anchor="_Toc419222556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>
              <w:rPr>
                <w:smallCap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Sebesség és pozíció szabályozót tartalmazó IP mag generálása System Generator-ban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183C9" w14:textId="6EA8D176" w:rsidR="00B8312C" w:rsidRDefault="00B8312C">
          <w:pPr>
            <w:pStyle w:val="TOC1"/>
            <w:rPr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419222557" w:history="1">
            <w:r w:rsidRPr="00B33EE9">
              <w:rPr>
                <w:rStyle w:val="Hyperlink"/>
                <w:noProof/>
              </w:rPr>
              <w:t>4</w:t>
            </w:r>
            <w:r>
              <w:rPr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noProof/>
              </w:rPr>
              <w:t>Robot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99A1F" w14:textId="77777777" w:rsidR="00B8312C" w:rsidRDefault="00B8312C">
          <w:pPr>
            <w:pStyle w:val="TOC1"/>
            <w:rPr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419222559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5</w:t>
            </w:r>
            <w:r>
              <w:rPr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Következtetések: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A8AE0" w14:textId="77777777" w:rsidR="00B8312C" w:rsidRDefault="00B8312C">
          <w:pPr>
            <w:pStyle w:val="TOC1"/>
            <w:rPr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419222560" w:history="1"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6</w:t>
            </w:r>
            <w:r>
              <w:rPr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B33EE9">
              <w:rPr>
                <w:rStyle w:val="Hyperlink"/>
                <w:rFonts w:ascii="Times New Roman" w:hAnsi="Times New Roman" w:cs="Times New Roman"/>
                <w:noProof/>
              </w:rPr>
              <w:t>Szakirodalom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_Toc419222560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A3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401FA" w14:textId="7E6B0F25" w:rsidR="005E4AFE" w:rsidRPr="00183A02" w:rsidRDefault="000C1E87" w:rsidP="00753DCE">
          <w:pPr>
            <w:spacing w:line="360" w:lineRule="auto"/>
            <w:jc w:val="both"/>
            <w:rPr>
              <w:ins w:id="36" w:author="laca" w:date="2015-04-27T18:37:00Z"/>
              <w:rFonts w:ascii="Times New Roman" w:hAnsi="Times New Roman" w:cs="Times New Roman"/>
              <w:sz w:val="24"/>
              <w:szCs w:val="24"/>
            </w:rPr>
          </w:pPr>
          <w:r w:rsidRPr="00183A0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customXmlInsRangeStart w:id="37" w:author="laca" w:date="2015-04-27T18:37:00Z"/>
      </w:sdtContent>
    </w:sdt>
    <w:customXmlInsRangeEnd w:id="37"/>
    <w:p w14:paraId="11493E95" w14:textId="1A43A228" w:rsidR="00AE24B6" w:rsidRPr="00183A02" w:rsidDel="00AE24B6" w:rsidRDefault="00791C7E" w:rsidP="000B7929">
      <w:pPr>
        <w:pStyle w:val="TOC1"/>
        <w:rPr>
          <w:del w:id="38" w:author="laca" w:date="2015-04-27T18:22:00Z"/>
        </w:rPr>
      </w:pPr>
      <w:del w:id="39" w:author="laca" w:date="2015-04-27T18:30:00Z">
        <w:r w:rsidRPr="00183A02" w:rsidDel="001374F0">
          <w:rPr>
            <w:rStyle w:val="IntenseEmphasis"/>
            <w:rFonts w:ascii="Times New Roman" w:hAnsi="Times New Roman" w:cs="Times New Roman"/>
            <w:b/>
            <w:bCs/>
            <w:caps w:val="0"/>
            <w:sz w:val="24"/>
            <w:szCs w:val="24"/>
          </w:rPr>
          <w:fldChar w:fldCharType="begin"/>
        </w:r>
        <w:r w:rsidRPr="00183A02" w:rsidDel="001374F0">
          <w:rPr>
            <w:rStyle w:val="IntenseEmphasis"/>
            <w:rFonts w:ascii="Times New Roman" w:hAnsi="Times New Roman" w:cs="Times New Roman"/>
            <w:sz w:val="24"/>
            <w:szCs w:val="24"/>
          </w:rPr>
          <w:delInstrText xml:space="preserve"> TOC \o "1-4" \h \z \u </w:delInstrText>
        </w:r>
        <w:r w:rsidRPr="00183A02" w:rsidDel="001374F0">
          <w:rPr>
            <w:rStyle w:val="IntenseEmphasis"/>
            <w:rFonts w:ascii="Times New Roman" w:hAnsi="Times New Roman" w:cs="Times New Roman"/>
            <w:b/>
            <w:bCs/>
            <w:caps w:val="0"/>
            <w:sz w:val="24"/>
            <w:szCs w:val="24"/>
          </w:rPr>
          <w:fldChar w:fldCharType="separate"/>
        </w:r>
      </w:del>
    </w:p>
    <w:p w14:paraId="035BFAFA" w14:textId="77777777" w:rsidR="001C1E12" w:rsidRPr="00183A02" w:rsidDel="001C1E12" w:rsidRDefault="001C1E12" w:rsidP="000B7929">
      <w:pPr>
        <w:pStyle w:val="TOC1"/>
        <w:rPr>
          <w:del w:id="40" w:author="laca" w:date="2015-04-17T22:26:00Z"/>
        </w:rPr>
      </w:pPr>
    </w:p>
    <w:p w14:paraId="3DEDF204" w14:textId="77777777" w:rsidR="0072408A" w:rsidRPr="00183A02" w:rsidDel="0072408A" w:rsidRDefault="0072408A" w:rsidP="000B7929">
      <w:pPr>
        <w:pStyle w:val="TOC1"/>
        <w:rPr>
          <w:del w:id="41" w:author="laca" w:date="2015-04-17T22:25:00Z"/>
        </w:rPr>
      </w:pPr>
    </w:p>
    <w:p w14:paraId="4B08F793" w14:textId="77777777" w:rsidR="00BC755A" w:rsidRPr="00183A02" w:rsidDel="00BC755A" w:rsidRDefault="00BC755A" w:rsidP="000B7929">
      <w:pPr>
        <w:pStyle w:val="TOC1"/>
        <w:rPr>
          <w:del w:id="42" w:author="laca" w:date="2015-04-17T22:16:00Z"/>
        </w:rPr>
      </w:pPr>
    </w:p>
    <w:p w14:paraId="4FF50F28" w14:textId="77777777" w:rsidR="00DF1B73" w:rsidRPr="00183A02" w:rsidDel="00DF1B73" w:rsidRDefault="00DF1B73" w:rsidP="000B7929">
      <w:pPr>
        <w:pStyle w:val="TOC1"/>
        <w:rPr>
          <w:del w:id="43" w:author="laca" w:date="2015-04-17T19:49:00Z"/>
        </w:rPr>
      </w:pPr>
    </w:p>
    <w:p w14:paraId="79BBED8B" w14:textId="77777777" w:rsidR="00514823" w:rsidRPr="00183A02" w:rsidDel="00514823" w:rsidRDefault="00514823" w:rsidP="000B7929">
      <w:pPr>
        <w:pStyle w:val="TOC1"/>
        <w:rPr>
          <w:del w:id="44" w:author="laca" w:date="2015-04-17T19:48:00Z"/>
        </w:rPr>
      </w:pPr>
    </w:p>
    <w:p w14:paraId="101938DD" w14:textId="77777777" w:rsidR="00157A14" w:rsidRPr="00183A02" w:rsidDel="00157A14" w:rsidRDefault="00157A14" w:rsidP="000B7929">
      <w:pPr>
        <w:pStyle w:val="TOC1"/>
        <w:rPr>
          <w:del w:id="45" w:author="laca" w:date="2015-04-17T18:27:00Z"/>
        </w:rPr>
      </w:pPr>
    </w:p>
    <w:p w14:paraId="76781BA6" w14:textId="77777777" w:rsidR="009A01A1" w:rsidRPr="00183A02" w:rsidDel="009A01A1" w:rsidRDefault="009A01A1" w:rsidP="000B7929">
      <w:pPr>
        <w:pStyle w:val="TOC1"/>
        <w:rPr>
          <w:del w:id="46" w:author="laca" w:date="2015-04-17T18:26:00Z"/>
        </w:rPr>
      </w:pPr>
    </w:p>
    <w:p w14:paraId="1EAC5915" w14:textId="77777777" w:rsidR="00CD0731" w:rsidRPr="00183A02" w:rsidDel="00CD0731" w:rsidRDefault="00CD0731" w:rsidP="000B7929">
      <w:pPr>
        <w:pStyle w:val="TOC1"/>
        <w:rPr>
          <w:del w:id="47" w:author="laca" w:date="2015-04-17T17:18:00Z"/>
        </w:rPr>
      </w:pPr>
    </w:p>
    <w:p w14:paraId="154952D8" w14:textId="77777777" w:rsidR="002D7DA7" w:rsidRPr="00183A02" w:rsidDel="002D7DA7" w:rsidRDefault="002D7DA7">
      <w:pPr>
        <w:pStyle w:val="TOC1"/>
        <w:tabs>
          <w:tab w:val="clear" w:pos="8778"/>
          <w:tab w:val="right" w:leader="dot" w:pos="8756"/>
        </w:tabs>
        <w:rPr>
          <w:del w:id="48" w:author="laca" w:date="2015-04-17T15:15:00Z"/>
        </w:rPr>
      </w:pPr>
    </w:p>
    <w:p w14:paraId="3BF85A4E" w14:textId="77777777" w:rsidR="002D7DA7" w:rsidRPr="00183A02" w:rsidDel="002D7DA7" w:rsidRDefault="002D7DA7" w:rsidP="000B7929">
      <w:pPr>
        <w:pStyle w:val="TOC1"/>
        <w:rPr>
          <w:del w:id="49" w:author="laca" w:date="2015-04-17T15:12:00Z"/>
        </w:rPr>
      </w:pPr>
    </w:p>
    <w:p w14:paraId="3452E51B" w14:textId="77777777" w:rsidR="002D7DA7" w:rsidRPr="00183A02" w:rsidDel="002D7DA7" w:rsidRDefault="002D7DA7">
      <w:pPr>
        <w:pStyle w:val="TOC1"/>
        <w:tabs>
          <w:tab w:val="clear" w:pos="8778"/>
          <w:tab w:val="right" w:leader="dot" w:pos="8756"/>
        </w:tabs>
        <w:rPr>
          <w:del w:id="50" w:author="laca" w:date="2015-04-17T15:10:00Z"/>
        </w:rPr>
        <w:pPrChange w:id="51" w:author="laca" w:date="2015-04-27T18:30:00Z">
          <w:pPr>
            <w:pStyle w:val="TOC1"/>
            <w:tabs>
              <w:tab w:val="clear" w:pos="8778"/>
              <w:tab w:val="right" w:leader="dot" w:pos="8756"/>
            </w:tabs>
            <w:spacing w:line="360" w:lineRule="auto"/>
          </w:pPr>
        </w:pPrChange>
      </w:pPr>
    </w:p>
    <w:p w14:paraId="736AD41A" w14:textId="77777777" w:rsidR="000C424E" w:rsidRPr="00183A02" w:rsidDel="002D7DA7" w:rsidRDefault="000C424E" w:rsidP="000B7929">
      <w:pPr>
        <w:pStyle w:val="TOC1"/>
        <w:rPr>
          <w:del w:id="52" w:author="laca" w:date="2015-04-17T15:10:00Z"/>
        </w:rPr>
      </w:pPr>
      <w:del w:id="53" w:author="laca" w:date="2015-04-17T15:10:00Z"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i/>
            <w:iCs/>
            <w:caps w:val="0"/>
            <w:color w:val="auto"/>
            <w:sz w:val="24"/>
            <w:szCs w:val="24"/>
          </w:rPr>
          <w:delText>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SZABÁLYZÓK</w:delText>
        </w:r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i/>
            <w:iCs/>
            <w:caps w:val="0"/>
            <w:color w:val="auto"/>
            <w:sz w:val="24"/>
            <w:szCs w:val="24"/>
          </w:rPr>
          <w:delText>:</w:delText>
        </w:r>
        <w:r w:rsidRPr="00183A02" w:rsidDel="002D7DA7">
          <w:rPr>
            <w:webHidden/>
          </w:rPr>
          <w:tab/>
          <w:delText>4</w:delText>
        </w:r>
      </w:del>
    </w:p>
    <w:p w14:paraId="6457D93D" w14:textId="77777777" w:rsidR="000C424E" w:rsidRPr="00183A02" w:rsidDel="002D7DA7" w:rsidRDefault="000C424E">
      <w:pPr>
        <w:pStyle w:val="TOC1"/>
        <w:rPr>
          <w:del w:id="54" w:author="laca" w:date="2015-04-17T15:10:00Z"/>
        </w:rPr>
        <w:pPrChange w:id="55" w:author="laca" w:date="2015-04-27T18:30:00Z">
          <w:pPr>
            <w:pStyle w:val="TOC2"/>
            <w:tabs>
              <w:tab w:val="left" w:pos="880"/>
            </w:tabs>
          </w:pPr>
        </w:pPrChange>
      </w:pPr>
      <w:del w:id="56" w:author="laca" w:date="2015-04-17T15:10:00Z"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i/>
            <w:iCs/>
            <w:smallCaps/>
            <w:color w:val="auto"/>
            <w:sz w:val="24"/>
            <w:szCs w:val="24"/>
          </w:rPr>
          <w:delText>1.1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i/>
            <w:iCs/>
            <w:smallCaps/>
            <w:color w:val="auto"/>
            <w:sz w:val="24"/>
            <w:szCs w:val="24"/>
          </w:rPr>
          <w:delText>Diszkrét Hardveres PID szabályozó</w:delText>
        </w:r>
        <w:r w:rsidRPr="00183A02" w:rsidDel="002D7DA7">
          <w:rPr>
            <w:webHidden/>
          </w:rPr>
          <w:tab/>
          <w:delText>4</w:delText>
        </w:r>
      </w:del>
    </w:p>
    <w:p w14:paraId="1935D34D" w14:textId="77777777" w:rsidR="000C424E" w:rsidRPr="00183A02" w:rsidDel="002D7DA7" w:rsidRDefault="000C424E">
      <w:pPr>
        <w:pStyle w:val="TOC1"/>
        <w:rPr>
          <w:del w:id="57" w:author="laca" w:date="2015-04-17T15:10:00Z"/>
        </w:rPr>
        <w:pPrChange w:id="58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59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1.1.1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Megvalósítás System Generátorban</w:delText>
        </w:r>
        <w:r w:rsidRPr="00183A02" w:rsidDel="002D7DA7">
          <w:rPr>
            <w:webHidden/>
          </w:rPr>
          <w:tab/>
          <w:delText>6</w:delText>
        </w:r>
      </w:del>
    </w:p>
    <w:p w14:paraId="40F7F828" w14:textId="77777777" w:rsidR="000C424E" w:rsidRPr="00183A02" w:rsidDel="002D7DA7" w:rsidRDefault="000C424E">
      <w:pPr>
        <w:pStyle w:val="TOC1"/>
        <w:rPr>
          <w:del w:id="60" w:author="laca" w:date="2015-04-17T15:10:00Z"/>
        </w:rPr>
        <w:pPrChange w:id="61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62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1.1.2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Szoftveres Szimulációs eredmények</w:delText>
        </w:r>
        <w:r w:rsidRPr="00183A02" w:rsidDel="002D7DA7">
          <w:rPr>
            <w:webHidden/>
          </w:rPr>
          <w:tab/>
          <w:delText>7</w:delText>
        </w:r>
      </w:del>
    </w:p>
    <w:p w14:paraId="03F7DF71" w14:textId="77777777" w:rsidR="000C424E" w:rsidRPr="00183A02" w:rsidDel="002D7DA7" w:rsidRDefault="000C424E">
      <w:pPr>
        <w:pStyle w:val="TOC1"/>
        <w:rPr>
          <w:del w:id="63" w:author="laca" w:date="2015-04-17T15:10:00Z"/>
        </w:rPr>
        <w:pPrChange w:id="64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65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1.1.3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 xml:space="preserve">Q paraméterek számolása </w:delText>
        </w:r>
        <m:oMath>
          <m:r>
            <m:rPr>
              <m:sty m:val="b"/>
            </m:rPr>
            <w:rPr>
              <w:rStyle w:val="Hyperlink"/>
              <w:rFonts w:ascii="Cambria Math" w:hAnsi="Cambria Math" w:cs="Times New Roman"/>
              <w:color w:val="auto"/>
              <w:sz w:val="24"/>
              <w:szCs w:val="24"/>
              <w:rPrChange w:id="66" w:author="laca" w:date="2015-04-17T19:05:00Z">
                <w:rPr>
                  <w:rStyle w:val="Hyperlink"/>
                  <w:rFonts w:ascii="Cambria Math" w:hAnsi="Cambria Math"/>
                  <w:noProof/>
                  <w:color w:val="auto"/>
                </w:rPr>
              </w:rPrChange>
            </w:rPr>
            <m:t>Ti, Td, Kp, Ts</m:t>
          </m:r>
        </m:oMath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 xml:space="preserve"> alapján.</w:delText>
        </w:r>
        <w:r w:rsidRPr="00183A02" w:rsidDel="002D7DA7">
          <w:rPr>
            <w:webHidden/>
          </w:rPr>
          <w:tab/>
          <w:delText>8</w:delText>
        </w:r>
      </w:del>
    </w:p>
    <w:p w14:paraId="57439B69" w14:textId="77777777" w:rsidR="000C424E" w:rsidRPr="00183A02" w:rsidDel="002D7DA7" w:rsidRDefault="000C424E">
      <w:pPr>
        <w:pStyle w:val="TOC1"/>
        <w:rPr>
          <w:del w:id="67" w:author="laca" w:date="2015-04-17T15:10:00Z"/>
        </w:rPr>
        <w:pPrChange w:id="68" w:author="laca" w:date="2015-04-27T18:30:00Z">
          <w:pPr>
            <w:pStyle w:val="TOC2"/>
            <w:tabs>
              <w:tab w:val="left" w:pos="880"/>
            </w:tabs>
          </w:pPr>
        </w:pPrChange>
      </w:pPr>
      <w:del w:id="69" w:author="laca" w:date="2015-04-17T15:10:00Z"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  <w:rPrChange w:id="70" w:author="laca" w:date="2015-04-17T19:05:00Z">
              <w:rPr>
                <w:rStyle w:val="Hyperlink"/>
                <w:smallCaps w:val="0"/>
                <w:noProof/>
                <w:color w:val="auto"/>
                <w:highlight w:val="yellow"/>
              </w:rPr>
            </w:rPrChange>
          </w:rPr>
          <w:delText>1.2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  <w:rPrChange w:id="71" w:author="laca" w:date="2015-04-17T19:05:00Z">
              <w:rPr>
                <w:rStyle w:val="Hyperlink"/>
                <w:smallCaps w:val="0"/>
                <w:noProof/>
                <w:color w:val="auto"/>
                <w:highlight w:val="yellow"/>
              </w:rPr>
            </w:rPrChange>
          </w:rPr>
          <w:delText>Pozíció Szabályzása</w:delText>
        </w:r>
        <w:r w:rsidRPr="00183A02" w:rsidDel="002D7DA7">
          <w:rPr>
            <w:webHidden/>
          </w:rPr>
          <w:tab/>
          <w:delText>9</w:delText>
        </w:r>
      </w:del>
    </w:p>
    <w:p w14:paraId="57ADEF2C" w14:textId="77777777" w:rsidR="000C424E" w:rsidRPr="00183A02" w:rsidDel="002D7DA7" w:rsidRDefault="000C424E">
      <w:pPr>
        <w:pStyle w:val="TOC1"/>
        <w:rPr>
          <w:del w:id="72" w:author="laca" w:date="2015-04-17T15:10:00Z"/>
        </w:rPr>
        <w:pPrChange w:id="73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74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1.2.1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A szabályzó felépítése:</w:delText>
        </w:r>
        <w:r w:rsidRPr="00183A02" w:rsidDel="002D7DA7">
          <w:rPr>
            <w:webHidden/>
          </w:rPr>
          <w:tab/>
          <w:delText>9</w:delText>
        </w:r>
      </w:del>
    </w:p>
    <w:p w14:paraId="46BD57A1" w14:textId="77777777" w:rsidR="000C424E" w:rsidRPr="00183A02" w:rsidDel="002D7DA7" w:rsidRDefault="000C424E">
      <w:pPr>
        <w:pStyle w:val="TOC1"/>
        <w:rPr>
          <w:del w:id="75" w:author="laca" w:date="2015-04-17T15:10:00Z"/>
        </w:rPr>
        <w:pPrChange w:id="76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77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1.2.2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Szabályozó szimulálása</w:delText>
        </w:r>
        <w:r w:rsidRPr="00183A02" w:rsidDel="002D7DA7">
          <w:rPr>
            <w:webHidden/>
          </w:rPr>
          <w:tab/>
          <w:delText>10</w:delText>
        </w:r>
      </w:del>
    </w:p>
    <w:p w14:paraId="68D7A3DC" w14:textId="77777777" w:rsidR="000C424E" w:rsidRPr="00183A02" w:rsidDel="002D7DA7" w:rsidRDefault="000C424E">
      <w:pPr>
        <w:pStyle w:val="TOC1"/>
        <w:rPr>
          <w:del w:id="78" w:author="laca" w:date="2015-04-17T15:10:00Z"/>
        </w:rPr>
        <w:pPrChange w:id="79" w:author="laca" w:date="2015-04-27T18:30:00Z">
          <w:pPr>
            <w:pStyle w:val="TOC2"/>
            <w:tabs>
              <w:tab w:val="left" w:pos="880"/>
            </w:tabs>
          </w:pPr>
        </w:pPrChange>
      </w:pPr>
      <w:del w:id="80" w:author="laca" w:date="2015-04-17T15:10:00Z"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1.3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Hardveres mérések</w:delText>
        </w:r>
        <w:r w:rsidRPr="00183A02" w:rsidDel="002D7DA7">
          <w:rPr>
            <w:webHidden/>
          </w:rPr>
          <w:tab/>
          <w:delText>11</w:delText>
        </w:r>
      </w:del>
    </w:p>
    <w:p w14:paraId="33B63019" w14:textId="77777777" w:rsidR="000C424E" w:rsidRPr="00183A02" w:rsidDel="002D7DA7" w:rsidRDefault="000C424E">
      <w:pPr>
        <w:pStyle w:val="TOC1"/>
        <w:rPr>
          <w:del w:id="81" w:author="laca" w:date="2015-04-17T15:10:00Z"/>
        </w:rPr>
        <w:pPrChange w:id="82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83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1.3.1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Dc motor sebesség szabályzása mérőstandon</w:delText>
        </w:r>
        <w:r w:rsidRPr="00183A02" w:rsidDel="002D7DA7">
          <w:rPr>
            <w:webHidden/>
          </w:rPr>
          <w:tab/>
          <w:delText>11</w:delText>
        </w:r>
      </w:del>
    </w:p>
    <w:p w14:paraId="6F600E9D" w14:textId="77777777" w:rsidR="000C424E" w:rsidRPr="00183A02" w:rsidDel="002D7DA7" w:rsidRDefault="000C424E">
      <w:pPr>
        <w:pStyle w:val="TOC1"/>
        <w:rPr>
          <w:del w:id="84" w:author="laca" w:date="2015-04-17T15:10:00Z"/>
        </w:rPr>
        <w:pPrChange w:id="85" w:author="laca" w:date="2015-04-27T18:30:00Z">
          <w:pPr>
            <w:pStyle w:val="TOC2"/>
            <w:tabs>
              <w:tab w:val="left" w:pos="880"/>
            </w:tabs>
          </w:pPr>
        </w:pPrChange>
      </w:pPr>
      <w:del w:id="86" w:author="laca" w:date="2015-04-17T15:10:00Z"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1.4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Sebesség és pozíció szabályzót tartalmazó IP mag generálása System Generatorban</w:delText>
        </w:r>
        <w:r w:rsidRPr="00183A02" w:rsidDel="002D7DA7">
          <w:rPr>
            <w:webHidden/>
          </w:rPr>
          <w:tab/>
          <w:delText>12</w:delText>
        </w:r>
      </w:del>
    </w:p>
    <w:p w14:paraId="531D8D94" w14:textId="77777777" w:rsidR="000C424E" w:rsidRPr="00183A02" w:rsidDel="002D7DA7" w:rsidRDefault="000C424E" w:rsidP="000B7929">
      <w:pPr>
        <w:pStyle w:val="TOC1"/>
        <w:rPr>
          <w:del w:id="87" w:author="laca" w:date="2015-04-17T15:10:00Z"/>
        </w:rPr>
      </w:pPr>
      <w:del w:id="88" w:author="laca" w:date="2015-04-17T15:10:00Z"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2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Szenzorok</w:delText>
        </w:r>
        <w:r w:rsidRPr="00183A02" w:rsidDel="002D7DA7">
          <w:rPr>
            <w:webHidden/>
          </w:rPr>
          <w:tab/>
          <w:delText>15</w:delText>
        </w:r>
      </w:del>
    </w:p>
    <w:p w14:paraId="2FCD3A03" w14:textId="77777777" w:rsidR="000C424E" w:rsidRPr="00183A02" w:rsidDel="002D7DA7" w:rsidRDefault="000C424E">
      <w:pPr>
        <w:pStyle w:val="TOC1"/>
        <w:rPr>
          <w:del w:id="89" w:author="laca" w:date="2015-04-17T15:10:00Z"/>
        </w:rPr>
        <w:pPrChange w:id="90" w:author="laca" w:date="2015-04-27T18:30:00Z">
          <w:pPr>
            <w:pStyle w:val="TOC2"/>
            <w:tabs>
              <w:tab w:val="left" w:pos="880"/>
            </w:tabs>
          </w:pPr>
        </w:pPrChange>
      </w:pPr>
      <w:del w:id="91" w:author="laca" w:date="2015-04-17T15:10:00Z"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2.1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Inkrementális  ó</w:delText>
        </w:r>
        <w:r w:rsidRPr="00183A02" w:rsidDel="002D7DA7">
          <w:rPr>
            <w:webHidden/>
          </w:rPr>
          <w:tab/>
          <w:delText>15</w:delText>
        </w:r>
      </w:del>
    </w:p>
    <w:p w14:paraId="6F37575C" w14:textId="77777777" w:rsidR="000C424E" w:rsidRPr="00183A02" w:rsidDel="002D7DA7" w:rsidRDefault="000C424E">
      <w:pPr>
        <w:pStyle w:val="TOC1"/>
        <w:rPr>
          <w:del w:id="92" w:author="laca" w:date="2015-04-17T15:10:00Z"/>
        </w:rPr>
        <w:pPrChange w:id="93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94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2.1.1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Optikai inkrementális vevő felépítése</w:delText>
        </w:r>
        <w:r w:rsidRPr="00183A02" w:rsidDel="002D7DA7">
          <w:rPr>
            <w:webHidden/>
          </w:rPr>
          <w:tab/>
          <w:delText>16</w:delText>
        </w:r>
      </w:del>
    </w:p>
    <w:p w14:paraId="391F4F32" w14:textId="77777777" w:rsidR="000C424E" w:rsidRPr="00183A02" w:rsidDel="002D7DA7" w:rsidRDefault="000C424E">
      <w:pPr>
        <w:pStyle w:val="TOC1"/>
        <w:rPr>
          <w:del w:id="95" w:author="laca" w:date="2015-04-17T15:10:00Z"/>
        </w:rPr>
        <w:pPrChange w:id="96" w:author="laca" w:date="2015-04-27T18:30:00Z">
          <w:pPr>
            <w:pStyle w:val="TOC2"/>
            <w:tabs>
              <w:tab w:val="left" w:pos="880"/>
            </w:tabs>
          </w:pPr>
        </w:pPrChange>
      </w:pPr>
      <w:del w:id="97" w:author="laca" w:date="2015-04-17T15:10:00Z"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2.2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Inkrementális érzékelő jeleinek a feldolgozása FPGA áramkör segítségével</w:delText>
        </w:r>
        <w:r w:rsidRPr="00183A02" w:rsidDel="002D7DA7">
          <w:rPr>
            <w:webHidden/>
          </w:rPr>
          <w:tab/>
          <w:delText>18</w:delText>
        </w:r>
      </w:del>
    </w:p>
    <w:p w14:paraId="012E04DD" w14:textId="77777777" w:rsidR="000C424E" w:rsidRPr="00183A02" w:rsidDel="002D7DA7" w:rsidRDefault="000C424E">
      <w:pPr>
        <w:pStyle w:val="TOC1"/>
        <w:rPr>
          <w:del w:id="98" w:author="laca" w:date="2015-04-17T15:10:00Z"/>
        </w:rPr>
        <w:pPrChange w:id="99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100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2.2.1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Szimuláció System Generatorban</w:delText>
        </w:r>
        <w:r w:rsidRPr="00183A02" w:rsidDel="002D7DA7">
          <w:rPr>
            <w:webHidden/>
          </w:rPr>
          <w:tab/>
          <w:delText>19</w:delText>
        </w:r>
      </w:del>
    </w:p>
    <w:p w14:paraId="5D7D41A3" w14:textId="77777777" w:rsidR="000C424E" w:rsidRPr="00183A02" w:rsidDel="002D7DA7" w:rsidRDefault="000C424E">
      <w:pPr>
        <w:pStyle w:val="TOC1"/>
        <w:rPr>
          <w:del w:id="101" w:author="laca" w:date="2015-04-17T15:10:00Z"/>
        </w:rPr>
        <w:pPrChange w:id="102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103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2.2.2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Pozíció mérése Inkrementális adó segítségével</w:delText>
        </w:r>
        <w:r w:rsidRPr="00183A02" w:rsidDel="002D7DA7">
          <w:rPr>
            <w:webHidden/>
          </w:rPr>
          <w:tab/>
          <w:delText>19</w:delText>
        </w:r>
      </w:del>
    </w:p>
    <w:p w14:paraId="294C02A1" w14:textId="77777777" w:rsidR="000C424E" w:rsidRPr="00183A02" w:rsidDel="002D7DA7" w:rsidRDefault="000C424E">
      <w:pPr>
        <w:pStyle w:val="TOC1"/>
        <w:rPr>
          <w:del w:id="104" w:author="laca" w:date="2015-04-17T15:10:00Z"/>
        </w:rPr>
        <w:pPrChange w:id="105" w:author="laca" w:date="2015-04-27T18:30:00Z">
          <w:pPr>
            <w:pStyle w:val="TOC4"/>
            <w:tabs>
              <w:tab w:val="left" w:pos="1540"/>
              <w:tab w:val="right" w:leader="dot" w:pos="8756"/>
            </w:tabs>
          </w:pPr>
        </w:pPrChange>
      </w:pPr>
      <w:del w:id="106" w:author="laca" w:date="2015-04-17T15:10:00Z"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delText>2.2.2.1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delText>Hardveres mérések</w:delText>
        </w:r>
        <w:r w:rsidRPr="00183A02" w:rsidDel="002D7DA7">
          <w:rPr>
            <w:webHidden/>
          </w:rPr>
          <w:tab/>
          <w:delText>21</w:delText>
        </w:r>
      </w:del>
    </w:p>
    <w:p w14:paraId="640D9574" w14:textId="77777777" w:rsidR="000C424E" w:rsidRPr="00183A02" w:rsidDel="002D7DA7" w:rsidRDefault="000C424E">
      <w:pPr>
        <w:pStyle w:val="TOC1"/>
        <w:rPr>
          <w:del w:id="107" w:author="laca" w:date="2015-04-17T15:10:00Z"/>
        </w:rPr>
        <w:pPrChange w:id="108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109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2.2.3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Szögsebesség mérése Inkrementális adó segítségével</w:delText>
        </w:r>
        <w:r w:rsidRPr="00183A02" w:rsidDel="002D7DA7">
          <w:rPr>
            <w:webHidden/>
          </w:rPr>
          <w:tab/>
          <w:delText>22</w:delText>
        </w:r>
      </w:del>
    </w:p>
    <w:p w14:paraId="782B8177" w14:textId="77777777" w:rsidR="000C424E" w:rsidRPr="00183A02" w:rsidDel="002D7DA7" w:rsidRDefault="000C424E">
      <w:pPr>
        <w:pStyle w:val="TOC1"/>
        <w:rPr>
          <w:del w:id="110" w:author="laca" w:date="2015-04-17T15:10:00Z"/>
        </w:rPr>
        <w:pPrChange w:id="111" w:author="laca" w:date="2015-04-27T18:30:00Z">
          <w:pPr>
            <w:pStyle w:val="TOC4"/>
            <w:tabs>
              <w:tab w:val="left" w:pos="1540"/>
              <w:tab w:val="right" w:leader="dot" w:pos="8756"/>
            </w:tabs>
          </w:pPr>
        </w:pPrChange>
      </w:pPr>
      <w:del w:id="112" w:author="laca" w:date="2015-04-17T15:10:00Z"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delText>2.2.3.1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delText>Szimuláció:</w:delText>
        </w:r>
        <w:r w:rsidRPr="00183A02" w:rsidDel="002D7DA7">
          <w:rPr>
            <w:webHidden/>
          </w:rPr>
          <w:tab/>
          <w:delText>23</w:delText>
        </w:r>
      </w:del>
    </w:p>
    <w:p w14:paraId="3812BBE0" w14:textId="77777777" w:rsidR="000C424E" w:rsidRPr="00183A02" w:rsidDel="002D7DA7" w:rsidRDefault="000C424E">
      <w:pPr>
        <w:pStyle w:val="TOC1"/>
        <w:rPr>
          <w:del w:id="113" w:author="laca" w:date="2015-04-17T15:10:00Z"/>
        </w:rPr>
        <w:pPrChange w:id="114" w:author="laca" w:date="2015-04-27T18:30:00Z">
          <w:pPr>
            <w:pStyle w:val="TOC4"/>
            <w:tabs>
              <w:tab w:val="left" w:pos="1540"/>
              <w:tab w:val="right" w:leader="dot" w:pos="8756"/>
            </w:tabs>
          </w:pPr>
        </w:pPrChange>
      </w:pPr>
      <w:del w:id="115" w:author="laca" w:date="2015-04-17T15:10:00Z"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delText>2.2.3.2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delText>Hardveres mérések</w:delText>
        </w:r>
        <w:r w:rsidRPr="00183A02" w:rsidDel="002D7DA7">
          <w:rPr>
            <w:webHidden/>
          </w:rPr>
          <w:tab/>
          <w:delText>24</w:delText>
        </w:r>
      </w:del>
    </w:p>
    <w:p w14:paraId="41BE4DC7" w14:textId="77777777" w:rsidR="000C424E" w:rsidRPr="00183A02" w:rsidDel="002D7DA7" w:rsidRDefault="000C424E" w:rsidP="000B7929">
      <w:pPr>
        <w:pStyle w:val="TOC1"/>
        <w:rPr>
          <w:del w:id="116" w:author="laca" w:date="2015-04-17T15:10:00Z"/>
        </w:rPr>
      </w:pPr>
      <w:del w:id="117" w:author="laca" w:date="2015-04-17T15:10:00Z"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3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Beavatkozó elemek:</w:delText>
        </w:r>
        <w:r w:rsidRPr="00183A02" w:rsidDel="002D7DA7">
          <w:rPr>
            <w:webHidden/>
          </w:rPr>
          <w:tab/>
          <w:delText>27</w:delText>
        </w:r>
      </w:del>
    </w:p>
    <w:p w14:paraId="3CBA971F" w14:textId="77777777" w:rsidR="000C424E" w:rsidRPr="00183A02" w:rsidDel="002D7DA7" w:rsidRDefault="000C424E">
      <w:pPr>
        <w:pStyle w:val="TOC1"/>
        <w:rPr>
          <w:del w:id="118" w:author="laca" w:date="2015-04-17T15:10:00Z"/>
        </w:rPr>
        <w:pPrChange w:id="119" w:author="laca" w:date="2015-04-27T18:30:00Z">
          <w:pPr>
            <w:pStyle w:val="TOC2"/>
            <w:tabs>
              <w:tab w:val="left" w:pos="880"/>
            </w:tabs>
          </w:pPr>
        </w:pPrChange>
      </w:pPr>
      <w:del w:id="120" w:author="laca" w:date="2015-04-17T15:10:00Z"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3.1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Pwm Generátor megvalósítása FPGA áramkörön System Generator környezetben.</w:delText>
        </w:r>
        <w:r w:rsidRPr="00183A02" w:rsidDel="002D7DA7">
          <w:rPr>
            <w:webHidden/>
          </w:rPr>
          <w:tab/>
          <w:delText>27</w:delText>
        </w:r>
      </w:del>
    </w:p>
    <w:p w14:paraId="5D445335" w14:textId="77777777" w:rsidR="000C424E" w:rsidRPr="00183A02" w:rsidDel="002D7DA7" w:rsidRDefault="000C424E">
      <w:pPr>
        <w:pStyle w:val="TOC1"/>
        <w:rPr>
          <w:del w:id="121" w:author="laca" w:date="2015-04-17T15:10:00Z"/>
        </w:rPr>
        <w:pPrChange w:id="122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123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3.1.1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Megvalosítás</w:delText>
        </w:r>
        <w:r w:rsidRPr="00183A02" w:rsidDel="002D7DA7">
          <w:rPr>
            <w:webHidden/>
          </w:rPr>
          <w:tab/>
          <w:delText>27</w:delText>
        </w:r>
      </w:del>
    </w:p>
    <w:p w14:paraId="2138F504" w14:textId="77777777" w:rsidR="000C424E" w:rsidRPr="00183A02" w:rsidDel="002D7DA7" w:rsidRDefault="000C424E" w:rsidP="000B7929">
      <w:pPr>
        <w:pStyle w:val="TOC1"/>
        <w:rPr>
          <w:del w:id="124" w:author="laca" w:date="2015-04-17T15:10:00Z"/>
        </w:rPr>
      </w:pPr>
      <w:del w:id="125" w:author="laca" w:date="2015-04-17T15:10:00Z"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4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Elektronika</w:delText>
        </w:r>
        <w:r w:rsidRPr="00183A02" w:rsidDel="002D7DA7">
          <w:rPr>
            <w:webHidden/>
          </w:rPr>
          <w:tab/>
          <w:delText>29</w:delText>
        </w:r>
      </w:del>
    </w:p>
    <w:p w14:paraId="211C6F59" w14:textId="77777777" w:rsidR="000C424E" w:rsidRPr="00183A02" w:rsidDel="002D7DA7" w:rsidRDefault="000C424E">
      <w:pPr>
        <w:pStyle w:val="TOC1"/>
        <w:rPr>
          <w:del w:id="126" w:author="laca" w:date="2015-04-17T15:10:00Z"/>
        </w:rPr>
        <w:pPrChange w:id="127" w:author="laca" w:date="2015-04-27T18:30:00Z">
          <w:pPr>
            <w:pStyle w:val="TOC2"/>
            <w:tabs>
              <w:tab w:val="left" w:pos="880"/>
            </w:tabs>
          </w:pPr>
        </w:pPrChange>
      </w:pPr>
      <w:del w:id="128" w:author="laca" w:date="2015-04-17T15:10:00Z"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4.1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Digitális Elektronika</w:delText>
        </w:r>
        <w:r w:rsidRPr="00183A02" w:rsidDel="002D7DA7">
          <w:rPr>
            <w:webHidden/>
          </w:rPr>
          <w:tab/>
          <w:delText>29</w:delText>
        </w:r>
      </w:del>
    </w:p>
    <w:p w14:paraId="5AE87B74" w14:textId="77777777" w:rsidR="000C424E" w:rsidRPr="00183A02" w:rsidDel="002D7DA7" w:rsidRDefault="000C424E">
      <w:pPr>
        <w:pStyle w:val="TOC1"/>
        <w:rPr>
          <w:del w:id="129" w:author="laca" w:date="2015-04-17T15:10:00Z"/>
        </w:rPr>
        <w:pPrChange w:id="130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131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4.1.1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FPGA Rendszer Felépítése</w:delText>
        </w:r>
        <w:r w:rsidRPr="00183A02" w:rsidDel="002D7DA7">
          <w:rPr>
            <w:webHidden/>
          </w:rPr>
          <w:tab/>
          <w:delText>29</w:delText>
        </w:r>
      </w:del>
    </w:p>
    <w:p w14:paraId="23D4EDFB" w14:textId="77777777" w:rsidR="000C424E" w:rsidRPr="00183A02" w:rsidDel="002D7DA7" w:rsidRDefault="000C424E">
      <w:pPr>
        <w:pStyle w:val="TOC1"/>
        <w:rPr>
          <w:del w:id="132" w:author="laca" w:date="2015-04-17T15:10:00Z"/>
        </w:rPr>
        <w:pPrChange w:id="133" w:author="laca" w:date="2015-04-27T18:30:00Z">
          <w:pPr>
            <w:pStyle w:val="TOC4"/>
            <w:tabs>
              <w:tab w:val="left" w:pos="1540"/>
              <w:tab w:val="right" w:leader="dot" w:pos="8756"/>
            </w:tabs>
          </w:pPr>
        </w:pPrChange>
      </w:pPr>
      <w:del w:id="134" w:author="laca" w:date="2015-04-17T15:10:00Z"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delText>4.1.1.1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delText>Tömbvázlata</w:delText>
        </w:r>
        <w:r w:rsidRPr="00183A02" w:rsidDel="002D7DA7">
          <w:rPr>
            <w:webHidden/>
          </w:rPr>
          <w:tab/>
          <w:delText>29</w:delText>
        </w:r>
      </w:del>
    </w:p>
    <w:p w14:paraId="3ABA6BAF" w14:textId="77777777" w:rsidR="000C424E" w:rsidRPr="00183A02" w:rsidDel="002D7DA7" w:rsidRDefault="000C424E">
      <w:pPr>
        <w:pStyle w:val="TOC1"/>
        <w:rPr>
          <w:del w:id="135" w:author="laca" w:date="2015-04-17T15:10:00Z"/>
        </w:rPr>
        <w:pPrChange w:id="136" w:author="laca" w:date="2015-04-27T18:30:00Z">
          <w:pPr>
            <w:pStyle w:val="TOC2"/>
            <w:tabs>
              <w:tab w:val="left" w:pos="880"/>
            </w:tabs>
          </w:pPr>
        </w:pPrChange>
      </w:pPr>
      <w:del w:id="137" w:author="laca" w:date="2015-04-17T15:10:00Z"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4.2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smallCaps/>
            <w:color w:val="auto"/>
            <w:sz w:val="24"/>
            <w:szCs w:val="24"/>
          </w:rPr>
          <w:delText>Feladatok Elosztása</w:delText>
        </w:r>
        <w:r w:rsidRPr="00183A02" w:rsidDel="002D7DA7">
          <w:rPr>
            <w:webHidden/>
          </w:rPr>
          <w:tab/>
          <w:delText>31</w:delText>
        </w:r>
      </w:del>
    </w:p>
    <w:p w14:paraId="1CC1E694" w14:textId="77777777" w:rsidR="000C424E" w:rsidRPr="00183A02" w:rsidDel="002D7DA7" w:rsidRDefault="000C424E">
      <w:pPr>
        <w:pStyle w:val="TOC1"/>
        <w:rPr>
          <w:del w:id="138" w:author="laca" w:date="2015-04-17T15:10:00Z"/>
        </w:rPr>
        <w:pPrChange w:id="139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140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4.2.1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Zybo fejlesztőlap</w:delText>
        </w:r>
        <w:r w:rsidRPr="00183A02" w:rsidDel="002D7DA7">
          <w:rPr>
            <w:webHidden/>
          </w:rPr>
          <w:tab/>
          <w:delText>31</w:delText>
        </w:r>
      </w:del>
    </w:p>
    <w:p w14:paraId="55B7729D" w14:textId="77777777" w:rsidR="000C424E" w:rsidRPr="00183A02" w:rsidDel="002D7DA7" w:rsidRDefault="000C424E">
      <w:pPr>
        <w:pStyle w:val="TOC1"/>
        <w:rPr>
          <w:del w:id="141" w:author="laca" w:date="2015-04-17T15:10:00Z"/>
        </w:rPr>
        <w:pPrChange w:id="142" w:author="laca" w:date="2015-04-27T18:30:00Z">
          <w:pPr>
            <w:pStyle w:val="TOC3"/>
            <w:tabs>
              <w:tab w:val="left" w:pos="1100"/>
              <w:tab w:val="right" w:leader="dot" w:pos="8756"/>
            </w:tabs>
          </w:pPr>
        </w:pPrChange>
      </w:pPr>
      <w:del w:id="143" w:author="laca" w:date="2015-04-17T15:10:00Z"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4.2.2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</w:rPr>
          <w:delText>Spartan fejlesztőlap</w:delText>
        </w:r>
        <w:r w:rsidRPr="00183A02" w:rsidDel="002D7DA7">
          <w:rPr>
            <w:webHidden/>
          </w:rPr>
          <w:tab/>
          <w:delText>32</w:delText>
        </w:r>
      </w:del>
    </w:p>
    <w:p w14:paraId="79B4C95F" w14:textId="77777777" w:rsidR="000C424E" w:rsidRPr="00183A02" w:rsidDel="002D7DA7" w:rsidRDefault="000C424E" w:rsidP="000B7929">
      <w:pPr>
        <w:pStyle w:val="TOC1"/>
        <w:rPr>
          <w:del w:id="144" w:author="laca" w:date="2015-04-17T15:10:00Z"/>
        </w:rPr>
      </w:pPr>
      <w:del w:id="145" w:author="laca" w:date="2015-04-17T15:10:00Z"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5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Robot Modell</w:delText>
        </w:r>
        <w:r w:rsidRPr="00183A02" w:rsidDel="002D7DA7">
          <w:rPr>
            <w:webHidden/>
          </w:rPr>
          <w:tab/>
          <w:delText>33</w:delText>
        </w:r>
      </w:del>
    </w:p>
    <w:p w14:paraId="279E47A3" w14:textId="77777777" w:rsidR="000C424E" w:rsidRPr="00183A02" w:rsidDel="002D7DA7" w:rsidRDefault="000C424E" w:rsidP="000B7929">
      <w:pPr>
        <w:pStyle w:val="TOC1"/>
        <w:rPr>
          <w:del w:id="146" w:author="laca" w:date="2015-04-17T15:10:00Z"/>
        </w:rPr>
      </w:pPr>
      <w:del w:id="147" w:author="laca" w:date="2015-04-17T15:10:00Z"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6</w:delText>
        </w:r>
        <w:r w:rsidRPr="00183A02" w:rsidDel="002D7DA7">
          <w:tab/>
        </w:r>
        <w:r w:rsidRPr="00183A02" w:rsidDel="002D7DA7">
          <w:rPr>
            <w:rStyle w:val="Hyperlink"/>
            <w:rFonts w:ascii="Times New Roman" w:hAnsi="Times New Roman" w:cs="Times New Roman"/>
            <w:b w:val="0"/>
            <w:bCs w:val="0"/>
            <w:caps w:val="0"/>
            <w:color w:val="auto"/>
            <w:sz w:val="24"/>
            <w:szCs w:val="24"/>
          </w:rPr>
          <w:delText>Robot Mechanikai Felépítése</w:delText>
        </w:r>
        <w:r w:rsidRPr="00183A02" w:rsidDel="002D7DA7">
          <w:rPr>
            <w:webHidden/>
          </w:rPr>
          <w:tab/>
          <w:delText>36</w:delText>
        </w:r>
      </w:del>
    </w:p>
    <w:p w14:paraId="382B04C8" w14:textId="26FB4D00" w:rsidR="001374F0" w:rsidRPr="00183A02" w:rsidDel="001374F0" w:rsidRDefault="00791C7E" w:rsidP="000B7929">
      <w:pPr>
        <w:pStyle w:val="TOC1"/>
        <w:rPr>
          <w:del w:id="148" w:author="laca" w:date="2015-04-27T18:30:00Z"/>
        </w:rPr>
      </w:pPr>
      <w:del w:id="149" w:author="laca" w:date="2015-04-27T18:30:00Z">
        <w:r w:rsidRPr="00183A02" w:rsidDel="001374F0">
          <w:rPr>
            <w:rStyle w:val="IntenseEmphasis"/>
            <w:rFonts w:ascii="Times New Roman" w:hAnsi="Times New Roman" w:cs="Times New Roman"/>
            <w:b/>
            <w:bCs/>
            <w:caps w:val="0"/>
            <w:sz w:val="24"/>
            <w:szCs w:val="24"/>
          </w:rPr>
          <w:fldChar w:fldCharType="end"/>
        </w:r>
      </w:del>
      <w:ins w:id="150" w:author="laca" w:date="2015-04-27T18:30:00Z">
        <w:r w:rsidR="001374F0" w:rsidRPr="00183A02">
          <w:rPr>
            <w:rStyle w:val="IntenseEmphasis"/>
            <w:rFonts w:ascii="Times New Roman" w:hAnsi="Times New Roman" w:cs="Times New Roman"/>
            <w:sz w:val="24"/>
            <w:szCs w:val="24"/>
          </w:rPr>
          <w:fldChar w:fldCharType="begin"/>
        </w:r>
        <w:r w:rsidR="001374F0" w:rsidRPr="00183A02">
          <w:rPr>
            <w:rStyle w:val="IntenseEmphasis"/>
            <w:rFonts w:ascii="Times New Roman" w:hAnsi="Times New Roman" w:cs="Times New Roman"/>
            <w:sz w:val="24"/>
            <w:szCs w:val="24"/>
          </w:rPr>
          <w:instrText xml:space="preserve"> TOC \o "1-5" \h \z \u </w:instrText>
        </w:r>
      </w:ins>
      <w:r w:rsidR="001374F0" w:rsidRPr="00183A02">
        <w:rPr>
          <w:rStyle w:val="IntenseEmphasis"/>
          <w:rFonts w:ascii="Times New Roman" w:hAnsi="Times New Roman" w:cs="Times New Roman"/>
          <w:sz w:val="24"/>
          <w:szCs w:val="24"/>
        </w:rPr>
        <w:fldChar w:fldCharType="separate"/>
      </w:r>
    </w:p>
    <w:p w14:paraId="58C1AB9B" w14:textId="2550B1F3" w:rsidR="00B31E0B" w:rsidRPr="00183A02" w:rsidRDefault="001374F0">
      <w:pPr>
        <w:pStyle w:val="TOC1"/>
        <w:rPr>
          <w:rStyle w:val="IntenseEmphasis"/>
          <w:rFonts w:ascii="Times New Roman" w:hAnsi="Times New Roman" w:cs="Times New Roman"/>
          <w:sz w:val="24"/>
          <w:szCs w:val="24"/>
        </w:rPr>
        <w:pPrChange w:id="151" w:author="laca" w:date="2015-04-27T18:36:00Z">
          <w:pPr>
            <w:spacing w:line="360" w:lineRule="auto"/>
            <w:jc w:val="both"/>
          </w:pPr>
        </w:pPrChange>
      </w:pPr>
      <w:ins w:id="152" w:author="laca" w:date="2015-04-27T18:30:00Z">
        <w:r w:rsidRPr="00183A02">
          <w:rPr>
            <w:rStyle w:val="IntenseEmphasis"/>
            <w:rFonts w:ascii="Times New Roman" w:hAnsi="Times New Roman" w:cs="Times New Roman"/>
            <w:sz w:val="24"/>
            <w:szCs w:val="24"/>
          </w:rPr>
          <w:fldChar w:fldCharType="end"/>
        </w:r>
      </w:ins>
      <w:r w:rsidR="00B31E0B" w:rsidRPr="00183A02">
        <w:rPr>
          <w:rStyle w:val="IntenseEmphasis"/>
          <w:rFonts w:ascii="Times New Roman" w:hAnsi="Times New Roman" w:cs="Times New Roman"/>
          <w:sz w:val="24"/>
          <w:szCs w:val="24"/>
        </w:rPr>
        <w:br w:type="page"/>
      </w:r>
    </w:p>
    <w:p w14:paraId="18E13972" w14:textId="23C12603" w:rsidR="00B31E0B" w:rsidRPr="00183A02" w:rsidRDefault="00B73333" w:rsidP="00753DCE">
      <w:pPr>
        <w:spacing w:line="360" w:lineRule="auto"/>
        <w:jc w:val="both"/>
        <w:rPr>
          <w:rStyle w:val="IntenseEmphasis"/>
          <w:rFonts w:ascii="Times New Roman" w:hAnsi="Times New Roman" w:cs="Times New Roman"/>
          <w:sz w:val="24"/>
          <w:szCs w:val="24"/>
        </w:rPr>
      </w:pPr>
      <w:r w:rsidRPr="00183A02">
        <w:rPr>
          <w:rStyle w:val="IntenseEmphasis"/>
          <w:rFonts w:ascii="Times New Roman" w:hAnsi="Times New Roman" w:cs="Times New Roman"/>
          <w:sz w:val="24"/>
          <w:szCs w:val="24"/>
        </w:rPr>
        <w:lastRenderedPageBreak/>
        <w:t>Bevevezető</w:t>
      </w:r>
    </w:p>
    <w:p w14:paraId="1389C8B3" w14:textId="534972A3" w:rsidR="000C424E" w:rsidRPr="00183A02" w:rsidDel="000C424E" w:rsidRDefault="000C424E" w:rsidP="00753DCE">
      <w:pPr>
        <w:spacing w:line="360" w:lineRule="auto"/>
        <w:ind w:firstLine="720"/>
        <w:jc w:val="both"/>
        <w:rPr>
          <w:del w:id="153" w:author="laca" w:date="2015-04-17T13:14:00Z"/>
          <w:rStyle w:val="IntenseEmphasis"/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54" w:author="laca" w:date="2015-04-17T19:05:00Z">
            <w:rPr>
              <w:rFonts w:ascii="Times New Roman" w:hAnsi="Times New Roman" w:cs="Times New Roman"/>
              <w:b/>
              <w:bCs/>
              <w:i/>
              <w:iCs/>
              <w:color w:val="665657"/>
              <w:sz w:val="21"/>
              <w:szCs w:val="21"/>
              <w:shd w:val="clear" w:color="auto" w:fill="FFFFFF"/>
            </w:rPr>
          </w:rPrChange>
        </w:rPr>
        <w:t>A dolgozat célja mobilis tereprobot tervezése és megépítés</w:t>
      </w:r>
      <w:ins w:id="155" w:author="laca" w:date="2015-04-27T16:05:00Z">
        <w:r w:rsidR="00B11905" w:rsidRPr="00183A02">
          <w:rPr>
            <w:rFonts w:ascii="Times New Roman" w:hAnsi="Times New Roman" w:cs="Times New Roman"/>
            <w:sz w:val="24"/>
            <w:szCs w:val="24"/>
            <w:shd w:val="clear" w:color="auto" w:fill="FFFFFF"/>
          </w:rPr>
          <w:t>éhez szükséges elemek tárgyalása.</w:t>
        </w:r>
      </w:ins>
      <w:del w:id="156" w:author="laca" w:date="2015-04-27T16:05:00Z">
        <w:r w:rsidRPr="00183A02" w:rsidDel="00B11905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57" w:author="laca" w:date="2015-04-17T19:05:00Z">
              <w:rPr>
                <w:rFonts w:ascii="Times New Roman" w:hAnsi="Times New Roman" w:cs="Times New Roman"/>
                <w:b/>
                <w:bCs/>
                <w:i/>
                <w:iCs/>
                <w:color w:val="665657"/>
                <w:sz w:val="21"/>
                <w:szCs w:val="21"/>
                <w:shd w:val="clear" w:color="auto" w:fill="FFFFFF"/>
              </w:rPr>
            </w:rPrChange>
          </w:rPr>
          <w:delText>e.</w:delText>
        </w:r>
      </w:del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58" w:author="laca" w:date="2015-04-17T19:05:00Z">
            <w:rPr>
              <w:rFonts w:ascii="Times New Roman" w:hAnsi="Times New Roman" w:cs="Times New Roman"/>
              <w:b/>
              <w:bCs/>
              <w:i/>
              <w:iCs/>
              <w:color w:val="665657"/>
              <w:sz w:val="21"/>
              <w:szCs w:val="21"/>
              <w:shd w:val="clear" w:color="auto" w:fill="FFFFFF"/>
            </w:rPr>
          </w:rPrChange>
        </w:rPr>
        <w:t xml:space="preserve"> A mechanikai rendszer Autodesk Inventor-ban volt megtervezve, és az elkészített terv alapján kivitelezve. A következő részfeladat a vezérlő elektronika kialakításának a tervezése és a szenzoroknak a rendszer</w:t>
      </w:r>
      <w:bookmarkStart w:id="159" w:name="_GoBack"/>
      <w:bookmarkEnd w:id="159"/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60" w:author="laca" w:date="2015-04-17T19:05:00Z">
            <w:rPr>
              <w:rFonts w:ascii="Times New Roman" w:hAnsi="Times New Roman" w:cs="Times New Roman"/>
              <w:b/>
              <w:bCs/>
              <w:i/>
              <w:iCs/>
              <w:color w:val="665657"/>
              <w:sz w:val="21"/>
              <w:szCs w:val="21"/>
              <w:shd w:val="clear" w:color="auto" w:fill="FFFFFF"/>
            </w:rPr>
          </w:rPrChange>
        </w:rPr>
        <w:t>be való integrálása volt. A rendszeren különböző szenzorok találhatók, amelyek közül talán a legfontosabb a, sebesség és pozíció mérésére alkalmazott inkrementális jeladó</w:t>
      </w:r>
      <w:del w:id="161" w:author="laca" w:date="2015-04-27T16:07:00Z">
        <w:r w:rsidRPr="00183A02" w:rsidDel="00B11905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62" w:author="laca" w:date="2015-04-17T19:05:00Z">
              <w:rPr>
                <w:rFonts w:ascii="Times New Roman" w:hAnsi="Times New Roman" w:cs="Times New Roman"/>
                <w:b/>
                <w:bCs/>
                <w:i/>
                <w:iCs/>
                <w:color w:val="665657"/>
                <w:sz w:val="21"/>
                <w:szCs w:val="21"/>
                <w:shd w:val="clear" w:color="auto" w:fill="FFFFFF"/>
              </w:rPr>
            </w:rPrChange>
          </w:rPr>
          <w:delText>, amelyeknek a tárcsáját INSKAPE vektorgrafikus programban szerkesztetem meg</w:delText>
        </w:r>
      </w:del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63" w:author="laca" w:date="2015-04-17T19:05:00Z">
            <w:rPr>
              <w:rFonts w:ascii="Times New Roman" w:hAnsi="Times New Roman" w:cs="Times New Roman"/>
              <w:b/>
              <w:bCs/>
              <w:i/>
              <w:iCs/>
              <w:color w:val="665657"/>
              <w:sz w:val="21"/>
              <w:szCs w:val="21"/>
              <w:shd w:val="clear" w:color="auto" w:fill="FFFFFF"/>
            </w:rPr>
          </w:rPrChange>
        </w:rPr>
        <w:t xml:space="preserve">. A rendszeren megtalálható két FPGA fejlesztő lap, egy nagyobb erőforrásokkal rendelkező Zybo (beépített ARM processzorral), amely a matematikai számítások elvégzésére hivatott, és egy </w:t>
      </w:r>
      <w:del w:id="164" w:author="laca" w:date="2015-04-27T16:09:00Z">
        <w:r w:rsidRPr="00183A02" w:rsidDel="00B11905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65" w:author="laca" w:date="2015-04-17T19:05:00Z">
              <w:rPr>
                <w:rFonts w:ascii="Times New Roman" w:hAnsi="Times New Roman" w:cs="Times New Roman"/>
                <w:b/>
                <w:bCs/>
                <w:i/>
                <w:iCs/>
                <w:color w:val="665657"/>
                <w:sz w:val="21"/>
                <w:szCs w:val="21"/>
                <w:shd w:val="clear" w:color="auto" w:fill="FFFFFF"/>
              </w:rPr>
            </w:rPrChange>
          </w:rPr>
          <w:delText xml:space="preserve">modell alapján a referencia jelet számolja a </w:delText>
        </w:r>
      </w:del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66" w:author="laca" w:date="2015-04-17T19:05:00Z">
            <w:rPr>
              <w:rFonts w:ascii="Times New Roman" w:hAnsi="Times New Roman" w:cs="Times New Roman"/>
              <w:b/>
              <w:bCs/>
              <w:i/>
              <w:iCs/>
              <w:color w:val="665657"/>
              <w:sz w:val="21"/>
              <w:szCs w:val="21"/>
              <w:shd w:val="clear" w:color="auto" w:fill="FFFFFF"/>
            </w:rPr>
          </w:rPrChange>
        </w:rPr>
        <w:t>kisebb kapacitású FPGA lap</w:t>
      </w:r>
      <w:del w:id="167" w:author="laca" w:date="2015-04-27T16:09:00Z">
        <w:r w:rsidRPr="00183A02" w:rsidDel="00B11905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68" w:author="laca" w:date="2015-04-17T19:05:00Z">
              <w:rPr>
                <w:rFonts w:ascii="Times New Roman" w:hAnsi="Times New Roman" w:cs="Times New Roman"/>
                <w:b/>
                <w:bCs/>
                <w:i/>
                <w:iCs/>
                <w:color w:val="665657"/>
                <w:sz w:val="21"/>
                <w:szCs w:val="21"/>
                <w:shd w:val="clear" w:color="auto" w:fill="FFFFFF"/>
              </w:rPr>
            </w:rPrChange>
          </w:rPr>
          <w:delText>on</w:delText>
        </w:r>
      </w:del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69" w:author="laca" w:date="2015-04-17T19:05:00Z">
            <w:rPr>
              <w:rFonts w:ascii="Times New Roman" w:hAnsi="Times New Roman" w:cs="Times New Roman"/>
              <w:b/>
              <w:bCs/>
              <w:i/>
              <w:iCs/>
              <w:color w:val="665657"/>
              <w:sz w:val="21"/>
              <w:szCs w:val="21"/>
              <w:shd w:val="clear" w:color="auto" w:fill="FFFFFF"/>
            </w:rPr>
          </w:rPrChange>
        </w:rPr>
        <w:t xml:space="preserve"> (SPARTAN3e500)</w:t>
      </w:r>
      <w:ins w:id="170" w:author="laca" w:date="2015-04-27T16:10:00Z">
        <w:r w:rsidR="00B11905" w:rsidRPr="00183A02">
          <w:rPr>
            <w:rFonts w:ascii="Times New Roman" w:hAnsi="Times New Roman" w:cs="Times New Roman"/>
            <w:sz w:val="24"/>
            <w:szCs w:val="24"/>
            <w:shd w:val="clear" w:color="auto" w:fill="FFFFFF"/>
          </w:rPr>
          <w:t xml:space="preserve"> </w:t>
        </w:r>
      </w:ins>
      <w:ins w:id="171" w:author="laca" w:date="2015-04-27T16:09:00Z">
        <w:r w:rsidR="00B11905" w:rsidRPr="00183A02">
          <w:rPr>
            <w:rFonts w:ascii="Times New Roman" w:hAnsi="Times New Roman" w:cs="Times New Roman"/>
            <w:sz w:val="24"/>
            <w:szCs w:val="24"/>
            <w:shd w:val="clear" w:color="auto" w:fill="FFFFFF"/>
          </w:rPr>
          <w:t>amely tartalmaz 8</w:t>
        </w:r>
      </w:ins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72" w:author="laca" w:date="2015-04-17T19:05:00Z">
            <w:rPr>
              <w:rFonts w:ascii="Times New Roman" w:hAnsi="Times New Roman" w:cs="Times New Roman"/>
              <w:b/>
              <w:bCs/>
              <w:i/>
              <w:iCs/>
              <w:color w:val="665657"/>
              <w:sz w:val="21"/>
              <w:szCs w:val="21"/>
              <w:shd w:val="clear" w:color="auto" w:fill="FFFFFF"/>
            </w:rPr>
          </w:rPrChange>
        </w:rPr>
        <w:t xml:space="preserve"> hardveresen megvalósított </w:t>
      </w:r>
      <w:del w:id="173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74" w:author="laca" w:date="2015-04-17T19:05:00Z">
              <w:rPr>
                <w:rFonts w:ascii="Times New Roman" w:hAnsi="Times New Roman" w:cs="Times New Roman"/>
                <w:color w:val="665657"/>
                <w:sz w:val="21"/>
                <w:szCs w:val="21"/>
                <w:shd w:val="clear" w:color="auto" w:fill="FFFFFF"/>
              </w:rPr>
            </w:rPrChange>
          </w:rPr>
          <w:delText>szabályzó</w:delText>
        </w:r>
      </w:del>
      <w:ins w:id="175" w:author="laca" w:date="2015-04-17T22:16:00Z">
        <w:r w:rsidR="00BC755A" w:rsidRPr="00183A02">
          <w:rPr>
            <w:rFonts w:ascii="Times New Roman" w:hAnsi="Times New Roman" w:cs="Times New Roman"/>
            <w:sz w:val="24"/>
            <w:szCs w:val="24"/>
            <w:shd w:val="clear" w:color="auto" w:fill="FFFFFF"/>
          </w:rPr>
          <w:t>szabályozó</w:t>
        </w:r>
      </w:ins>
      <w:ins w:id="176" w:author="laca" w:date="2015-04-27T16:09:00Z">
        <w:r w:rsidR="00B11905" w:rsidRPr="00183A02">
          <w:rPr>
            <w:rFonts w:ascii="Times New Roman" w:hAnsi="Times New Roman" w:cs="Times New Roman"/>
            <w:sz w:val="24"/>
            <w:szCs w:val="24"/>
            <w:shd w:val="clear" w:color="auto" w:fill="FFFFFF"/>
          </w:rPr>
          <w:t>t és egy MicroBlaze procesort</w:t>
        </w:r>
      </w:ins>
      <w:ins w:id="177" w:author="laca" w:date="2015-04-27T16:10:00Z">
        <w:r w:rsidR="00B11905" w:rsidRPr="00183A02">
          <w:rPr>
            <w:rFonts w:ascii="Times New Roman" w:hAnsi="Times New Roman" w:cs="Times New Roman"/>
            <w:sz w:val="24"/>
            <w:szCs w:val="24"/>
            <w:shd w:val="clear" w:color="auto" w:fill="FFFFFF"/>
          </w:rPr>
          <w:t xml:space="preserve">, a szabályzók </w:t>
        </w:r>
      </w:ins>
      <w:del w:id="178" w:author="laca" w:date="2015-04-27T16:09:00Z">
        <w:r w:rsidRPr="00183A02" w:rsidDel="00B11905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79" w:author="laca" w:date="2015-04-17T19:05:00Z">
              <w:rPr>
                <w:rFonts w:ascii="Times New Roman" w:hAnsi="Times New Roman" w:cs="Times New Roman"/>
                <w:color w:val="665657"/>
                <w:sz w:val="21"/>
                <w:szCs w:val="21"/>
                <w:shd w:val="clear" w:color="auto" w:fill="FFFFFF"/>
              </w:rPr>
            </w:rPrChange>
          </w:rPr>
          <w:delText>knak</w:delText>
        </w:r>
      </w:del>
      <w:del w:id="180" w:author="laca" w:date="2015-04-27T16:11:00Z">
        <w:r w:rsidRPr="00183A02" w:rsidDel="00B11905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81" w:author="laca" w:date="2015-04-17T19:05:00Z">
              <w:rPr>
                <w:rFonts w:ascii="Times New Roman" w:hAnsi="Times New Roman" w:cs="Times New Roman"/>
                <w:color w:val="665657"/>
                <w:sz w:val="21"/>
                <w:szCs w:val="21"/>
                <w:shd w:val="clear" w:color="auto" w:fill="FFFFFF"/>
              </w:rPr>
            </w:rPrChange>
          </w:rPr>
          <w:delText xml:space="preserve">. </w:delText>
        </w:r>
      </w:del>
      <w:del w:id="182" w:author="laca" w:date="2015-04-27T16:10:00Z">
        <w:r w:rsidRPr="00183A02" w:rsidDel="00B11905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83" w:author="laca" w:date="2015-04-17T19:05:00Z">
              <w:rPr>
                <w:rFonts w:ascii="Times New Roman" w:hAnsi="Times New Roman" w:cs="Times New Roman"/>
                <w:color w:val="665657"/>
                <w:sz w:val="21"/>
                <w:szCs w:val="21"/>
                <w:shd w:val="clear" w:color="auto" w:fill="FFFFFF"/>
              </w:rPr>
            </w:rPrChange>
          </w:rPr>
          <w:delText xml:space="preserve">A Spartan alapú FPGA lapon egy Microblaze processzor mellet fut 8 db. hardveresen megvalósított szabályozó, amelyek 8 db. </w:delText>
        </w:r>
      </w:del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84" w:author="laca" w:date="2015-04-17T19:05:00Z">
            <w:rPr>
              <w:rFonts w:ascii="Times New Roman" w:hAnsi="Times New Roman" w:cs="Times New Roman"/>
              <w:color w:val="665657"/>
              <w:sz w:val="21"/>
              <w:szCs w:val="21"/>
              <w:shd w:val="clear" w:color="auto" w:fill="FFFFFF"/>
            </w:rPr>
          </w:rPrChange>
        </w:rPr>
        <w:t xml:space="preserve">12V DC motor sebességét vagy pozícióját szabályozzák. A Microblaze processzor feladata az adatok fogadása </w:t>
      </w:r>
      <w:r w:rsidR="00806B0B" w:rsidRPr="00183A02">
        <w:rPr>
          <w:rFonts w:ascii="Times New Roman" w:hAnsi="Times New Roman" w:cs="Times New Roman"/>
          <w:sz w:val="24"/>
          <w:szCs w:val="24"/>
          <w:shd w:val="clear" w:color="auto" w:fill="FFFFFF"/>
        </w:rPr>
        <w:t>az</w:t>
      </w:r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85" w:author="laca" w:date="2015-04-17T19:05:00Z">
            <w:rPr>
              <w:rFonts w:ascii="Times New Roman" w:hAnsi="Times New Roman" w:cs="Times New Roman"/>
              <w:color w:val="665657"/>
              <w:sz w:val="21"/>
              <w:szCs w:val="21"/>
              <w:shd w:val="clear" w:color="auto" w:fill="FFFFFF"/>
            </w:rPr>
          </w:rPrChange>
        </w:rPr>
        <w:t xml:space="preserve"> és egy egyszerű feldolgozás után a megfelelő hardveres </w:t>
      </w:r>
      <w:del w:id="186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87" w:author="laca" w:date="2015-04-17T19:05:00Z">
              <w:rPr>
                <w:rFonts w:ascii="Times New Roman" w:hAnsi="Times New Roman" w:cs="Times New Roman"/>
                <w:color w:val="665657"/>
                <w:sz w:val="21"/>
                <w:szCs w:val="21"/>
                <w:shd w:val="clear" w:color="auto" w:fill="FFFFFF"/>
              </w:rPr>
            </w:rPrChange>
          </w:rPr>
          <w:delText>szabályzó</w:delText>
        </w:r>
      </w:del>
      <w:ins w:id="188" w:author="laca" w:date="2015-04-17T22:16:00Z">
        <w:r w:rsidR="00BC755A" w:rsidRPr="00183A02">
          <w:rPr>
            <w:rFonts w:ascii="Times New Roman" w:hAnsi="Times New Roman" w:cs="Times New Roman"/>
            <w:sz w:val="24"/>
            <w:szCs w:val="24"/>
            <w:shd w:val="clear" w:color="auto" w:fill="FFFFFF"/>
          </w:rPr>
          <w:t>szabályozó</w:t>
        </w:r>
      </w:ins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89" w:author="laca" w:date="2015-04-17T19:05:00Z">
            <w:rPr>
              <w:rFonts w:ascii="Times New Roman" w:hAnsi="Times New Roman" w:cs="Times New Roman"/>
              <w:color w:val="665657"/>
              <w:sz w:val="21"/>
              <w:szCs w:val="21"/>
              <w:shd w:val="clear" w:color="auto" w:fill="FFFFFF"/>
            </w:rPr>
          </w:rPrChange>
        </w:rPr>
        <w:t xml:space="preserve"> </w:t>
      </w:r>
      <w:del w:id="190" w:author="stbrassai" w:date="2015-04-17T20:52:00Z">
        <w:r w:rsidRPr="00183A02" w:rsidDel="001073F2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91" w:author="laca" w:date="2015-04-17T19:05:00Z">
              <w:rPr>
                <w:rFonts w:ascii="Times New Roman" w:hAnsi="Times New Roman" w:cs="Times New Roman"/>
                <w:color w:val="665657"/>
                <w:sz w:val="21"/>
                <w:szCs w:val="21"/>
                <w:shd w:val="clear" w:color="auto" w:fill="FFFFFF"/>
              </w:rPr>
            </w:rPrChange>
          </w:rPr>
          <w:delText>osztót</w:delText>
        </w:r>
      </w:del>
      <w:ins w:id="192" w:author="stbrassai" w:date="2015-04-17T20:52:00Z">
        <w:r w:rsidR="001073F2" w:rsidRPr="00183A02">
          <w:rPr>
            <w:rFonts w:ascii="Times New Roman" w:hAnsi="Times New Roman" w:cs="Times New Roman"/>
            <w:sz w:val="24"/>
            <w:szCs w:val="24"/>
            <w:shd w:val="clear" w:color="auto" w:fill="FFFFFF"/>
          </w:rPr>
          <w:t>osztott</w:t>
        </w:r>
      </w:ins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93" w:author="laca" w:date="2015-04-17T19:05:00Z">
            <w:rPr>
              <w:rFonts w:ascii="Times New Roman" w:hAnsi="Times New Roman" w:cs="Times New Roman"/>
              <w:color w:val="665657"/>
              <w:sz w:val="21"/>
              <w:szCs w:val="21"/>
              <w:shd w:val="clear" w:color="auto" w:fill="FFFFFF"/>
            </w:rPr>
          </w:rPrChange>
        </w:rPr>
        <w:t xml:space="preserve"> </w:t>
      </w:r>
      <w:del w:id="194" w:author="stbrassai" w:date="2015-04-17T20:51:00Z">
        <w:r w:rsidRPr="00183A02" w:rsidDel="001073F2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195" w:author="laca" w:date="2015-04-17T19:05:00Z">
              <w:rPr>
                <w:rFonts w:ascii="Times New Roman" w:hAnsi="Times New Roman" w:cs="Times New Roman"/>
                <w:color w:val="665657"/>
                <w:sz w:val="21"/>
                <w:szCs w:val="21"/>
                <w:shd w:val="clear" w:color="auto" w:fill="FFFFFF"/>
              </w:rPr>
            </w:rPrChange>
          </w:rPr>
          <w:delText>a</w:delText>
        </w:r>
      </w:del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96" w:author="laca" w:date="2015-04-17T19:05:00Z">
            <w:rPr>
              <w:rFonts w:ascii="Times New Roman" w:hAnsi="Times New Roman" w:cs="Times New Roman"/>
              <w:color w:val="665657"/>
              <w:sz w:val="21"/>
              <w:szCs w:val="21"/>
              <w:shd w:val="clear" w:color="auto" w:fill="FFFFFF"/>
            </w:rPr>
          </w:rPrChange>
        </w:rPr>
        <w:t xml:space="preserve"> regiszterébe való írása. A </w:t>
      </w:r>
      <w:r w:rsidR="00753DCE"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97" w:author="laca" w:date="2015-04-17T19:05:00Z">
            <w:rPr>
              <w:rFonts w:ascii="Times New Roman" w:hAnsi="Times New Roman" w:cs="Times New Roman"/>
              <w:b/>
              <w:bCs/>
              <w:i/>
              <w:iCs/>
              <w:color w:val="665657"/>
              <w:sz w:val="21"/>
              <w:szCs w:val="21"/>
              <w:shd w:val="clear" w:color="auto" w:fill="FFFFFF"/>
            </w:rPr>
          </w:rPrChange>
        </w:rPr>
        <w:t>SPARTAN3e500</w:t>
      </w:r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198" w:author="laca" w:date="2015-04-17T19:05:00Z">
            <w:rPr>
              <w:rFonts w:ascii="Times New Roman" w:hAnsi="Times New Roman" w:cs="Times New Roman"/>
              <w:color w:val="665657"/>
              <w:sz w:val="21"/>
              <w:szCs w:val="21"/>
              <w:shd w:val="clear" w:color="auto" w:fill="FFFFFF"/>
            </w:rPr>
          </w:rPrChange>
        </w:rPr>
        <w:t xml:space="preserve"> laphoz van illesztve 8 db. inkrementális érzékelő, amelyek a motorok pozícióját illetve sebességét mérik. A szenzorok adatait a Spartan lap egy gyors SPI kommunikáción keresztül küldi tovább a Zybo lapnak. A gyors hardveres PID </w:t>
      </w:r>
      <w:del w:id="199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  <w:shd w:val="clear" w:color="auto" w:fill="FFFFFF"/>
            <w:rPrChange w:id="200" w:author="laca" w:date="2015-04-17T19:05:00Z">
              <w:rPr>
                <w:rFonts w:ascii="Times New Roman" w:hAnsi="Times New Roman" w:cs="Times New Roman"/>
                <w:color w:val="665657"/>
                <w:sz w:val="21"/>
                <w:szCs w:val="21"/>
                <w:shd w:val="clear" w:color="auto" w:fill="FFFFFF"/>
              </w:rPr>
            </w:rPrChange>
          </w:rPr>
          <w:delText>szabályzó</w:delText>
        </w:r>
      </w:del>
      <w:ins w:id="201" w:author="laca" w:date="2015-04-17T22:16:00Z">
        <w:r w:rsidR="00BC755A" w:rsidRPr="00183A02">
          <w:rPr>
            <w:rFonts w:ascii="Times New Roman" w:hAnsi="Times New Roman" w:cs="Times New Roman"/>
            <w:sz w:val="24"/>
            <w:szCs w:val="24"/>
            <w:shd w:val="clear" w:color="auto" w:fill="FFFFFF"/>
          </w:rPr>
          <w:t>szabályozó</w:t>
        </w:r>
      </w:ins>
      <w:r w:rsidRPr="00183A02">
        <w:rPr>
          <w:rFonts w:ascii="Times New Roman" w:hAnsi="Times New Roman" w:cs="Times New Roman"/>
          <w:sz w:val="24"/>
          <w:szCs w:val="24"/>
          <w:shd w:val="clear" w:color="auto" w:fill="FFFFFF"/>
          <w:rPrChange w:id="202" w:author="laca" w:date="2015-04-17T19:05:00Z">
            <w:rPr>
              <w:rFonts w:ascii="Times New Roman" w:hAnsi="Times New Roman" w:cs="Times New Roman"/>
              <w:color w:val="665657"/>
              <w:sz w:val="21"/>
              <w:szCs w:val="21"/>
              <w:shd w:val="clear" w:color="auto" w:fill="FFFFFF"/>
            </w:rPr>
          </w:rPrChange>
        </w:rPr>
        <w:t xml:space="preserve"> megvalósítása FPGA fejlesztőlapon Xilinx System Generator tervezőeszközzel készült, a szimulációkat hardver co-szimulációval végeztem el.</w:t>
      </w:r>
    </w:p>
    <w:p w14:paraId="67C24AEC" w14:textId="3FEC3DBF" w:rsidR="00B73333" w:rsidRPr="00183A02" w:rsidRDefault="00B73333">
      <w:pPr>
        <w:spacing w:line="360" w:lineRule="auto"/>
        <w:ind w:firstLine="720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pPrChange w:id="203" w:author="laca" w:date="2015-04-17T13:14:00Z">
          <w:pPr>
            <w:spacing w:line="360" w:lineRule="auto"/>
            <w:jc w:val="both"/>
          </w:pPr>
        </w:pPrChange>
      </w:pPr>
      <w:del w:id="204" w:author="laca" w:date="2015-04-17T13:14:00Z">
        <w:r w:rsidRPr="00183A02" w:rsidDel="000C424E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ab/>
          <w:delText>A dolgozat keretein belül  egy mobilis kültéri terepen is használható robot megépitéséhez szükséges lépéseket és modulokat.</w:delText>
        </w:r>
      </w:del>
    </w:p>
    <w:p w14:paraId="3120C35B" w14:textId="1E25FB23" w:rsidR="00B73333" w:rsidRPr="00183A02" w:rsidRDefault="00B73333" w:rsidP="00753DCE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ab/>
        <w:t xml:space="preserve">A tervezést a mechanikai </w:t>
      </w:r>
      <w:r w:rsidR="00E63D34"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rendszerrel</w:t>
      </w: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kez</w:t>
      </w:r>
      <w:r w:rsidR="00E63D34"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d</w:t>
      </w: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tem Autodesk Inventor </w:t>
      </w:r>
      <w:del w:id="205" w:author="laca" w:date="2015-04-17T13:22:00Z">
        <w:r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segitségével</w:delText>
        </w:r>
      </w:del>
      <w:ins w:id="206" w:author="laca" w:date="2015-04-17T13:22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segítségével</w:t>
        </w:r>
      </w:ins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több változatot is meg</w:t>
      </w:r>
      <w:r w:rsidR="00FB02B4"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terveztem </w:t>
      </w:r>
      <w:r w:rsidR="00E63D34"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ameddig</w:t>
      </w:r>
      <w:r w:rsidR="00FB02B4"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eljutottam a do</w:t>
      </w: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lgozatba</w:t>
      </w:r>
      <w:ins w:id="207" w:author="stbrassai" w:date="2015-04-17T20:52:00Z">
        <w:r w:rsidR="001073F2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n</w:t>
        </w:r>
      </w:ins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tárgyalt mechanikai </w:t>
      </w:r>
      <w:r w:rsidR="00E63D34"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struktúrához</w:t>
      </w: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. </w:t>
      </w:r>
      <w:ins w:id="208" w:author="laca" w:date="2015-04-17T13:15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A</w:t>
        </w:r>
      </w:ins>
      <w:ins w:id="209" w:author="laca" w:date="2015-04-17T13:16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ins w:id="210" w:author="laca" w:date="2015-04-17T13:15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mechanikai rendszert, saját magam viteleztem ki</w:t>
        </w:r>
      </w:ins>
      <w:ins w:id="211" w:author="laca" w:date="2015-04-17T13:17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a tervek alapján</w:t>
        </w:r>
      </w:ins>
      <w:ins w:id="212" w:author="laca" w:date="2015-04-17T13:18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, a kivitelezés után teszt</w:t>
        </w:r>
      </w:ins>
      <w:ins w:id="213" w:author="laca" w:date="2015-04-17T13:21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et</w:t>
        </w:r>
      </w:ins>
      <w:ins w:id="214" w:author="laca" w:date="2015-04-17T13:18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ins w:id="215" w:author="laca" w:date="2015-04-17T13:22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végeztem,</w:t>
        </w:r>
      </w:ins>
      <w:ins w:id="216" w:author="laca" w:date="2015-04-17T13:18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ins w:id="217" w:author="laca" w:date="2015-04-17T13:21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amely</w:t>
        </w:r>
      </w:ins>
      <w:ins w:id="218" w:author="laca" w:date="2015-04-17T13:18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során a fogaskerék </w:t>
        </w:r>
      </w:ins>
      <w:ins w:id="219" w:author="laca" w:date="2015-04-17T13:21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áttételeket</w:t>
        </w:r>
      </w:ins>
      <w:ins w:id="220" w:author="laca" w:date="2015-04-17T13:18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teszteltem. Az </w:t>
        </w:r>
      </w:ins>
      <w:ins w:id="221" w:author="laca" w:date="2015-04-17T13:22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eredmények</w:t>
        </w:r>
      </w:ins>
      <w:ins w:id="222" w:author="laca" w:date="2015-04-17T13:18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azt </w:t>
        </w:r>
      </w:ins>
      <w:ins w:id="223" w:author="laca" w:date="2015-04-17T13:22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mutatták,</w:t>
        </w:r>
      </w:ins>
      <w:ins w:id="224" w:author="laca" w:date="2015-04-17T13:18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hogy a rendszert </w:t>
        </w:r>
      </w:ins>
      <w:ins w:id="225" w:author="laca" w:date="2015-04-17T13:22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módosít</w:t>
        </w:r>
      </w:ins>
      <w:ins w:id="226" w:author="stbrassai" w:date="2015-04-17T20:53:00Z">
        <w:r w:rsidR="001073F2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ására van szükség </w:t>
        </w:r>
      </w:ins>
      <w:ins w:id="227" w:author="laca" w:date="2015-04-17T13:22:00Z">
        <w:del w:id="228" w:author="stbrassai" w:date="2015-04-17T20:53:00Z">
          <w:r w:rsidR="00083C75" w:rsidRPr="00183A02" w:rsidDel="001073F2">
            <w:rPr>
              <w:rStyle w:val="IntenseEmphasis"/>
              <w:rFonts w:ascii="Times New Roman" w:hAnsi="Times New Roman" w:cs="Times New Roman"/>
              <w:b w:val="0"/>
              <w:i w:val="0"/>
              <w:sz w:val="24"/>
              <w:szCs w:val="24"/>
            </w:rPr>
            <w:delText>ani</w:delText>
          </w:r>
        </w:del>
      </w:ins>
      <w:ins w:id="229" w:author="laca" w:date="2015-04-17T13:18:00Z">
        <w:del w:id="230" w:author="stbrassai" w:date="2015-04-17T20:53:00Z">
          <w:r w:rsidR="00083C75" w:rsidRPr="00183A02" w:rsidDel="001073F2">
            <w:rPr>
              <w:rStyle w:val="IntenseEmphasis"/>
              <w:rFonts w:ascii="Times New Roman" w:hAnsi="Times New Roman" w:cs="Times New Roman"/>
              <w:b w:val="0"/>
              <w:i w:val="0"/>
              <w:sz w:val="24"/>
              <w:szCs w:val="24"/>
            </w:rPr>
            <w:delText xml:space="preserve"> kel </w:delText>
          </w:r>
        </w:del>
      </w:ins>
      <w:ins w:id="231" w:author="stbrassai" w:date="2015-04-17T20:53:00Z">
        <w:r w:rsidR="001073F2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a </w:t>
        </w:r>
      </w:ins>
      <w:ins w:id="232" w:author="laca" w:date="2015-04-17T13:22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motorok</w:t>
        </w:r>
      </w:ins>
      <w:ins w:id="233" w:author="laca" w:date="2015-04-17T13:18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ins w:id="234" w:author="laca" w:date="2015-04-17T13:22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rögzítés</w:t>
        </w:r>
      </w:ins>
      <w:ins w:id="235" w:author="stbrassai" w:date="2015-04-17T20:54:00Z">
        <w:r w:rsidR="001073F2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e miatt</w:t>
        </w:r>
      </w:ins>
      <w:ins w:id="236" w:author="laca" w:date="2015-04-17T13:22:00Z">
        <w:del w:id="237" w:author="stbrassai" w:date="2015-04-17T20:54:00Z">
          <w:r w:rsidR="00083C75" w:rsidRPr="00183A02" w:rsidDel="001073F2">
            <w:rPr>
              <w:rStyle w:val="IntenseEmphasis"/>
              <w:rFonts w:ascii="Times New Roman" w:hAnsi="Times New Roman" w:cs="Times New Roman"/>
              <w:b w:val="0"/>
              <w:i w:val="0"/>
              <w:sz w:val="24"/>
              <w:szCs w:val="24"/>
            </w:rPr>
            <w:delText>ét</w:delText>
          </w:r>
        </w:del>
      </w:ins>
      <w:ins w:id="238" w:author="laca" w:date="2015-04-17T13:18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.</w:t>
        </w:r>
      </w:ins>
      <w:ins w:id="239" w:author="laca" w:date="2015-04-17T13:23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A </w:t>
        </w:r>
      </w:ins>
      <w:ins w:id="240" w:author="laca" w:date="2015-04-17T13:27:00Z">
        <w:r w:rsidR="00FA0716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mechanikai</w:t>
        </w:r>
      </w:ins>
      <w:ins w:id="241" w:author="laca" w:date="2015-04-17T13:23:00Z">
        <w:r w:rsidR="00083C7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rendszer felépítése és újratervezése két hónapba telt.</w:t>
        </w:r>
      </w:ins>
      <w:commentRangeStart w:id="242"/>
      <w:del w:id="243" w:author="laca" w:date="2015-04-17T13:15:00Z">
        <w:r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 xml:space="preserve">A tervezés után </w:delText>
        </w:r>
        <w:r w:rsidR="00E63D34"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nekiláttam</w:delText>
        </w:r>
        <w:r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 xml:space="preserve"> a mechanikai rendszer kivitelezésének, </w:delText>
        </w:r>
        <w:r w:rsidR="00E63D34"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  <w:rPrChange w:id="244" w:author="laca" w:date="2015-04-17T19:05:00Z">
              <w:rPr>
                <w:rStyle w:val="IntenseEmphasis"/>
                <w:rFonts w:ascii="Times New Roman" w:hAnsi="Times New Roman" w:cs="Times New Roman"/>
                <w:b w:val="0"/>
                <w:i w:val="0"/>
                <w:sz w:val="24"/>
                <w:szCs w:val="24"/>
                <w:highlight w:val="yellow"/>
              </w:rPr>
            </w:rPrChange>
          </w:rPr>
          <w:delText>beszereztem</w:delText>
        </w:r>
        <w:r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  <w:rPrChange w:id="245" w:author="laca" w:date="2015-04-17T19:05:00Z">
              <w:rPr>
                <w:rStyle w:val="IntenseEmphasis"/>
                <w:rFonts w:ascii="Times New Roman" w:hAnsi="Times New Roman" w:cs="Times New Roman"/>
                <w:b w:val="0"/>
                <w:i w:val="0"/>
                <w:sz w:val="24"/>
                <w:szCs w:val="24"/>
                <w:highlight w:val="yellow"/>
              </w:rPr>
            </w:rPrChange>
          </w:rPr>
          <w:delText xml:space="preserve"> a szükséges eszközöket a vaskereskedésből </w:delText>
        </w:r>
      </w:del>
      <w:del w:id="246" w:author="laca" w:date="2015-04-17T13:20:00Z">
        <w:r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(pl:</w:delText>
        </w:r>
      </w:del>
      <w:del w:id="247" w:author="laca" w:date="2015-04-17T13:21:00Z">
        <w:r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 xml:space="preserve"> fémidomok, csapágyak), párhuzamosan </w:delText>
        </w:r>
        <w:r w:rsidR="001466D7"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terveztem</w:delText>
        </w:r>
        <w:r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 xml:space="preserve"> a rendszer</w:delText>
        </w:r>
        <w:r w:rsidR="001466D7"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 xml:space="preserve"> többi részét is, leti</w:delText>
        </w:r>
        <w:r w:rsidR="00E63D34"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s</w:delText>
        </w:r>
        <w:r w:rsidR="001466D7"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ztáz</w:delText>
        </w:r>
        <w:r w:rsidR="00E63D34"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t</w:delText>
        </w:r>
        <w:r w:rsidR="001466D7" w:rsidRPr="00183A02" w:rsidDel="00083C7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am a feladatokat amik szükségesek a rendszerhez.</w:delText>
        </w:r>
      </w:del>
      <w:commentRangeEnd w:id="242"/>
      <w:r w:rsidR="00E63D34" w:rsidRPr="00183A02">
        <w:rPr>
          <w:rStyle w:val="CommentReference"/>
          <w:rFonts w:ascii="Times New Roman" w:hAnsi="Times New Roman" w:cs="Times New Roman"/>
          <w:sz w:val="24"/>
          <w:szCs w:val="24"/>
        </w:rPr>
        <w:commentReference w:id="242"/>
      </w:r>
    </w:p>
    <w:p w14:paraId="264CE096" w14:textId="40D1FAFF" w:rsidR="00FA0716" w:rsidRPr="00183A02" w:rsidRDefault="001466D7" w:rsidP="00753DCE">
      <w:pPr>
        <w:spacing w:line="360" w:lineRule="auto"/>
        <w:jc w:val="both"/>
        <w:rPr>
          <w:ins w:id="248" w:author="laca" w:date="2015-04-17T13:32:00Z"/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ab/>
        <w:t xml:space="preserve">A szoftver és digitális hardver fejlesztésére FPGA rendszert </w:t>
      </w:r>
      <w:r w:rsidR="00E63D34"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választottam</w:t>
      </w:r>
      <w:r w:rsidR="00061800"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,</w:t>
      </w: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mert könnyen </w:t>
      </w:r>
      <w:r w:rsidR="00E63D34"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fejleszthető</w:t>
      </w: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a szoftver és a hardver közösen.</w:t>
      </w:r>
      <w:ins w:id="249" w:author="laca" w:date="2015-04-17T13:25:00Z">
        <w:r w:rsidR="00FA0716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A szenzorokat </w:t>
        </w:r>
      </w:ins>
      <w:ins w:id="250" w:author="laca" w:date="2015-04-17T13:27:00Z">
        <w:r w:rsidR="00FA0716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úgy</w:t>
        </w:r>
      </w:ins>
      <w:ins w:id="251" w:author="laca" w:date="2015-04-17T13:25:00Z">
        <w:r w:rsidR="00FA0716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ins w:id="252" w:author="laca" w:date="2015-04-17T13:31:00Z">
        <w:r w:rsidR="00FA0716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választottam,</w:t>
        </w:r>
      </w:ins>
      <w:ins w:id="253" w:author="laca" w:date="2015-04-17T13:25:00Z">
        <w:r w:rsidR="00FA0716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meg hogy </w:t>
        </w:r>
      </w:ins>
      <w:ins w:id="254" w:author="laca" w:date="2015-04-17T13:27:00Z">
        <w:r w:rsidR="00FA0716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könnyen</w:t>
        </w:r>
      </w:ins>
      <w:ins w:id="255" w:author="laca" w:date="2015-04-17T13:25:00Z">
        <w:r w:rsidR="00FA0716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illeszthető legyen az FPGA rendszerhez, minden szenzor 3,3V feszültségszinten dolgozik. </w:t>
        </w:r>
      </w:ins>
      <w:ins w:id="256" w:author="stbrassai" w:date="2015-04-17T20:54:00Z">
        <w:del w:id="257" w:author="laca" w:date="2015-04-27T16:12:00Z">
          <w:r w:rsidR="001073F2" w:rsidRPr="00183A02" w:rsidDel="00B11905">
            <w:rPr>
              <w:rStyle w:val="IntenseEmphasis"/>
              <w:rFonts w:ascii="Times New Roman" w:hAnsi="Times New Roman" w:cs="Times New Roman"/>
              <w:b w:val="0"/>
              <w:i w:val="0"/>
              <w:sz w:val="24"/>
              <w:szCs w:val="24"/>
            </w:rPr>
            <w:delText>,</w:delText>
          </w:r>
        </w:del>
      </w:ins>
    </w:p>
    <w:p w14:paraId="597DC0EA" w14:textId="2871B376" w:rsidR="00656E9E" w:rsidRPr="00183A02" w:rsidRDefault="00FA0716" w:rsidP="00753DCE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ins w:id="258" w:author="laca" w:date="2015-04-17T13:32:00Z">
        <w:r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ab/>
          <w:t xml:space="preserve">Az inkrementális szenzorok jeleinek a feldolgozására szolgáló modult System Generátorban </w:t>
        </w:r>
      </w:ins>
      <w:ins w:id="259" w:author="laca" w:date="2015-04-17T13:34:00Z">
        <w:r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valósítottam</w:t>
        </w:r>
      </w:ins>
      <w:ins w:id="260" w:author="laca" w:date="2015-04-17T13:32:00Z">
        <w:r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meg</w:t>
        </w:r>
      </w:ins>
      <w:ins w:id="261" w:author="laca" w:date="2015-04-17T13:35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. Miután tudtam mérni a pozíciót és a sebességet, megterveztem a rendszer </w:t>
        </w:r>
      </w:ins>
      <w:ins w:id="262" w:author="laca" w:date="2015-04-17T13:36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működéséhez</w:t>
        </w:r>
      </w:ins>
      <w:ins w:id="263" w:author="laca" w:date="2015-04-17T13:35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szükséges </w:t>
        </w:r>
      </w:ins>
      <w:ins w:id="264" w:author="laca" w:date="2015-04-17T22:16:00Z">
        <w:r w:rsidR="00BC755A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szabályozó</w:t>
        </w:r>
      </w:ins>
      <w:ins w:id="265" w:author="laca" w:date="2015-04-17T13:36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kat</w:t>
        </w:r>
      </w:ins>
      <w:ins w:id="266" w:author="laca" w:date="2015-04-17T13:35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elsőként a PID </w:t>
        </w:r>
      </w:ins>
      <w:ins w:id="267" w:author="laca" w:date="2015-04-17T22:16:00Z">
        <w:r w:rsidR="00BC755A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szabályozó</w:t>
        </w:r>
      </w:ins>
      <w:ins w:id="268" w:author="laca" w:date="2015-04-17T13:36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t, </w:t>
        </w:r>
      </w:ins>
      <w:ins w:id="269" w:author="laca" w:date="2015-04-17T13:37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megpróbáltam</w:t>
        </w:r>
      </w:ins>
      <w:ins w:id="270" w:author="laca" w:date="2015-04-17T13:36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ins w:id="271" w:author="laca" w:date="2015-04-17T13:37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alkalmazni</w:t>
        </w:r>
      </w:ins>
      <w:ins w:id="272" w:author="laca" w:date="2015-04-17T13:36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a sebesség és </w:t>
        </w:r>
      </w:ins>
      <w:ins w:id="273" w:author="laca" w:date="2015-04-17T13:37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pozíció</w:t>
        </w:r>
      </w:ins>
      <w:ins w:id="274" w:author="laca" w:date="2015-04-17T13:36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ins w:id="275" w:author="laca" w:date="2015-04-17T13:37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szabályzására is</w:t>
        </w:r>
      </w:ins>
      <w:ins w:id="276" w:author="stbrassai" w:date="2015-04-17T20:55:00Z">
        <w:r w:rsidR="001073F2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,</w:t>
        </w:r>
      </w:ins>
      <w:ins w:id="277" w:author="laca" w:date="2015-04-17T13:37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de az eredmények arra veze</w:t>
        </w:r>
      </w:ins>
      <w:ins w:id="278" w:author="stbrassai" w:date="2015-04-17T20:55:00Z">
        <w:r w:rsidR="001073F2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t</w:t>
        </w:r>
      </w:ins>
      <w:ins w:id="279" w:author="laca" w:date="2015-04-17T13:37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tek</w:t>
        </w:r>
      </w:ins>
      <w:ins w:id="280" w:author="stbrassai" w:date="2015-04-17T20:55:00Z">
        <w:r w:rsidR="001073F2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,</w:t>
        </w:r>
      </w:ins>
      <w:ins w:id="281" w:author="laca" w:date="2015-04-17T13:37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hogy a PID nem hatékony a </w:t>
        </w:r>
      </w:ins>
      <w:ins w:id="282" w:author="laca" w:date="2015-04-17T13:38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pozíció</w:t>
        </w:r>
      </w:ins>
      <w:ins w:id="283" w:author="laca" w:date="2015-04-17T13:37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ins w:id="284" w:author="laca" w:date="2015-04-17T13:38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szabályzás elvégzésére. A </w:t>
        </w:r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lastRenderedPageBreak/>
          <w:t xml:space="preserve">rendszer áttételében levő kotyogás miatt feleslegesen </w:t>
        </w:r>
      </w:ins>
      <w:ins w:id="285" w:author="laca" w:date="2015-04-17T13:39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korrigálta</w:t>
        </w:r>
      </w:ins>
      <w:ins w:id="286" w:author="laca" w:date="2015-04-17T13:38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a </w:t>
        </w:r>
      </w:ins>
      <w:ins w:id="287" w:author="laca" w:date="2015-04-17T13:39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pozíciót</w:t>
        </w:r>
      </w:ins>
      <w:ins w:id="288" w:author="laca" w:date="2015-04-17T13:38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, ezért </w:t>
        </w:r>
      </w:ins>
      <w:ins w:id="289" w:author="laca" w:date="2015-04-17T13:40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kialakítottam</w:t>
        </w:r>
      </w:ins>
      <w:ins w:id="290" w:author="laca" w:date="2015-04-17T13:38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egy másik </w:t>
        </w:r>
      </w:ins>
      <w:ins w:id="291" w:author="laca" w:date="2015-04-17T22:16:00Z">
        <w:r w:rsidR="00BC755A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szabályozó</w:t>
        </w:r>
      </w:ins>
      <w:ins w:id="292" w:author="laca" w:date="2015-04-17T13:38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ins w:id="293" w:author="laca" w:date="2015-04-17T17:21:00Z">
        <w:r w:rsidR="004650A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elgondolást,</w:t>
        </w:r>
      </w:ins>
      <w:ins w:id="294" w:author="laca" w:date="2015-04-17T13:38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amely </w:t>
        </w:r>
      </w:ins>
      <w:ins w:id="295" w:author="laca" w:date="2015-04-17T13:40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működő</w:t>
        </w:r>
      </w:ins>
      <w:ins w:id="296" w:author="laca" w:date="2015-04-17T13:38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képesnek </w:t>
        </w:r>
      </w:ins>
      <w:ins w:id="297" w:author="laca" w:date="2015-04-17T13:40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bizonyult</w:t>
        </w:r>
      </w:ins>
      <w:ins w:id="298" w:author="laca" w:date="2015-04-17T13:38:00Z">
        <w:r w:rsidR="00656E9E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.</w:t>
        </w:r>
      </w:ins>
    </w:p>
    <w:p w14:paraId="2D6D9BD3" w14:textId="7058E75F" w:rsidR="001466D7" w:rsidRPr="00183A02" w:rsidRDefault="001466D7" w:rsidP="00753DCE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ab/>
        <w:t xml:space="preserve">A dolgozatban </w:t>
      </w:r>
      <w:ins w:id="299" w:author="laca" w:date="2015-04-17T13:45:00Z">
        <w:r w:rsidR="008602D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bemutatjuk </w:t>
        </w:r>
      </w:ins>
      <w:commentRangeStart w:id="300"/>
      <w:del w:id="301" w:author="laca" w:date="2015-04-17T13:45:00Z">
        <w:r w:rsidRPr="00183A02" w:rsidDel="008602D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láthatjuk</w:delText>
        </w:r>
        <w:commentRangeEnd w:id="300"/>
        <w:r w:rsidR="00061800" w:rsidRPr="00183A02" w:rsidDel="008602D5">
          <w:rPr>
            <w:rStyle w:val="CommentReference"/>
            <w:rFonts w:ascii="Times New Roman" w:hAnsi="Times New Roman" w:cs="Times New Roman"/>
            <w:sz w:val="24"/>
            <w:szCs w:val="24"/>
          </w:rPr>
          <w:commentReference w:id="300"/>
        </w:r>
        <w:r w:rsidRPr="00183A02" w:rsidDel="008602D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 xml:space="preserve"> </w:delText>
        </w:r>
      </w:del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PWM generátor, PID </w:t>
      </w:r>
      <w:del w:id="302" w:author="laca" w:date="2015-04-17T22:16:00Z">
        <w:r w:rsidRPr="00183A02" w:rsidDel="00BC755A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szabályzó</w:delText>
        </w:r>
      </w:del>
      <w:ins w:id="303" w:author="laca" w:date="2015-04-17T22:16:00Z">
        <w:r w:rsidR="00BC755A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szabályozó</w:t>
        </w:r>
      </w:ins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,</w:t>
      </w:r>
      <w:ins w:id="304" w:author="laca" w:date="2015-04-17T17:22:00Z">
        <w:r w:rsidR="004650A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p</w:t>
        </w:r>
      </w:ins>
      <w:del w:id="305" w:author="laca" w:date="2015-04-17T17:22:00Z">
        <w:r w:rsidRPr="00183A02" w:rsidDel="004650A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P</w:delText>
        </w:r>
      </w:del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ozíció </w:t>
      </w:r>
      <w:del w:id="306" w:author="laca" w:date="2015-04-17T13:35:00Z">
        <w:r w:rsidRPr="00183A02" w:rsidDel="00656E9E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Szabál</w:delText>
        </w:r>
      </w:del>
      <w:del w:id="307" w:author="laca" w:date="2015-04-17T13:28:00Z">
        <w:r w:rsidRPr="00183A02" w:rsidDel="00FA0716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z</w:delText>
        </w:r>
      </w:del>
      <w:del w:id="308" w:author="laca" w:date="2015-04-17T13:35:00Z">
        <w:r w:rsidRPr="00183A02" w:rsidDel="00656E9E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ó</w:delText>
        </w:r>
      </w:del>
      <w:ins w:id="309" w:author="laca" w:date="2015-04-17T22:16:00Z">
        <w:r w:rsidR="00BC755A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szabályozó</w:t>
        </w:r>
      </w:ins>
      <w:ins w:id="310" w:author="laca" w:date="2015-04-17T17:22:00Z">
        <w:r w:rsidR="004650A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</w:t>
        </w:r>
      </w:ins>
      <w:del w:id="311" w:author="laca" w:date="2015-04-17T17:22:00Z">
        <w:r w:rsidRPr="00183A02" w:rsidDel="004650A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,I</w:delText>
        </w:r>
      </w:del>
      <w:ins w:id="312" w:author="laca" w:date="2015-04-17T17:22:00Z">
        <w:r w:rsidR="004650A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i</w:t>
        </w:r>
      </w:ins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nkrementális érzékelő adatainak a feldolgozó modul</w:t>
      </w:r>
      <w:ins w:id="313" w:author="laca" w:date="2015-04-17T17:22:00Z">
        <w:r w:rsidR="004650A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ját</w:t>
        </w:r>
      </w:ins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>,</w:t>
      </w:r>
      <w:ins w:id="314" w:author="laca" w:date="2015-04-17T17:22:00Z">
        <w:r w:rsidR="004650A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 xml:space="preserve"> a</w:t>
        </w:r>
      </w:ins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</w:t>
      </w:r>
      <w:del w:id="315" w:author="laca" w:date="2015-04-17T13:28:00Z">
        <w:r w:rsidRPr="00183A02" w:rsidDel="00FA0716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megvalósításást</w:delText>
        </w:r>
      </w:del>
      <w:ins w:id="316" w:author="laca" w:date="2015-04-17T13:28:00Z">
        <w:r w:rsidR="00FA0716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megvalósítását</w:t>
        </w:r>
      </w:ins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System Generátor környezetben</w:t>
      </w:r>
      <w:del w:id="317" w:author="laca" w:date="2015-04-17T13:46:00Z">
        <w:r w:rsidRPr="00183A02" w:rsidDel="008602D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.</w:delText>
        </w:r>
      </w:del>
      <w:ins w:id="318" w:author="laca" w:date="2015-04-17T13:46:00Z">
        <w:r w:rsidR="008602D5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>, és a modulokkal végzett hardveres és szoftveres szimulációkat.</w:t>
        </w:r>
      </w:ins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 xml:space="preserve"> </w:t>
      </w:r>
    </w:p>
    <w:p w14:paraId="2BC9CD7F" w14:textId="18717E9A" w:rsidR="00753DCE" w:rsidRPr="00183A02" w:rsidDel="008602D5" w:rsidRDefault="00753DCE" w:rsidP="00753DCE">
      <w:pPr>
        <w:spacing w:line="360" w:lineRule="auto"/>
        <w:jc w:val="both"/>
        <w:rPr>
          <w:del w:id="319" w:author="laca" w:date="2015-04-17T13:47:00Z"/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tab/>
        <w:t>A robotot robot vázához rögzíteni lehet nagyobb tömegű kiegészítő tartozékokat pl.: robotkar, fűnyíró, stb. Alkalmazhatósága elképzelhet a mezőgazdaságban, mint gyomtalanító gép, vagy akár a biztonság technikában, mint beavatkozó eszköz.</w:t>
      </w:r>
    </w:p>
    <w:p w14:paraId="67725DB3" w14:textId="0A68E5DD" w:rsidR="008F60F0" w:rsidRPr="00183A02" w:rsidRDefault="001466D7" w:rsidP="00753DCE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del w:id="320" w:author="laca" w:date="2015-04-17T13:47:00Z">
        <w:r w:rsidRPr="00183A02" w:rsidDel="008602D5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tab/>
          <w:delText>Inkrementális tárcsát hogyan tervezünk meg és vitelezünk ki.</w:delText>
        </w:r>
      </w:del>
    </w:p>
    <w:p w14:paraId="299B5DE8" w14:textId="77777777" w:rsidR="008F60F0" w:rsidRPr="00183A02" w:rsidRDefault="008F60F0">
      <w:pPr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pPrChange w:id="321" w:author="laca" w:date="2015-04-17T13:12:00Z">
          <w:pPr/>
        </w:pPrChange>
      </w:pP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br w:type="page"/>
      </w:r>
    </w:p>
    <w:p w14:paraId="3150FB88" w14:textId="55129D9B" w:rsidR="001466D7" w:rsidRPr="00183A02" w:rsidRDefault="00753DCE" w:rsidP="00753DCE">
      <w:pPr>
        <w:tabs>
          <w:tab w:val="left" w:pos="2385"/>
        </w:tabs>
        <w:spacing w:line="360" w:lineRule="auto"/>
        <w:jc w:val="both"/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</w:pPr>
      <w:r w:rsidRPr="00183A02">
        <w:rPr>
          <w:rStyle w:val="IntenseEmphasis"/>
          <w:rFonts w:ascii="Times New Roman" w:hAnsi="Times New Roman" w:cs="Times New Roman"/>
          <w:b w:val="0"/>
          <w:i w:val="0"/>
          <w:sz w:val="24"/>
          <w:szCs w:val="24"/>
        </w:rPr>
        <w:lastRenderedPageBreak/>
        <w:tab/>
      </w:r>
    </w:p>
    <w:p w14:paraId="284AE953" w14:textId="6845BF69" w:rsidR="00960013" w:rsidRPr="00183A02" w:rsidRDefault="00960013">
      <w:pPr>
        <w:pStyle w:val="Heading1"/>
        <w:rPr>
          <w:ins w:id="322" w:author="laca" w:date="2015-04-27T16:25:00Z"/>
          <w:rStyle w:val="Heading1Char"/>
          <w:rFonts w:ascii="Times New Roman" w:hAnsi="Times New Roman" w:cs="Times New Roman"/>
          <w:bCs/>
          <w:iCs/>
          <w:caps/>
          <w:sz w:val="24"/>
          <w:szCs w:val="24"/>
        </w:rPr>
        <w:pPrChange w:id="323" w:author="laca" w:date="2015-04-27T16:19:00Z">
          <w:pPr>
            <w:pStyle w:val="Heading1"/>
            <w:spacing w:line="360" w:lineRule="auto"/>
            <w:jc w:val="both"/>
          </w:pPr>
        </w:pPrChange>
      </w:pPr>
      <w:bookmarkStart w:id="324" w:name="_Toc417922766"/>
      <w:bookmarkStart w:id="325" w:name="_Toc419222373"/>
      <w:ins w:id="326" w:author="laca" w:date="2015-04-27T16:18:00Z">
        <w:r w:rsidRPr="00183A02">
          <w:rPr>
            <w:rStyle w:val="Heading1Char"/>
            <w:rFonts w:ascii="Times New Roman" w:hAnsi="Times New Roman" w:cs="Times New Roman"/>
            <w:bCs/>
            <w:iCs/>
            <w:caps/>
            <w:sz w:val="24"/>
            <w:szCs w:val="24"/>
          </w:rPr>
          <w:t>Robot mechanikai felépítése</w:t>
        </w:r>
      </w:ins>
      <w:bookmarkEnd w:id="324"/>
      <w:bookmarkEnd w:id="325"/>
    </w:p>
    <w:p w14:paraId="2FDEF251" w14:textId="77777777" w:rsidR="008E4123" w:rsidRPr="00183A02" w:rsidRDefault="008E4123" w:rsidP="00753DCE">
      <w:pPr>
        <w:spacing w:line="360" w:lineRule="auto"/>
        <w:ind w:firstLine="432"/>
        <w:jc w:val="both"/>
        <w:rPr>
          <w:ins w:id="327" w:author="laca" w:date="2015-04-27T16:25:00Z"/>
          <w:rFonts w:ascii="Times New Roman" w:hAnsi="Times New Roman" w:cs="Times New Roman"/>
          <w:sz w:val="24"/>
          <w:szCs w:val="24"/>
        </w:rPr>
      </w:pPr>
      <w:ins w:id="328" w:author="laca" w:date="2015-04-27T16:25:00Z">
        <w:r w:rsidRPr="00183A02">
          <w:rPr>
            <w:rFonts w:ascii="Times New Roman" w:hAnsi="Times New Roman" w:cs="Times New Roman"/>
            <w:sz w:val="24"/>
            <w:szCs w:val="24"/>
          </w:rPr>
          <w:t>A robot alapját képezi egy masszív váz, amely könnyű fémprofilokból áll össze és hegesztésekkel rögzítjük egymáshoz, az elemeket. A váz és az egész rendszer szimmetrikus két tengelyre nézve is ezért a továbbiakban csak a rendszer negyedét részletezzük. A 7.1 képen látható a rendszer vázának Autodesk Inventorban elkészített terve.</w:t>
        </w:r>
      </w:ins>
    </w:p>
    <w:p w14:paraId="1702D895" w14:textId="5CAD34D2" w:rsidR="008E4123" w:rsidRPr="00183A02" w:rsidRDefault="008E4123" w:rsidP="00753DCE">
      <w:pPr>
        <w:spacing w:line="360" w:lineRule="auto"/>
        <w:ind w:firstLine="432"/>
        <w:jc w:val="both"/>
        <w:rPr>
          <w:ins w:id="329" w:author="laca" w:date="2015-04-27T16:25:00Z"/>
          <w:rFonts w:ascii="Times New Roman" w:hAnsi="Times New Roman" w:cs="Times New Roman"/>
          <w:sz w:val="24"/>
          <w:szCs w:val="24"/>
        </w:rPr>
      </w:pPr>
      <w:ins w:id="330" w:author="laca" w:date="2015-04-27T16:25:00Z">
        <w:r w:rsidRPr="00183A02">
          <w:rPr>
            <w:rFonts w:ascii="Times New Roman" w:hAnsi="Times New Roman" w:cs="Times New Roman"/>
            <w:sz w:val="24"/>
            <w:szCs w:val="24"/>
          </w:rPr>
          <w:t xml:space="preserve">DC </w:t>
        </w:r>
      </w:ins>
      <w:r w:rsidR="00806B0B" w:rsidRPr="00183A02">
        <w:rPr>
          <w:rFonts w:ascii="Times New Roman" w:hAnsi="Times New Roman" w:cs="Times New Roman"/>
          <w:sz w:val="24"/>
          <w:szCs w:val="24"/>
        </w:rPr>
        <w:t>motorok</w:t>
      </w:r>
      <w:ins w:id="331" w:author="laca" w:date="2015-04-27T16:25:00Z">
        <w:r w:rsidRPr="00183A02">
          <w:rPr>
            <w:rFonts w:ascii="Times New Roman" w:hAnsi="Times New Roman" w:cs="Times New Roman"/>
            <w:sz w:val="24"/>
            <w:szCs w:val="24"/>
          </w:rPr>
          <w:t xml:space="preserve"> betáplálási feszültsége: 12V, maximális terhelés alatt 1</w:t>
        </w:r>
      </w:ins>
      <w:r w:rsidR="00753DCE" w:rsidRPr="00183A02">
        <w:rPr>
          <w:rFonts w:ascii="Times New Roman" w:hAnsi="Times New Roman" w:cs="Times New Roman"/>
          <w:sz w:val="24"/>
          <w:szCs w:val="24"/>
        </w:rPr>
        <w:t>5</w:t>
      </w:r>
      <w:ins w:id="332" w:author="laca" w:date="2015-04-27T16:25:00Z">
        <w:r w:rsidRPr="00183A02">
          <w:rPr>
            <w:rFonts w:ascii="Times New Roman" w:hAnsi="Times New Roman" w:cs="Times New Roman"/>
            <w:sz w:val="24"/>
            <w:szCs w:val="24"/>
          </w:rPr>
          <w:t>A áramot is felvehet.</w:t>
        </w:r>
      </w:ins>
    </w:p>
    <w:p w14:paraId="633B86B9" w14:textId="0F6BF817" w:rsidR="008E4123" w:rsidRPr="00183A02" w:rsidRDefault="008E4123" w:rsidP="00753DCE">
      <w:pPr>
        <w:spacing w:line="360" w:lineRule="auto"/>
        <w:jc w:val="both"/>
        <w:rPr>
          <w:ins w:id="333" w:author="laca" w:date="2015-04-27T16:25:00Z"/>
          <w:rFonts w:ascii="Times New Roman" w:hAnsi="Times New Roman" w:cs="Times New Roman"/>
          <w:sz w:val="24"/>
          <w:szCs w:val="24"/>
        </w:rPr>
      </w:pPr>
      <w:ins w:id="334" w:author="laca" w:date="2015-04-27T16:25:00Z">
        <w:r w:rsidRPr="00183A02">
          <w:rPr>
            <w:rFonts w:ascii="Times New Roman" w:hAnsi="Times New Roman" w:cs="Times New Roman"/>
            <w:sz w:val="24"/>
            <w:szCs w:val="24"/>
          </w:rPr>
          <w:t xml:space="preserve">A 7.1 képen látható Kup kerék áttételen keresztül hajtjuk meg a lánctalpat, a talpak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szögének változtatására</w:t>
      </w:r>
      <w:ins w:id="335" w:author="laca" w:date="2015-04-27T16:25:00Z">
        <w:r w:rsidRPr="00183A02">
          <w:rPr>
            <w:rFonts w:ascii="Times New Roman" w:hAnsi="Times New Roman" w:cs="Times New Roman"/>
            <w:sz w:val="24"/>
            <w:szCs w:val="24"/>
          </w:rPr>
          <w:t xml:space="preserve"> orsós áttételt használtam több okból is:</w:t>
        </w:r>
      </w:ins>
    </w:p>
    <w:p w14:paraId="7DAC42B1" w14:textId="609B1E80" w:rsidR="008E4123" w:rsidRPr="00183A02" w:rsidRDefault="008E4123" w:rsidP="00753DCE">
      <w:pPr>
        <w:pStyle w:val="ListParagraph"/>
        <w:numPr>
          <w:ilvl w:val="0"/>
          <w:numId w:val="21"/>
        </w:numPr>
        <w:spacing w:line="360" w:lineRule="auto"/>
        <w:ind w:left="360"/>
        <w:jc w:val="both"/>
        <w:rPr>
          <w:ins w:id="336" w:author="laca" w:date="2015-04-27T16:25:00Z"/>
          <w:rFonts w:ascii="Times New Roman" w:hAnsi="Times New Roman" w:cs="Times New Roman"/>
          <w:sz w:val="24"/>
          <w:szCs w:val="24"/>
        </w:rPr>
      </w:pPr>
      <w:ins w:id="337" w:author="laca" w:date="2015-04-27T16:25:00Z">
        <w:r w:rsidRPr="00183A02">
          <w:rPr>
            <w:rFonts w:ascii="Times New Roman" w:hAnsi="Times New Roman" w:cs="Times New Roman"/>
            <w:sz w:val="24"/>
            <w:szCs w:val="24"/>
          </w:rPr>
          <w:t xml:space="preserve">Nagy nyomaték kifejtésére képesek, jelen esetben 40:1 az áttételi arány. Egy motor által kifejtett nyomaték névlegesen 30-40Nm között van így a karok végén tengelyre kifejtett nyomaték elérheti a 160Nm-t. </w:t>
        </w:r>
      </w:ins>
    </w:p>
    <w:p w14:paraId="5487782F" w14:textId="74D24B11" w:rsidR="008E4123" w:rsidRPr="00183A02" w:rsidRDefault="008E4123" w:rsidP="00753DCE">
      <w:pPr>
        <w:pStyle w:val="ListParagraph"/>
        <w:numPr>
          <w:ilvl w:val="0"/>
          <w:numId w:val="21"/>
        </w:numPr>
        <w:spacing w:line="360" w:lineRule="auto"/>
        <w:ind w:left="360"/>
        <w:jc w:val="both"/>
        <w:rPr>
          <w:ins w:id="338" w:author="laca" w:date="2015-04-27T16:25:00Z"/>
          <w:rFonts w:ascii="Times New Roman" w:hAnsi="Times New Roman" w:cs="Times New Roman"/>
          <w:sz w:val="24"/>
          <w:szCs w:val="24"/>
        </w:rPr>
      </w:pPr>
      <w:ins w:id="339" w:author="laca" w:date="2015-04-27T16:25:00Z">
        <w:r w:rsidRPr="00183A02">
          <w:rPr>
            <w:rFonts w:ascii="Times New Roman" w:hAnsi="Times New Roman" w:cs="Times New Roman"/>
            <w:sz w:val="24"/>
            <w:szCs w:val="24"/>
          </w:rPr>
          <w:t>A terhelés nem képes visszafele hajtani, mert a mechanizmus lezárja, így akár a motort teljesen ki is kapcsolhatjuk, ha nem szeretnénk megváltoztatni a talp pozícióját.</w:t>
        </w:r>
      </w:ins>
    </w:p>
    <w:p w14:paraId="6C1A94E3" w14:textId="70C0A2B1" w:rsidR="008E4123" w:rsidRPr="00183A02" w:rsidRDefault="008E4123" w:rsidP="00753DCE">
      <w:pPr>
        <w:spacing w:line="360" w:lineRule="auto"/>
        <w:ind w:left="360"/>
        <w:jc w:val="both"/>
        <w:rPr>
          <w:ins w:id="340" w:author="laca" w:date="2015-04-27T16:25:00Z"/>
          <w:rFonts w:ascii="Times New Roman" w:hAnsi="Times New Roman" w:cs="Times New Roman"/>
          <w:sz w:val="24"/>
          <w:szCs w:val="24"/>
        </w:rPr>
      </w:pPr>
      <w:ins w:id="341" w:author="laca" w:date="2015-04-27T16:25:00Z">
        <w:r w:rsidRPr="00183A02">
          <w:rPr>
            <w:rFonts w:ascii="Times New Roman" w:hAnsi="Times New Roman" w:cs="Times New Roman"/>
            <w:sz w:val="24"/>
            <w:szCs w:val="24"/>
          </w:rPr>
          <w:t>A forgó talpak 360 fokban körbeforgathatók, a NagyKerék tengelye körül.</w:t>
        </w:r>
      </w:ins>
    </w:p>
    <w:p w14:paraId="6A2BDD8A" w14:textId="3C194241" w:rsidR="008E4123" w:rsidRPr="00183A02" w:rsidRDefault="003569A9">
      <w:pPr>
        <w:spacing w:line="360" w:lineRule="auto"/>
        <w:ind w:firstLine="360"/>
        <w:jc w:val="both"/>
        <w:rPr>
          <w:ins w:id="342" w:author="laca" w:date="2015-04-27T16:17:00Z"/>
          <w:sz w:val="24"/>
          <w:szCs w:val="24"/>
          <w:rPrChange w:id="343" w:author="laca" w:date="2015-04-27T16:25:00Z">
            <w:rPr>
              <w:ins w:id="344" w:author="laca" w:date="2015-04-27T16:17:00Z"/>
              <w:rStyle w:val="Heading1Char"/>
              <w:rFonts w:ascii="Times New Roman" w:hAnsi="Times New Roman" w:cs="Times New Roman"/>
              <w:caps/>
            </w:rPr>
          </w:rPrChange>
        </w:rPr>
        <w:pPrChange w:id="345" w:author="laca" w:date="2015-04-27T16:25:00Z">
          <w:pPr>
            <w:pStyle w:val="Heading1"/>
            <w:spacing w:line="360" w:lineRule="auto"/>
            <w:jc w:val="both"/>
          </w:pPr>
        </w:pPrChange>
      </w:pPr>
      <w:r w:rsidRPr="00183A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4474E650" wp14:editId="48195480">
                <wp:simplePos x="0" y="0"/>
                <wp:positionH relativeFrom="column">
                  <wp:posOffset>41275</wp:posOffset>
                </wp:positionH>
                <wp:positionV relativeFrom="page">
                  <wp:posOffset>6883400</wp:posOffset>
                </wp:positionV>
                <wp:extent cx="6301105" cy="2915285"/>
                <wp:effectExtent l="38100" t="76200" r="4445" b="0"/>
                <wp:wrapTopAndBottom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1105" cy="2915285"/>
                          <a:chOff x="0" y="0"/>
                          <a:chExt cx="6301389" cy="2916143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16830"/>
                            <a:ext cx="3399475" cy="2899313"/>
                            <a:chOff x="0" y="-2"/>
                            <a:chExt cx="5594105" cy="4131398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6343"/>
                              <a:ext cx="5566410" cy="35540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2" name="Text Box 22"/>
                          <wps:cNvSpPr txBox="1"/>
                          <wps:spPr>
                            <a:xfrm>
                              <a:off x="27695" y="3858981"/>
                              <a:ext cx="5566410" cy="27241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5DEE55B" w14:textId="7B0D03AF" w:rsidR="00B8312C" w:rsidRPr="00874D22" w:rsidRDefault="00B8312C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pPrChange w:id="346" w:author="laca" w:date="2015-04-17T22:24:00Z">
                                    <w:pPr>
                                      <w:pStyle w:val="Caption"/>
                                    </w:pPr>
                                  </w:pPrChange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del w:id="347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7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Robot vázának Inventoros 3D Képe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ounded Rectangle 26"/>
                          <wps:cNvSpPr/>
                          <wps:spPr>
                            <a:xfrm rot="3131764">
                              <a:off x="-24138" y="1335233"/>
                              <a:ext cx="1142327" cy="5029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97CB464" w14:textId="77777777" w:rsidR="00B8312C" w:rsidRPr="008E4123" w:rsidRDefault="00B8312C" w:rsidP="008E4123">
                                <w:pPr>
                                  <w:jc w:val="center"/>
                                  <w:rPr>
                                    <w:rPrChange w:id="348" w:author="laca" w:date="2015-04-27T16:28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</w:pPr>
                                <w:r w:rsidRPr="008E4123">
                                  <w:rPr>
                                    <w:rPrChange w:id="349" w:author="laca" w:date="2015-04-27T16:28:00Z">
                                      <w:rPr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t>ForgóTalp1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ounded Rectangle 28"/>
                          <wps:cNvSpPr/>
                          <wps:spPr>
                            <a:xfrm rot="4615953">
                              <a:off x="3749429" y="979035"/>
                              <a:ext cx="1142327" cy="504857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D8D6C9" w14:textId="77777777" w:rsidR="00B8312C" w:rsidRPr="008E4123" w:rsidRDefault="00B8312C" w:rsidP="008E4123">
                                <w:pPr>
                                  <w:jc w:val="center"/>
                                  <w:rPr>
                                    <w:color w:val="FFFFFF" w:themeColor="background1"/>
                                    <w:rPrChange w:id="350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</w:pPr>
                                <w:r w:rsidRPr="008E4123">
                                  <w:rPr>
                                    <w:color w:val="FFFFFF" w:themeColor="background1"/>
                                    <w:rPrChange w:id="351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t>ForgóTalp4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Rounded Rectangle 30"/>
                          <wps:cNvSpPr/>
                          <wps:spPr>
                            <a:xfrm rot="837976">
                              <a:off x="2629079" y="66641"/>
                              <a:ext cx="1227398" cy="380529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80D213" w14:textId="77777777" w:rsidR="00B8312C" w:rsidRPr="008E4123" w:rsidRDefault="00B8312C" w:rsidP="008E4123">
                                <w:pPr>
                                  <w:jc w:val="center"/>
                                  <w:rPr>
                                    <w:color w:val="FFFFFF" w:themeColor="background1"/>
                                    <w:rPrChange w:id="352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</w:pPr>
                                <w:r w:rsidRPr="008E4123">
                                  <w:rPr>
                                    <w:color w:val="FFFFFF" w:themeColor="background1"/>
                                    <w:rPrChange w:id="353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t>ForgóTalp3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ounded Rectangle 32"/>
                          <wps:cNvSpPr/>
                          <wps:spPr>
                            <a:xfrm rot="1906640">
                              <a:off x="1113583" y="3017848"/>
                              <a:ext cx="1504464" cy="580546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2785D3" w14:textId="77777777" w:rsidR="00B8312C" w:rsidRPr="008E4123" w:rsidRDefault="00B8312C" w:rsidP="008E4123">
                                <w:pPr>
                                  <w:jc w:val="center"/>
                                  <w:rPr>
                                    <w:color w:val="FFFFFF" w:themeColor="background1"/>
                                    <w:rPrChange w:id="354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</w:pPr>
                                <w:r w:rsidRPr="008E4123">
                                  <w:rPr>
                                    <w:color w:val="FFFFFF" w:themeColor="background1"/>
                                    <w:rPrChange w:id="355" w:author="laca" w:date="2015-04-27T16:28:00Z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w:t>ForgóTalp2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ounded Rectangular Callout 37"/>
                          <wps:cNvSpPr/>
                          <wps:spPr>
                            <a:xfrm>
                              <a:off x="835835" y="-2"/>
                              <a:ext cx="1222597" cy="420741"/>
                            </a:xfrm>
                            <a:prstGeom prst="wedgeRoundRectCallout">
                              <a:avLst>
                                <a:gd name="adj1" fmla="val -89793"/>
                                <a:gd name="adj2" fmla="val 67902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82F397" w14:textId="77777777" w:rsidR="00B8312C" w:rsidRPr="008E4123" w:rsidRDefault="00B8312C" w:rsidP="008E4123">
                                <w:pPr>
                                  <w:jc w:val="center"/>
                                </w:pPr>
                                <w:r w:rsidRPr="008E4123">
                                  <w:t>KisKerék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Rounded Rectangular Callout 42"/>
                          <wps:cNvSpPr/>
                          <wps:spPr>
                            <a:xfrm>
                              <a:off x="1671106" y="646616"/>
                              <a:ext cx="1494622" cy="417617"/>
                            </a:xfrm>
                            <a:prstGeom prst="wedgeRoundRectCallout">
                              <a:avLst>
                                <a:gd name="adj1" fmla="val -52268"/>
                                <a:gd name="adj2" fmla="val 250855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AC3E4DA" w14:textId="77777777" w:rsidR="00B8312C" w:rsidRPr="008E4123" w:rsidRDefault="00B8312C" w:rsidP="008E4123">
                                <w:pPr>
                                  <w:jc w:val="center"/>
                                </w:pPr>
                                <w:r w:rsidRPr="008E4123">
                                  <w:t>NagyKerék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3" name="Group 43"/>
                        <wpg:cNvGrpSpPr/>
                        <wpg:grpSpPr>
                          <a:xfrm>
                            <a:off x="3371499" y="0"/>
                            <a:ext cx="2929890" cy="2896452"/>
                            <a:chOff x="0" y="-43385"/>
                            <a:chExt cx="5928076" cy="4605884"/>
                          </a:xfrm>
                        </wpg:grpSpPr>
                        <wpg:grpSp>
                          <wpg:cNvPr id="56" name="Group 56"/>
                          <wpg:cNvGrpSpPr/>
                          <wpg:grpSpPr>
                            <a:xfrm>
                              <a:off x="0" y="-43385"/>
                              <a:ext cx="5928076" cy="4140547"/>
                              <a:chOff x="0" y="-43385"/>
                              <a:chExt cx="5928076" cy="4140547"/>
                            </a:xfrm>
                          </wpg:grpSpPr>
                          <pic:pic xmlns:pic="http://schemas.openxmlformats.org/drawingml/2006/picture">
                            <pic:nvPicPr>
                              <pic:cNvPr id="58" name="Picture 5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61666" y="0"/>
                                <a:ext cx="5566410" cy="32499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0" name="Rounded Rectangle 60"/>
                            <wps:cNvSpPr/>
                            <wps:spPr>
                              <a:xfrm rot="21057850">
                                <a:off x="2858636" y="-43385"/>
                                <a:ext cx="1516932" cy="531814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B93C913" w14:textId="77777777" w:rsidR="00B8312C" w:rsidRPr="003A2637" w:rsidRDefault="00B8312C" w:rsidP="008E4123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ins w:id="356" w:author="laca" w:date="2015-04-17T22:08:00Z"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w:ins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2"/>
                                              <w:szCs w:val="22"/>
                                              <w:rPrChange w:id="357" w:author="laca" w:date="2015-04-27T16:31:00Z"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</w:rPrChange>
                                            </w:rPr>
                                            <m:t>Motor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2"/>
                                              <w:szCs w:val="22"/>
                                              <w:rPrChange w:id="358" w:author="laca" w:date="2015-04-27T16:31:00Z"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</w:rPrChange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  <w:rPrChange w:id="359" w:author="laca" w:date="2015-04-27T16:31:00Z"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m:t>P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Rounded Rectangle 71"/>
                            <wps:cNvSpPr/>
                            <wps:spPr>
                              <a:xfrm rot="21057850">
                                <a:off x="4102128" y="2348481"/>
                                <a:ext cx="1582096" cy="478907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C01D95B" w14:textId="77777777" w:rsidR="00B8312C" w:rsidRPr="003A2637" w:rsidRDefault="00B8312C" w:rsidP="008E4123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ins w:id="360" w:author="laca" w:date="2015-04-17T22:08:00Z"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w:ins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rPrChange w:id="361" w:author="laca" w:date="2015-04-27T16:31:00Z"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</w:rPrChange>
                                            </w:rPr>
                                            <m:t>Motor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rPrChange w:id="362" w:author="laca" w:date="2015-04-27T16:31:00Z"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  <w:szCs w:val="28"/>
                                                </w:rPr>
                                              </w:rPrChange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rPrChange w:id="363" w:author="laca" w:date="2015-04-27T16:31:00Z"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</w:rPrChange>
                                        </w:rPr>
                                        <m:t>S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Rounded Rectangular Callout 72"/>
                            <wps:cNvSpPr/>
                            <wps:spPr>
                              <a:xfrm>
                                <a:off x="0" y="2094931"/>
                                <a:ext cx="1732689" cy="729203"/>
                              </a:xfrm>
                              <a:prstGeom prst="wedgeRoundRectCallout">
                                <a:avLst>
                                  <a:gd name="adj1" fmla="val 86956"/>
                                  <a:gd name="adj2" fmla="val -177139"/>
                                  <a:gd name="adj3" fmla="val 16667"/>
                                </a:avLst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FF6633C" w14:textId="77777777" w:rsidR="00B8312C" w:rsidRPr="008E4123" w:rsidRDefault="00B8312C" w:rsidP="008E4123">
                                  <w:pPr>
                                    <w:jc w:val="center"/>
                                  </w:pPr>
                                  <w:r w:rsidRPr="008E4123">
                                    <w:t>Orsó áttétel 40:1 arányban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Rounded Rectangular Callout 73"/>
                            <wps:cNvSpPr/>
                            <wps:spPr>
                              <a:xfrm>
                                <a:off x="17747" y="3306690"/>
                                <a:ext cx="2118148" cy="790472"/>
                              </a:xfrm>
                              <a:prstGeom prst="wedgeRoundRectCallout">
                                <a:avLst>
                                  <a:gd name="adj1" fmla="val 79195"/>
                                  <a:gd name="adj2" fmla="val -172851"/>
                                  <a:gd name="adj3" fmla="val 16667"/>
                                </a:avLst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8EB7E88" w14:textId="77777777" w:rsidR="00B8312C" w:rsidRPr="004A695E" w:rsidRDefault="00B8312C" w:rsidP="008E4123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8E4123">
                                    <w:rPr>
                                      <w:color w:val="FFFFFF" w:themeColor="background1"/>
                                    </w:rPr>
                                    <w:t>Kupkerép</w:t>
                                  </w:r>
                                  <w:r w:rsidRPr="004A695E">
                                    <w:rPr>
                                      <w:color w:val="FFFFFF" w:themeColor="background1"/>
                                    </w:rPr>
                                    <w:t xml:space="preserve"> áttétel 6:1 arányban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" name="Rounded Rectangular Callout 74"/>
                            <wps:cNvSpPr/>
                            <wps:spPr>
                              <a:xfrm>
                                <a:off x="3083971" y="3275047"/>
                                <a:ext cx="2658971" cy="822115"/>
                              </a:xfrm>
                              <a:prstGeom prst="wedgeRoundRectCallout">
                                <a:avLst>
                                  <a:gd name="adj1" fmla="val -63099"/>
                                  <a:gd name="adj2" fmla="val -223740"/>
                                  <a:gd name="adj3" fmla="val 16667"/>
                                </a:avLst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169BB7E" w14:textId="77777777" w:rsidR="00B8312C" w:rsidRPr="004A695E" w:rsidRDefault="00B8312C" w:rsidP="008E4123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8E4123">
                                    <w:rPr>
                                      <w:color w:val="FFFFFF" w:themeColor="background1"/>
                                    </w:rPr>
                                    <w:t>Sebesség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mérő inkrementális tárcsa és szenzor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7" name="Text Box 77"/>
                          <wps:cNvSpPr txBox="1"/>
                          <wps:spPr>
                            <a:xfrm>
                              <a:off x="0" y="4290084"/>
                              <a:ext cx="5926455" cy="27241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C99CE09" w14:textId="63B3F236" w:rsidR="00B8312C" w:rsidRPr="00EE0C88" w:rsidRDefault="00B8312C" w:rsidP="008E4123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del w:id="364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7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Az alváz negyede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74E650" id="Group 80" o:spid="_x0000_s1026" style="position:absolute;left:0;text-align:left;margin-left:3.25pt;margin-top:542pt;width:496.15pt;height:229.55pt;z-index:251833344;mso-position-vertical-relative:page;mso-height-relative:margin" coordsize="63013,2916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">
                <v:group id="Group 18" o:spid="_x0000_s1027" style="position:absolute;top:168;width:33994;height:28993" coordorigin="" coordsize="55941,413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1" o:spid="_x0000_s1028" type="#_x0000_t75" style="position:absolute;top:1963;width:55664;height:35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HLarEAAAA2wAAAA8AAABkcnMvZG93bnJldi54bWxEj11rwjAUhu8H/odwhN2MNY2gjNooQxQG&#10;GxQ/YLs8NMe2rDkpTbTdv18EwcuX9+PhzdejbcWVet841qCSFARx6UzDlYbTcff6BsIHZIOtY9Lw&#10;Rx7Wq8lTjplxA+/pegiViCPsM9RQh9BlUvqyJos+cR1x9M6utxii7CtpehziuG3lLE0X0mLDkVBj&#10;R5uayt/DxUZIMf+WY6Fe1NGcyh/VpV/qc6v183R8X4IINIZH+N7+MBpmCm5f4g+Qq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eHLarEAAAA2wAAAA8AAAAAAAAAAAAAAAAA&#10;nwIAAGRycy9kb3ducmV2LnhtbFBLBQYAAAAABAAEAPcAAACQAwAAAAA=&#10;">
                    <v:imagedata r:id="rId12" o:title="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2" o:spid="_x0000_s1029" type="#_x0000_t202" style="position:absolute;left:276;top:38589;width:55665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AlD8QA&#10;AADbAAAADwAAAGRycy9kb3ducmV2LnhtbESPS2vDMBCE74X8B7GBXkoixwdTnCihTVLooTnkQc6L&#10;tbVNrZWR5Ne/rwqBHoeZ+YbZ7EbTiJ6cry0rWC0TEMSF1TWXCm7Xj8UrCB+QNTaWScFEHnbb2dMG&#10;c20HPlN/CaWIEPY5KqhCaHMpfVGRQb+0LXH0vq0zGKJ0pdQOhwg3jUyTJJMGa44LFba0r6j4uXRG&#10;QXZw3XDm/cvhdvzCU1um9/fprtTzfHxbgwg0hv/wo/2pFaQp/H2JP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QJQ/EAAAA2wAAAA8AAAAAAAAAAAAAAAAAmAIAAGRycy9k&#10;b3ducmV2LnhtbFBLBQYAAAAABAAEAPUAAACJAwAAAAA=&#10;" stroked="f">
                    <v:textbox inset="0,0,0,0">
                      <w:txbxContent>
                        <w:p w14:paraId="35DEE55B" w14:textId="7B0D03AF" w:rsidR="00B8312C" w:rsidRPr="00874D22" w:rsidRDefault="00B8312C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pPrChange w:id="365" w:author="laca" w:date="2015-04-17T22:24:00Z">
                              <w:pPr>
                                <w:pStyle w:val="Caption"/>
                              </w:pPr>
                            </w:pPrChange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del w:id="366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7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Robot vázának Inventoros 3D Képe</w:t>
                          </w:r>
                        </w:p>
                      </w:txbxContent>
                    </v:textbox>
                  </v:shape>
                  <v:roundrect id="Rounded Rectangle 26" o:spid="_x0000_s1030" style="position:absolute;left:-242;top:13352;width:11423;height:5030;rotation:3420721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qHu8IA&#10;AADbAAAADwAAAGRycy9kb3ducmV2LnhtbESPQYvCMBSE78L+h/AWvGmqhyJdo+iCiyge1GXPb5tn&#10;U2xeShNt9dcbQfA4zMw3zHTe2UpcqfGlYwWjYQKCOHe65ELB73E1mIDwAVlj5ZgU3MjDfPbRm2Km&#10;Xct7uh5CISKEfYYKTAh1JqXPDVn0Q1cTR+/kGoshyqaQusE2wm0lx0mSSoslxwWDNX0bys+Hi1XQ&#10;5v+podtu9VNdRnf823YbXy+V6n92iy8QgbrwDr/aa61gnMLzS/wB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uoe7wgAAANsAAAAPAAAAAAAAAAAAAAAAAJgCAABkcnMvZG93&#10;bnJldi54bWxQSwUGAAAAAAQABAD1AAAAhwMAAAAA&#10;" fillcolor="#5b9bd5 [3204]" strokecolor="#1f4d78 [1604]" strokeweight="1pt">
                    <v:stroke joinstyle="miter"/>
                    <v:textbox>
                      <w:txbxContent>
                        <w:p w14:paraId="197CB464" w14:textId="77777777" w:rsidR="00B8312C" w:rsidRPr="008E4123" w:rsidRDefault="00B8312C" w:rsidP="008E4123">
                          <w:pPr>
                            <w:jc w:val="center"/>
                            <w:rPr>
                              <w:rPrChange w:id="367" w:author="laca" w:date="2015-04-27T16:28:00Z">
                                <w:rPr>
                                  <w:sz w:val="28"/>
                                  <w:szCs w:val="28"/>
                                </w:rPr>
                              </w:rPrChange>
                            </w:rPr>
                          </w:pPr>
                          <w:r w:rsidRPr="008E4123">
                            <w:rPr>
                              <w:rPrChange w:id="368" w:author="laca" w:date="2015-04-27T16:28:00Z">
                                <w:rPr>
                                  <w:sz w:val="28"/>
                                  <w:szCs w:val="28"/>
                                </w:rPr>
                              </w:rPrChange>
                            </w:rPr>
                            <w:t>ForgóTalp1</w:t>
                          </w:r>
                        </w:p>
                      </w:txbxContent>
                    </v:textbox>
                  </v:roundrect>
                  <v:roundrect id="Rounded Rectangle 28" o:spid="_x0000_s1031" style="position:absolute;left:37494;top:9790;width:11423;height:5049;rotation:504185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yXz8IA&#10;AADbAAAADwAAAGRycy9kb3ducmV2LnhtbERPy2rCQBTdF/yH4Qrd1YlRtEkdRYSWUlfaaOnukrlN&#10;gpk7ITN5+PedRaHLw3lvdqOpRU+tqywrmM8iEMS51RUXCrLP16dnEM4ja6wtk4I7OdhtJw8bTLUd&#10;+ET92RcihLBLUUHpfZNK6fKSDLqZbYgD92Nbgz7AtpC6xSGEm1rGUbSSBisODSU2dCgpv507o2Dx&#10;0WSJ1+NFJ+u3769+eV10x1ipx+m4fwHhafT/4j/3u1YQh7HhS/gBc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HJfPwgAAANsAAAAPAAAAAAAAAAAAAAAAAJgCAABkcnMvZG93&#10;bnJldi54bWxQSwUGAAAAAAQABAD1AAAAhwMAAAAA&#10;" fillcolor="#5b9bd5" strokecolor="#41719c" strokeweight="1pt">
                    <v:stroke joinstyle="miter"/>
                    <v:textbox>
                      <w:txbxContent>
                        <w:p w14:paraId="72D8D6C9" w14:textId="77777777" w:rsidR="00B8312C" w:rsidRPr="008E4123" w:rsidRDefault="00B8312C" w:rsidP="008E4123">
                          <w:pPr>
                            <w:jc w:val="center"/>
                            <w:rPr>
                              <w:color w:val="FFFFFF" w:themeColor="background1"/>
                              <w:rPrChange w:id="369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</w:pPr>
                          <w:r w:rsidRPr="008E4123">
                            <w:rPr>
                              <w:color w:val="FFFFFF" w:themeColor="background1"/>
                              <w:rPrChange w:id="370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  <w:t>ForgóTalp4</w:t>
                          </w:r>
                        </w:p>
                      </w:txbxContent>
                    </v:textbox>
                  </v:roundrect>
                  <v:roundrect id="Rounded Rectangle 30" o:spid="_x0000_s1032" style="position:absolute;left:26290;top:666;width:12274;height:3805;rotation:915293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G4rb4A&#10;AADbAAAADwAAAGRycy9kb3ducmV2LnhtbERPy2oCMRTdC/5DuEJ3TsYWSp0aZRQKbn3tr5PbyWBy&#10;MyRRZ/r1zaLQ5eG8V5vBWfGgEDvPChZFCYK48brjVsH59DX/ABETskbrmRSMFGGznk5WWGn/5AM9&#10;jqkVOYRjhQpMSn0lZWwMOYyF74kz9+2Dw5RhaKUO+MzhzsrXsnyXDjvODQZ72hlqbse7U3Axo64X&#10;Pyd7tWkM5+V+G8r6oNTLbKg/QSQa0r/4z73XCt7y+vwl/wC5/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pRuK2+AAAA2wAAAA8AAAAAAAAAAAAAAAAAmAIAAGRycy9kb3ducmV2&#10;LnhtbFBLBQYAAAAABAAEAPUAAACDAwAAAAA=&#10;" fillcolor="#5b9bd5" strokecolor="#41719c" strokeweight="1pt">
                    <v:stroke joinstyle="miter"/>
                    <v:textbox>
                      <w:txbxContent>
                        <w:p w14:paraId="4B80D213" w14:textId="77777777" w:rsidR="00B8312C" w:rsidRPr="008E4123" w:rsidRDefault="00B8312C" w:rsidP="008E4123">
                          <w:pPr>
                            <w:jc w:val="center"/>
                            <w:rPr>
                              <w:color w:val="FFFFFF" w:themeColor="background1"/>
                              <w:rPrChange w:id="371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</w:pPr>
                          <w:r w:rsidRPr="008E4123">
                            <w:rPr>
                              <w:color w:val="FFFFFF" w:themeColor="background1"/>
                              <w:rPrChange w:id="372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  <w:t>ForgóTalp3</w:t>
                          </w:r>
                        </w:p>
                      </w:txbxContent>
                    </v:textbox>
                  </v:roundrect>
                  <v:roundrect id="Rounded Rectangle 32" o:spid="_x0000_s1033" style="position:absolute;left:11135;top:30178;width:15045;height:5805;rotation:2082559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oy6sEA&#10;AADbAAAADwAAAGRycy9kb3ducmV2LnhtbESPzWoCMRSF94LvEK7grmbUUu3UKCIILh21dHtNbidT&#10;JzfDJOr49k2h4PJwfj7OYtW5WtyoDZVnBeNRBoJYe1NxqeB03L7MQYSIbLD2TAoeFGC17PcWmBt/&#10;54Juh1iKNMIhRwU2xiaXMmhLDsPIN8TJ+/atw5hkW0rT4j2Nu1pOsuxNOqw4ESw2tLGkL4erSxB9&#10;+dmc9WOtP93XbP9eFPh6tUoNB936A0SkLj7D/+2dUTCdwN+X9AP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HqMurBAAAA2wAAAA8AAAAAAAAAAAAAAAAAmAIAAGRycy9kb3du&#10;cmV2LnhtbFBLBQYAAAAABAAEAPUAAACGAwAAAAA=&#10;" fillcolor="#5b9bd5" strokecolor="#41719c" strokeweight="1pt">
                    <v:stroke joinstyle="miter"/>
                    <v:textbox>
                      <w:txbxContent>
                        <w:p w14:paraId="542785D3" w14:textId="77777777" w:rsidR="00B8312C" w:rsidRPr="008E4123" w:rsidRDefault="00B8312C" w:rsidP="008E4123">
                          <w:pPr>
                            <w:jc w:val="center"/>
                            <w:rPr>
                              <w:color w:val="FFFFFF" w:themeColor="background1"/>
                              <w:rPrChange w:id="373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</w:pPr>
                          <w:r w:rsidRPr="008E4123">
                            <w:rPr>
                              <w:color w:val="FFFFFF" w:themeColor="background1"/>
                              <w:rPrChange w:id="374" w:author="laca" w:date="2015-04-27T16:28:00Z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rPrChange>
                            </w:rPr>
                            <w:t>ForgóTalp2</w:t>
                          </w:r>
                        </w:p>
                      </w:txbxContent>
                    </v:textbox>
                  </v:roundrect>
                  <v:shapetype id="_x0000_t62" coordsize="21600,21600" o:spt="62" adj="1350,25920" path="m3600,qx,3600l0@8@12@24,0@9,,18000qy3600,21600l@6,21600@15@27@7,21600,18000,21600qx21600,18000l21600@9@18@30,21600@8,21600,3600qy18000,l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 textboxrect="791,791,20809,20809"/>
                    <v:handles>
                      <v:h position="#0,#1"/>
                    </v:handles>
                  </v:shapetype>
                  <v:shape id="Rounded Rectangular Callout 37" o:spid="_x0000_s1034" type="#_x0000_t62" style="position:absolute;left:8358;width:12226;height:42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9338UA&#10;AADbAAAADwAAAGRycy9kb3ducmV2LnhtbESP0WrCQBRE34X+w3ILvummBlRS15BWFCk+qO0HXLK3&#10;2bTZu2l2jenfdwuCj8PMnGFW+WAb0VPna8cKnqYJCOLS6ZorBR/v28kShA/IGhvHpOCXPOTrh9EK&#10;M+2ufKL+HCoRIewzVGBCaDMpfWnIop+6ljh6n66zGKLsKqk7vEa4beQsSebSYs1xwWBLr4bK7/PF&#10;Kjj8pOGt2Lcv9ddmZ46XfubnqVVq/DgUzyACDeEevrX3WkG6gP8v8Qf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j3ffxQAAANsAAAAPAAAAAAAAAAAAAAAAAJgCAABkcnMv&#10;ZG93bnJldi54bWxQSwUGAAAAAAQABAD1AAAAigMAAAAA&#10;" adj="-8595,25467" fillcolor="#5b9bd5 [3204]" strokecolor="#1f4d78 [1604]" strokeweight="1pt">
                    <v:textbox>
                      <w:txbxContent>
                        <w:p w14:paraId="1282F397" w14:textId="77777777" w:rsidR="00B8312C" w:rsidRPr="008E4123" w:rsidRDefault="00B8312C" w:rsidP="008E4123">
                          <w:pPr>
                            <w:jc w:val="center"/>
                          </w:pPr>
                          <w:r w:rsidRPr="008E4123">
                            <w:t>KisKerék</w:t>
                          </w:r>
                        </w:p>
                      </w:txbxContent>
                    </v:textbox>
                  </v:shape>
                  <v:shape id="Rounded Rectangular Callout 42" o:spid="_x0000_s1035" type="#_x0000_t62" style="position:absolute;left:16711;top:6466;width:14946;height:41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kVLMMA&#10;AADbAAAADwAAAGRycy9kb3ducmV2LnhtbESP0WqDQBRE3wP5h+UG+hbXWAlqXUMItPSlkNh+wMW9&#10;VYl7V9xttP36bqGQx2FmzjDlYTGDuNHkessKdlEMgrixuudWwcf78zYD4TyyxsEyKfgmB4dqvSqx&#10;0HbmC91q34oAYVeggs77sZDSNR0ZdJEdiYP3aSeDPsiplXrCOcDNIJM43kuDPYeFDkc6ddRc6y+j&#10;4Pzm8gSzn/wlkya1j7k58yVR6mGzHJ9AeFr8PfzfftUK0gT+voQfI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kVLMMAAADbAAAADwAAAAAAAAAAAAAAAACYAgAAZHJzL2Rv&#10;d25yZXYueG1sUEsFBgAAAAAEAAQA9QAAAIgDAAAAAA==&#10;" adj="-490,64985" fillcolor="#5b9bd5 [3204]" strokecolor="#1f4d78 [1604]" strokeweight="1pt">
                    <v:textbox>
                      <w:txbxContent>
                        <w:p w14:paraId="3AC3E4DA" w14:textId="77777777" w:rsidR="00B8312C" w:rsidRPr="008E4123" w:rsidRDefault="00B8312C" w:rsidP="008E4123">
                          <w:pPr>
                            <w:jc w:val="center"/>
                          </w:pPr>
                          <w:r w:rsidRPr="008E4123">
                            <w:t>NagyKerék</w:t>
                          </w:r>
                        </w:p>
                      </w:txbxContent>
                    </v:textbox>
                  </v:shape>
                </v:group>
                <v:group id="Group 43" o:spid="_x0000_s1036" style="position:absolute;left:33714;width:29299;height:28964" coordorigin=",-433" coordsize="59280,460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xzcM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lxzcMQAAADbAAAA&#10;DwAAAAAAAAAAAAAAAACqAgAAZHJzL2Rvd25yZXYueG1sUEsFBgAAAAAEAAQA+gAAAJsDAAAAAA==&#10;">
                  <v:group id="Group 56" o:spid="_x0000_s1037" style="position:absolute;top:-433;width:59280;height:41404" coordorigin=",-433" coordsize="59280,414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<v:shape id="Picture 58" o:spid="_x0000_s1038" type="#_x0000_t75" style="position:absolute;left:3616;width:55664;height:32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cXY+/AAAA2wAAAA8AAABkcnMvZG93bnJldi54bWxET0tuwjAQ3SNxB2uQ2IFDJVCVYlCh4tOy&#10;gnKAUTwkofE4xAOE2+NFJZZP7z+dt65SN2pC6dnAaJiAIs68LTk3cPxdDd5BBUG2WHkmAw8KMJ91&#10;O1NMrb/znm4HyVUM4ZCigUKkTrUOWUEOw9DXxJE7+cahRNjk2jZ4j+Gu0m9JMtEOS44NBda0LCj7&#10;O1ydgTNdTslm/b3f6QUv2p2Wr5+rGNPvtZ8foIRaeYn/3VtrYBzHxi/xB+jZ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+XF2PvwAAANsAAAAPAAAAAAAAAAAAAAAAAJ8CAABk&#10;cnMvZG93bnJldi54bWxQSwUGAAAAAAQABAD3AAAAiwMAAAAA&#10;">
                      <v:imagedata r:id="rId13" o:title=""/>
                      <v:path arrowok="t"/>
                    </v:shape>
                    <v:roundrect id="Rounded Rectangle 60" o:spid="_x0000_s1039" style="position:absolute;left:28586;top:-433;width:15169;height:5317;rotation:-59217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CTUsAA&#10;AADbAAAADwAAAGRycy9kb3ducmV2LnhtbERPy4rCMBTdD/gP4QruxtQiRaqxqODgwoHxub4017bY&#10;3JQmY+t8/WQhuDyc9yLrTS0e1LrKsoLJOAJBnFtdcaHgfNp+zkA4j6yxtkwKnuQgWw4+Fphq2/GB&#10;HkdfiBDCLkUFpfdNKqXLSzLoxrYhDtzNtgZ9gG0hdYtdCDe1jKMokQYrDg0lNrQpKb8ff42CdZzU&#10;8vKz/+6sc3/baW/N13Wq1GjYr+YgPPX+LX65d1pBEtaHL+EHyOU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jCTUsAAAADbAAAADwAAAAAAAAAAAAAAAACYAgAAZHJzL2Rvd25y&#10;ZXYueG1sUEsFBgAAAAAEAAQA9QAAAIUDAAAAAA==&#10;" fillcolor="#5b9bd5" strokecolor="#41719c" strokeweight="1pt">
                      <v:stroke joinstyle="miter"/>
                      <v:textbox>
                        <w:txbxContent>
                          <w:p w14:paraId="4B93C913" w14:textId="77777777" w:rsidR="00B8312C" w:rsidRPr="003A2637" w:rsidRDefault="00B8312C" w:rsidP="008E412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ins w:id="375" w:author="laca" w:date="2015-04-17T22:08:00Z"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w:ins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rPrChange w:id="376" w:author="laca" w:date="2015-04-27T16:31:00Z"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  <m:t>Motor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rPrChange w:id="377" w:author="laca" w:date="2015-04-27T16:31:00Z"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rPrChange w:id="378" w:author="laca" w:date="2015-04-27T16:31:00Z"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m:t>P</m:t>
                                </m:r>
                              </m:oMath>
                            </m:oMathPara>
                          </w:p>
                        </w:txbxContent>
                      </v:textbox>
                    </v:roundrect>
                    <v:roundrect id="Rounded Rectangle 71" o:spid="_x0000_s1040" style="position:absolute;left:41021;top:23484;width:15821;height:4789;rotation:-59217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WgFMQA&#10;AADbAAAADwAAAGRycy9kb3ducmV2LnhtbESPQWvCQBSE7wX/w/KE3sxGCVbSrGILKT1YqNH2/Mi+&#10;JsHs25DdmuivdwtCj8PMfMNkm9G04ky9aywrmEcxCOLS6oYrBcdDPluBcB5ZY2uZFFzIwWY9ecgw&#10;1XbgPZ0LX4kAYZeigtr7LpXSlTUZdJHtiIP3Y3uDPsi+krrHIcBNKxdxvJQGGw4LNXb0WlN5Kn6N&#10;gpfFspVfn7uPwTp3zZPRmrfvRKnH6bh9BuFp9P/he/tdK3iaw9+X8AP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loBTEAAAA2wAAAA8AAAAAAAAAAAAAAAAAmAIAAGRycy9k&#10;b3ducmV2LnhtbFBLBQYAAAAABAAEAPUAAACJAwAAAAA=&#10;" fillcolor="#5b9bd5" strokecolor="#41719c" strokeweight="1pt">
                      <v:stroke joinstyle="miter"/>
                      <v:textbox>
                        <w:txbxContent>
                          <w:p w14:paraId="2C01D95B" w14:textId="77777777" w:rsidR="00B8312C" w:rsidRPr="003A2637" w:rsidRDefault="00B8312C" w:rsidP="008E412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ins w:id="379" w:author="laca" w:date="2015-04-17T22:08:00Z"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w:ins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rPrChange w:id="380" w:author="laca" w:date="2015-04-27T16:31:00Z"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  <m:t>Motor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rPrChange w:id="381" w:author="laca" w:date="2015-04-27T16:31:00Z"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w:rPrChange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rPrChange w:id="382" w:author="laca" w:date="2015-04-27T16:31:00Z"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</w:rPrChange>
                                  </w:rPr>
                                  <m:t>S</m:t>
                                </m:r>
                              </m:oMath>
                            </m:oMathPara>
                          </w:p>
                        </w:txbxContent>
                      </v:textbox>
                    </v:roundrect>
                    <v:shape id="Rounded Rectangular Callout 72" o:spid="_x0000_s1041" type="#_x0000_t62" style="position:absolute;top:20949;width:17326;height:72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3O8sQA&#10;AADbAAAADwAAAGRycy9kb3ducmV2LnhtbESPQWsCMRSE7wX/Q3iCN80qUu1qFGkRBJGqLfX62Dx3&#10;Fzcv6ya66b83BaHHYWa+YebLYCpxp8aVlhUMBwkI4szqknMF31/r/hSE88gaK8uk4JccLBedlzmm&#10;2rZ8oPvR5yJC2KWooPC+TqV0WUEG3cDWxNE728agj7LJpW6wjXBTyVGSvEqDJceFAmt6Lyi7HG9G&#10;wc827D4u4cTt2ydex8Px/orbvVK9bljNQHgK/j/8bG+0gskI/r7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tzvLEAAAA2wAAAA8AAAAAAAAAAAAAAAAAmAIAAGRycy9k&#10;b3ducmV2LnhtbFBLBQYAAAAABAAEAPUAAACJAwAAAAA=&#10;" adj="29582,-27462" fillcolor="#5b9bd5" strokecolor="#41719c" strokeweight="1pt">
                      <v:textbox>
                        <w:txbxContent>
                          <w:p w14:paraId="2FF6633C" w14:textId="77777777" w:rsidR="00B8312C" w:rsidRPr="008E4123" w:rsidRDefault="00B8312C" w:rsidP="008E4123">
                            <w:pPr>
                              <w:jc w:val="center"/>
                            </w:pPr>
                            <w:r w:rsidRPr="008E4123">
                              <w:t>Orsó áttétel 40:1 arányban</w:t>
                            </w:r>
                          </w:p>
                        </w:txbxContent>
                      </v:textbox>
                    </v:shape>
                    <v:shape id="Rounded Rectangular Callout 73" o:spid="_x0000_s1042" type="#_x0000_t62" style="position:absolute;left:177;top:33066;width:21181;height:7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zTfMMA&#10;AADbAAAADwAAAGRycy9kb3ducmV2LnhtbESPQWsCMRSE7wX/Q3hCb5rVYi2rUcQq6kXQtvfH5rlZ&#10;3LysSarb/npTEHocZuYbZjpvbS2u5EPlWMGgn4EgLpyuuFTw+bHuvYEIEVlj7ZgU/FCA+azzNMVc&#10;uxsf6HqMpUgQDjkqMDE2uZShMGQx9F1DnLyT8xZjkr6U2uMtwW0th1n2Ki1WnBYMNrQ0VJyP31ZB&#10;wYvfsF+60e6yMVtPX6v3zSpT6rnbLiYgIrXxP/xob7WC8Qv8fUk/QM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zTfMMAAADbAAAADwAAAAAAAAAAAAAAAACYAgAAZHJzL2Rv&#10;d25yZXYueG1sUEsFBgAAAAAEAAQA9QAAAIgDAAAAAA==&#10;" adj="27906,-26536" fillcolor="#5b9bd5" strokecolor="#41719c" strokeweight="1pt">
                      <v:textbox>
                        <w:txbxContent>
                          <w:p w14:paraId="18EB7E88" w14:textId="77777777" w:rsidR="00B8312C" w:rsidRPr="004A695E" w:rsidRDefault="00B8312C" w:rsidP="008E412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8E4123">
                              <w:rPr>
                                <w:color w:val="FFFFFF" w:themeColor="background1"/>
                              </w:rPr>
                              <w:t>Kupkerép</w:t>
                            </w:r>
                            <w:r w:rsidRPr="004A695E">
                              <w:rPr>
                                <w:color w:val="FFFFFF" w:themeColor="background1"/>
                              </w:rPr>
                              <w:t xml:space="preserve"> áttétel 6:1 arányban</w:t>
                            </w:r>
                          </w:p>
                        </w:txbxContent>
                      </v:textbox>
                    </v:shape>
                    <v:shape id="Rounded Rectangular Callout 74" o:spid="_x0000_s1043" type="#_x0000_t62" style="position:absolute;left:30839;top:32750;width:26590;height:82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g4JsYA&#10;AADbAAAADwAAAGRycy9kb3ducmV2LnhtbESPW2sCMRSE34X+h3AKfZGa9UJbt0YRQRH6oF0tfT1N&#10;zl7o5mTZpLr++0YQfBxm5htmtuhsLU7U+sqxguEgAUGsnam4UHA8rJ/fQPiAbLB2TAou5GExf+jN&#10;MDXuzJ90ykIhIoR9igrKEJpUSq9LsugHriGOXu5aiyHKtpCmxXOE21qOkuRFWqw4LpTY0Kok/Zv9&#10;WQXT/nA5/crX4Ud34/33R55bvdkp9fTYLd9BBOrCPXxrb42C1wlcv8Qf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Eg4JsYAAADbAAAADwAAAAAAAAAAAAAAAACYAgAAZHJz&#10;L2Rvd25yZXYueG1sUEsFBgAAAAAEAAQA9QAAAIsDAAAAAA==&#10;" adj="-2829,-37528" fillcolor="#5b9bd5" strokecolor="#41719c" strokeweight="1pt">
                      <v:textbox>
                        <w:txbxContent>
                          <w:p w14:paraId="5169BB7E" w14:textId="77777777" w:rsidR="00B8312C" w:rsidRPr="004A695E" w:rsidRDefault="00B8312C" w:rsidP="008E412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8E4123">
                              <w:rPr>
                                <w:color w:val="FFFFFF" w:themeColor="background1"/>
                              </w:rPr>
                              <w:t>Sebesség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mérő inkrementális tárcsa és szenzor</w:t>
                            </w:r>
                          </w:p>
                        </w:txbxContent>
                      </v:textbox>
                    </v:shape>
                  </v:group>
                  <v:shape id="Text Box 77" o:spid="_x0000_s1044" type="#_x0000_t202" style="position:absolute;top:42900;width:592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SpisUA&#10;AADbAAAADwAAAGRycy9kb3ducmV2LnhtbESPzWrDMBCE74W8g9hALyWRk4MTnCihiVvooT3kh5wX&#10;a2ObWisjybH99lWh0OMwM98w2/1gGvEg52vLChbzBARxYXXNpYLr5X22BuEDssbGMikYycN+N3na&#10;YqZtzyd6nEMpIoR9hgqqENpMSl9UZNDPbUscvbt1BkOUrpTaYR/hppHLJEmlwZrjQoUtHSsqvs+d&#10;UZDmrutPfHzJr2+f+NWWy9thvCn1PB1eNyACDeE//Nf+0ApWK/j9En+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FKmKxQAAANsAAAAPAAAAAAAAAAAAAAAAAJgCAABkcnMv&#10;ZG93bnJldi54bWxQSwUGAAAAAAQABAD1AAAAigMAAAAA&#10;" stroked="f">
                    <v:textbox inset="0,0,0,0">
                      <w:txbxContent>
                        <w:p w14:paraId="2C99CE09" w14:textId="63B3F236" w:rsidR="00B8312C" w:rsidRPr="00EE0C88" w:rsidRDefault="00B8312C" w:rsidP="008E4123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del w:id="383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7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Az alváz negyede</w:t>
                          </w:r>
                        </w:p>
                      </w:txbxContent>
                    </v:textbox>
                  </v:shape>
                </v:group>
                <w10:wrap type="topAndBottom" anchory="page"/>
              </v:group>
            </w:pict>
          </mc:Fallback>
        </mc:AlternateContent>
      </w:r>
      <w:ins w:id="384" w:author="laca" w:date="2015-04-27T16:25:00Z">
        <w:r w:rsidR="008E4123" w:rsidRPr="00183A02">
          <w:rPr>
            <w:rFonts w:ascii="Times New Roman" w:hAnsi="Times New Roman" w:cs="Times New Roman"/>
            <w:sz w:val="24"/>
            <w:szCs w:val="24"/>
          </w:rPr>
          <w:t xml:space="preserve">A NagyKerék két csapágy segítségével illesztve van a talp tengelyéhez, így a kerék szabadon fut a tengelyen. A nyomatékot a NagyKerék-ről a KisKerék-re bordásszíj segítségével adódik át. A NagyKerék-re rögzítve van egy fogaskerék, amelyet a </w:t>
        </w: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Motor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S</m:t>
          </m:r>
        </m:oMath>
        <w:r w:rsidR="008E4123" w:rsidRPr="00183A02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8E4123" w:rsidRPr="00183A02">
          <w:rPr>
            <w:rFonts w:ascii="Times New Roman" w:hAnsi="Times New Roman" w:cs="Times New Roman"/>
            <w:sz w:val="24"/>
            <w:szCs w:val="24"/>
          </w:rPr>
          <w:lastRenderedPageBreak/>
          <w:t xml:space="preserve">hajt meg egy másik fogaskeréken keresztül. A </w:t>
        </w: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Motor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P</m:t>
          </m:r>
        </m:oMath>
        <w:r w:rsidR="008E4123" w:rsidRPr="00183A02">
          <w:rPr>
            <w:rFonts w:ascii="Times New Roman" w:hAnsi="Times New Roman" w:cs="Times New Roman"/>
            <w:sz w:val="24"/>
            <w:szCs w:val="24"/>
          </w:rPr>
          <w:t xml:space="preserve"> a csiga áttételen keresztül változtatja a lánctalpak szögét. </w:t>
        </w:r>
      </w:ins>
    </w:p>
    <w:p w14:paraId="13657F9E" w14:textId="5AAA3B15" w:rsidR="001929DC" w:rsidRPr="00183A02" w:rsidRDefault="00F42B22">
      <w:pPr>
        <w:pStyle w:val="Heading1"/>
        <w:spacing w:line="360" w:lineRule="auto"/>
        <w:jc w:val="both"/>
        <w:rPr>
          <w:ins w:id="385" w:author="laca" w:date="2015-04-27T16:40:00Z"/>
          <w:rStyle w:val="IntenseEmphasis"/>
          <w:rFonts w:ascii="Times New Roman" w:eastAsiaTheme="minorEastAsia" w:hAnsi="Times New Roman" w:cs="Times New Roman"/>
          <w:b w:val="0"/>
          <w:i w:val="0"/>
          <w:color w:val="auto"/>
          <w:sz w:val="24"/>
          <w:szCs w:val="24"/>
        </w:rPr>
      </w:pPr>
      <w:del w:id="386" w:author="laca" w:date="2015-04-17T22:16:00Z">
        <w:r w:rsidRPr="00183A02" w:rsidDel="00BC755A">
          <w:rPr>
            <w:rStyle w:val="Heading1Char"/>
            <w:rFonts w:ascii="Times New Roman" w:hAnsi="Times New Roman" w:cs="Times New Roman"/>
            <w:sz w:val="24"/>
            <w:szCs w:val="24"/>
            <w:rPrChange w:id="387" w:author="laca" w:date="2015-04-27T16:20:00Z">
              <w:rPr>
                <w:rStyle w:val="Heading1Char"/>
              </w:rPr>
            </w:rPrChange>
          </w:rPr>
          <w:delText>SZABÁLYZÓ</w:delText>
        </w:r>
      </w:del>
      <w:del w:id="388" w:author="laca" w:date="2015-04-27T16:19:00Z">
        <w:r w:rsidRPr="00183A02" w:rsidDel="00960013">
          <w:rPr>
            <w:rStyle w:val="Heading1Char"/>
            <w:rFonts w:ascii="Times New Roman" w:hAnsi="Times New Roman" w:cs="Times New Roman"/>
            <w:sz w:val="24"/>
            <w:szCs w:val="24"/>
            <w:rPrChange w:id="389" w:author="laca" w:date="2015-04-27T16:20:00Z">
              <w:rPr>
                <w:rStyle w:val="Heading1Char"/>
              </w:rPr>
            </w:rPrChange>
          </w:rPr>
          <w:delText>K</w:delText>
        </w:r>
        <w:r w:rsidR="001929DC" w:rsidRPr="00183A02" w:rsidDel="00960013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  <w:rPrChange w:id="390" w:author="laca" w:date="2015-04-27T16:20:00Z">
              <w:rPr>
                <w:rStyle w:val="IntenseEmphasis"/>
                <w:rFonts w:ascii="Times New Roman" w:hAnsi="Times New Roman" w:cs="Times New Roman"/>
                <w:sz w:val="24"/>
                <w:szCs w:val="24"/>
              </w:rPr>
            </w:rPrChange>
          </w:rPr>
          <w:delText>:</w:delText>
        </w:r>
      </w:del>
      <w:bookmarkStart w:id="391" w:name="_Toc417922767"/>
      <w:bookmarkStart w:id="392" w:name="_Toc419222374"/>
      <w:ins w:id="393" w:author="laca" w:date="2015-04-27T16:20:00Z">
        <w:r w:rsidR="00960013" w:rsidRPr="00183A02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  <w:rPrChange w:id="394" w:author="laca" w:date="2015-04-27T16:20:00Z">
              <w:rPr>
                <w:rStyle w:val="IntenseEmphasis"/>
                <w:rFonts w:ascii="Times New Roman" w:hAnsi="Times New Roman" w:cs="Times New Roman"/>
              </w:rPr>
            </w:rPrChange>
          </w:rPr>
          <w:t>Hardever</w:t>
        </w:r>
      </w:ins>
      <w:bookmarkEnd w:id="391"/>
      <w:bookmarkEnd w:id="392"/>
    </w:p>
    <w:p w14:paraId="776FB3A6" w14:textId="4F6DF4E4" w:rsidR="003569A9" w:rsidRPr="00183A02" w:rsidRDefault="003569A9">
      <w:pPr>
        <w:pStyle w:val="Heading2"/>
        <w:spacing w:line="360" w:lineRule="auto"/>
        <w:jc w:val="both"/>
        <w:rPr>
          <w:ins w:id="395" w:author="laca" w:date="2015-04-27T16:42:00Z"/>
          <w:rFonts w:ascii="Times New Roman" w:hAnsi="Times New Roman" w:cs="Times New Roman"/>
          <w:sz w:val="24"/>
          <w:szCs w:val="24"/>
        </w:rPr>
        <w:pPrChange w:id="396" w:author="laca" w:date="2015-04-27T16:40:00Z">
          <w:pPr>
            <w:pStyle w:val="Heading1"/>
            <w:spacing w:line="360" w:lineRule="auto"/>
            <w:jc w:val="both"/>
          </w:pPr>
        </w:pPrChange>
      </w:pPr>
      <w:bookmarkStart w:id="397" w:name="_Toc417922768"/>
      <w:bookmarkStart w:id="398" w:name="_Toc419222375"/>
      <w:ins w:id="399" w:author="laca" w:date="2015-04-27T16:40:00Z">
        <w:r w:rsidRPr="00183A02">
          <w:rPr>
            <w:rFonts w:ascii="Times New Roman" w:hAnsi="Times New Roman" w:cs="Times New Roman"/>
            <w:sz w:val="24"/>
            <w:szCs w:val="24"/>
          </w:rPr>
          <w:t>FPGA Rendszer Felépítése</w:t>
        </w:r>
      </w:ins>
      <w:bookmarkEnd w:id="397"/>
      <w:bookmarkEnd w:id="398"/>
    </w:p>
    <w:p w14:paraId="59E547F2" w14:textId="6C2A25EF" w:rsidR="00B5227D" w:rsidRPr="00183A02" w:rsidRDefault="003853FF" w:rsidP="00753DCE">
      <w:pPr>
        <w:spacing w:line="360" w:lineRule="auto"/>
        <w:ind w:firstLine="720"/>
        <w:jc w:val="both"/>
        <w:rPr>
          <w:ins w:id="400" w:author="laca" w:date="2015-04-29T12:20:00Z"/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27FE458D" wp14:editId="0ECB8274">
                <wp:simplePos x="0" y="0"/>
                <wp:positionH relativeFrom="column">
                  <wp:posOffset>2515</wp:posOffset>
                </wp:positionH>
                <wp:positionV relativeFrom="paragraph">
                  <wp:posOffset>15646</wp:posOffset>
                </wp:positionV>
                <wp:extent cx="3202940" cy="4269105"/>
                <wp:effectExtent l="0" t="0" r="0" b="0"/>
                <wp:wrapSquare wrapText="bothSides"/>
                <wp:docPr id="263" name="Group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2940" cy="4269105"/>
                          <a:chOff x="0" y="0"/>
                          <a:chExt cx="3202940" cy="4269105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940" cy="3978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Text Box 262"/>
                        <wps:cNvSpPr txBox="1"/>
                        <wps:spPr>
                          <a:xfrm>
                            <a:off x="0" y="4037965"/>
                            <a:ext cx="3202940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6086BAE" w14:textId="170627E3" w:rsidR="00B8312C" w:rsidRPr="003853FF" w:rsidRDefault="00B8312C" w:rsidP="003853FF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</w:pPr>
                              <w:r w:rsidRPr="003853FF"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 w:rsidRPr="003853FF">
                                <w:t xml:space="preserve"> rendszer elvi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E458D" id="Group 263" o:spid="_x0000_s1045" style="position:absolute;left:0;text-align:left;margin-left:.2pt;margin-top:1.25pt;width:252.2pt;height:336.15pt;z-index:251868160" coordsize="32029,426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">
                <v:shape id="Picture 111" o:spid="_x0000_s1046" type="#_x0000_t75" style="position:absolute;width:32029;height:397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YbwnEAAAA3AAAAA8AAABkcnMvZG93bnJldi54bWxET01rwkAQvRf6H5Yp9FJ0EylVopsQ1EK9&#10;CBrB65CdJqHZ2ZBdTeyv7woFb/N4n7PKRtOKK/WusawgnkYgiEurG64UnIrPyQKE88gaW8uk4EYO&#10;svT5aYWJtgMf6Hr0lQgh7BJUUHvfJVK6siaDbmo74sB9296gD7CvpO5xCOGmlbMo+pAGGw4NNXa0&#10;rqn8OV6Mgvltk7fD7+WQ0363favei/O+LJR6fRnzJQhPo3+I/91fOsyPY7g/Ey6Q6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YbwnEAAAA3AAAAA8AAAAAAAAAAAAAAAAA&#10;nwIAAGRycy9kb3ducmV2LnhtbFBLBQYAAAAABAAEAPcAAACQAwAAAAA=&#10;">
                  <v:imagedata r:id="rId15" o:title=""/>
                  <v:path arrowok="t"/>
                </v:shape>
                <v:shape id="Text Box 262" o:spid="_x0000_s1047" type="#_x0000_t202" style="position:absolute;top:40379;width:32029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KWRscA&#10;AADcAAAADwAAAGRycy9kb3ducmV2LnhtbESPQWvCQBSE7wX/w/KEXkrdmEoo0VVELLS9SFMv3h7Z&#10;ZzZt9m3Y3Wj677uFgsdhZr5hVpvRduJCPrSOFcxnGQji2umWGwXHz5fHZxAhImvsHJOCHwqwWU/u&#10;Vlhqd+UPulSxEQnCoUQFJsa+lDLUhiyGmeuJk3d23mJM0jdSe7wmuO1knmWFtNhyWjDY085Q/V0N&#10;VsFhcTqYh+G8f98unvzbcdgVX02l1P103C5BRBrjLfzfftUK8iKHvzPp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SlkbHAAAA3AAAAA8AAAAAAAAAAAAAAAAAmAIAAGRy&#10;cy9kb3ducmV2LnhtbFBLBQYAAAAABAAEAPUAAACMAwAAAAA=&#10;" stroked="f">
                  <v:textbox style="mso-fit-shape-to-text:t" inset="0,0,0,0">
                    <w:txbxContent>
                      <w:p w14:paraId="76086BAE" w14:textId="170627E3" w:rsidR="00B8312C" w:rsidRPr="003853FF" w:rsidRDefault="00B8312C" w:rsidP="003853FF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color w:val="404040" w:themeColor="text1" w:themeTint="BF"/>
                            <w:sz w:val="24"/>
                            <w:szCs w:val="24"/>
                          </w:rPr>
                        </w:pPr>
                        <w:r w:rsidRPr="003853FF"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 w:rsidRPr="003853FF">
                          <w:t xml:space="preserve"> rendszer elvi felépítése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ins w:id="401" w:author="laca" w:date="2015-04-29T12:20:00Z">
        <w:r w:rsidR="00B5227D" w:rsidRPr="00183A02">
          <w:rPr>
            <w:rFonts w:ascii="Times New Roman" w:hAnsi="Times New Roman" w:cs="Times New Roman"/>
            <w:sz w:val="24"/>
            <w:szCs w:val="24"/>
          </w:rPr>
          <w:t>A rendszeren megtalálható két FPGA fe</w:t>
        </w:r>
        <w:r w:rsidR="00497DF8" w:rsidRPr="00183A02">
          <w:rPr>
            <w:rFonts w:ascii="Times New Roman" w:hAnsi="Times New Roman" w:cs="Times New Roman"/>
            <w:sz w:val="24"/>
            <w:szCs w:val="24"/>
          </w:rPr>
          <w:t>jlesztő lap, egy ZYBO amely nagyobb</w:t>
        </w:r>
        <w:r w:rsidR="00B5227D" w:rsidRPr="00183A02">
          <w:rPr>
            <w:rFonts w:ascii="Times New Roman" w:hAnsi="Times New Roman" w:cs="Times New Roman"/>
            <w:sz w:val="24"/>
            <w:szCs w:val="24"/>
          </w:rPr>
          <w:t xml:space="preserve"> erőforrással rendelkezik, de kevé</w:t>
        </w:r>
        <w:r w:rsidR="00497DF8" w:rsidRPr="00183A02">
          <w:rPr>
            <w:rFonts w:ascii="Times New Roman" w:hAnsi="Times New Roman" w:cs="Times New Roman"/>
            <w:sz w:val="24"/>
            <w:szCs w:val="24"/>
          </w:rPr>
          <w:t>s a kivezetéséinek a száma, és e</w:t>
        </w:r>
      </w:ins>
      <w:ins w:id="402" w:author="laca" w:date="2015-04-30T12:44:00Z">
        <w:r w:rsidR="00497DF8" w:rsidRPr="00183A02">
          <w:rPr>
            <w:rFonts w:ascii="Times New Roman" w:hAnsi="Times New Roman" w:cs="Times New Roman"/>
            <w:sz w:val="24"/>
            <w:szCs w:val="24"/>
          </w:rPr>
          <w:t>g</w:t>
        </w:r>
      </w:ins>
      <w:ins w:id="403" w:author="laca" w:date="2015-04-29T12:20:00Z">
        <w:r w:rsidR="00B5227D" w:rsidRPr="00183A02">
          <w:rPr>
            <w:rFonts w:ascii="Times New Roman" w:hAnsi="Times New Roman" w:cs="Times New Roman"/>
            <w:sz w:val="24"/>
            <w:szCs w:val="24"/>
          </w:rPr>
          <w:t xml:space="preserve">y Spartan3e chippel rendelkező fejlesztőlap, amely kevés erőforrással bír, de </w:t>
        </w:r>
        <w:r w:rsidR="000C1E87" w:rsidRPr="00183A02">
          <w:rPr>
            <w:rFonts w:ascii="Times New Roman" w:hAnsi="Times New Roman" w:cs="Times New Roman"/>
            <w:sz w:val="24"/>
            <w:szCs w:val="24"/>
          </w:rPr>
          <w:t>120 kivezetést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 xml:space="preserve"> tartalmaz</w:t>
      </w:r>
      <w:ins w:id="404" w:author="laca" w:date="2015-04-29T12:20:00Z">
        <w:r w:rsidR="00B5227D" w:rsidRPr="00183A02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4C05E768" w14:textId="77777777" w:rsidR="00B5227D" w:rsidRPr="00183A02" w:rsidRDefault="00B5227D" w:rsidP="00753DCE">
      <w:pPr>
        <w:spacing w:line="360" w:lineRule="auto"/>
        <w:ind w:firstLine="720"/>
        <w:jc w:val="both"/>
        <w:rPr>
          <w:ins w:id="405" w:author="laca" w:date="2015-04-29T12:20:00Z"/>
          <w:rFonts w:ascii="Times New Roman" w:hAnsi="Times New Roman" w:cs="Times New Roman"/>
          <w:sz w:val="24"/>
          <w:szCs w:val="24"/>
        </w:rPr>
      </w:pPr>
      <w:ins w:id="406" w:author="laca" w:date="2015-04-29T12:20:00Z">
        <w:r w:rsidRPr="00183A02">
          <w:rPr>
            <w:rFonts w:ascii="Times New Roman" w:hAnsi="Times New Roman" w:cs="Times New Roman"/>
            <w:sz w:val="24"/>
            <w:szCs w:val="24"/>
          </w:rPr>
          <w:t>A ZYBO fejlesztőlapon levő ZYNQ 7010 chip tartalmaz két beépített ARM Cortex A9 processzort, a processzor mellet található egy újrakonfigurálható mag, és egy előre elkészített periférikus elemeket tartalmazó rész. A processzorok a körülöttük levő elemekkel az AXI busznak nevezet sin rendszeren keresztül tudnak kommunikálni.</w:t>
        </w:r>
      </w:ins>
    </w:p>
    <w:p w14:paraId="5647E827" w14:textId="66B691CE" w:rsidR="00B5227D" w:rsidRPr="00183A02" w:rsidRDefault="00B5227D" w:rsidP="00753DCE">
      <w:pPr>
        <w:spacing w:line="360" w:lineRule="auto"/>
        <w:ind w:firstLine="720"/>
        <w:jc w:val="both"/>
        <w:rPr>
          <w:ins w:id="407" w:author="laca" w:date="2015-04-29T12:20:00Z"/>
          <w:rFonts w:ascii="Times New Roman" w:hAnsi="Times New Roman" w:cs="Times New Roman"/>
          <w:sz w:val="24"/>
          <w:szCs w:val="24"/>
        </w:rPr>
      </w:pPr>
      <w:ins w:id="408" w:author="laca" w:date="2015-04-29T12:20:00Z">
        <w:r w:rsidRPr="00183A02">
          <w:rPr>
            <w:rFonts w:ascii="Times New Roman" w:hAnsi="Times New Roman" w:cs="Times New Roman"/>
            <w:sz w:val="24"/>
            <w:szCs w:val="24"/>
          </w:rPr>
          <w:t xml:space="preserve">Az Spartan FPGA-ba kialakítunk egy 32 bites microProceszort (microBlaze), és a hozzá szükséges PLB sin rendszert, a sin rendszere illesztünk egy SPI kommunikációs egységet melynek feladata a ZYBO fejlesztőlappal való fizikai kommunikációs réteg kialakítása. A PLB buszra illesztünk még négy darab SebességÉsPozició </w:t>
        </w:r>
        <w:r w:rsidRPr="00183A02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szabályozóra</w:t>
        </w:r>
        <w:r w:rsidR="00147D95" w:rsidRPr="00183A02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B7929" w:rsidRPr="00183A02">
        <w:rPr>
          <w:rFonts w:ascii="Times New Roman" w:hAnsi="Times New Roman" w:cs="Times New Roman"/>
          <w:sz w:val="24"/>
          <w:szCs w:val="24"/>
        </w:rPr>
        <w:t>IP</w:t>
      </w:r>
      <w:ins w:id="409" w:author="laca" w:date="2015-04-29T12:20:00Z">
        <w:r w:rsidRPr="00183A02">
          <w:rPr>
            <w:rFonts w:ascii="Times New Roman" w:hAnsi="Times New Roman" w:cs="Times New Roman"/>
            <w:sz w:val="24"/>
            <w:szCs w:val="24"/>
          </w:rPr>
          <w:t>magot, amelyeket a System Generátorban készítünk el és generálunk ki.</w:t>
        </w:r>
      </w:ins>
    </w:p>
    <w:p w14:paraId="1FA204E0" w14:textId="3A96BAB0" w:rsidR="00B5227D" w:rsidRPr="00183A02" w:rsidRDefault="00B5227D" w:rsidP="00753DCE">
      <w:pPr>
        <w:spacing w:line="360" w:lineRule="auto"/>
        <w:ind w:firstLine="720"/>
        <w:jc w:val="both"/>
        <w:rPr>
          <w:ins w:id="410" w:author="laca" w:date="2015-04-29T12:20:00Z"/>
          <w:rFonts w:ascii="Times New Roman" w:hAnsi="Times New Roman" w:cs="Times New Roman"/>
          <w:sz w:val="24"/>
          <w:szCs w:val="24"/>
        </w:rPr>
      </w:pPr>
      <w:ins w:id="411" w:author="laca" w:date="2015-04-29T12:20:00Z">
        <w:r w:rsidRPr="00183A02">
          <w:rPr>
            <w:rFonts w:ascii="Times New Roman" w:hAnsi="Times New Roman" w:cs="Times New Roman"/>
            <w:sz w:val="24"/>
            <w:szCs w:val="24"/>
          </w:rPr>
          <w:t xml:space="preserve">A szabályozókat tartalmazó IPmag osztót regisztereken keresztül állíthatjuk be a paramétereit vagy olvashatunk ki értékeket, amelyek a PLB buszon találhatók. </w:t>
        </w:r>
      </w:ins>
    </w:p>
    <w:p w14:paraId="7BD0385F" w14:textId="20BC93BA" w:rsidR="00806B0B" w:rsidRPr="00183A02" w:rsidRDefault="003853FF" w:rsidP="00806B0B">
      <w:pPr>
        <w:spacing w:line="360" w:lineRule="auto"/>
        <w:ind w:firstLine="720"/>
        <w:jc w:val="both"/>
        <w:rPr>
          <w:ins w:id="412" w:author="laca" w:date="2015-04-30T14:38:00Z"/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744861B9" wp14:editId="30584859">
                <wp:simplePos x="0" y="0"/>
                <wp:positionH relativeFrom="column">
                  <wp:posOffset>360680</wp:posOffset>
                </wp:positionH>
                <wp:positionV relativeFrom="paragraph">
                  <wp:posOffset>866775</wp:posOffset>
                </wp:positionV>
                <wp:extent cx="5390515" cy="7966075"/>
                <wp:effectExtent l="0" t="0" r="635" b="0"/>
                <wp:wrapTopAndBottom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0515" cy="7966075"/>
                          <a:chOff x="0" y="0"/>
                          <a:chExt cx="5295900" cy="72536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6962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64"/>
                        <wps:cNvSpPr txBox="1"/>
                        <wps:spPr>
                          <a:xfrm>
                            <a:off x="0" y="7022465"/>
                            <a:ext cx="5295900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B62DB13" w14:textId="5F1D0FAF" w:rsidR="00B8312C" w:rsidRPr="00615A9E" w:rsidRDefault="00B8312C" w:rsidP="003853FF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 w:rsidRPr="003853FF">
                                <w:t xml:space="preserve"> Kommunikációs csomagok és az FPGA áramkörökbe programozott modulok elvi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4861B9" id="Group 265" o:spid="_x0000_s1048" style="position:absolute;left:0;text-align:left;margin-left:28.4pt;margin-top:68.25pt;width:424.45pt;height:627.25pt;z-index:251872256;mso-width-relative:margin;mso-height-relative:margin" coordsize="52959,725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">
                <v:shape id="Picture 83" o:spid="_x0000_s1049" type="#_x0000_t75" style="position:absolute;width:52959;height:6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AMSLDAAAA2wAAAA8AAABkcnMvZG93bnJldi54bWxEj0GLwjAUhO+C/yG8hb1puq6K1KYiguBF&#10;dNW9v22ebbF5KU2s1V9vhAWPw8x8wySLzlSipcaVlhV8DSMQxJnVJecKTsf1YAbCeWSNlWVScCcH&#10;i7TfSzDW9sY/1B58LgKEXYwKCu/rWEqXFWTQDW1NHLyzbQz6IJtc6gZvAW4qOYqiqTRYclgosKZV&#10;QdnlcDUKspPetufRuNpv/txk9zvJt4/1XqnPj245B+Gp8+/wf3ujFcy+4fUl/ACZ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oAxIsMAAADbAAAADwAAAAAAAAAAAAAAAACf&#10;AgAAZHJzL2Rvd25yZXYueG1sUEsFBgAAAAAEAAQA9wAAAI8DAAAAAA==&#10;">
                  <v:imagedata r:id="rId17" o:title=""/>
                  <v:path arrowok="t"/>
                </v:shape>
                <v:shape id="Text Box 264" o:spid="_x0000_s1050" type="#_x0000_t202" style="position:absolute;top:70224;width:52959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Y01MUA&#10;AADcAAAADwAAAGRycy9kb3ducmV2LnhtbESPT4vCMBTE7wt+h/AEL4umW6Qs1Sj+WWEP7kFXPD+a&#10;Z1tsXkoSbf32G0HY4zAzv2Hmy9404k7O15YVfEwSEMSF1TWXCk6/u/EnCB+QNTaWScGDPCwXg7c5&#10;5tp2fKD7MZQiQtjnqKAKoc2l9EVFBv3EtsTRu1hnMETpSqkddhFuGpkmSSYN1hwXKmxpU1FxPd6M&#10;gmzrbt2BN+/b09cef9oyPa8fZ6VGw341AxGoD//hV/tbK0izKTz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pjTUxQAAANwAAAAPAAAAAAAAAAAAAAAAAJgCAABkcnMv&#10;ZG93bnJldi54bWxQSwUGAAAAAAQABAD1AAAAigMAAAAA&#10;" stroked="f">
                  <v:textbox inset="0,0,0,0">
                    <w:txbxContent>
                      <w:p w14:paraId="5B62DB13" w14:textId="5F1D0FAF" w:rsidR="00B8312C" w:rsidRPr="00615A9E" w:rsidRDefault="00B8312C" w:rsidP="003853FF">
                        <w:pPr>
                          <w:pStyle w:val="Caption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 w:rsidRPr="003853FF">
                          <w:t xml:space="preserve"> Kommunikációs csomagok és az FPGA áramkörökbe programozott modulok elvi felépítése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ins w:id="413" w:author="laca" w:date="2015-04-29T12:20:00Z">
        <w:r w:rsidR="00B5227D" w:rsidRPr="00183A02">
          <w:rPr>
            <w:rFonts w:ascii="Times New Roman" w:hAnsi="Times New Roman" w:cs="Times New Roman"/>
            <w:sz w:val="24"/>
            <w:szCs w:val="24"/>
          </w:rPr>
          <w:t>A Zybo lapon található Eternet modulon keresztül kapcsolódunk egy Wifi routerhez, amely Access pontként működik. A routerhez még csatlakoztathatunk három</w:t>
        </w:r>
      </w:ins>
      <w:r w:rsidR="000B7929" w:rsidRPr="00183A02">
        <w:rPr>
          <w:rFonts w:ascii="Times New Roman" w:hAnsi="Times New Roman" w:cs="Times New Roman"/>
          <w:sz w:val="24"/>
          <w:szCs w:val="24"/>
        </w:rPr>
        <w:t xml:space="preserve"> más vezetékes</w:t>
      </w:r>
      <w:ins w:id="414" w:author="laca" w:date="2015-04-29T12:20:00Z">
        <w:r w:rsidR="00B5227D" w:rsidRPr="00183A02">
          <w:rPr>
            <w:rFonts w:ascii="Times New Roman" w:hAnsi="Times New Roman" w:cs="Times New Roman"/>
            <w:sz w:val="24"/>
            <w:szCs w:val="24"/>
          </w:rPr>
          <w:t xml:space="preserve"> vezetékes eszközt, amelyek lokális hálózatba lesznek kötve a Zybo fejlesztőlappal.</w:t>
        </w:r>
      </w:ins>
    </w:p>
    <w:p w14:paraId="09233902" w14:textId="6E966E09" w:rsidR="00D33951" w:rsidRPr="00183A02" w:rsidRDefault="00D33951">
      <w:pPr>
        <w:pStyle w:val="Caption"/>
        <w:rPr>
          <w:ins w:id="415" w:author="laca" w:date="2015-04-27T16:40:00Z"/>
          <w:rFonts w:ascii="Times New Roman" w:hAnsi="Times New Roman" w:cs="Times New Roman"/>
          <w:sz w:val="24"/>
          <w:szCs w:val="24"/>
        </w:rPr>
        <w:pPrChange w:id="416" w:author="laca" w:date="2015-04-29T12:23:00Z">
          <w:pPr>
            <w:pStyle w:val="Heading1"/>
            <w:spacing w:line="360" w:lineRule="auto"/>
            <w:jc w:val="both"/>
          </w:pPr>
        </w:pPrChange>
      </w:pPr>
    </w:p>
    <w:p w14:paraId="11014A0B" w14:textId="01611E0C" w:rsidR="003569A9" w:rsidRPr="00183A02" w:rsidRDefault="003569A9">
      <w:pPr>
        <w:pStyle w:val="Heading3"/>
        <w:spacing w:line="360" w:lineRule="auto"/>
        <w:jc w:val="both"/>
        <w:rPr>
          <w:ins w:id="417" w:author="laca" w:date="2015-04-29T12:20:00Z"/>
          <w:rFonts w:ascii="Times New Roman" w:hAnsi="Times New Roman" w:cs="Times New Roman"/>
        </w:rPr>
        <w:pPrChange w:id="418" w:author="laca" w:date="2015-04-27T16:41:00Z">
          <w:pPr>
            <w:pStyle w:val="Heading1"/>
            <w:spacing w:line="360" w:lineRule="auto"/>
            <w:jc w:val="both"/>
          </w:pPr>
        </w:pPrChange>
      </w:pPr>
      <w:bookmarkStart w:id="419" w:name="_Toc417922769"/>
      <w:bookmarkStart w:id="420" w:name="_Toc419222376"/>
      <w:ins w:id="421" w:author="laca" w:date="2015-04-27T16:40:00Z">
        <w:r w:rsidRPr="00183A02">
          <w:rPr>
            <w:rFonts w:ascii="Times New Roman" w:hAnsi="Times New Roman" w:cs="Times New Roman"/>
          </w:rPr>
          <w:t xml:space="preserve">Zybo </w:t>
        </w:r>
      </w:ins>
      <w:ins w:id="422" w:author="laca" w:date="2015-04-27T17:53:00Z">
        <w:r w:rsidR="00DF7FEC" w:rsidRPr="00183A02">
          <w:rPr>
            <w:rFonts w:ascii="Times New Roman" w:hAnsi="Times New Roman" w:cs="Times New Roman"/>
          </w:rPr>
          <w:t xml:space="preserve">FPGA </w:t>
        </w:r>
      </w:ins>
      <w:ins w:id="423" w:author="laca" w:date="2015-04-27T16:40:00Z">
        <w:r w:rsidRPr="00183A02">
          <w:rPr>
            <w:rFonts w:ascii="Times New Roman" w:hAnsi="Times New Roman" w:cs="Times New Roman"/>
          </w:rPr>
          <w:t>fejlesztőlap</w:t>
        </w:r>
      </w:ins>
      <w:bookmarkEnd w:id="419"/>
      <w:bookmarkEnd w:id="420"/>
    </w:p>
    <w:p w14:paraId="29A825A0" w14:textId="77777777" w:rsidR="00B5227D" w:rsidRPr="00183A02" w:rsidRDefault="00B5227D" w:rsidP="00753DCE">
      <w:pPr>
        <w:spacing w:line="360" w:lineRule="auto"/>
        <w:ind w:firstLine="432"/>
        <w:jc w:val="both"/>
        <w:rPr>
          <w:ins w:id="424" w:author="laca" w:date="2015-04-29T12:20:00Z"/>
          <w:rFonts w:ascii="Times New Roman" w:hAnsi="Times New Roman" w:cs="Times New Roman"/>
          <w:sz w:val="24"/>
          <w:szCs w:val="24"/>
        </w:rPr>
      </w:pPr>
      <w:ins w:id="425" w:author="laca" w:date="2015-04-29T12:20:00Z">
        <w:r w:rsidRPr="00183A02">
          <w:rPr>
            <w:rFonts w:ascii="Times New Roman" w:hAnsi="Times New Roman" w:cs="Times New Roman"/>
            <w:sz w:val="24"/>
            <w:szCs w:val="24"/>
          </w:rPr>
          <w:t>A két beépített processzorok (Core0, Core1) között munkamegosztást kell kialakítani a hatékonyabb működés elérése céljából.</w:t>
        </w:r>
      </w:ins>
    </w:p>
    <w:p w14:paraId="32B82A84" w14:textId="6B8623A0" w:rsidR="00B5227D" w:rsidRPr="00183A02" w:rsidRDefault="00B5227D" w:rsidP="00753DCE">
      <w:pPr>
        <w:spacing w:line="360" w:lineRule="auto"/>
        <w:jc w:val="both"/>
        <w:rPr>
          <w:ins w:id="426" w:author="laca" w:date="2015-04-29T12:20:00Z"/>
          <w:rFonts w:ascii="Times New Roman" w:hAnsi="Times New Roman" w:cs="Times New Roman"/>
          <w:sz w:val="24"/>
          <w:szCs w:val="24"/>
        </w:rPr>
      </w:pPr>
      <w:ins w:id="427" w:author="laca" w:date="2015-04-29T12:20:00Z">
        <w:r w:rsidRPr="00183A02">
          <w:rPr>
            <w:rFonts w:ascii="Times New Roman" w:hAnsi="Times New Roman" w:cs="Times New Roman"/>
            <w:sz w:val="24"/>
            <w:szCs w:val="24"/>
          </w:rPr>
          <w:tab/>
          <w:t>A Core0 processzor feladatai között szerepel a megszakítások lekezelése, a legfontosabb megszakítása a mintavételi periódust generáló számlálótól érkező megszakítás, amelynek bekövetkeztekor a processzor begyűjti, az adatokat az szenzoroktól (Giroszkóp 1 és 2). Lekezeli a megszakítást, amelyek az UART modultól érkezik és a GPS adatait tartalmazza. Az adatok begyűjtése után elindítja a matematikai modell kiszámítását, amely a Core1 processzoron történik. Az Ethernet komm</w:t>
        </w:r>
        <w:r w:rsidR="00147D95" w:rsidRPr="00183A02">
          <w:rPr>
            <w:rFonts w:ascii="Times New Roman" w:hAnsi="Times New Roman" w:cs="Times New Roman"/>
            <w:sz w:val="24"/>
            <w:szCs w:val="24"/>
          </w:rPr>
          <w:t>unikációhoz szükséges s</w:t>
        </w:r>
      </w:ins>
      <w:r w:rsidR="000B7929" w:rsidRPr="00183A02">
        <w:rPr>
          <w:rFonts w:ascii="Times New Roman" w:hAnsi="Times New Roman" w:cs="Times New Roman"/>
          <w:sz w:val="24"/>
          <w:szCs w:val="24"/>
        </w:rPr>
        <w:t>z</w:t>
      </w:r>
      <w:ins w:id="428" w:author="laca" w:date="2015-04-29T12:20:00Z">
        <w:r w:rsidR="00147D95" w:rsidRPr="00183A02">
          <w:rPr>
            <w:rFonts w:ascii="Times New Roman" w:hAnsi="Times New Roman" w:cs="Times New Roman"/>
            <w:sz w:val="24"/>
            <w:szCs w:val="24"/>
          </w:rPr>
          <w:t>ervereket futatja</w:t>
        </w:r>
        <w:r w:rsidRPr="00183A02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5E43D70E" w14:textId="77777777" w:rsidR="00B5227D" w:rsidRPr="00183A02" w:rsidRDefault="00B5227D">
      <w:pPr>
        <w:spacing w:line="360" w:lineRule="auto"/>
        <w:ind w:firstLine="720"/>
        <w:jc w:val="both"/>
        <w:rPr>
          <w:ins w:id="429" w:author="laca" w:date="2015-04-30T12:47:00Z"/>
          <w:rFonts w:ascii="Times New Roman" w:hAnsi="Times New Roman" w:cs="Times New Roman"/>
          <w:sz w:val="24"/>
          <w:szCs w:val="24"/>
        </w:rPr>
        <w:pPrChange w:id="430" w:author="laca" w:date="2015-04-30T12:47:00Z">
          <w:pPr>
            <w:spacing w:line="360" w:lineRule="auto"/>
          </w:pPr>
        </w:pPrChange>
      </w:pPr>
      <w:ins w:id="431" w:author="laca" w:date="2015-04-29T12:20:00Z">
        <w:r w:rsidRPr="00183A02">
          <w:rPr>
            <w:rFonts w:ascii="Times New Roman" w:hAnsi="Times New Roman" w:cs="Times New Roman"/>
            <w:sz w:val="24"/>
            <w:szCs w:val="24"/>
          </w:rPr>
          <w:t>Miután végzett a Core1 a matematikai számításokkal az SPI kommunikáción keresztül elküldi a szabályozók referencia értékeit a Spartan fejlesztőlapnak.</w:t>
        </w:r>
      </w:ins>
    </w:p>
    <w:p w14:paraId="63F69004" w14:textId="557F3C37" w:rsidR="00497DF8" w:rsidRPr="00183A02" w:rsidRDefault="00A54654">
      <w:pPr>
        <w:spacing w:line="360" w:lineRule="auto"/>
        <w:ind w:firstLine="720"/>
        <w:jc w:val="both"/>
        <w:rPr>
          <w:ins w:id="432" w:author="laca" w:date="2015-05-01T01:01:00Z"/>
          <w:rFonts w:ascii="Times New Roman" w:hAnsi="Times New Roman" w:cs="Times New Roman"/>
          <w:sz w:val="24"/>
          <w:szCs w:val="24"/>
        </w:rPr>
        <w:pPrChange w:id="433" w:author="laca" w:date="2015-04-30T12:47:00Z">
          <w:pPr>
            <w:spacing w:line="360" w:lineRule="auto"/>
          </w:pPr>
        </w:pPrChange>
      </w:pPr>
      <w:ins w:id="434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A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szoftver</w:t>
      </w:r>
      <w:ins w:id="435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a </w:t>
        </w:r>
      </w:ins>
      <w:r w:rsidR="000B7929" w:rsidRPr="00183A02">
        <w:rPr>
          <w:rFonts w:ascii="Times New Roman" w:hAnsi="Times New Roman" w:cs="Times New Roman"/>
          <w:sz w:val="24"/>
          <w:szCs w:val="24"/>
        </w:rPr>
        <w:t>3.3</w:t>
      </w:r>
      <w:r w:rsidR="00806B0B" w:rsidRPr="00183A02">
        <w:rPr>
          <w:rFonts w:ascii="Times New Roman" w:hAnsi="Times New Roman" w:cs="Times New Roman"/>
          <w:sz w:val="24"/>
          <w:szCs w:val="24"/>
        </w:rPr>
        <w:t>. képen</w:t>
      </w:r>
      <w:ins w:id="436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látható folyamatábra szerint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működik</w:t>
      </w:r>
      <w:ins w:id="437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. Az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indítás</w:t>
      </w:r>
      <w:ins w:id="438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után a program elvégzi </w:t>
        </w:r>
      </w:ins>
      <w:r w:rsidR="000B7929" w:rsidRPr="00183A02">
        <w:rPr>
          <w:rFonts w:ascii="Times New Roman" w:hAnsi="Times New Roman" w:cs="Times New Roman"/>
          <w:sz w:val="24"/>
          <w:szCs w:val="24"/>
        </w:rPr>
        <w:t>az</w:t>
      </w:r>
      <w:ins w:id="439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eszközök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előkészítésest</w:t>
      </w:r>
      <w:ins w:id="440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és a beállításaikat, majd egy végtelen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ciklusba</w:t>
      </w:r>
      <w:ins w:id="441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lép bele. A ciklust bármikor megszakíthatja a TsTimer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megszakítása,</w:t>
      </w:r>
      <w:ins w:id="442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amely a legnagyobb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prioritással</w:t>
      </w:r>
      <w:ins w:id="443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bír</w:t>
      </w:r>
      <w:ins w:id="444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. A megszakítás kiszolgálása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előtt</w:t>
      </w:r>
      <w:ins w:id="445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letiltjuk a megszakításvektort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így</w:t>
      </w:r>
      <w:ins w:id="446" w:author="laca" w:date="2015-05-01T01:01:00Z">
        <w:r w:rsidRPr="00183A02">
          <w:rPr>
            <w:rFonts w:ascii="Times New Roman" w:hAnsi="Times New Roman" w:cs="Times New Roman"/>
            <w:sz w:val="24"/>
            <w:szCs w:val="24"/>
          </w:rPr>
          <w:t xml:space="preserve"> nem érkezhet megszakítás a kiszolgáló rutin végrehajtásakor. </w:t>
        </w:r>
      </w:ins>
    </w:p>
    <w:p w14:paraId="2942F4A3" w14:textId="55DA90F5" w:rsidR="00A54654" w:rsidRPr="00183A02" w:rsidRDefault="00A54654">
      <w:pPr>
        <w:spacing w:line="360" w:lineRule="auto"/>
        <w:ind w:firstLine="720"/>
        <w:jc w:val="both"/>
        <w:rPr>
          <w:ins w:id="447" w:author="laca" w:date="2015-05-01T01:09:00Z"/>
          <w:rFonts w:ascii="Times New Roman" w:hAnsi="Times New Roman" w:cs="Times New Roman"/>
          <w:sz w:val="24"/>
          <w:szCs w:val="24"/>
        </w:rPr>
        <w:pPrChange w:id="448" w:author="laca" w:date="2015-04-30T12:47:00Z">
          <w:pPr>
            <w:spacing w:line="360" w:lineRule="auto"/>
          </w:pPr>
        </w:pPrChange>
      </w:pPr>
      <w:ins w:id="449" w:author="laca" w:date="2015-05-01T01:05:00Z">
        <w:r w:rsidRPr="00183A02">
          <w:rPr>
            <w:rFonts w:ascii="Times New Roman" w:hAnsi="Times New Roman" w:cs="Times New Roman"/>
            <w:sz w:val="24"/>
            <w:szCs w:val="24"/>
          </w:rPr>
          <w:t>Switch Buttonok megszakítás</w:t>
        </w:r>
      </w:ins>
      <w:ins w:id="450" w:author="laca" w:date="2015-05-01T01:06:00Z">
        <w:r w:rsidRPr="00183A02">
          <w:rPr>
            <w:rFonts w:ascii="Times New Roman" w:hAnsi="Times New Roman" w:cs="Times New Roman"/>
            <w:sz w:val="24"/>
            <w:szCs w:val="24"/>
          </w:rPr>
          <w:t>a</w:t>
        </w:r>
      </w:ins>
      <w:ins w:id="451" w:author="laca" w:date="2015-05-01T01:05:00Z">
        <w:r w:rsidRPr="00183A02">
          <w:rPr>
            <w:rFonts w:ascii="Times New Roman" w:hAnsi="Times New Roman" w:cs="Times New Roman"/>
            <w:sz w:val="24"/>
            <w:szCs w:val="24"/>
          </w:rPr>
          <w:t xml:space="preserve"> nem nagy prioritású, </w:t>
        </w:r>
      </w:ins>
      <w:ins w:id="452" w:author="laca" w:date="2015-05-01T01:06:00Z">
        <w:r w:rsidRPr="00183A02">
          <w:rPr>
            <w:rFonts w:ascii="Times New Roman" w:hAnsi="Times New Roman" w:cs="Times New Roman"/>
            <w:sz w:val="24"/>
            <w:szCs w:val="24"/>
          </w:rPr>
          <w:t xml:space="preserve">célja a manuálisan </w:t>
        </w:r>
      </w:ins>
      <w:ins w:id="453" w:author="laca" w:date="2015-05-01T01:07:00Z">
        <w:r w:rsidRPr="00183A02">
          <w:rPr>
            <w:rFonts w:ascii="Times New Roman" w:hAnsi="Times New Roman" w:cs="Times New Roman"/>
            <w:sz w:val="24"/>
            <w:szCs w:val="24"/>
          </w:rPr>
          <w:t>bealítható</w:t>
        </w:r>
      </w:ins>
      <w:ins w:id="454" w:author="laca" w:date="2015-05-01T01:06:00Z">
        <w:r w:rsidRPr="00183A02">
          <w:rPr>
            <w:rFonts w:ascii="Times New Roman" w:hAnsi="Times New Roman" w:cs="Times New Roman"/>
            <w:sz w:val="24"/>
            <w:szCs w:val="24"/>
          </w:rPr>
          <w:t xml:space="preserve"> paraméterek futás közben </w:t>
        </w:r>
      </w:ins>
      <w:ins w:id="455" w:author="laca" w:date="2015-05-01T01:07:00Z">
        <w:r w:rsidRPr="00183A02">
          <w:rPr>
            <w:rFonts w:ascii="Times New Roman" w:hAnsi="Times New Roman" w:cs="Times New Roman"/>
            <w:sz w:val="24"/>
            <w:szCs w:val="24"/>
          </w:rPr>
          <w:t>változtathatóak</w:t>
        </w:r>
      </w:ins>
      <w:ins w:id="456" w:author="laca" w:date="2015-05-01T01:06:00Z">
        <w:r w:rsidRPr="00183A02">
          <w:rPr>
            <w:rFonts w:ascii="Times New Roman" w:hAnsi="Times New Roman" w:cs="Times New Roman"/>
            <w:sz w:val="24"/>
            <w:szCs w:val="24"/>
          </w:rPr>
          <w:t>.</w:t>
        </w:r>
      </w:ins>
      <w:ins w:id="457" w:author="laca" w:date="2015-05-01T01:07:00Z">
        <w:r w:rsidRPr="00183A02">
          <w:rPr>
            <w:rFonts w:ascii="Times New Roman" w:hAnsi="Times New Roman" w:cs="Times New Roman"/>
            <w:sz w:val="24"/>
            <w:szCs w:val="24"/>
          </w:rPr>
          <w:t xml:space="preserve"> A megszakítás érkezésekor lekérjük a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S</w:t>
      </w:r>
      <w:ins w:id="458" w:author="laca" w:date="2015-05-01T01:07:00Z">
        <w:r w:rsidRPr="00183A02">
          <w:rPr>
            <w:rFonts w:ascii="Times New Roman" w:hAnsi="Times New Roman" w:cs="Times New Roman"/>
            <w:sz w:val="24"/>
            <w:szCs w:val="24"/>
          </w:rPr>
          <w:t xml:space="preserve">witch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B</w:t>
      </w:r>
      <w:ins w:id="459" w:author="laca" w:date="2015-05-01T01:07:00Z">
        <w:r w:rsidRPr="00183A02">
          <w:rPr>
            <w:rFonts w:ascii="Times New Roman" w:hAnsi="Times New Roman" w:cs="Times New Roman"/>
            <w:sz w:val="24"/>
            <w:szCs w:val="24"/>
          </w:rPr>
          <w:t xml:space="preserve">utton kapcsolok állapotait, majd generálunk egy eseményt </w:t>
        </w:r>
      </w:ins>
      <w:ins w:id="460" w:author="laca" w:date="2015-05-01T01:09:00Z">
        <w:r w:rsidRPr="00183A02">
          <w:rPr>
            <w:rFonts w:ascii="Times New Roman" w:hAnsi="Times New Roman" w:cs="Times New Roman"/>
            <w:sz w:val="24"/>
            <w:szCs w:val="24"/>
          </w:rPr>
          <w:t>annak</w:t>
        </w:r>
      </w:ins>
      <w:ins w:id="461" w:author="laca" w:date="2015-05-01T01:07:00Z">
        <w:r w:rsidRPr="00183A02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C1E87" w:rsidRPr="00183A02">
        <w:rPr>
          <w:rFonts w:ascii="Times New Roman" w:hAnsi="Times New Roman" w:cs="Times New Roman"/>
          <w:sz w:val="24"/>
          <w:szCs w:val="24"/>
        </w:rPr>
        <w:t>függvényében,</w:t>
      </w:r>
      <w:ins w:id="462" w:author="laca" w:date="2015-05-01T01:07:00Z">
        <w:r w:rsidRPr="00183A02">
          <w:rPr>
            <w:rFonts w:ascii="Times New Roman" w:hAnsi="Times New Roman" w:cs="Times New Roman"/>
            <w:sz w:val="24"/>
            <w:szCs w:val="24"/>
          </w:rPr>
          <w:t xml:space="preserve"> hogy mely kapcsoló állapota változott meg.</w:t>
        </w:r>
      </w:ins>
    </w:p>
    <w:p w14:paraId="32CDDF97" w14:textId="14CABAA6" w:rsidR="002F0D5E" w:rsidRPr="00183A02" w:rsidRDefault="008245E9">
      <w:pPr>
        <w:spacing w:line="360" w:lineRule="auto"/>
        <w:ind w:firstLine="720"/>
        <w:jc w:val="both"/>
        <w:rPr>
          <w:ins w:id="463" w:author="laca" w:date="2015-04-27T16:40:00Z"/>
          <w:rFonts w:ascii="Times New Roman" w:hAnsi="Times New Roman" w:cs="Times New Roman"/>
          <w:sz w:val="24"/>
          <w:szCs w:val="24"/>
        </w:rPr>
        <w:pPrChange w:id="464" w:author="laca" w:date="2015-05-01T01:13:00Z">
          <w:pPr>
            <w:pStyle w:val="Heading1"/>
            <w:spacing w:line="360" w:lineRule="auto"/>
            <w:jc w:val="both"/>
          </w:pPr>
        </w:pPrChange>
      </w:pPr>
      <w:ins w:id="465" w:author="laca" w:date="2015-05-01T01:09:00Z">
        <w:r w:rsidRPr="00183A02">
          <w:rPr>
            <w:rFonts w:ascii="Times New Roman" w:hAnsi="Times New Roman" w:cs="Times New Roman"/>
            <w:sz w:val="24"/>
            <w:szCs w:val="24"/>
          </w:rPr>
          <w:t xml:space="preserve">A program tartalmaz három TCP szervert </w:t>
        </w:r>
      </w:ins>
      <w:r w:rsidR="000B7929" w:rsidRPr="00183A02">
        <w:rPr>
          <w:rFonts w:ascii="Times New Roman" w:hAnsi="Times New Roman" w:cs="Times New Roman"/>
          <w:sz w:val="24"/>
          <w:szCs w:val="24"/>
        </w:rPr>
        <w:t>is,</w:t>
      </w:r>
      <w:ins w:id="466" w:author="laca" w:date="2015-05-01T01:09:00Z">
        <w:r w:rsidRPr="00183A02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467" w:author="laca" w:date="2015-05-01T01:12:00Z">
        <w:r w:rsidRPr="00183A02">
          <w:rPr>
            <w:rFonts w:ascii="Times New Roman" w:hAnsi="Times New Roman" w:cs="Times New Roman"/>
            <w:sz w:val="24"/>
            <w:szCs w:val="24"/>
          </w:rPr>
          <w:t>amelyek</w:t>
        </w:r>
      </w:ins>
      <w:ins w:id="468" w:author="laca" w:date="2015-05-01T01:09:00Z">
        <w:r w:rsidRPr="00183A02">
          <w:rPr>
            <w:rFonts w:ascii="Times New Roman" w:hAnsi="Times New Roman" w:cs="Times New Roman"/>
            <w:sz w:val="24"/>
            <w:szCs w:val="24"/>
          </w:rPr>
          <w:t xml:space="preserve"> a megadott </w:t>
        </w:r>
      </w:ins>
      <w:ins w:id="469" w:author="laca" w:date="2015-05-01T01:12:00Z">
        <w:r w:rsidRPr="00183A02">
          <w:rPr>
            <w:rFonts w:ascii="Times New Roman" w:hAnsi="Times New Roman" w:cs="Times New Roman"/>
            <w:sz w:val="24"/>
            <w:szCs w:val="24"/>
          </w:rPr>
          <w:t>port számon</w:t>
        </w:r>
      </w:ins>
      <w:ins w:id="470" w:author="laca" w:date="2015-05-01T01:09:00Z">
        <w:r w:rsidRPr="00183A02">
          <w:rPr>
            <w:rFonts w:ascii="Times New Roman" w:hAnsi="Times New Roman" w:cs="Times New Roman"/>
            <w:sz w:val="24"/>
            <w:szCs w:val="24"/>
          </w:rPr>
          <w:t xml:space="preserve"> várják a kéréseket, minden kérés beérkezte után elküldik a </w:t>
        </w:r>
      </w:ins>
      <w:ins w:id="471" w:author="laca" w:date="2015-05-01T01:12:00Z">
        <w:r w:rsidRPr="00183A02">
          <w:rPr>
            <w:rFonts w:ascii="Times New Roman" w:hAnsi="Times New Roman" w:cs="Times New Roman"/>
            <w:sz w:val="24"/>
            <w:szCs w:val="24"/>
          </w:rPr>
          <w:t>pufferekben</w:t>
        </w:r>
      </w:ins>
      <w:ins w:id="472" w:author="laca" w:date="2015-05-01T01:09:00Z">
        <w:r w:rsidRPr="00183A02">
          <w:rPr>
            <w:rFonts w:ascii="Times New Roman" w:hAnsi="Times New Roman" w:cs="Times New Roman"/>
            <w:sz w:val="24"/>
            <w:szCs w:val="24"/>
          </w:rPr>
          <w:t xml:space="preserve"> tárolt adatokat a kérést küldő kliensnek, és </w:t>
        </w:r>
      </w:ins>
      <w:ins w:id="473" w:author="laca" w:date="2015-05-01T01:12:00Z">
        <w:r w:rsidRPr="00183A02">
          <w:rPr>
            <w:rFonts w:ascii="Times New Roman" w:hAnsi="Times New Roman" w:cs="Times New Roman"/>
            <w:sz w:val="24"/>
            <w:szCs w:val="24"/>
          </w:rPr>
          <w:t>kiürítik</w:t>
        </w:r>
      </w:ins>
      <w:ins w:id="474" w:author="laca" w:date="2015-05-01T01:09:00Z">
        <w:r w:rsidRPr="00183A02">
          <w:rPr>
            <w:rFonts w:ascii="Times New Roman" w:hAnsi="Times New Roman" w:cs="Times New Roman"/>
            <w:sz w:val="24"/>
            <w:szCs w:val="24"/>
          </w:rPr>
          <w:t xml:space="preserve"> a </w:t>
        </w:r>
      </w:ins>
      <w:ins w:id="475" w:author="laca" w:date="2015-05-01T01:12:00Z">
        <w:r w:rsidRPr="00183A02">
          <w:rPr>
            <w:rFonts w:ascii="Times New Roman" w:hAnsi="Times New Roman" w:cs="Times New Roman"/>
            <w:sz w:val="24"/>
            <w:szCs w:val="24"/>
          </w:rPr>
          <w:t>puffereket</w:t>
        </w:r>
      </w:ins>
      <w:ins w:id="476" w:author="laca" w:date="2015-05-01T01:09:00Z">
        <w:r w:rsidRPr="00183A02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79823493" w14:textId="0FF65441" w:rsidR="003569A9" w:rsidRPr="00183A02" w:rsidRDefault="003853FF">
      <w:pPr>
        <w:pStyle w:val="Heading3"/>
        <w:spacing w:line="360" w:lineRule="auto"/>
        <w:jc w:val="both"/>
        <w:rPr>
          <w:ins w:id="477" w:author="laca" w:date="2015-04-29T12:21:00Z"/>
          <w:rFonts w:ascii="Times New Roman" w:hAnsi="Times New Roman" w:cs="Times New Roman"/>
        </w:rPr>
        <w:pPrChange w:id="478" w:author="laca" w:date="2015-04-27T16:41:00Z">
          <w:pPr>
            <w:pStyle w:val="Heading1"/>
            <w:spacing w:line="360" w:lineRule="auto"/>
            <w:jc w:val="both"/>
          </w:pPr>
        </w:pPrChange>
      </w:pPr>
      <w:bookmarkStart w:id="479" w:name="_Toc417922770"/>
      <w:bookmarkStart w:id="480" w:name="_Toc419222377"/>
      <w:r w:rsidRPr="00183A02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780AEF17" wp14:editId="45DC5E9D">
                <wp:simplePos x="0" y="0"/>
                <wp:positionH relativeFrom="column">
                  <wp:posOffset>2515</wp:posOffset>
                </wp:positionH>
                <wp:positionV relativeFrom="paragraph">
                  <wp:posOffset>279</wp:posOffset>
                </wp:positionV>
                <wp:extent cx="5478145" cy="4722495"/>
                <wp:effectExtent l="0" t="0" r="8255" b="1905"/>
                <wp:wrapSquare wrapText="bothSides"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8145" cy="4722495"/>
                          <a:chOff x="0" y="0"/>
                          <a:chExt cx="5478145" cy="4722495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145" cy="443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Text Box 266"/>
                        <wps:cNvSpPr txBox="1"/>
                        <wps:spPr>
                          <a:xfrm>
                            <a:off x="0" y="4491355"/>
                            <a:ext cx="5478145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CC1D3CA" w14:textId="0D28E6F1" w:rsidR="00B8312C" w:rsidRPr="00833686" w:rsidRDefault="00B8312C" w:rsidP="003853F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color w:val="44546A" w:themeColor="text2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ZYBO Core0 program folyamat árbája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0AEF17" id="Group 267" o:spid="_x0000_s1051" style="position:absolute;left:0;text-align:left;margin-left:.2pt;margin-top:0;width:431.35pt;height:371.85pt;z-index:251875328" coordsize="54781,472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">
                <v:shape id="Picture 98" o:spid="_x0000_s1052" type="#_x0000_t75" style="position:absolute;width:54781;height:44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JInfBAAAA2wAAAA8AAABkcnMvZG93bnJldi54bWxET8uKwjAU3Q/4D+EK7jS1Cx/VKCIz6ggu&#10;fC3cXZprW2xuShNt/fvJQpjl4bzny9aU4kW1KywrGA4iEMSp1QVnCi7nn/4EhPPIGkvLpOBNDpaL&#10;ztccE20bPtLr5DMRQtglqCD3vkqkdGlOBt3AVsSBu9vaoA+wzqSusQnhppRxFI2kwYJDQ44VrXNK&#10;H6enURBPo+/ffbHZtmO8xdfLLju8741SvW67moHw1Pp/8ce90wqmYWz4En6AXP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NJInfBAAAA2wAAAA8AAAAAAAAAAAAAAAAAnwIA&#10;AGRycy9kb3ducmV2LnhtbFBLBQYAAAAABAAEAPcAAACNAwAAAAA=&#10;">
                  <v:imagedata r:id="rId19" o:title=""/>
                  <v:path arrowok="t"/>
                </v:shape>
                <v:shape id="Text Box 266" o:spid="_x0000_s1053" type="#_x0000_t202" style="position:absolute;top:44913;width:54781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mQRcYA&#10;AADcAAAADwAAAGRycy9kb3ducmV2LnhtbESPQWsCMRSE74X+h/AKXkrN1spSVqOIVGh7kW69eHts&#10;npvVzcuSZHX77xtB8DjMzDfMfDnYVpzJh8axgtdxBoK4crrhWsHud/PyDiJEZI2tY1LwRwGWi8eH&#10;ORbaXfiHzmWsRYJwKFCBibErpAyVIYth7Dri5B2ctxiT9LXUHi8Jbls5ybJcWmw4LRjsaG2oOpW9&#10;VbCd7rfmuT98fK+mb/5r16/zY10qNXoaVjMQkYZ4D9/an1rBJM/heiYd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emQRcYAAADcAAAADwAAAAAAAAAAAAAAAACYAgAAZHJz&#10;L2Rvd25yZXYueG1sUEsFBgAAAAAEAAQA9QAAAIsDAAAAAA==&#10;" stroked="f">
                  <v:textbox style="mso-fit-shape-to-text:t" inset="0,0,0,0">
                    <w:txbxContent>
                      <w:p w14:paraId="7CC1D3CA" w14:textId="0D28E6F1" w:rsidR="00B8312C" w:rsidRPr="00833686" w:rsidRDefault="00B8312C" w:rsidP="003853F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color w:val="44546A" w:themeColor="text2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ZYBO Core0 program folyamat árbája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ins w:id="481" w:author="laca" w:date="2015-04-27T16:40:00Z">
        <w:r w:rsidR="00DF7FEC" w:rsidRPr="00183A02">
          <w:rPr>
            <w:rFonts w:ascii="Times New Roman" w:hAnsi="Times New Roman" w:cs="Times New Roman"/>
          </w:rPr>
          <w:t>Spartan3e</w:t>
        </w:r>
        <w:r w:rsidR="003569A9" w:rsidRPr="00183A02">
          <w:rPr>
            <w:rFonts w:ascii="Times New Roman" w:hAnsi="Times New Roman" w:cs="Times New Roman"/>
          </w:rPr>
          <w:t xml:space="preserve"> F</w:t>
        </w:r>
      </w:ins>
      <w:ins w:id="482" w:author="laca" w:date="2015-04-27T18:23:00Z">
        <w:r w:rsidR="00AE24B6" w:rsidRPr="00183A02">
          <w:rPr>
            <w:rFonts w:ascii="Times New Roman" w:hAnsi="Times New Roman" w:cs="Times New Roman"/>
          </w:rPr>
          <w:t>P</w:t>
        </w:r>
      </w:ins>
      <w:ins w:id="483" w:author="laca" w:date="2015-04-27T16:40:00Z">
        <w:r w:rsidR="003569A9" w:rsidRPr="00183A02">
          <w:rPr>
            <w:rFonts w:ascii="Times New Roman" w:hAnsi="Times New Roman" w:cs="Times New Roman"/>
          </w:rPr>
          <w:t>GA fejlesztőlap</w:t>
        </w:r>
      </w:ins>
      <w:bookmarkEnd w:id="479"/>
      <w:bookmarkEnd w:id="480"/>
    </w:p>
    <w:p w14:paraId="369FB815" w14:textId="57432A33" w:rsidR="00B5227D" w:rsidRPr="00183A02" w:rsidRDefault="003853FF" w:rsidP="00753DCE">
      <w:pPr>
        <w:spacing w:line="360" w:lineRule="auto"/>
        <w:ind w:firstLine="432"/>
        <w:jc w:val="both"/>
        <w:rPr>
          <w:ins w:id="484" w:author="laca" w:date="2015-04-29T12:21:00Z"/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46B6B846" wp14:editId="32269689">
                <wp:simplePos x="0" y="0"/>
                <wp:positionH relativeFrom="column">
                  <wp:posOffset>1905</wp:posOffset>
                </wp:positionH>
                <wp:positionV relativeFrom="paragraph">
                  <wp:posOffset>184785</wp:posOffset>
                </wp:positionV>
                <wp:extent cx="2593975" cy="3721735"/>
                <wp:effectExtent l="0" t="0" r="0" b="0"/>
                <wp:wrapSquare wrapText="bothSides"/>
                <wp:docPr id="269" name="Group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3975" cy="3721735"/>
                          <a:chOff x="0" y="0"/>
                          <a:chExt cx="2593975" cy="3721811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467" y="0"/>
                            <a:ext cx="2201545" cy="3364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Text Box 268"/>
                        <wps:cNvSpPr txBox="1"/>
                        <wps:spPr>
                          <a:xfrm>
                            <a:off x="0" y="3335731"/>
                            <a:ext cx="2593975" cy="3860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91E14BD" w14:textId="5E49C2E7" w:rsidR="00B8312C" w:rsidRPr="003853FF" w:rsidRDefault="00B8312C" w:rsidP="003853FF">
                              <w:pPr>
                                <w:pStyle w:val="Caption"/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Spartan3e500, microblaze szoftver Folyamat ábrája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B6B846" id="Group 269" o:spid="_x0000_s1054" style="position:absolute;left:0;text-align:left;margin-left:.15pt;margin-top:14.55pt;width:204.25pt;height:293.05pt;z-index:251878400;mso-height-relative:margin" coordsize="25939,3721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">
                <v:shape id="Picture 99" o:spid="_x0000_s1055" type="#_x0000_t75" style="position:absolute;left:804;width:22016;height:336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GWg7BAAAA2wAAAA8AAABkcnMvZG93bnJldi54bWxEj0GLwjAUhO8L/ofwBG9rqgex1SgquLtX&#10;q3h+Ns822ryUJtb67zcLCx6HmfmGWa57W4uOWm8cK5iMExDEhdOGSwWn4/5zDsIHZI21Y1LwIg/r&#10;1eBjiZl2Tz5Ql4dSRAj7DBVUITSZlL6oyKIfu4Y4elfXWgxRtqXULT4j3NZymiQzadFwXKiwoV1F&#10;xT1/WAV4SSdmeu9Om+/ybL5e+WF+67dKjYb9ZgEiUB/e4f/2j1aQpvD3Jf4Au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bGWg7BAAAA2wAAAA8AAAAAAAAAAAAAAAAAnwIA&#10;AGRycy9kb3ducmV2LnhtbFBLBQYAAAAABAAEAPcAAACNAwAAAAA=&#10;">
                  <v:imagedata r:id="rId21" o:title=""/>
                  <v:path arrowok="t"/>
                </v:shape>
                <v:shape id="Text Box 268" o:spid="_x0000_s1056" type="#_x0000_t202" style="position:absolute;top:33357;width:25939;height:3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qhrMMA&#10;AADcAAAADwAAAGRycy9kb3ducmV2LnhtbERPz2vCMBS+D/Y/hDfYZWg6J0WqUUQ22HYRqxdvj+bZ&#10;VJuXkqTa/ffLQfD48f1erAbbiiv50DhW8D7OQBBXTjdcKzjsv0YzECEia2wdk4I/CrBaPj8tsNDu&#10;xju6lrEWKYRDgQpMjF0hZagMWQxj1xEn7uS8xZigr6X2eEvhtpWTLMulxYZTg8GONoaqS9lbBdvp&#10;cWve+tPn73r64X8O/SY/16VSry/Deg4i0hAf4rv7WyuY5GltOpOOgF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zqhrMMAAADcAAAADwAAAAAAAAAAAAAAAACYAgAAZHJzL2Rv&#10;d25yZXYueG1sUEsFBgAAAAAEAAQA9QAAAIgDAAAAAA==&#10;" stroked="f">
                  <v:textbox style="mso-fit-shape-to-text:t" inset="0,0,0,0">
                    <w:txbxContent>
                      <w:p w14:paraId="791E14BD" w14:textId="5E49C2E7" w:rsidR="00B8312C" w:rsidRPr="003853FF" w:rsidRDefault="00B8312C" w:rsidP="003853FF">
                        <w:pPr>
                          <w:pStyle w:val="Caption"/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Spartan3e500, microblaze szoftver Folyamat ábrája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ins w:id="485" w:author="laca" w:date="2015-04-29T12:21:00Z">
        <w:r w:rsidR="00B5227D" w:rsidRPr="00183A02">
          <w:rPr>
            <w:rFonts w:ascii="Times New Roman" w:hAnsi="Times New Roman" w:cs="Times New Roman"/>
            <w:sz w:val="24"/>
            <w:szCs w:val="24"/>
          </w:rPr>
          <w:t>Feladata kezeli a SPI kommunikáción beérkező adatokat és eljutatja a megfélő osztott regisztereken, valamint a visszaküldi a szabályozók adatait a Zybo rendszernek.</w:t>
        </w:r>
      </w:ins>
    </w:p>
    <w:p w14:paraId="2865C437" w14:textId="5D3B72F5" w:rsidR="00B5227D" w:rsidRPr="00183A02" w:rsidRDefault="00B5227D" w:rsidP="00753DCE">
      <w:pPr>
        <w:spacing w:line="360" w:lineRule="auto"/>
        <w:ind w:firstLine="432"/>
        <w:jc w:val="both"/>
        <w:rPr>
          <w:rFonts w:ascii="Times New Roman" w:hAnsi="Times New Roman" w:cs="Times New Roman"/>
          <w:sz w:val="24"/>
          <w:szCs w:val="24"/>
        </w:rPr>
      </w:pPr>
      <w:ins w:id="486" w:author="laca" w:date="2015-04-29T12:21:00Z">
        <w:r w:rsidRPr="00183A02">
          <w:rPr>
            <w:rFonts w:ascii="Times New Roman" w:hAnsi="Times New Roman" w:cs="Times New Roman"/>
            <w:sz w:val="24"/>
            <w:szCs w:val="24"/>
          </w:rPr>
          <w:t>Abban az esetben, ha megszakad az SPI kommunikáció egy adott időn belül letiltja a PWM modulok kimenetét így állítva meg a rendszert.</w:t>
        </w:r>
      </w:ins>
      <w:r w:rsidR="00250A63" w:rsidRPr="00183A0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EB0B02" w14:textId="7675E298" w:rsidR="00250A63" w:rsidRPr="00183A02" w:rsidRDefault="003566FB" w:rsidP="00753DCE">
      <w:pPr>
        <w:spacing w:line="360" w:lineRule="auto"/>
        <w:jc w:val="both"/>
        <w:rPr>
          <w:ins w:id="487" w:author="laca" w:date="2015-04-29T12:21:00Z"/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</w:r>
      <w:r w:rsidRPr="00183A02">
        <w:rPr>
          <w:rFonts w:ascii="Times New Roman" w:hAnsi="Times New Roman" w:cs="Times New Roman"/>
          <w:sz w:val="24"/>
          <w:szCs w:val="24"/>
        </w:rPr>
        <w:tab/>
        <w:t>A 8 hardveres szabályzó függetlenül működik a programtól, a programtól csak paramétereket kap. Abban az esetben, ha a program leáll vagy lefagy a szabályozók, akkor is tovább működnek.</w:t>
      </w:r>
    </w:p>
    <w:p w14:paraId="6E3AAC3E" w14:textId="69DBEE47" w:rsidR="00250A63" w:rsidRPr="00183A02" w:rsidRDefault="003566FB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</w:r>
      <w:r w:rsidRPr="00183A02">
        <w:rPr>
          <w:rFonts w:ascii="Times New Roman" w:hAnsi="Times New Roman" w:cs="Times New Roman"/>
          <w:sz w:val="24"/>
          <w:szCs w:val="24"/>
        </w:rPr>
        <w:tab/>
        <w:t xml:space="preserve">A microBlaze processzoron futó program legfőbb feladata az SPI </w:t>
      </w:r>
      <w:r w:rsidRPr="00183A02">
        <w:rPr>
          <w:rFonts w:ascii="Times New Roman" w:hAnsi="Times New Roman" w:cs="Times New Roman"/>
          <w:sz w:val="24"/>
          <w:szCs w:val="24"/>
        </w:rPr>
        <w:lastRenderedPageBreak/>
        <w:t>kommunikáció és az osztott regiszterek kezelése. Az Spi olvasás blokkolásos művelet, mivel a blokkolásból csak akkor lép ki ha lezajlott az adatcsere a Zybo fejlesztőlappal, ezután a kapót adatokat beírja a megfelelő regiszterekbe, és kiolvassa a szabályozók adatait amelyet a következő adatcserekor küld majd tovább.</w:t>
      </w:r>
    </w:p>
    <w:p w14:paraId="0186CD12" w14:textId="1B301E54" w:rsidR="00E71759" w:rsidRPr="00183A02" w:rsidRDefault="00E71759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>A mintavételezési időt a Zybo határozza meg, a TsTimer segítségével.</w:t>
      </w:r>
    </w:p>
    <w:p w14:paraId="33D0A932" w14:textId="31FF9DA9" w:rsidR="00462E7A" w:rsidRPr="00183A02" w:rsidRDefault="00250A63" w:rsidP="00070283">
      <w:pPr>
        <w:pStyle w:val="Heading3"/>
      </w:pPr>
      <w:bookmarkStart w:id="488" w:name="_Toc419222378"/>
      <w:ins w:id="489" w:author="laca" w:date="2015-05-01T01:18:00Z">
        <w:r w:rsidRPr="00183A02">
          <w:t>Kommunikációs</w:t>
        </w:r>
      </w:ins>
      <w:ins w:id="490" w:author="laca" w:date="2015-04-27T18:44:00Z">
        <w:r w:rsidRPr="00183A02">
          <w:t xml:space="preserve"> </w:t>
        </w:r>
      </w:ins>
      <w:ins w:id="491" w:author="laca" w:date="2015-05-01T01:18:00Z">
        <w:r w:rsidRPr="00183A02">
          <w:t>protokollok</w:t>
        </w:r>
      </w:ins>
      <w:bookmarkEnd w:id="488"/>
    </w:p>
    <w:p w14:paraId="450A0FDA" w14:textId="77777777" w:rsidR="00462E7A" w:rsidRPr="00183A02" w:rsidRDefault="00462E7A">
      <w:pPr>
        <w:pStyle w:val="Heading4"/>
        <w:rPr>
          <w:ins w:id="492" w:author="laca" w:date="2015-04-30T13:03:00Z"/>
        </w:rPr>
        <w:pPrChange w:id="493" w:author="laca" w:date="2015-04-30T12:47:00Z">
          <w:pPr>
            <w:spacing w:line="360" w:lineRule="auto"/>
          </w:pPr>
        </w:pPrChange>
      </w:pPr>
      <w:bookmarkStart w:id="494" w:name="_Toc419222379"/>
      <w:ins w:id="495" w:author="laca" w:date="2015-04-30T12:48:00Z">
        <w:r w:rsidRPr="00183A02">
          <w:t>SPI kommunikációs protokoll:</w:t>
        </w:r>
      </w:ins>
      <w:bookmarkEnd w:id="494"/>
    </w:p>
    <w:p w14:paraId="66F7A1E1" w14:textId="6623AC9D" w:rsidR="00462E7A" w:rsidRPr="00183A02" w:rsidRDefault="00462E7A" w:rsidP="00462E7A">
      <w:pPr>
        <w:spacing w:line="360" w:lineRule="auto"/>
        <w:ind w:firstLine="720"/>
        <w:jc w:val="both"/>
      </w:pPr>
      <w:ins w:id="496" w:author="laca" w:date="2015-04-30T13:04:00Z">
        <w:r w:rsidRPr="00183A02">
          <w:rPr>
            <w:rFonts w:ascii="Times New Roman" w:hAnsi="Times New Roman" w:cs="Times New Roman"/>
            <w:sz w:val="24"/>
            <w:szCs w:val="24"/>
          </w:rPr>
          <w:t xml:space="preserve">A </w:t>
        </w:r>
      </w:ins>
      <w:r w:rsidR="000B7929" w:rsidRPr="00183A02">
        <w:rPr>
          <w:rFonts w:ascii="Times New Roman" w:hAnsi="Times New Roman" w:cs="Times New Roman"/>
          <w:sz w:val="24"/>
          <w:szCs w:val="24"/>
        </w:rPr>
        <w:t>Z</w:t>
      </w:r>
      <w:ins w:id="497" w:author="laca" w:date="2015-04-30T13:04:00Z">
        <w:r w:rsidRPr="00183A02">
          <w:rPr>
            <w:rFonts w:ascii="Times New Roman" w:hAnsi="Times New Roman" w:cs="Times New Roman"/>
            <w:sz w:val="24"/>
            <w:szCs w:val="24"/>
          </w:rPr>
          <w:t xml:space="preserve">ybo mester míg a Spartan szolga egységként </w:t>
        </w:r>
      </w:ins>
      <w:ins w:id="498" w:author="laca" w:date="2015-04-30T13:05:00Z">
        <w:r w:rsidRPr="00183A02">
          <w:rPr>
            <w:rFonts w:ascii="Times New Roman" w:hAnsi="Times New Roman" w:cs="Times New Roman"/>
            <w:sz w:val="24"/>
            <w:szCs w:val="24"/>
          </w:rPr>
          <w:t>működik</w:t>
        </w:r>
      </w:ins>
      <w:ins w:id="499" w:author="laca" w:date="2015-04-30T13:04:00Z">
        <w:r w:rsidRPr="00183A02">
          <w:rPr>
            <w:rFonts w:ascii="Times New Roman" w:hAnsi="Times New Roman" w:cs="Times New Roman"/>
            <w:sz w:val="24"/>
            <w:szCs w:val="24"/>
          </w:rPr>
          <w:t xml:space="preserve">, a </w:t>
        </w:r>
      </w:ins>
      <w:ins w:id="500" w:author="laca" w:date="2015-04-30T13:05:00Z">
        <w:r w:rsidRPr="00183A02">
          <w:rPr>
            <w:rFonts w:ascii="Times New Roman" w:hAnsi="Times New Roman" w:cs="Times New Roman"/>
            <w:sz w:val="24"/>
            <w:szCs w:val="24"/>
          </w:rPr>
          <w:t>kommunikáció</w:t>
        </w:r>
      </w:ins>
      <w:ins w:id="501" w:author="laca" w:date="2015-04-30T13:04:00Z">
        <w:r w:rsidRPr="00183A02">
          <w:rPr>
            <w:rFonts w:ascii="Times New Roman" w:hAnsi="Times New Roman" w:cs="Times New Roman"/>
            <w:sz w:val="24"/>
            <w:szCs w:val="24"/>
          </w:rPr>
          <w:t xml:space="preserve"> szinkron </w:t>
        </w:r>
      </w:ins>
      <w:ins w:id="502" w:author="laca" w:date="2015-04-30T13:05:00Z">
        <w:r w:rsidRPr="00183A02">
          <w:rPr>
            <w:rFonts w:ascii="Times New Roman" w:hAnsi="Times New Roman" w:cs="Times New Roman"/>
            <w:sz w:val="24"/>
            <w:szCs w:val="24"/>
          </w:rPr>
          <w:t>típusú</w:t>
        </w:r>
      </w:ins>
      <w:ins w:id="503" w:author="laca" w:date="2015-04-30T13:04:00Z">
        <w:r w:rsidRPr="00183A02">
          <w:rPr>
            <w:rFonts w:ascii="Times New Roman" w:hAnsi="Times New Roman" w:cs="Times New Roman"/>
            <w:sz w:val="24"/>
            <w:szCs w:val="24"/>
          </w:rPr>
          <w:t xml:space="preserve"> az </w:t>
        </w:r>
      </w:ins>
      <w:ins w:id="504" w:author="laca" w:date="2015-04-30T13:05:00Z">
        <w:r w:rsidRPr="00183A02">
          <w:rPr>
            <w:rFonts w:ascii="Times New Roman" w:hAnsi="Times New Roman" w:cs="Times New Roman"/>
            <w:sz w:val="24"/>
            <w:szCs w:val="24"/>
          </w:rPr>
          <w:t>órajel</w:t>
        </w:r>
      </w:ins>
      <w:ins w:id="505" w:author="laca" w:date="2015-04-30T13:04:00Z">
        <w:r w:rsidRPr="00183A02">
          <w:rPr>
            <w:rFonts w:ascii="Times New Roman" w:hAnsi="Times New Roman" w:cs="Times New Roman"/>
            <w:sz w:val="24"/>
            <w:szCs w:val="24"/>
          </w:rPr>
          <w:t xml:space="preserve"> frekvenciája</w:t>
        </w:r>
      </w:ins>
      <w:ins w:id="506" w:author="laca" w:date="2015-04-30T13:05:00Z">
        <w:r w:rsidRPr="00183A02">
          <w:rPr>
            <w:rFonts w:ascii="Times New Roman" w:hAnsi="Times New Roman" w:cs="Times New Roman"/>
            <w:sz w:val="24"/>
            <w:szCs w:val="24"/>
          </w:rPr>
          <w:t xml:space="preserve"> 1.56 MHz</w:t>
        </w:r>
      </w:ins>
      <w:ins w:id="507" w:author="laca" w:date="2015-04-30T13:06:00Z">
        <w:r w:rsidRPr="00183A02">
          <w:rPr>
            <w:rFonts w:ascii="Times New Roman" w:hAnsi="Times New Roman" w:cs="Times New Roman"/>
            <w:sz w:val="24"/>
            <w:szCs w:val="24"/>
          </w:rPr>
          <w:t xml:space="preserve">. Miközben a </w:t>
        </w:r>
      </w:ins>
      <w:ins w:id="508" w:author="laca" w:date="2015-05-01T01:00:00Z">
        <w:r w:rsidRPr="00183A02">
          <w:rPr>
            <w:rFonts w:ascii="Times New Roman" w:hAnsi="Times New Roman" w:cs="Times New Roman"/>
            <w:sz w:val="24"/>
            <w:szCs w:val="24"/>
          </w:rPr>
          <w:t>mester</w:t>
        </w:r>
      </w:ins>
      <w:ins w:id="509" w:author="laca" w:date="2015-04-30T13:06:00Z">
        <w:r w:rsidRPr="00183A02">
          <w:rPr>
            <w:rFonts w:ascii="Times New Roman" w:hAnsi="Times New Roman" w:cs="Times New Roman"/>
            <w:sz w:val="24"/>
            <w:szCs w:val="24"/>
          </w:rPr>
          <w:t xml:space="preserve"> adatokat küld a szolga irányába a szolga egység is továbbit párhuzamosan adatokat a mester </w:t>
        </w:r>
      </w:ins>
      <w:ins w:id="510" w:author="laca" w:date="2015-04-30T13:08:00Z">
        <w:r w:rsidRPr="00183A02">
          <w:rPr>
            <w:rFonts w:ascii="Times New Roman" w:hAnsi="Times New Roman" w:cs="Times New Roman"/>
            <w:sz w:val="24"/>
            <w:szCs w:val="24"/>
          </w:rPr>
          <w:t>irányába</w:t>
        </w:r>
      </w:ins>
      <w:ins w:id="511" w:author="laca" w:date="2015-04-30T13:06:00Z">
        <w:r w:rsidRPr="00183A02"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512" w:author="laca" w:date="2015-05-01T01:16:00Z">
        <w:r w:rsidR="00E71759" w:rsidRPr="00183A02">
          <w:rPr>
            <w:rFonts w:ascii="Times New Roman" w:hAnsi="Times New Roman" w:cs="Times New Roman"/>
            <w:sz w:val="24"/>
            <w:szCs w:val="24"/>
          </w:rPr>
          <w:t>Az spi</w:t>
        </w:r>
      </w:ins>
      <w:ins w:id="513" w:author="laca" w:date="2015-05-01T01:17:00Z">
        <w:r w:rsidR="00E71759" w:rsidRPr="00183A02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514" w:author="laca" w:date="2015-05-01T01:16:00Z">
        <w:r w:rsidR="00E71759" w:rsidRPr="00183A02">
          <w:rPr>
            <w:rFonts w:ascii="Times New Roman" w:hAnsi="Times New Roman" w:cs="Times New Roman"/>
            <w:sz w:val="24"/>
            <w:szCs w:val="24"/>
          </w:rPr>
          <w:t>legkisebb csomagja minimum 32</w:t>
        </w:r>
      </w:ins>
      <w:ins w:id="515" w:author="laca" w:date="2015-05-01T01:18:00Z">
        <w:r w:rsidR="00E71759" w:rsidRPr="00183A02">
          <w:rPr>
            <w:rFonts w:ascii="Times New Roman" w:hAnsi="Times New Roman" w:cs="Times New Roman"/>
            <w:sz w:val="24"/>
            <w:szCs w:val="24"/>
          </w:rPr>
          <w:t>bi</w:t>
        </w:r>
      </w:ins>
      <w:r w:rsidR="00E71759" w:rsidRPr="00183A02">
        <w:rPr>
          <w:rFonts w:ascii="Times New Roman" w:hAnsi="Times New Roman" w:cs="Times New Roman"/>
          <w:sz w:val="24"/>
          <w:szCs w:val="24"/>
        </w:rPr>
        <w:t xml:space="preserve">t. </w:t>
      </w:r>
      <w:ins w:id="516" w:author="laca" w:date="2015-04-30T13:06:00Z">
        <w:r w:rsidRPr="00183A02">
          <w:rPr>
            <w:rFonts w:ascii="Times New Roman" w:hAnsi="Times New Roman" w:cs="Times New Roman"/>
            <w:sz w:val="24"/>
            <w:szCs w:val="24"/>
          </w:rPr>
          <w:t xml:space="preserve">A </w:t>
        </w:r>
      </w:ins>
      <w:r w:rsidR="00E71759" w:rsidRPr="00183A02">
        <w:rPr>
          <w:rFonts w:ascii="Times New Roman" w:hAnsi="Times New Roman" w:cs="Times New Roman"/>
          <w:sz w:val="24"/>
          <w:szCs w:val="24"/>
        </w:rPr>
        <w:t>struktúrák, amelyeket küldünk vagy fogadunk,</w:t>
      </w:r>
      <w:ins w:id="517" w:author="laca" w:date="2015-04-30T13:06:00Z">
        <w:r w:rsidRPr="00183A02">
          <w:rPr>
            <w:rFonts w:ascii="Times New Roman" w:hAnsi="Times New Roman" w:cs="Times New Roman"/>
            <w:sz w:val="24"/>
            <w:szCs w:val="24"/>
          </w:rPr>
          <w:t xml:space="preserve"> mérete mindkét esetben megegyezik</w:t>
        </w:r>
      </w:ins>
      <w:r w:rsidR="00E71759" w:rsidRPr="00183A02">
        <w:rPr>
          <w:rFonts w:ascii="Times New Roman" w:hAnsi="Times New Roman" w:cs="Times New Roman"/>
          <w:sz w:val="24"/>
          <w:szCs w:val="24"/>
        </w:rPr>
        <w:t>, egy IPmag 13*4 byte adatot kap és küld minden adatcserekor. Mivel 4 IPmag van a rendszerben így a teljes csomag 13*4*4, összesen 208byte hosszú.</w:t>
      </w:r>
    </w:p>
    <w:p w14:paraId="05159B68" w14:textId="03DAFB56" w:rsidR="008245E9" w:rsidRPr="00183A02" w:rsidRDefault="008245E9">
      <w:pPr>
        <w:spacing w:line="360" w:lineRule="auto"/>
        <w:ind w:firstLine="720"/>
        <w:jc w:val="both"/>
        <w:rPr>
          <w:ins w:id="518" w:author="laca" w:date="2015-05-01T01:19:00Z"/>
          <w:rFonts w:ascii="Times New Roman" w:hAnsi="Times New Roman" w:cs="Times New Roman"/>
          <w:sz w:val="24"/>
          <w:szCs w:val="24"/>
        </w:rPr>
        <w:pPrChange w:id="519" w:author="laca" w:date="2015-05-01T01:17:00Z">
          <w:pPr>
            <w:pStyle w:val="Heading1"/>
            <w:spacing w:line="360" w:lineRule="auto"/>
            <w:jc w:val="both"/>
          </w:pPr>
        </w:pPrChange>
      </w:pPr>
      <w:ins w:id="520" w:author="laca" w:date="2015-05-01T01:15:00Z">
        <w:r w:rsidRPr="00183A02">
          <w:rPr>
            <w:rFonts w:ascii="Times New Roman" w:hAnsi="Times New Roman" w:cs="Times New Roman"/>
            <w:sz w:val="24"/>
            <w:szCs w:val="24"/>
          </w:rPr>
          <w:t xml:space="preserve">Az spi </w:t>
        </w:r>
      </w:ins>
      <w:ins w:id="521" w:author="laca" w:date="2015-05-01T01:18:00Z">
        <w:r w:rsidR="0088283E" w:rsidRPr="00183A02">
          <w:rPr>
            <w:rFonts w:ascii="Times New Roman" w:hAnsi="Times New Roman" w:cs="Times New Roman"/>
            <w:sz w:val="24"/>
            <w:szCs w:val="24"/>
          </w:rPr>
          <w:t>kommunikáció</w:t>
        </w:r>
        <w:r w:rsidR="0088283E" w:rsidRPr="00183A02">
          <w:rPr>
            <w:rStyle w:val="CommentReference"/>
            <w:rFonts w:ascii="Times New Roman" w:hAnsi="Times New Roman" w:cs="Times New Roman"/>
            <w:sz w:val="24"/>
            <w:szCs w:val="24"/>
          </w:rPr>
          <w:commentReference w:id="522"/>
        </w:r>
      </w:ins>
      <w:ins w:id="523" w:author="laca" w:date="2015-05-01T01:15:00Z">
        <w:r w:rsidRPr="00183A02">
          <w:rPr>
            <w:rFonts w:ascii="Times New Roman" w:hAnsi="Times New Roman" w:cs="Times New Roman"/>
            <w:sz w:val="24"/>
            <w:szCs w:val="24"/>
          </w:rPr>
          <w:t xml:space="preserve"> a </w:t>
        </w:r>
      </w:ins>
      <w:r w:rsidR="003853FF" w:rsidRPr="00183A02">
        <w:rPr>
          <w:rFonts w:ascii="Times New Roman" w:hAnsi="Times New Roman" w:cs="Times New Roman"/>
          <w:sz w:val="24"/>
          <w:szCs w:val="24"/>
        </w:rPr>
        <w:t>3.2</w:t>
      </w:r>
      <w:ins w:id="524" w:author="laca" w:date="2015-05-01T01:15:00Z">
        <w:r w:rsidRPr="00183A02">
          <w:rPr>
            <w:rFonts w:ascii="Times New Roman" w:hAnsi="Times New Roman" w:cs="Times New Roman"/>
            <w:sz w:val="24"/>
            <w:szCs w:val="24"/>
          </w:rPr>
          <w:t xml:space="preserve">.képen látható </w:t>
        </w:r>
      </w:ins>
      <w:r w:rsidR="003853FF" w:rsidRPr="00183A02">
        <w:rPr>
          <w:rFonts w:ascii="Times New Roman" w:hAnsi="Times New Roman" w:cs="Times New Roman"/>
          <w:sz w:val="24"/>
          <w:szCs w:val="24"/>
        </w:rPr>
        <w:t xml:space="preserve">SPI </w:t>
      </w:r>
      <w:ins w:id="525" w:author="laca" w:date="2015-05-01T01:15:00Z">
        <w:r w:rsidRPr="00183A02">
          <w:rPr>
            <w:rFonts w:ascii="Times New Roman" w:hAnsi="Times New Roman" w:cs="Times New Roman"/>
            <w:sz w:val="24"/>
            <w:szCs w:val="24"/>
          </w:rPr>
          <w:t>csomagszerkezeten keresztül történik.</w:t>
        </w:r>
      </w:ins>
      <w:ins w:id="526" w:author="laca" w:date="2015-05-01T01:16:00Z">
        <w:r w:rsidR="0088283E" w:rsidRPr="00183A02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5DFDB3D8" w14:textId="33741EC0" w:rsidR="00A73040" w:rsidRPr="00183A02" w:rsidRDefault="00A73040" w:rsidP="002803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5032"/>
          <w:sz w:val="18"/>
          <w:szCs w:val="18"/>
        </w:rPr>
      </w:pPr>
    </w:p>
    <w:p w14:paraId="0AFA7D8E" w14:textId="77777777" w:rsidR="00484F3B" w:rsidRPr="00183A02" w:rsidRDefault="00484F3B" w:rsidP="002803C7">
      <w:pPr>
        <w:autoSpaceDE w:val="0"/>
        <w:autoSpaceDN w:val="0"/>
        <w:adjustRightInd w:val="0"/>
        <w:spacing w:after="0" w:line="240" w:lineRule="auto"/>
        <w:jc w:val="both"/>
        <w:rPr>
          <w:ins w:id="527" w:author="laca" w:date="2015-05-01T01:22:00Z"/>
          <w:rFonts w:ascii="Times New Roman" w:hAnsi="Times New Roman" w:cs="Times New Roman"/>
          <w:color w:val="005032"/>
          <w:sz w:val="18"/>
          <w:szCs w:val="18"/>
        </w:rPr>
        <w:sectPr w:rsidR="00484F3B" w:rsidRPr="00183A02" w:rsidSect="00753DCE">
          <w:footerReference w:type="default" r:id="rId22"/>
          <w:pgSz w:w="11907" w:h="16840" w:code="9"/>
          <w:pgMar w:top="1411" w:right="1418" w:bottom="1418" w:left="1701" w:header="720" w:footer="720" w:gutter="0"/>
          <w:cols w:space="720"/>
          <w:docGrid w:linePitch="360"/>
        </w:sectPr>
      </w:pPr>
    </w:p>
    <w:p w14:paraId="3F6D8914" w14:textId="6E0C4DF9" w:rsidR="00484F3B" w:rsidRPr="00183A02" w:rsidRDefault="00484F3B" w:rsidP="002803C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5032"/>
          <w:sz w:val="18"/>
          <w:szCs w:val="18"/>
          <w:u w:val="single"/>
        </w:rPr>
      </w:pPr>
      <w:r w:rsidRPr="00183A02">
        <w:rPr>
          <w:rFonts w:ascii="Times New Roman" w:hAnsi="Times New Roman" w:cs="Times New Roman"/>
          <w:b/>
          <w:color w:val="000000" w:themeColor="text1"/>
          <w:sz w:val="18"/>
          <w:szCs w:val="18"/>
          <w:u w:val="single"/>
        </w:rPr>
        <w:lastRenderedPageBreak/>
        <w:t>outMag</w:t>
      </w:r>
      <w:r w:rsidR="00250A63" w:rsidRPr="00183A02">
        <w:rPr>
          <w:rFonts w:ascii="Times New Roman" w:hAnsi="Times New Roman" w:cs="Times New Roman"/>
          <w:b/>
          <w:color w:val="000000" w:themeColor="text1"/>
          <w:sz w:val="18"/>
          <w:szCs w:val="18"/>
          <w:u w:val="single"/>
        </w:rPr>
        <w:t>0</w:t>
      </w:r>
    </w:p>
    <w:p w14:paraId="059370A2" w14:textId="5259E6F2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28" w:author="laca" w:date="2015-05-01T01:19:00Z"/>
          <w:rFonts w:ascii="Times New Roman" w:hAnsi="Times New Roman" w:cs="Times New Roman"/>
          <w:sz w:val="18"/>
          <w:szCs w:val="18"/>
        </w:rPr>
      </w:pPr>
      <w:ins w:id="529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USebesseg0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0454A756" w14:textId="0909255E" w:rsidR="0088283E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30" w:author="laca" w:date="2015-05-01T01:19:00Z"/>
          <w:rFonts w:ascii="Times New Roman" w:hAnsi="Times New Roman" w:cs="Times New Roman"/>
          <w:sz w:val="18"/>
          <w:szCs w:val="18"/>
        </w:rPr>
      </w:pPr>
      <w:ins w:id="531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</w:t>
        </w:r>
      </w:ins>
      <w:ins w:id="532" w:author="laca" w:date="2015-05-01T01:19:00Z">
        <w:r w:rsidR="0088283E" w:rsidRPr="00183A02">
          <w:rPr>
            <w:rFonts w:ascii="Times New Roman" w:hAnsi="Times New Roman" w:cs="Times New Roman"/>
            <w:color w:val="005032"/>
            <w:sz w:val="18"/>
            <w:szCs w:val="18"/>
          </w:rPr>
          <w:t>32</w:t>
        </w:r>
        <w:r w:rsidR="0088283E"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="0088283E" w:rsidRPr="00183A02">
          <w:rPr>
            <w:rFonts w:ascii="Times New Roman" w:hAnsi="Times New Roman" w:cs="Times New Roman"/>
            <w:color w:val="0000C0"/>
            <w:sz w:val="18"/>
            <w:szCs w:val="18"/>
          </w:rPr>
          <w:t>UPozicio0</w:t>
        </w:r>
        <w:r w:rsidR="0088283E"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3EA42F5C" w14:textId="06FAADFB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33" w:author="laca" w:date="2015-05-01T01:19:00Z"/>
          <w:rFonts w:ascii="Times New Roman" w:hAnsi="Times New Roman" w:cs="Times New Roman"/>
          <w:sz w:val="18"/>
          <w:szCs w:val="18"/>
        </w:rPr>
      </w:pPr>
      <w:ins w:id="534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SebessegPozicio0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3BB9C133" w14:textId="692E806E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35" w:author="laca" w:date="2015-05-01T01:19:00Z"/>
          <w:rFonts w:ascii="Times New Roman" w:hAnsi="Times New Roman" w:cs="Times New Roman"/>
          <w:sz w:val="18"/>
          <w:szCs w:val="18"/>
        </w:rPr>
      </w:pPr>
      <w:ins w:id="536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AktPozicio0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6035A721" w14:textId="7DEEF284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37" w:author="laca" w:date="2015-05-01T01:19:00Z"/>
          <w:rFonts w:ascii="Times New Roman" w:hAnsi="Times New Roman" w:cs="Times New Roman"/>
          <w:sz w:val="18"/>
          <w:szCs w:val="18"/>
        </w:rPr>
      </w:pPr>
      <w:ins w:id="538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SzurtSebessegPozicio0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05598285" w14:textId="52DAB168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39" w:author="laca" w:date="2015-05-01T01:19:00Z"/>
          <w:rFonts w:ascii="Times New Roman" w:hAnsi="Times New Roman" w:cs="Times New Roman"/>
          <w:sz w:val="18"/>
          <w:szCs w:val="18"/>
        </w:rPr>
      </w:pPr>
      <w:ins w:id="540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AktSebesseg0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55F0E083" w14:textId="2AD4BB93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41" w:author="laca" w:date="2015-05-01T01:19:00Z"/>
          <w:rFonts w:ascii="Times New Roman" w:hAnsi="Times New Roman" w:cs="Times New Roman"/>
          <w:sz w:val="18"/>
          <w:szCs w:val="18"/>
        </w:rPr>
      </w:pPr>
      <w:ins w:id="542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SzurtSebesseg0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14E1E446" w14:textId="3E2CB33F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43" w:author="laca" w:date="2015-05-01T01:19:00Z"/>
          <w:rFonts w:ascii="Times New Roman" w:hAnsi="Times New Roman" w:cs="Times New Roman"/>
          <w:sz w:val="18"/>
          <w:szCs w:val="18"/>
        </w:rPr>
      </w:pPr>
      <w:ins w:id="544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eSebeseg0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38FF0D60" w14:textId="53E53E3E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45" w:author="laca" w:date="2015-05-01T01:19:00Z"/>
          <w:rFonts w:ascii="Times New Roman" w:hAnsi="Times New Roman" w:cs="Times New Roman"/>
          <w:sz w:val="18"/>
          <w:szCs w:val="18"/>
        </w:rPr>
      </w:pPr>
      <w:ins w:id="546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n20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2BB0DB57" w14:textId="1C91BFDF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47" w:author="laca" w:date="2015-05-01T01:19:00Z"/>
          <w:rFonts w:ascii="Times New Roman" w:hAnsi="Times New Roman" w:cs="Times New Roman"/>
          <w:sz w:val="18"/>
          <w:szCs w:val="18"/>
        </w:rPr>
      </w:pPr>
      <w:ins w:id="548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n30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3ADB6CAD" w14:textId="1E7A7E58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49" w:author="laca" w:date="2015-05-01T01:19:00Z"/>
          <w:rFonts w:ascii="Times New Roman" w:hAnsi="Times New Roman" w:cs="Times New Roman"/>
          <w:sz w:val="18"/>
          <w:szCs w:val="18"/>
        </w:rPr>
      </w:pPr>
      <w:ins w:id="550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n40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0EE4FB0C" w14:textId="5C4DAF83" w:rsidR="0088283E" w:rsidRPr="00183A02" w:rsidRDefault="0088283E" w:rsidP="002803C7">
      <w:pPr>
        <w:autoSpaceDE w:val="0"/>
        <w:autoSpaceDN w:val="0"/>
        <w:adjustRightInd w:val="0"/>
        <w:spacing w:after="0" w:line="240" w:lineRule="auto"/>
        <w:jc w:val="center"/>
        <w:rPr>
          <w:ins w:id="551" w:author="laca" w:date="2015-05-01T01:19:00Z"/>
          <w:rFonts w:ascii="Times New Roman" w:hAnsi="Times New Roman" w:cs="Times New Roman"/>
          <w:sz w:val="18"/>
          <w:szCs w:val="18"/>
        </w:rPr>
      </w:pPr>
      <w:ins w:id="552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n50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672AD810" w14:textId="2B53219D" w:rsidR="0088283E" w:rsidRPr="00183A02" w:rsidRDefault="0088283E">
      <w:pPr>
        <w:spacing w:line="240" w:lineRule="auto"/>
        <w:jc w:val="center"/>
        <w:rPr>
          <w:ins w:id="553" w:author="laca" w:date="2015-05-01T01:21:00Z"/>
          <w:rFonts w:ascii="Times New Roman" w:hAnsi="Times New Roman" w:cs="Times New Roman"/>
          <w:color w:val="000000"/>
          <w:sz w:val="18"/>
          <w:szCs w:val="18"/>
        </w:rPr>
        <w:pPrChange w:id="554" w:author="laca" w:date="2015-05-01T01:21:00Z">
          <w:pPr>
            <w:pStyle w:val="Heading1"/>
            <w:spacing w:line="360" w:lineRule="auto"/>
            <w:jc w:val="both"/>
          </w:pPr>
        </w:pPrChange>
      </w:pPr>
      <w:ins w:id="555" w:author="laca" w:date="2015-05-01T01:19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n60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31FD587F" w14:textId="6DADB9F4" w:rsidR="00484F3B" w:rsidRPr="00183A02" w:rsidRDefault="00484F3B" w:rsidP="002803C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5032"/>
          <w:sz w:val="18"/>
          <w:szCs w:val="18"/>
          <w:u w:val="single"/>
        </w:rPr>
      </w:pPr>
      <w:r w:rsidRPr="00183A02">
        <w:rPr>
          <w:rFonts w:ascii="Times New Roman" w:hAnsi="Times New Roman" w:cs="Times New Roman"/>
          <w:b/>
          <w:color w:val="000000" w:themeColor="text1"/>
          <w:sz w:val="18"/>
          <w:szCs w:val="18"/>
          <w:u w:val="single"/>
        </w:rPr>
        <w:lastRenderedPageBreak/>
        <w:t>inMag</w:t>
      </w:r>
      <w:r w:rsidR="00250A63" w:rsidRPr="00183A02">
        <w:rPr>
          <w:rFonts w:ascii="Times New Roman" w:hAnsi="Times New Roman" w:cs="Times New Roman"/>
          <w:b/>
          <w:color w:val="000000" w:themeColor="text1"/>
          <w:sz w:val="18"/>
          <w:szCs w:val="18"/>
          <w:u w:val="single"/>
        </w:rPr>
        <w:t>0</w:t>
      </w:r>
    </w:p>
    <w:p w14:paraId="01B567C4" w14:textId="135274D8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56" w:author="laca" w:date="2015-05-01T01:21:00Z"/>
          <w:rFonts w:ascii="Times New Roman" w:hAnsi="Times New Roman" w:cs="Times New Roman"/>
          <w:sz w:val="18"/>
          <w:szCs w:val="18"/>
        </w:rPr>
      </w:pPr>
      <w:ins w:id="557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Config0</w:t>
        </w:r>
        <w:r w:rsidR="00271147"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275A8061" w14:textId="0BF17C16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58" w:author="laca" w:date="2015-05-01T01:21:00Z"/>
          <w:rFonts w:ascii="Times New Roman" w:hAnsi="Times New Roman" w:cs="Times New Roman"/>
          <w:sz w:val="18"/>
          <w:szCs w:val="18"/>
          <w:rPrChange w:id="559" w:author="laca" w:date="2015-05-01T01:27:00Z">
            <w:rPr>
              <w:ins w:id="560" w:author="laca" w:date="2015-05-01T01:21:00Z"/>
              <w:rFonts w:ascii="Courier New" w:hAnsi="Courier New" w:cs="Courier New"/>
            </w:rPr>
          </w:rPrChange>
        </w:rPr>
      </w:pPr>
      <w:ins w:id="561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RefPos0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55FBC93A" w14:textId="7160E10B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62" w:author="laca" w:date="2015-05-01T01:21:00Z"/>
          <w:rFonts w:ascii="Times New Roman" w:hAnsi="Times New Roman" w:cs="Times New Roman"/>
          <w:sz w:val="18"/>
          <w:szCs w:val="18"/>
        </w:rPr>
      </w:pPr>
      <w:ins w:id="563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RefSeb0</w:t>
        </w:r>
      </w:ins>
    </w:p>
    <w:p w14:paraId="3763AB8F" w14:textId="2F605648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64" w:author="laca" w:date="2015-05-01T01:21:00Z"/>
          <w:rFonts w:ascii="Times New Roman" w:hAnsi="Times New Roman" w:cs="Times New Roman"/>
          <w:sz w:val="18"/>
          <w:szCs w:val="18"/>
        </w:rPr>
      </w:pPr>
      <w:ins w:id="565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Q0_0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05B95F99" w14:textId="1DDACFCA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66" w:author="laca" w:date="2015-05-01T01:21:00Z"/>
          <w:rFonts w:ascii="Times New Roman" w:hAnsi="Times New Roman" w:cs="Times New Roman"/>
          <w:sz w:val="18"/>
          <w:szCs w:val="18"/>
        </w:rPr>
      </w:pPr>
      <w:ins w:id="567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Q1_0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45161A21" w14:textId="6E6244BB" w:rsidR="00271147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18"/>
          <w:szCs w:val="18"/>
        </w:rPr>
      </w:pPr>
      <w:ins w:id="568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Q2_0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7D97ADF8" w14:textId="7BF539DA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69" w:author="laca" w:date="2015-05-01T01:21:00Z"/>
          <w:rFonts w:ascii="Times New Roman" w:hAnsi="Times New Roman" w:cs="Times New Roman"/>
          <w:sz w:val="18"/>
          <w:szCs w:val="18"/>
        </w:rPr>
      </w:pPr>
      <w:ins w:id="570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TsH0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3EF9FA15" w14:textId="34F74BAB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71" w:author="laca" w:date="2015-05-01T01:21:00Z"/>
          <w:rFonts w:ascii="Times New Roman" w:hAnsi="Times New Roman" w:cs="Times New Roman"/>
          <w:sz w:val="18"/>
          <w:szCs w:val="18"/>
        </w:rPr>
      </w:pPr>
      <w:ins w:id="572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TsL0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16FBBC31" w14:textId="0E1E9D3D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73" w:author="laca" w:date="2015-05-01T01:21:00Z"/>
          <w:rFonts w:ascii="Times New Roman" w:hAnsi="Times New Roman" w:cs="Times New Roman"/>
          <w:sz w:val="18"/>
          <w:szCs w:val="18"/>
        </w:rPr>
      </w:pPr>
      <w:ins w:id="574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Egyeb0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526F5EFE" w14:textId="4782F6E4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75" w:author="laca" w:date="2015-05-01T01:21:00Z"/>
          <w:rFonts w:ascii="Times New Roman" w:hAnsi="Times New Roman" w:cs="Times New Roman"/>
          <w:sz w:val="18"/>
          <w:szCs w:val="18"/>
        </w:rPr>
      </w:pPr>
      <w:ins w:id="576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PwmFrekREgH0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159C2326" w14:textId="0646587B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77" w:author="laca" w:date="2015-05-01T01:21:00Z"/>
          <w:rFonts w:ascii="Times New Roman" w:hAnsi="Times New Roman" w:cs="Times New Roman"/>
          <w:sz w:val="18"/>
          <w:szCs w:val="18"/>
        </w:rPr>
      </w:pPr>
      <w:ins w:id="578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PwmFrekRegL0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21FD195C" w14:textId="53BD1D61" w:rsidR="008B2A41" w:rsidRPr="00183A02" w:rsidRDefault="008B2A41" w:rsidP="002803C7">
      <w:pPr>
        <w:autoSpaceDE w:val="0"/>
        <w:autoSpaceDN w:val="0"/>
        <w:adjustRightInd w:val="0"/>
        <w:spacing w:after="0" w:line="240" w:lineRule="auto"/>
        <w:jc w:val="center"/>
        <w:rPr>
          <w:ins w:id="579" w:author="laca" w:date="2015-05-01T01:21:00Z"/>
          <w:rFonts w:ascii="Times New Roman" w:hAnsi="Times New Roman" w:cs="Times New Roman"/>
          <w:sz w:val="18"/>
          <w:szCs w:val="18"/>
        </w:rPr>
      </w:pPr>
      <w:ins w:id="580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sugarakAranya0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59819099" w14:textId="3CC3C398" w:rsidR="00A73040" w:rsidRPr="00183A02" w:rsidRDefault="008B2A41" w:rsidP="002803C7">
      <w:pPr>
        <w:spacing w:line="240" w:lineRule="auto"/>
        <w:jc w:val="center"/>
        <w:rPr>
          <w:ins w:id="581" w:author="laca" w:date="2015-05-01T01:22:00Z"/>
          <w:rFonts w:ascii="Times New Roman" w:hAnsi="Times New Roman" w:cs="Times New Roman"/>
        </w:rPr>
        <w:sectPr w:rsidR="00A73040" w:rsidRPr="00183A02" w:rsidSect="00250A63">
          <w:type w:val="continuous"/>
          <w:pgSz w:w="11907" w:h="16840" w:code="9"/>
          <w:pgMar w:top="1440" w:right="1440" w:bottom="1440" w:left="1701" w:header="720" w:footer="720" w:gutter="0"/>
          <w:cols w:num="2" w:sep="1" w:space="720"/>
          <w:docGrid w:linePitch="360"/>
          <w:sectPrChange w:id="582" w:author="laca" w:date="2015-05-01T01:22:00Z">
            <w:sectPr w:rsidR="00A73040" w:rsidRPr="00183A02" w:rsidSect="00250A63">
              <w:pgMar w:top="1440" w:right="1440" w:bottom="1440" w:left="1701" w:header="720" w:footer="720" w:gutter="0"/>
              <w:cols w:num="1" w:sep="0"/>
            </w:sectPr>
          </w:sectPrChange>
        </w:sectPr>
      </w:pPr>
      <w:ins w:id="583" w:author="laca" w:date="2015-05-01T01:21:00Z">
        <w:r w:rsidRPr="00183A02">
          <w:rPr>
            <w:rFonts w:ascii="Times New Roman" w:hAnsi="Times New Roman" w:cs="Times New Roman"/>
            <w:color w:val="005032"/>
            <w:sz w:val="18"/>
            <w:szCs w:val="18"/>
          </w:rPr>
          <w:t>s32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 xml:space="preserve"> </w:t>
        </w:r>
        <w:r w:rsidRPr="00183A02">
          <w:rPr>
            <w:rFonts w:ascii="Times New Roman" w:hAnsi="Times New Roman" w:cs="Times New Roman"/>
            <w:color w:val="0000C0"/>
            <w:sz w:val="18"/>
            <w:szCs w:val="18"/>
          </w:rPr>
          <w:t>qSav0</w:t>
        </w:r>
        <w:r w:rsidRPr="00183A02">
          <w:rPr>
            <w:rFonts w:ascii="Times New Roman" w:hAnsi="Times New Roman" w:cs="Times New Roman"/>
            <w:color w:val="000000"/>
            <w:sz w:val="18"/>
            <w:szCs w:val="18"/>
          </w:rPr>
          <w:t>;</w:t>
        </w:r>
      </w:ins>
    </w:p>
    <w:p w14:paraId="492D367C" w14:textId="083F59EE" w:rsidR="00250A63" w:rsidRPr="00183A02" w:rsidRDefault="00250A63" w:rsidP="00753DCE">
      <w:pPr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lastRenderedPageBreak/>
        <w:tab/>
        <w:t xml:space="preserve">A outMag0 csomag tartalmazza egy </w:t>
      </w:r>
      <w:r w:rsidR="00420F71" w:rsidRPr="00183A02">
        <w:rPr>
          <w:rFonts w:ascii="Times New Roman" w:hAnsi="Times New Roman" w:cs="Times New Roman"/>
          <w:sz w:val="24"/>
          <w:szCs w:val="24"/>
        </w:rPr>
        <w:t>beépített</w:t>
      </w:r>
      <w:r w:rsidRPr="00183A02">
        <w:rPr>
          <w:rFonts w:ascii="Times New Roman" w:hAnsi="Times New Roman" w:cs="Times New Roman"/>
          <w:sz w:val="24"/>
          <w:szCs w:val="24"/>
        </w:rPr>
        <w:t xml:space="preserve"> Ipmag kimenő adatait: aktuális sebesség, </w:t>
      </w:r>
      <w:r w:rsidR="00420F71" w:rsidRPr="00183A02">
        <w:rPr>
          <w:rFonts w:ascii="Times New Roman" w:hAnsi="Times New Roman" w:cs="Times New Roman"/>
          <w:sz w:val="24"/>
          <w:szCs w:val="24"/>
        </w:rPr>
        <w:t>pozíció</w:t>
      </w:r>
      <w:r w:rsidRPr="00183A02">
        <w:rPr>
          <w:rFonts w:ascii="Times New Roman" w:hAnsi="Times New Roman" w:cs="Times New Roman"/>
          <w:sz w:val="24"/>
          <w:szCs w:val="24"/>
        </w:rPr>
        <w:t>, sebesség, és pozíci</w:t>
      </w:r>
      <w:r w:rsidR="00420F71" w:rsidRPr="00183A02">
        <w:rPr>
          <w:rFonts w:ascii="Times New Roman" w:hAnsi="Times New Roman" w:cs="Times New Roman"/>
          <w:sz w:val="24"/>
          <w:szCs w:val="24"/>
        </w:rPr>
        <w:t>ó szabályozó beavatkozó jele, valamint n20-n60-ig üres csomagok</w:t>
      </w:r>
      <w:r w:rsidR="00E71759" w:rsidRPr="00183A02">
        <w:rPr>
          <w:rFonts w:ascii="Times New Roman" w:hAnsi="Times New Roman" w:cs="Times New Roman"/>
          <w:sz w:val="24"/>
          <w:szCs w:val="24"/>
        </w:rPr>
        <w:t>, azért van rá szükség hogy a outMag0 mérete megegyezzen a inMag0 méretével</w:t>
      </w:r>
      <w:r w:rsidR="00420F71" w:rsidRPr="00183A02">
        <w:rPr>
          <w:rFonts w:ascii="Times New Roman" w:hAnsi="Times New Roman" w:cs="Times New Roman"/>
          <w:sz w:val="24"/>
          <w:szCs w:val="24"/>
        </w:rPr>
        <w:t>.</w:t>
      </w:r>
    </w:p>
    <w:p w14:paraId="5BC1FE74" w14:textId="4B5D9032" w:rsidR="00420F71" w:rsidRPr="00183A02" w:rsidRDefault="00420F71" w:rsidP="00753DCE">
      <w:pPr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>Az inMag0 tartalmazza azokat az adatokat amelyek segítségével betudjuk konfigurálni a sz</w:t>
      </w:r>
      <w:r w:rsidR="003853FF" w:rsidRPr="00183A02">
        <w:rPr>
          <w:rFonts w:ascii="Times New Roman" w:hAnsi="Times New Roman" w:cs="Times New Roman"/>
          <w:sz w:val="24"/>
          <w:szCs w:val="24"/>
        </w:rPr>
        <w:t>abályzókat, és a paramétereket tudjuk frissíteni</w:t>
      </w:r>
      <w:r w:rsidRPr="00183A02">
        <w:rPr>
          <w:rFonts w:ascii="Times New Roman" w:hAnsi="Times New Roman" w:cs="Times New Roman"/>
          <w:sz w:val="24"/>
          <w:szCs w:val="24"/>
        </w:rPr>
        <w:t>.</w:t>
      </w:r>
    </w:p>
    <w:p w14:paraId="6395DC72" w14:textId="60E2F47D" w:rsidR="008B40D0" w:rsidRPr="00183A02" w:rsidRDefault="008B40D0" w:rsidP="006D2C2B">
      <w:pPr>
        <w:pStyle w:val="NormalWeb"/>
        <w:spacing w:before="0" w:beforeAutospacing="0" w:after="0" w:afterAutospacing="0" w:line="360" w:lineRule="auto"/>
        <w:ind w:firstLine="576"/>
        <w:rPr>
          <w:lang w:val="hu-HU"/>
        </w:rPr>
      </w:pPr>
      <w:r w:rsidRPr="00183A02">
        <w:rPr>
          <w:b/>
          <w:u w:val="single"/>
          <w:lang w:val="hu-HU"/>
        </w:rPr>
        <w:t>Config regiszter</w:t>
      </w:r>
      <w:r w:rsidRPr="00183A02">
        <w:rPr>
          <w:lang w:val="hu-HU"/>
        </w:rPr>
        <w:t>:</w:t>
      </w:r>
    </w:p>
    <w:tbl>
      <w:tblPr>
        <w:tblStyle w:val="GridTable1Light"/>
        <w:tblW w:w="0" w:type="auto"/>
        <w:tblInd w:w="-5" w:type="dxa"/>
        <w:tblLook w:val="04A0" w:firstRow="1" w:lastRow="0" w:firstColumn="1" w:lastColumn="0" w:noHBand="0" w:noVBand="1"/>
      </w:tblPr>
      <w:tblGrid>
        <w:gridCol w:w="472"/>
        <w:gridCol w:w="1418"/>
        <w:gridCol w:w="1800"/>
      </w:tblGrid>
      <w:tr w:rsidR="008B40D0" w:rsidRPr="00183A02" w14:paraId="2DC7D4D0" w14:textId="77777777" w:rsidTr="000B7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" w:type="dxa"/>
          </w:tcPr>
          <w:p w14:paraId="0736E479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Bit</w:t>
            </w:r>
          </w:p>
        </w:tc>
        <w:tc>
          <w:tcPr>
            <w:tcW w:w="1418" w:type="dxa"/>
          </w:tcPr>
          <w:p w14:paraId="5FE7AE60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=1</w:t>
            </w:r>
          </w:p>
        </w:tc>
        <w:tc>
          <w:tcPr>
            <w:tcW w:w="1800" w:type="dxa"/>
          </w:tcPr>
          <w:p w14:paraId="56199076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=0</w:t>
            </w:r>
          </w:p>
        </w:tc>
      </w:tr>
      <w:tr w:rsidR="008B40D0" w:rsidRPr="00183A02" w14:paraId="79214E47" w14:textId="77777777" w:rsidTr="000B7929">
        <w:trPr>
          <w:trHeight w:val="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" w:type="dxa"/>
          </w:tcPr>
          <w:p w14:paraId="663BF026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0</w:t>
            </w:r>
          </w:p>
        </w:tc>
        <w:tc>
          <w:tcPr>
            <w:tcW w:w="1418" w:type="dxa"/>
          </w:tcPr>
          <w:p w14:paraId="2478D1AD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Letiltja a pozíció szabályozójának a PWM kimenetét.</w:t>
            </w:r>
          </w:p>
        </w:tc>
        <w:tc>
          <w:tcPr>
            <w:tcW w:w="1800" w:type="dxa"/>
          </w:tcPr>
          <w:p w14:paraId="4A109497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Engedélyezi a pozíció szabályozójának a PWM kimenetét.</w:t>
            </w:r>
          </w:p>
        </w:tc>
      </w:tr>
      <w:tr w:rsidR="008B40D0" w:rsidRPr="00183A02" w14:paraId="032DEC8E" w14:textId="77777777" w:rsidTr="000B7929">
        <w:trPr>
          <w:trHeight w:val="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" w:type="dxa"/>
          </w:tcPr>
          <w:p w14:paraId="0DC4E971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1</w:t>
            </w:r>
          </w:p>
        </w:tc>
        <w:tc>
          <w:tcPr>
            <w:tcW w:w="1418" w:type="dxa"/>
          </w:tcPr>
          <w:p w14:paraId="563C3A0A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Null átmenet engedélyezése a pozíció mérésénél</w:t>
            </w:r>
          </w:p>
        </w:tc>
        <w:tc>
          <w:tcPr>
            <w:tcW w:w="1800" w:type="dxa"/>
          </w:tcPr>
          <w:p w14:paraId="5F8B6EFE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Null átmenet tiltása a pozíció mérésénél</w:t>
            </w:r>
          </w:p>
        </w:tc>
      </w:tr>
      <w:tr w:rsidR="008B40D0" w:rsidRPr="00183A02" w14:paraId="47D21100" w14:textId="77777777" w:rsidTr="000B7929">
        <w:trPr>
          <w:trHeight w:val="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" w:type="dxa"/>
          </w:tcPr>
          <w:p w14:paraId="13D8B4BE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lastRenderedPageBreak/>
              <w:t>2</w:t>
            </w:r>
          </w:p>
        </w:tc>
        <w:tc>
          <w:tcPr>
            <w:tcW w:w="1418" w:type="dxa"/>
          </w:tcPr>
          <w:p w14:paraId="7B9A967E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Letiltja a sebesség szabályozójának a PWM kimenetét.</w:t>
            </w:r>
          </w:p>
        </w:tc>
        <w:tc>
          <w:tcPr>
            <w:tcW w:w="1800" w:type="dxa"/>
          </w:tcPr>
          <w:p w14:paraId="748C5CD3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Engedélyezi a sebesség szabályozójának a PWM kimenetét</w:t>
            </w:r>
          </w:p>
        </w:tc>
      </w:tr>
      <w:tr w:rsidR="008B40D0" w:rsidRPr="00183A02" w14:paraId="38DE9507" w14:textId="77777777" w:rsidTr="000B7929">
        <w:trPr>
          <w:trHeight w:val="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" w:type="dxa"/>
          </w:tcPr>
          <w:p w14:paraId="60E2FAB3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3</w:t>
            </w:r>
          </w:p>
        </w:tc>
        <w:tc>
          <w:tcPr>
            <w:tcW w:w="1418" w:type="dxa"/>
          </w:tcPr>
          <w:p w14:paraId="7EB88CB9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Megfordítja a pozíciómérő számolási irányát.</w:t>
            </w:r>
          </w:p>
        </w:tc>
        <w:tc>
          <w:tcPr>
            <w:tcW w:w="1800" w:type="dxa"/>
          </w:tcPr>
          <w:p w14:paraId="08FBA466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Megfordítja a pozíciómérő számolási irányát</w:t>
            </w:r>
          </w:p>
        </w:tc>
      </w:tr>
      <w:tr w:rsidR="008B40D0" w:rsidRPr="00183A02" w14:paraId="3CE17FDF" w14:textId="77777777" w:rsidTr="000B7929">
        <w:trPr>
          <w:trHeight w:val="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" w:type="dxa"/>
          </w:tcPr>
          <w:p w14:paraId="4E07FB51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4</w:t>
            </w:r>
          </w:p>
        </w:tc>
        <w:tc>
          <w:tcPr>
            <w:tcW w:w="1418" w:type="dxa"/>
          </w:tcPr>
          <w:p w14:paraId="23414119" w14:textId="77777777" w:rsidR="008B40D0" w:rsidRPr="00183A02" w:rsidRDefault="008B40D0" w:rsidP="00753DCE">
            <w:pPr>
              <w:pStyle w:val="NormalWeb"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Megfordítja a sebességmérő számolási irányát.</w:t>
            </w:r>
          </w:p>
        </w:tc>
        <w:tc>
          <w:tcPr>
            <w:tcW w:w="1800" w:type="dxa"/>
          </w:tcPr>
          <w:p w14:paraId="196B1A6D" w14:textId="77777777" w:rsidR="008B40D0" w:rsidRPr="00183A02" w:rsidRDefault="008B40D0" w:rsidP="00753DCE">
            <w:pPr>
              <w:pStyle w:val="NormalWeb"/>
              <w:keepNext/>
              <w:spacing w:before="0" w:beforeAutospacing="0" w:after="0" w:afterAutospacing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hu-HU"/>
              </w:rPr>
            </w:pPr>
            <w:r w:rsidRPr="00183A02">
              <w:rPr>
                <w:sz w:val="16"/>
                <w:szCs w:val="16"/>
                <w:lang w:val="hu-HU"/>
              </w:rPr>
              <w:t>Megfordítja a sebességmérő számolási irányát.</w:t>
            </w:r>
          </w:p>
        </w:tc>
      </w:tr>
    </w:tbl>
    <w:p w14:paraId="1A490517" w14:textId="14528272" w:rsidR="008B40D0" w:rsidRPr="00183A02" w:rsidRDefault="008B40D0" w:rsidP="00221BC1">
      <w:pPr>
        <w:pStyle w:val="Caption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color w:val="auto"/>
          <w:sz w:val="24"/>
          <w:szCs w:val="24"/>
        </w:rPr>
        <w:t xml:space="preserve">Tábla. </w:t>
      </w:r>
      <w:r w:rsidRPr="00183A02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183A02">
        <w:rPr>
          <w:rFonts w:ascii="Times New Roman" w:hAnsi="Times New Roman" w:cs="Times New Roman"/>
          <w:color w:val="auto"/>
          <w:sz w:val="24"/>
          <w:szCs w:val="24"/>
        </w:rPr>
        <w:instrText xml:space="preserve"> SEQ Tábla. \* ARABIC </w:instrText>
      </w:r>
      <w:r w:rsidRPr="00183A02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B50A3B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183A02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="006D2C2B" w:rsidRPr="00183A02">
        <w:rPr>
          <w:rFonts w:ascii="Times New Roman" w:hAnsi="Times New Roman" w:cs="Times New Roman"/>
          <w:color w:val="auto"/>
          <w:sz w:val="24"/>
          <w:szCs w:val="24"/>
        </w:rPr>
        <w:t xml:space="preserve"> A k</w:t>
      </w:r>
      <w:r w:rsidRPr="00183A02">
        <w:rPr>
          <w:rFonts w:ascii="Times New Roman" w:hAnsi="Times New Roman" w:cs="Times New Roman"/>
          <w:color w:val="auto"/>
          <w:sz w:val="24"/>
          <w:szCs w:val="24"/>
        </w:rPr>
        <w:t>onfig regiszter bitjeinek a funkciója</w:t>
      </w:r>
    </w:p>
    <w:p w14:paraId="6A44D814" w14:textId="56082F9F" w:rsidR="00CC5BAF" w:rsidRPr="00183A02" w:rsidRDefault="006D2C2B">
      <w:pPr>
        <w:pStyle w:val="Heading4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pPrChange w:id="584" w:author="laca" w:date="2015-04-27T18:45:00Z">
          <w:pPr>
            <w:pStyle w:val="Heading1"/>
            <w:spacing w:line="360" w:lineRule="auto"/>
            <w:jc w:val="both"/>
          </w:pPr>
        </w:pPrChange>
      </w:pPr>
      <w:bookmarkStart w:id="585" w:name="_Toc419222380"/>
      <w:r w:rsidRPr="00183A02">
        <w:rPr>
          <w:rFonts w:ascii="Times New Roman" w:hAnsi="Times New Roman" w:cs="Times New Roman"/>
          <w:sz w:val="24"/>
          <w:szCs w:val="24"/>
        </w:rPr>
        <w:t>Ethernet</w:t>
      </w:r>
      <w:bookmarkEnd w:id="585"/>
    </w:p>
    <w:p w14:paraId="59551DAA" w14:textId="72F9A3BD" w:rsidR="00420F71" w:rsidRPr="00183A02" w:rsidRDefault="00420F71" w:rsidP="00753DCE">
      <w:pPr>
        <w:jc w:val="both"/>
        <w:rPr>
          <w:rPrChange w:id="586" w:author="laca" w:date="2015-04-27T18:44:00Z">
            <w:rPr>
              <w:rStyle w:val="IntenseEmphasis"/>
              <w:rFonts w:ascii="Times New Roman" w:eastAsiaTheme="majorEastAsia" w:hAnsi="Times New Roman" w:cs="Times New Roman"/>
              <w:color w:val="2E74B5" w:themeColor="accent1" w:themeShade="BF"/>
              <w:sz w:val="24"/>
              <w:szCs w:val="24"/>
            </w:rPr>
          </w:rPrChange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 xml:space="preserve">A kommunikáció három TCP serveren keresztül keresztül zajlik. Az első szerver a port7 várja a kéréseket, minden kérésre elküldi a giroszkópok adatait tároló puffert, amely tartalmazza az utolsó lekérdezéstől gyűjtött adatokat. A második szerver a port8 várja a kéréseket, minden kérésre </w:t>
      </w:r>
      <w:r w:rsidR="00702788" w:rsidRPr="00183A02">
        <w:rPr>
          <w:rFonts w:ascii="Times New Roman" w:hAnsi="Times New Roman" w:cs="Times New Roman"/>
          <w:sz w:val="24"/>
          <w:szCs w:val="24"/>
        </w:rPr>
        <w:t>úgy,</w:t>
      </w:r>
      <w:r w:rsidRPr="00183A02">
        <w:rPr>
          <w:rFonts w:ascii="Times New Roman" w:hAnsi="Times New Roman" w:cs="Times New Roman"/>
          <w:sz w:val="24"/>
          <w:szCs w:val="24"/>
        </w:rPr>
        <w:t xml:space="preserve"> mint az előző, elküldi az IP MAGOKTÓL beérkezett adatokat. A harmadik szerver segítségével konfigurációs parancsokat küldhetünk a rendszernek, amelyeket értelmez és végrehajtja.</w:t>
      </w:r>
    </w:p>
    <w:p w14:paraId="37DD8287" w14:textId="7E03A02C" w:rsidR="00972A1D" w:rsidRPr="00183A02" w:rsidDel="00960013" w:rsidRDefault="00972A1D">
      <w:pPr>
        <w:pStyle w:val="Heading1"/>
        <w:spacing w:line="360" w:lineRule="auto"/>
        <w:jc w:val="both"/>
        <w:rPr>
          <w:del w:id="587" w:author="laca" w:date="2015-04-27T16:14:00Z"/>
          <w:rFonts w:ascii="Times New Roman" w:hAnsi="Times New Roman" w:cs="Times New Roman"/>
          <w:sz w:val="24"/>
          <w:szCs w:val="24"/>
          <w:rPrChange w:id="588" w:author="laca" w:date="2015-04-27T16:16:00Z">
            <w:rPr>
              <w:del w:id="589" w:author="laca" w:date="2015-04-27T16:14:00Z"/>
              <w:rFonts w:ascii="Times New Roman" w:hAnsi="Times New Roman" w:cs="Times New Roman"/>
            </w:rPr>
          </w:rPrChange>
        </w:rPr>
        <w:pPrChange w:id="590" w:author="laca" w:date="2015-04-27T16:16:00Z">
          <w:pPr>
            <w:spacing w:line="360" w:lineRule="auto"/>
            <w:ind w:left="432"/>
            <w:jc w:val="both"/>
          </w:pPr>
        </w:pPrChange>
      </w:pPr>
      <w:del w:id="591" w:author="laca" w:date="2015-04-27T16:14:00Z"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592" w:author="laca" w:date="2015-04-27T16:16:00Z">
              <w:rPr>
                <w:noProof/>
                <w:highlight w:val="cyan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594752" behindDoc="0" locked="0" layoutInCell="1" allowOverlap="1" wp14:anchorId="06418535" wp14:editId="0D69D605">
                  <wp:simplePos x="0" y="0"/>
                  <wp:positionH relativeFrom="column">
                    <wp:posOffset>911951</wp:posOffset>
                  </wp:positionH>
                  <wp:positionV relativeFrom="paragraph">
                    <wp:posOffset>291102</wp:posOffset>
                  </wp:positionV>
                  <wp:extent cx="3208020" cy="2064385"/>
                  <wp:effectExtent l="0" t="0" r="0" b="0"/>
                  <wp:wrapTopAndBottom/>
                  <wp:docPr id="25" name="Group 2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208020" cy="2064385"/>
                            <a:chOff x="0" y="0"/>
                            <a:chExt cx="3208020" cy="2064385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08020" cy="1619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" name="Text Box 23"/>
                          <wps:cNvSpPr txBox="1"/>
                          <wps:spPr>
                            <a:xfrm>
                              <a:off x="0" y="1678305"/>
                              <a:ext cx="3208020" cy="38608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20706E2" w14:textId="698E763E" w:rsidR="00B8312C" w:rsidRPr="00215AE9" w:rsidRDefault="00B8312C" w:rsidP="00972A1D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5</w:t>
                                </w:r>
                                <w:r>
                                  <w:fldChar w:fldCharType="end"/>
                                </w:r>
                                <w:del w:id="593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del w:id="594" w:author="laca" w:date="2015-04-17T17:13:00Z">
                                  <w:r w:rsidDel="00CD0731">
                                    <w:delText xml:space="preserve"> Látható</w:delText>
                                  </w:r>
                                </w:del>
                                <w:r>
                                  <w:t xml:space="preserve"> a Pozíció és a sebesség szabályzási hurok elvi strukturális felépítése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6418535" id="Group 25" o:spid="_x0000_s1057" style="position:absolute;left:0;text-align:left;margin-left:71.8pt;margin-top:22.9pt;width:252.6pt;height:162.55pt;z-index:251594752" coordsize="32080,20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">
                  <v:shape id="Picture 2" o:spid="_x0000_s1058" type="#_x0000_t75" style="position:absolute;width:32080;height:16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RQ1LAAAAA2gAAAA8AAABkcnMvZG93bnJldi54bWxEj0GLwjAUhO8L/ofwBG/bdHsQqUaRBV1v&#10;q9Uf8GieTTV5KU1Wu//eCILHYWa+YRarwVlxoz60nhV8ZTkI4trrlhsFp+PmcwYiRGSN1jMp+KcA&#10;q+XoY4Gl9nc+0K2KjUgQDiUqMDF2pZShNuQwZL4jTt7Z9w5jkn0jdY/3BHdWFnk+lQ5bTgsGO/o2&#10;VF+rP6fgR16b302x3bt4ttudqY6H1l6UmoyH9RxEpCG+w6/2Tiso4Hkl3QC5f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JFDUsAAAADaAAAADwAAAAAAAAAAAAAAAACfAgAA&#10;ZHJzL2Rvd25yZXYueG1sUEsFBgAAAAAEAAQA9wAAAIwDAAAAAA==&#10;">
                    <v:imagedata r:id="rId24" o:title=""/>
                    <v:path arrowok="t"/>
                  </v:shape>
                  <v:shape id="Text Box 23" o:spid="_x0000_s1059" type="#_x0000_t202" style="position:absolute;top:16783;width:32080;height:38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/PDM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WMJ/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z88MxQAAANsAAAAPAAAAAAAAAAAAAAAAAJgCAABkcnMv&#10;ZG93bnJldi54bWxQSwUGAAAAAAQABAD1AAAAigMAAAAA&#10;" stroked="f">
                    <v:textbox style="mso-fit-shape-to-text:t" inset="0,0,0,0">
                      <w:txbxContent>
                        <w:p w14:paraId="520706E2" w14:textId="698E763E" w:rsidR="00B8312C" w:rsidRPr="00215AE9" w:rsidRDefault="00B8312C" w:rsidP="00972A1D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5</w:t>
                          </w:r>
                          <w:r>
                            <w:fldChar w:fldCharType="end"/>
                          </w:r>
                          <w:del w:id="595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</w:del>
                          <w:del w:id="596" w:author="laca" w:date="2015-04-17T17:13:00Z">
                            <w:r w:rsidDel="00CD0731">
                              <w:delText xml:space="preserve"> Látható</w:delText>
                            </w:r>
                          </w:del>
                          <w:r>
                            <w:t xml:space="preserve"> a Pozíció és a sebesség szabályzási hurok elvi strukturális felépítése</w:t>
                          </w:r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597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>A DC motor és a hozzá csatolt mechanizmus pozíció és a sebesség szabályzás</w:delText>
        </w:r>
      </w:del>
      <w:del w:id="598" w:author="laca" w:date="2015-04-17T13:47:00Z">
        <w:r w:rsidRPr="00183A02" w:rsidDel="008602D5">
          <w:rPr>
            <w:rFonts w:ascii="Times New Roman" w:hAnsi="Times New Roman" w:cs="Times New Roman"/>
            <w:sz w:val="24"/>
            <w:szCs w:val="24"/>
            <w:rPrChange w:id="599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>i</w:delText>
        </w:r>
      </w:del>
      <w:del w:id="600" w:author="laca" w:date="2015-04-17T13:48:00Z">
        <w:r w:rsidRPr="00183A02" w:rsidDel="008602D5">
          <w:rPr>
            <w:rFonts w:ascii="Times New Roman" w:hAnsi="Times New Roman" w:cs="Times New Roman"/>
            <w:sz w:val="24"/>
            <w:szCs w:val="24"/>
            <w:rPrChange w:id="601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 xml:space="preserve"> </w:delText>
        </w:r>
      </w:del>
      <w:del w:id="602" w:author="laca" w:date="2015-04-17T13:47:00Z">
        <w:r w:rsidRPr="00183A02" w:rsidDel="008602D5">
          <w:rPr>
            <w:rFonts w:ascii="Times New Roman" w:hAnsi="Times New Roman" w:cs="Times New Roman"/>
            <w:sz w:val="24"/>
            <w:szCs w:val="24"/>
            <w:rPrChange w:id="603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>struktúrájánál</w:delText>
        </w:r>
      </w:del>
      <w:del w:id="604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605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 xml:space="preserve"> az egyhurkú </w:delText>
        </w:r>
      </w:del>
      <w:del w:id="606" w:author="laca" w:date="2015-04-17T13:48:00Z">
        <w:r w:rsidRPr="00183A02" w:rsidDel="008602D5">
          <w:rPr>
            <w:rFonts w:ascii="Times New Roman" w:hAnsi="Times New Roman" w:cs="Times New Roman"/>
            <w:sz w:val="24"/>
            <w:szCs w:val="24"/>
            <w:rPrChange w:id="607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>f</w:delText>
        </w:r>
      </w:del>
      <w:del w:id="60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609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 xml:space="preserve">eszültségben </w:delText>
        </w:r>
      </w:del>
      <w:del w:id="610" w:author="laca" w:date="2015-04-17T13:49:00Z">
        <w:r w:rsidRPr="00183A02" w:rsidDel="008602D5">
          <w:rPr>
            <w:rFonts w:ascii="Times New Roman" w:hAnsi="Times New Roman" w:cs="Times New Roman"/>
            <w:sz w:val="24"/>
            <w:szCs w:val="24"/>
            <w:rPrChange w:id="611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>vezérelt,</w:delText>
        </w:r>
      </w:del>
      <w:del w:id="612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613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 xml:space="preserve"> PWM </w:delText>
        </w:r>
      </w:del>
      <w:del w:id="614" w:author="laca" w:date="2015-04-17T13:49:00Z">
        <w:r w:rsidRPr="00183A02" w:rsidDel="008602D5">
          <w:rPr>
            <w:rFonts w:ascii="Times New Roman" w:hAnsi="Times New Roman" w:cs="Times New Roman"/>
            <w:sz w:val="24"/>
            <w:szCs w:val="24"/>
            <w:rPrChange w:id="615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>beavatkozó jell</w:delText>
        </w:r>
      </w:del>
      <w:del w:id="616" w:author="laca" w:date="2015-04-17T13:50:00Z">
        <w:r w:rsidRPr="00183A02" w:rsidDel="008602D5">
          <w:rPr>
            <w:rFonts w:ascii="Times New Roman" w:hAnsi="Times New Roman" w:cs="Times New Roman"/>
            <w:sz w:val="24"/>
            <w:szCs w:val="24"/>
            <w:rPrChange w:id="617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 xml:space="preserve">el és </w:delText>
        </w:r>
      </w:del>
      <w:del w:id="61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619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 xml:space="preserve">inkrementális </w:delText>
        </w:r>
      </w:del>
      <w:del w:id="620" w:author="laca" w:date="2015-04-17T13:51:00Z">
        <w:r w:rsidRPr="00183A02" w:rsidDel="008602D5">
          <w:rPr>
            <w:rFonts w:ascii="Times New Roman" w:hAnsi="Times New Roman" w:cs="Times New Roman"/>
            <w:sz w:val="24"/>
            <w:szCs w:val="24"/>
            <w:rPrChange w:id="621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 xml:space="preserve">adóval megvalósított </w:delText>
        </w:r>
        <w:r w:rsidR="00F42B22" w:rsidRPr="00183A02" w:rsidDel="008602D5">
          <w:rPr>
            <w:rFonts w:ascii="Times New Roman" w:hAnsi="Times New Roman" w:cs="Times New Roman"/>
            <w:sz w:val="24"/>
            <w:szCs w:val="24"/>
            <w:rPrChange w:id="622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>szabályzási hurkokat</w:delText>
        </w:r>
      </w:del>
      <w:del w:id="623" w:author="laca" w:date="2015-04-27T16:14:00Z">
        <w:r w:rsidR="00F42B22" w:rsidRPr="00183A02" w:rsidDel="00960013">
          <w:rPr>
            <w:rFonts w:ascii="Times New Roman" w:hAnsi="Times New Roman" w:cs="Times New Roman"/>
            <w:sz w:val="24"/>
            <w:szCs w:val="24"/>
            <w:rPrChange w:id="624" w:author="laca" w:date="2015-04-27T16:16:00Z">
              <w:rPr>
                <w:rFonts w:ascii="Times New Roman" w:hAnsi="Times New Roman" w:cs="Times New Roman"/>
                <w:highlight w:val="cyan"/>
              </w:rPr>
            </w:rPrChange>
          </w:rPr>
          <w:delText xml:space="preserve"> valósítottam meg.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625" w:author="laca" w:date="2015-04-27T16:16:00Z">
              <w:rPr>
                <w:rFonts w:ascii="Times New Roman" w:hAnsi="Times New Roman" w:cs="Times New Roman"/>
              </w:rPr>
            </w:rPrChange>
          </w:rPr>
          <w:delText xml:space="preserve"> </w:delText>
        </w:r>
        <w:bookmarkStart w:id="626" w:name="_Toc417922291"/>
        <w:bookmarkStart w:id="627" w:name="_Toc417922771"/>
        <w:bookmarkStart w:id="628" w:name="_Toc417923131"/>
        <w:bookmarkStart w:id="629" w:name="_Toc417923312"/>
        <w:bookmarkStart w:id="630" w:name="_Toc417923493"/>
        <w:bookmarkStart w:id="631" w:name="_Toc417923668"/>
        <w:bookmarkStart w:id="632" w:name="_Toc419127811"/>
        <w:bookmarkStart w:id="633" w:name="_Toc419128183"/>
        <w:bookmarkStart w:id="634" w:name="_Toc419128371"/>
        <w:bookmarkStart w:id="635" w:name="_Toc419128558"/>
        <w:bookmarkStart w:id="636" w:name="_Toc419128745"/>
        <w:bookmarkStart w:id="637" w:name="_Toc419128933"/>
        <w:bookmarkStart w:id="638" w:name="_Toc419129121"/>
        <w:bookmarkStart w:id="639" w:name="_Toc419129309"/>
        <w:bookmarkStart w:id="640" w:name="_Toc419129953"/>
        <w:bookmarkStart w:id="641" w:name="_Toc419130141"/>
        <w:bookmarkStart w:id="642" w:name="_Toc419222193"/>
        <w:bookmarkStart w:id="643" w:name="_Toc419222381"/>
        <w:bookmarkEnd w:id="626"/>
        <w:bookmarkEnd w:id="627"/>
        <w:bookmarkEnd w:id="628"/>
        <w:bookmarkEnd w:id="629"/>
        <w:bookmarkEnd w:id="630"/>
        <w:bookmarkEnd w:id="631"/>
        <w:bookmarkEnd w:id="632"/>
        <w:bookmarkEnd w:id="633"/>
        <w:bookmarkEnd w:id="634"/>
        <w:bookmarkEnd w:id="635"/>
        <w:bookmarkEnd w:id="636"/>
        <w:bookmarkEnd w:id="637"/>
        <w:bookmarkEnd w:id="638"/>
        <w:bookmarkEnd w:id="639"/>
        <w:bookmarkEnd w:id="640"/>
        <w:bookmarkEnd w:id="641"/>
        <w:bookmarkEnd w:id="642"/>
        <w:bookmarkEnd w:id="643"/>
      </w:del>
    </w:p>
    <w:p w14:paraId="47E53C60" w14:textId="5C31C1FB" w:rsidR="00114977" w:rsidRPr="00183A02" w:rsidDel="00960013" w:rsidRDefault="0036183C">
      <w:pPr>
        <w:pStyle w:val="Heading1"/>
        <w:spacing w:line="360" w:lineRule="auto"/>
        <w:jc w:val="both"/>
        <w:rPr>
          <w:del w:id="644" w:author="laca" w:date="2015-04-27T16:14:00Z"/>
          <w:rStyle w:val="IntenseEmphasis"/>
          <w:rFonts w:ascii="Times New Roman" w:hAnsi="Times New Roman" w:cs="Times New Roman"/>
          <w:b w:val="0"/>
          <w:i w:val="0"/>
          <w:caps/>
          <w:sz w:val="24"/>
          <w:szCs w:val="24"/>
          <w:rPrChange w:id="645" w:author="laca" w:date="2015-04-27T16:16:00Z">
            <w:rPr>
              <w:del w:id="646" w:author="laca" w:date="2015-04-27T16:14:00Z"/>
              <w:rStyle w:val="IntenseEmphasis"/>
              <w:rFonts w:ascii="Times New Roman" w:eastAsiaTheme="minorEastAsia" w:hAnsi="Times New Roman" w:cs="Times New Roman"/>
              <w:color w:val="auto"/>
              <w:sz w:val="24"/>
              <w:szCs w:val="24"/>
            </w:rPr>
          </w:rPrChange>
        </w:rPr>
        <w:pPrChange w:id="647" w:author="laca" w:date="2015-04-27T16:16:00Z">
          <w:pPr>
            <w:pStyle w:val="Heading2"/>
            <w:spacing w:line="360" w:lineRule="auto"/>
            <w:jc w:val="both"/>
          </w:pPr>
        </w:pPrChange>
      </w:pPr>
      <w:del w:id="648" w:author="laca" w:date="2015-04-27T16:14:00Z">
        <w:r w:rsidRPr="00183A02" w:rsidDel="00960013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 xml:space="preserve">Diszkrét </w:delText>
        </w:r>
        <w:r w:rsidR="007E071F" w:rsidRPr="00183A02" w:rsidDel="00960013">
          <w:rPr>
            <w:rStyle w:val="IntenseEmphasis"/>
            <w:rFonts w:ascii="Times New Roman" w:hAnsi="Times New Roman" w:cs="Times New Roman"/>
            <w:b w:val="0"/>
            <w:i w:val="0"/>
            <w:sz w:val="24"/>
            <w:szCs w:val="24"/>
          </w:rPr>
          <w:delText>Hardveres PID szabályozó</w:delText>
        </w:r>
        <w:bookmarkStart w:id="649" w:name="_Toc417922292"/>
        <w:bookmarkStart w:id="650" w:name="_Toc417922772"/>
        <w:bookmarkStart w:id="651" w:name="_Toc417923132"/>
        <w:bookmarkStart w:id="652" w:name="_Toc417923313"/>
        <w:bookmarkStart w:id="653" w:name="_Toc417923494"/>
        <w:bookmarkStart w:id="654" w:name="_Toc417923669"/>
        <w:bookmarkStart w:id="655" w:name="_Toc419127812"/>
        <w:bookmarkStart w:id="656" w:name="_Toc419128184"/>
        <w:bookmarkStart w:id="657" w:name="_Toc419128372"/>
        <w:bookmarkStart w:id="658" w:name="_Toc419128559"/>
        <w:bookmarkStart w:id="659" w:name="_Toc419128746"/>
        <w:bookmarkStart w:id="660" w:name="_Toc419128934"/>
        <w:bookmarkStart w:id="661" w:name="_Toc419129122"/>
        <w:bookmarkStart w:id="662" w:name="_Toc419129310"/>
        <w:bookmarkStart w:id="663" w:name="_Toc419129954"/>
        <w:bookmarkStart w:id="664" w:name="_Toc419130142"/>
        <w:bookmarkStart w:id="665" w:name="_Toc419222194"/>
        <w:bookmarkStart w:id="666" w:name="_Toc419222382"/>
        <w:bookmarkEnd w:id="649"/>
        <w:bookmarkEnd w:id="650"/>
        <w:bookmarkEnd w:id="651"/>
        <w:bookmarkEnd w:id="652"/>
        <w:bookmarkEnd w:id="653"/>
        <w:bookmarkEnd w:id="654"/>
        <w:bookmarkEnd w:id="655"/>
        <w:bookmarkEnd w:id="656"/>
        <w:bookmarkEnd w:id="657"/>
        <w:bookmarkEnd w:id="658"/>
        <w:bookmarkEnd w:id="659"/>
        <w:bookmarkEnd w:id="660"/>
        <w:bookmarkEnd w:id="661"/>
        <w:bookmarkEnd w:id="662"/>
        <w:bookmarkEnd w:id="663"/>
        <w:bookmarkEnd w:id="664"/>
        <w:bookmarkEnd w:id="665"/>
        <w:bookmarkEnd w:id="666"/>
      </w:del>
    </w:p>
    <w:p w14:paraId="404A05B8" w14:textId="019B4275" w:rsidR="007E071F" w:rsidRPr="00183A02" w:rsidDel="00960013" w:rsidRDefault="007E071F">
      <w:pPr>
        <w:pStyle w:val="Heading1"/>
        <w:spacing w:line="360" w:lineRule="auto"/>
        <w:jc w:val="both"/>
        <w:rPr>
          <w:del w:id="667" w:author="laca" w:date="2015-04-27T16:14:00Z"/>
          <w:rFonts w:ascii="Times New Roman" w:hAnsi="Times New Roman" w:cs="Times New Roman"/>
          <w:sz w:val="24"/>
          <w:szCs w:val="24"/>
        </w:rPr>
        <w:pPrChange w:id="668" w:author="laca" w:date="2015-04-27T16:16:00Z">
          <w:pPr>
            <w:spacing w:line="360" w:lineRule="auto"/>
            <w:jc w:val="both"/>
          </w:pPr>
        </w:pPrChange>
      </w:pPr>
      <w:del w:id="669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  <w:delText xml:space="preserve">Napjainkban az egyik leghasználtabb </w:delText>
        </w:r>
      </w:del>
      <w:del w:id="670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</w:rPr>
          <w:delText>szabályzó</w:delText>
        </w:r>
      </w:del>
      <w:del w:id="671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típus a PID, amely az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</w:rPr>
          <w:delText>átviteli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</w:rPr>
          <w:delText>függvénye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a következő: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</w:r>
        <w:bookmarkStart w:id="672" w:name="_Toc417922293"/>
        <w:bookmarkStart w:id="673" w:name="_Toc417922773"/>
        <w:bookmarkStart w:id="674" w:name="_Toc417923133"/>
        <w:bookmarkStart w:id="675" w:name="_Toc417923314"/>
        <w:bookmarkStart w:id="676" w:name="_Toc417923495"/>
        <w:bookmarkStart w:id="677" w:name="_Toc417923670"/>
        <w:bookmarkStart w:id="678" w:name="_Toc419127813"/>
        <w:bookmarkStart w:id="679" w:name="_Toc419128185"/>
        <w:bookmarkStart w:id="680" w:name="_Toc419128373"/>
        <w:bookmarkStart w:id="681" w:name="_Toc419128560"/>
        <w:bookmarkStart w:id="682" w:name="_Toc419128747"/>
        <w:bookmarkStart w:id="683" w:name="_Toc419128935"/>
        <w:bookmarkStart w:id="684" w:name="_Toc419129123"/>
        <w:bookmarkStart w:id="685" w:name="_Toc419129311"/>
        <w:bookmarkStart w:id="686" w:name="_Toc419129955"/>
        <w:bookmarkStart w:id="687" w:name="_Toc419130143"/>
        <w:bookmarkStart w:id="688" w:name="_Toc419222195"/>
        <w:bookmarkStart w:id="689" w:name="_Toc419222383"/>
        <w:bookmarkEnd w:id="672"/>
        <w:bookmarkEnd w:id="673"/>
        <w:bookmarkEnd w:id="674"/>
        <w:bookmarkEnd w:id="675"/>
        <w:bookmarkEnd w:id="676"/>
        <w:bookmarkEnd w:id="677"/>
        <w:bookmarkEnd w:id="678"/>
        <w:bookmarkEnd w:id="679"/>
        <w:bookmarkEnd w:id="680"/>
        <w:bookmarkEnd w:id="681"/>
        <w:bookmarkEnd w:id="682"/>
        <w:bookmarkEnd w:id="683"/>
        <w:bookmarkEnd w:id="684"/>
        <w:bookmarkEnd w:id="685"/>
        <w:bookmarkEnd w:id="686"/>
        <w:bookmarkEnd w:id="687"/>
        <w:bookmarkEnd w:id="688"/>
        <w:bookmarkEnd w:id="689"/>
      </w:del>
    </w:p>
    <w:p w14:paraId="72CA2B53" w14:textId="71ADB0D9" w:rsidR="001B7DD6" w:rsidRPr="00183A02" w:rsidDel="00960013" w:rsidRDefault="00E272CD">
      <w:pPr>
        <w:pStyle w:val="Heading1"/>
        <w:spacing w:line="360" w:lineRule="auto"/>
        <w:jc w:val="both"/>
        <w:rPr>
          <w:del w:id="690" w:author="laca" w:date="2015-04-27T16:14:00Z"/>
          <w:rFonts w:ascii="Times New Roman" w:hAnsi="Times New Roman" w:cs="Times New Roman"/>
          <w:sz w:val="24"/>
          <w:szCs w:val="24"/>
          <w:rPrChange w:id="691" w:author="laca" w:date="2015-04-27T16:16:00Z">
            <w:rPr>
              <w:del w:id="692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693" w:author="laca" w:date="2015-04-27T16:16:00Z">
          <w:pPr>
            <w:spacing w:line="360" w:lineRule="auto"/>
            <w:jc w:val="both"/>
          </w:pPr>
        </w:pPrChange>
      </w:pPr>
      <m:oMath>
        <m:r>
          <w:del w:id="694" w:author="laca" w:date="2015-04-27T16:14:00Z">
            <w:rPr>
              <w:rFonts w:ascii="Cambria Math" w:hAnsi="Cambria Math" w:cs="Times New Roman"/>
              <w:sz w:val="24"/>
              <w:szCs w:val="24"/>
              <w:rPrChange w:id="695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=+++</m:t>
          </w:del>
        </m:r>
      </m:oMath>
      <w:bookmarkStart w:id="696" w:name="_Toc417922294"/>
      <w:bookmarkStart w:id="697" w:name="_Toc417922774"/>
      <w:bookmarkStart w:id="698" w:name="_Toc417923134"/>
      <w:bookmarkStart w:id="699" w:name="_Toc417923315"/>
      <w:bookmarkStart w:id="700" w:name="_Toc417923496"/>
      <w:bookmarkStart w:id="701" w:name="_Toc417923671"/>
      <w:bookmarkStart w:id="702" w:name="_Toc419127814"/>
      <w:bookmarkStart w:id="703" w:name="_Toc419128186"/>
      <w:bookmarkStart w:id="704" w:name="_Toc419128374"/>
      <w:bookmarkStart w:id="705" w:name="_Toc419128561"/>
      <w:bookmarkStart w:id="706" w:name="_Toc419128748"/>
      <w:bookmarkStart w:id="707" w:name="_Toc419128936"/>
      <w:bookmarkStart w:id="708" w:name="_Toc419129124"/>
      <w:bookmarkStart w:id="709" w:name="_Toc419129312"/>
      <w:bookmarkStart w:id="710" w:name="_Toc419129956"/>
      <w:bookmarkStart w:id="711" w:name="_Toc419130144"/>
      <w:bookmarkStart w:id="712" w:name="_Toc419222196"/>
      <w:bookmarkStart w:id="713" w:name="_Toc419222384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</w:p>
    <w:p w14:paraId="50ECF3EE" w14:textId="7799C7BB" w:rsidR="001B7DD6" w:rsidRPr="00183A02" w:rsidDel="00960013" w:rsidRDefault="00E272CD">
      <w:pPr>
        <w:pStyle w:val="Heading1"/>
        <w:spacing w:line="360" w:lineRule="auto"/>
        <w:jc w:val="both"/>
        <w:rPr>
          <w:del w:id="714" w:author="laca" w:date="2015-04-27T16:14:00Z"/>
          <w:rFonts w:ascii="Times New Roman" w:hAnsi="Times New Roman" w:cs="Times New Roman"/>
          <w:sz w:val="24"/>
          <w:szCs w:val="24"/>
          <w:rPrChange w:id="715" w:author="laca" w:date="2015-04-27T16:16:00Z">
            <w:rPr>
              <w:del w:id="716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717" w:author="laca" w:date="2015-04-27T16:16:00Z">
          <w:pPr>
            <w:spacing w:line="360" w:lineRule="auto"/>
            <w:jc w:val="both"/>
          </w:pPr>
        </w:pPrChange>
      </w:pPr>
      <m:oMath>
        <m:r>
          <w:del w:id="718" w:author="laca" w:date="2015-04-27T16:14:00Z">
            <w:rPr>
              <w:rFonts w:ascii="Cambria Math" w:hAnsi="Cambria Math" w:cs="Times New Roman"/>
              <w:sz w:val="24"/>
              <w:szCs w:val="24"/>
              <w:rPrChange w:id="719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= = =</m:t>
          </w:del>
        </m:r>
      </m:oMath>
      <w:bookmarkStart w:id="720" w:name="_Toc417922295"/>
      <w:bookmarkStart w:id="721" w:name="_Toc417922775"/>
      <w:bookmarkStart w:id="722" w:name="_Toc417923135"/>
      <w:bookmarkStart w:id="723" w:name="_Toc417923316"/>
      <w:bookmarkStart w:id="724" w:name="_Toc417923497"/>
      <w:bookmarkStart w:id="725" w:name="_Toc417923672"/>
      <w:bookmarkStart w:id="726" w:name="_Toc419127815"/>
      <w:bookmarkStart w:id="727" w:name="_Toc419128187"/>
      <w:bookmarkStart w:id="728" w:name="_Toc419128375"/>
      <w:bookmarkStart w:id="729" w:name="_Toc419128562"/>
      <w:bookmarkStart w:id="730" w:name="_Toc419128749"/>
      <w:bookmarkStart w:id="731" w:name="_Toc419128937"/>
      <w:bookmarkStart w:id="732" w:name="_Toc419129125"/>
      <w:bookmarkStart w:id="733" w:name="_Toc419129313"/>
      <w:bookmarkStart w:id="734" w:name="_Toc419129957"/>
      <w:bookmarkStart w:id="735" w:name="_Toc419130145"/>
      <w:bookmarkStart w:id="736" w:name="_Toc419222197"/>
      <w:bookmarkStart w:id="737" w:name="_Toc419222385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</w:p>
    <w:p w14:paraId="2D56D724" w14:textId="10C7F38F" w:rsidR="001B7DD6" w:rsidRPr="00183A02" w:rsidDel="0040145D" w:rsidRDefault="001B7DD6">
      <w:pPr>
        <w:pStyle w:val="Heading1"/>
        <w:spacing w:line="360" w:lineRule="auto"/>
        <w:jc w:val="both"/>
        <w:rPr>
          <w:del w:id="738" w:author="laca" w:date="2015-04-17T14:16:00Z"/>
          <w:rFonts w:ascii="Times New Roman" w:hAnsi="Times New Roman" w:cs="Times New Roman"/>
          <w:sz w:val="24"/>
          <w:szCs w:val="24"/>
          <w:rPrChange w:id="739" w:author="laca" w:date="2015-04-27T16:16:00Z">
            <w:rPr>
              <w:del w:id="740" w:author="laca" w:date="2015-04-17T14:16:00Z"/>
              <w:rFonts w:ascii="Times New Roman" w:hAnsi="Times New Roman" w:cs="Times New Roman"/>
              <w:sz w:val="16"/>
              <w:szCs w:val="16"/>
            </w:rPr>
          </w:rPrChange>
        </w:rPr>
        <w:pPrChange w:id="741" w:author="laca" w:date="2015-04-27T16:16:00Z">
          <w:pPr>
            <w:spacing w:line="360" w:lineRule="auto"/>
            <w:jc w:val="both"/>
          </w:pPr>
        </w:pPrChange>
      </w:pPr>
      <w:del w:id="742" w:author="laca" w:date="2015-04-17T14:16:00Z">
        <w:r w:rsidRPr="00183A02" w:rsidDel="0040145D">
          <w:rPr>
            <w:rFonts w:ascii="Times New Roman" w:hAnsi="Times New Roman" w:cs="Times New Roman"/>
            <w:sz w:val="24"/>
            <w:szCs w:val="24"/>
            <w:rPrChange w:id="743" w:author="laca" w:date="2015-04-27T16:16:00Z">
              <w:rPr>
                <w:rFonts w:ascii="Times New Roman" w:hAnsi="Times New Roman" w:cs="Times New Roman"/>
                <w:sz w:val="16"/>
                <w:szCs w:val="16"/>
                <w:highlight w:val="cyan"/>
              </w:rPr>
            </w:rPrChange>
          </w:rPr>
          <w:delText>Forrás: http://www.ms.sapientia.ro/~martonl/Docs/Lectures/PID_Szabalyozo.</w:delText>
        </w:r>
        <w:commentRangeStart w:id="744"/>
        <w:r w:rsidRPr="00183A02" w:rsidDel="0040145D">
          <w:rPr>
            <w:rFonts w:ascii="Times New Roman" w:hAnsi="Times New Roman" w:cs="Times New Roman"/>
            <w:sz w:val="24"/>
            <w:szCs w:val="24"/>
            <w:rPrChange w:id="745" w:author="laca" w:date="2015-04-27T16:16:00Z">
              <w:rPr>
                <w:rFonts w:ascii="Times New Roman" w:hAnsi="Times New Roman" w:cs="Times New Roman"/>
                <w:sz w:val="16"/>
                <w:szCs w:val="16"/>
                <w:highlight w:val="cyan"/>
              </w:rPr>
            </w:rPrChange>
          </w:rPr>
          <w:delText>pdf</w:delText>
        </w:r>
        <w:commentRangeEnd w:id="744"/>
        <w:r w:rsidR="00533E3E" w:rsidRPr="00183A02" w:rsidDel="0040145D">
          <w:rPr>
            <w:rStyle w:val="CommentReference"/>
            <w:rFonts w:ascii="Times New Roman" w:hAnsi="Times New Roman" w:cs="Times New Roman"/>
            <w:sz w:val="24"/>
            <w:szCs w:val="24"/>
            <w:rPrChange w:id="746" w:author="laca" w:date="2015-04-27T16:16:00Z">
              <w:rPr>
                <w:rStyle w:val="CommentReference"/>
              </w:rPr>
            </w:rPrChange>
          </w:rPr>
          <w:commentReference w:id="744"/>
        </w:r>
        <w:bookmarkStart w:id="747" w:name="_Toc417922296"/>
        <w:bookmarkStart w:id="748" w:name="_Toc417922776"/>
        <w:bookmarkStart w:id="749" w:name="_Toc417923136"/>
        <w:bookmarkStart w:id="750" w:name="_Toc417923317"/>
        <w:bookmarkStart w:id="751" w:name="_Toc417923498"/>
        <w:bookmarkStart w:id="752" w:name="_Toc417923673"/>
        <w:bookmarkStart w:id="753" w:name="_Toc419127816"/>
        <w:bookmarkStart w:id="754" w:name="_Toc419128188"/>
        <w:bookmarkStart w:id="755" w:name="_Toc419128376"/>
        <w:bookmarkStart w:id="756" w:name="_Toc419128563"/>
        <w:bookmarkStart w:id="757" w:name="_Toc419128750"/>
        <w:bookmarkStart w:id="758" w:name="_Toc419128938"/>
        <w:bookmarkStart w:id="759" w:name="_Toc419129126"/>
        <w:bookmarkStart w:id="760" w:name="_Toc419129314"/>
        <w:bookmarkStart w:id="761" w:name="_Toc419129958"/>
        <w:bookmarkStart w:id="762" w:name="_Toc419130146"/>
        <w:bookmarkStart w:id="763" w:name="_Toc419222198"/>
        <w:bookmarkStart w:id="764" w:name="_Toc419222386"/>
        <w:bookmarkEnd w:id="747"/>
        <w:bookmarkEnd w:id="748"/>
        <w:bookmarkEnd w:id="749"/>
        <w:bookmarkEnd w:id="750"/>
        <w:bookmarkEnd w:id="751"/>
        <w:bookmarkEnd w:id="752"/>
        <w:bookmarkEnd w:id="753"/>
        <w:bookmarkEnd w:id="754"/>
        <w:bookmarkEnd w:id="755"/>
        <w:bookmarkEnd w:id="756"/>
        <w:bookmarkEnd w:id="757"/>
        <w:bookmarkEnd w:id="758"/>
        <w:bookmarkEnd w:id="759"/>
        <w:bookmarkEnd w:id="760"/>
        <w:bookmarkEnd w:id="761"/>
        <w:bookmarkEnd w:id="762"/>
        <w:bookmarkEnd w:id="763"/>
        <w:bookmarkEnd w:id="764"/>
      </w:del>
    </w:p>
    <w:p w14:paraId="41FA600E" w14:textId="047E54BE" w:rsidR="004566EA" w:rsidRPr="00183A02" w:rsidDel="00960013" w:rsidRDefault="001B7DD6">
      <w:pPr>
        <w:pStyle w:val="Heading1"/>
        <w:spacing w:line="360" w:lineRule="auto"/>
        <w:jc w:val="both"/>
        <w:rPr>
          <w:del w:id="765" w:author="laca" w:date="2015-04-27T16:14:00Z"/>
          <w:rFonts w:ascii="Times New Roman" w:hAnsi="Times New Roman" w:cs="Times New Roman"/>
          <w:sz w:val="24"/>
          <w:szCs w:val="24"/>
          <w:rPrChange w:id="766" w:author="laca" w:date="2015-04-27T16:16:00Z">
            <w:rPr>
              <w:del w:id="767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768" w:author="laca" w:date="2015-04-27T16:16:00Z">
          <w:pPr>
            <w:spacing w:line="360" w:lineRule="auto"/>
            <w:jc w:val="both"/>
          </w:pPr>
        </w:pPrChange>
      </w:pPr>
      <w:del w:id="769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  <w:delText xml:space="preserve">Az általam 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</w:rPr>
          <w:delText>elkészített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PID </w:delText>
        </w:r>
      </w:del>
      <w:del w:id="770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</w:rPr>
          <w:delText>szabál</w:delText>
        </w:r>
        <w:r w:rsidR="007E071F" w:rsidRPr="00183A02" w:rsidDel="00BC755A">
          <w:rPr>
            <w:rFonts w:ascii="Times New Roman" w:hAnsi="Times New Roman" w:cs="Times New Roman"/>
            <w:sz w:val="24"/>
            <w:szCs w:val="24"/>
          </w:rPr>
          <w:delText>y</w:delText>
        </w:r>
        <w:r w:rsidRPr="00183A02" w:rsidDel="00BC755A">
          <w:rPr>
            <w:rFonts w:ascii="Times New Roman" w:hAnsi="Times New Roman" w:cs="Times New Roman"/>
            <w:sz w:val="24"/>
            <w:szCs w:val="24"/>
          </w:rPr>
          <w:delText>z</w:delText>
        </w:r>
        <w:r w:rsidR="007E071F" w:rsidRPr="00183A02" w:rsidDel="00BC755A">
          <w:rPr>
            <w:rFonts w:ascii="Times New Roman" w:hAnsi="Times New Roman" w:cs="Times New Roman"/>
            <w:sz w:val="24"/>
            <w:szCs w:val="24"/>
          </w:rPr>
          <w:delText>ó</w:delText>
        </w:r>
      </w:del>
      <w:del w:id="771" w:author="laca" w:date="2015-04-27T16:14:00Z">
        <w:r w:rsidR="007E071F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hardveresen van 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  <w:rPrChange w:id="77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megvalósítva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77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FPGA áramkör</w:delText>
        </w:r>
        <w:r w:rsidR="004B0623" w:rsidRPr="00183A02" w:rsidDel="00960013">
          <w:rPr>
            <w:rFonts w:ascii="Times New Roman" w:hAnsi="Times New Roman" w:cs="Times New Roman"/>
            <w:sz w:val="24"/>
            <w:szCs w:val="24"/>
            <w:rPrChange w:id="77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ben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77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, a 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  <w:rPrChange w:id="77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minél kisebb mintavételez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77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ési 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  <w:rPrChange w:id="77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periódus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77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elérése 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  <w:rPrChange w:id="78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céljából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78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. A fent látható 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  <w:rPrChange w:id="78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összefüggések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78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753ED7" w:rsidRPr="00183A02" w:rsidDel="00960013">
          <w:rPr>
            <w:rFonts w:ascii="Times New Roman" w:hAnsi="Times New Roman" w:cs="Times New Roman"/>
            <w:sz w:val="24"/>
            <w:szCs w:val="24"/>
            <w:rPrChange w:id="78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alapján 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78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egy </w:delText>
        </w:r>
        <w:r w:rsidR="0000084E" w:rsidRPr="00183A02" w:rsidDel="00960013">
          <w:rPr>
            <w:rFonts w:ascii="Times New Roman" w:hAnsi="Times New Roman" w:cs="Times New Roman"/>
            <w:sz w:val="24"/>
            <w:szCs w:val="24"/>
            <w:rPrChange w:id="786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adat utas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787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au</w:delText>
        </w:r>
        <w:r w:rsidR="00F01499" w:rsidRPr="00183A02" w:rsidDel="00960013">
          <w:rPr>
            <w:rFonts w:ascii="Times New Roman" w:hAnsi="Times New Roman" w:cs="Times New Roman"/>
            <w:sz w:val="24"/>
            <w:szCs w:val="24"/>
            <w:rPrChange w:id="788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tomat</w:delText>
        </w:r>
        <w:r w:rsidR="0000084E" w:rsidRPr="00183A02" w:rsidDel="00960013">
          <w:rPr>
            <w:rFonts w:ascii="Times New Roman" w:hAnsi="Times New Roman" w:cs="Times New Roman"/>
            <w:sz w:val="24"/>
            <w:szCs w:val="24"/>
            <w:rPrChange w:id="789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át</w:delText>
        </w:r>
        <w:r w:rsidR="00F01499" w:rsidRPr="00183A02" w:rsidDel="00960013">
          <w:rPr>
            <w:rFonts w:ascii="Times New Roman" w:hAnsi="Times New Roman" w:cs="Times New Roman"/>
            <w:sz w:val="24"/>
            <w:szCs w:val="24"/>
            <w:rPrChange w:id="790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</w:delText>
        </w:r>
        <w:r w:rsidR="00753ED7" w:rsidRPr="00183A02" w:rsidDel="00960013">
          <w:rPr>
            <w:rFonts w:ascii="Times New Roman" w:hAnsi="Times New Roman" w:cs="Times New Roman"/>
            <w:sz w:val="24"/>
            <w:szCs w:val="24"/>
            <w:rPrChange w:id="791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terveztem</w:delText>
        </w:r>
        <w:r w:rsidR="00F01499" w:rsidRPr="00183A02" w:rsidDel="00960013">
          <w:rPr>
            <w:rFonts w:ascii="Times New Roman" w:hAnsi="Times New Roman" w:cs="Times New Roman"/>
            <w:sz w:val="24"/>
            <w:szCs w:val="24"/>
          </w:rPr>
          <w:delText>, a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</w:rPr>
          <w:delText>melyet</w:delText>
        </w:r>
        <w:r w:rsidR="00E247B7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majd S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</w:rPr>
          <w:delText>ystem Ge</w:delText>
        </w:r>
        <w:r w:rsidR="004B0623" w:rsidRPr="00183A02" w:rsidDel="00960013">
          <w:rPr>
            <w:rFonts w:ascii="Times New Roman" w:hAnsi="Times New Roman" w:cs="Times New Roman"/>
            <w:sz w:val="24"/>
            <w:szCs w:val="24"/>
          </w:rPr>
          <w:delText>ne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</w:rPr>
          <w:delText>ratorban építtettem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meg.</w:delText>
        </w:r>
        <w:r w:rsidR="00F01499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79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  <w:rPrChange w:id="79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PID szabályozó</w:delText>
        </w:r>
        <w:r w:rsidR="00F01499" w:rsidRPr="00183A02" w:rsidDel="00960013">
          <w:rPr>
            <w:rFonts w:ascii="Times New Roman" w:hAnsi="Times New Roman" w:cs="Times New Roman"/>
            <w:sz w:val="24"/>
            <w:szCs w:val="24"/>
            <w:rPrChange w:id="79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paramétereit,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79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Q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79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paraméterek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  <w:rPrChange w:id="79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segítségével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79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adhatjuk meg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  <w:rPrChange w:id="79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amelyek függenek az ismert paraméterektől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80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: </w:delText>
        </w:r>
        <m:oMath>
          <m:r>
            <w:rPr>
              <w:rFonts w:ascii="Cambria Math" w:hAnsi="Cambria Math" w:cs="Times New Roman"/>
              <w:sz w:val="24"/>
              <w:szCs w:val="24"/>
              <w:rPrChange w:id="801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Td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80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- deriválá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80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si idő, </w:delText>
        </w:r>
        <m:oMath>
          <m:r>
            <w:rPr>
              <w:rFonts w:ascii="Cambria Math" w:hAnsi="Cambria Math" w:cs="Times New Roman"/>
              <w:sz w:val="24"/>
              <w:szCs w:val="24"/>
              <w:rPrChange w:id="804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Ti</m:t>
          </m:r>
        </m:oMath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80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-integrálási idő, </w:delText>
        </w:r>
        <m:oMath>
          <m:r>
            <w:rPr>
              <w:rFonts w:ascii="Cambria Math" w:hAnsi="Cambria Math" w:cs="Times New Roman"/>
              <w:sz w:val="24"/>
              <w:szCs w:val="24"/>
              <w:rPrChange w:id="806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Ts</m:t>
          </m:r>
        </m:oMath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80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80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intavétel</w:delText>
        </w:r>
        <w:r w:rsidR="00533E3E" w:rsidRPr="00183A02" w:rsidDel="00960013">
          <w:rPr>
            <w:rFonts w:ascii="Times New Roman" w:hAnsi="Times New Roman" w:cs="Times New Roman"/>
            <w:sz w:val="24"/>
            <w:szCs w:val="24"/>
            <w:rPrChange w:id="80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ezés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81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i </w:delText>
        </w:r>
        <w:r w:rsidR="00D436F9" w:rsidRPr="00183A02" w:rsidDel="00960013">
          <w:rPr>
            <w:rFonts w:ascii="Times New Roman" w:hAnsi="Times New Roman" w:cs="Times New Roman"/>
            <w:sz w:val="24"/>
            <w:szCs w:val="24"/>
            <w:rPrChange w:id="81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periódus</w:delText>
        </w:r>
        <w:r w:rsidR="00B1761B" w:rsidRPr="00183A02" w:rsidDel="00960013">
          <w:rPr>
            <w:rFonts w:ascii="Times New Roman" w:hAnsi="Times New Roman" w:cs="Times New Roman"/>
            <w:sz w:val="24"/>
            <w:szCs w:val="24"/>
            <w:rPrChange w:id="81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valamint</w:delText>
        </w:r>
        <m:oMath>
          <m:r>
            <w:rPr>
              <w:rFonts w:ascii="Cambria Math" w:hAnsi="Cambria Math" w:cs="Times New Roman"/>
              <w:sz w:val="24"/>
              <w:szCs w:val="24"/>
              <w:rPrChange w:id="813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 xml:space="preserve"> Kp</m:t>
          </m:r>
        </m:oMath>
        <w:r w:rsidR="00E247B7" w:rsidRPr="00183A02" w:rsidDel="00960013">
          <w:rPr>
            <w:rFonts w:ascii="Times New Roman" w:hAnsi="Times New Roman" w:cs="Times New Roman"/>
            <w:sz w:val="24"/>
            <w:szCs w:val="24"/>
            <w:rPrChange w:id="81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B1761B" w:rsidRPr="00183A02" w:rsidDel="00960013">
          <w:rPr>
            <w:rFonts w:ascii="Times New Roman" w:hAnsi="Times New Roman" w:cs="Times New Roman"/>
            <w:sz w:val="24"/>
            <w:szCs w:val="24"/>
            <w:rPrChange w:id="81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proporcionális erősítés.</w:delText>
        </w:r>
        <w:r w:rsidR="00C91775"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816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585536" behindDoc="0" locked="0" layoutInCell="1" allowOverlap="1" wp14:anchorId="04C2A2B2" wp14:editId="304445E6">
                  <wp:simplePos x="0" y="0"/>
                  <wp:positionH relativeFrom="column">
                    <wp:posOffset>45805</wp:posOffset>
                  </wp:positionH>
                  <wp:positionV relativeFrom="paragraph">
                    <wp:posOffset>682388</wp:posOffset>
                  </wp:positionV>
                  <wp:extent cx="2449195" cy="5404060"/>
                  <wp:effectExtent l="0" t="0" r="8255" b="6350"/>
                  <wp:wrapSquare wrapText="bothSides"/>
                  <wp:docPr id="20" name="Group 2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2449195" cy="5404060"/>
                            <a:chOff x="-39587" y="-50469"/>
                            <a:chExt cx="2276475" cy="4995941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956" y="-50469"/>
                              <a:ext cx="2188961" cy="46070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9" name="Text Box 19"/>
                          <wps:cNvSpPr txBox="1"/>
                          <wps:spPr>
                            <a:xfrm>
                              <a:off x="-39587" y="4502877"/>
                              <a:ext cx="2276475" cy="44259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CC92EC3" w14:textId="0520158B" w:rsidR="00B8312C" w:rsidRPr="00297076" w:rsidRDefault="00B8312C" w:rsidP="00C91775">
                                <w:pPr>
                                  <w:pStyle w:val="Caption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del w:id="817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Állapot automata, amely leírja a Diszkrét PID szabály ózót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04C2A2B2" id="Group 20" o:spid="_x0000_s1060" style="position:absolute;left:0;text-align:left;margin-left:3.6pt;margin-top:53.75pt;width:192.85pt;height:425.5pt;z-index:251585536;mso-width-relative:margin;mso-height-relative:margin" coordorigin="-395,-504" coordsize="22764,499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">
                  <v:shape id="Picture 4" o:spid="_x0000_s1061" type="#_x0000_t75" style="position:absolute;left:109;top:-504;width:21890;height:460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R8F3CAAAA2gAAAA8AAABkcnMvZG93bnJldi54bWxEj0FrAjEUhO+F/ofwCt5qVldsWY1SBEW8&#10;ue2lt8fmdXdx85Im0V399UYo9DjMzDfMcj2YTlzIh9aygsk4A0FcWd1yreDrc/v6DiJEZI2dZVJw&#10;pQDr1fPTEgttez7SpYy1SBAOBSpoYnSFlKFqyGAYW0ecvB/rDcYkfS21xz7BTSenWTaXBltOCw06&#10;2jRUncqzUeC909/5ryvlW5/nh3o/vZ3mO6VGL8PHAkSkIf6H/9p7rWAGjyvpBsjV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EfBdwgAAANoAAAAPAAAAAAAAAAAAAAAAAJ8C&#10;AABkcnMvZG93bnJldi54bWxQSwUGAAAAAAQABAD3AAAAjgMAAAAA&#10;">
                    <v:imagedata r:id="rId26" o:title=""/>
                    <v:path arrowok="t"/>
                  </v:shape>
                  <v:shape id="Text Box 19" o:spid="_x0000_s1062" type="#_x0000_t202" style="position:absolute;left:-395;top:45028;width:22763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h9w8MA&#10;AADbAAAADwAAAGRycy9kb3ducmV2LnhtbERPS2vCQBC+C/0PyxR6kbppDkFTV2m1hR7qISqeh+yY&#10;BLOzYXfN4993C4Xe5uN7zno7mlb05HxjWcHLIgFBXFrdcKXgfPp8XoLwAVlja5kUTORhu3mYrTHX&#10;duCC+mOoRAxhn6OCOoQul9KXNRn0C9sRR+5qncEQoaukdjjEcNPKNEkyabDh2FBjR7uaytvxbhRk&#10;e3cfCt7N9+ePbzx0VXp5ny5KPT2Ob68gAo3hX/zn/tJx/gp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h9w8MAAADbAAAADwAAAAAAAAAAAAAAAACYAgAAZHJzL2Rv&#10;d25yZXYueG1sUEsFBgAAAAAEAAQA9QAAAIgDAAAAAA==&#10;" stroked="f">
                    <v:textbox inset="0,0,0,0">
                      <w:txbxContent>
                        <w:p w14:paraId="7CC92EC3" w14:textId="0520158B" w:rsidR="00B8312C" w:rsidRPr="00297076" w:rsidRDefault="00B8312C" w:rsidP="00C91775">
                          <w:pPr>
                            <w:pStyle w:val="Caption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del w:id="818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Állapot automata, amely leírja a Diszkrét PID szabály ózót</w:t>
                          </w:r>
                        </w:p>
                      </w:txbxContent>
                    </v:textbox>
                  </v:shape>
                  <w10:wrap type="square"/>
                </v:group>
              </w:pict>
            </mc:Fallback>
          </mc:AlternateContent>
        </w:r>
        <w:r w:rsidR="00C01170" w:rsidRPr="00183A02" w:rsidDel="00960013">
          <w:rPr>
            <w:rFonts w:ascii="Times New Roman" w:hAnsi="Times New Roman" w:cs="Times New Roman"/>
            <w:sz w:val="24"/>
            <w:szCs w:val="24"/>
            <w:rPrChange w:id="8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82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Az automata</w:delText>
        </w:r>
        <w:r w:rsidR="00E247B7" w:rsidRPr="00183A02" w:rsidDel="00960013">
          <w:rPr>
            <w:rFonts w:ascii="Times New Roman" w:hAnsi="Times New Roman" w:cs="Times New Roman"/>
            <w:sz w:val="24"/>
            <w:szCs w:val="24"/>
            <w:rPrChange w:id="8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öt állapotot tartalmaz. </w:delText>
        </w:r>
        <w:r w:rsidR="00753ED7" w:rsidRPr="00183A02" w:rsidDel="00960013">
          <w:rPr>
            <w:rFonts w:ascii="Times New Roman" w:hAnsi="Times New Roman" w:cs="Times New Roman"/>
            <w:sz w:val="24"/>
            <w:szCs w:val="24"/>
            <w:rPrChange w:id="82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Minden mintavételre</w:delText>
        </w:r>
        <w:r w:rsidR="00F01499" w:rsidRPr="00183A02" w:rsidDel="00960013">
          <w:rPr>
            <w:rFonts w:ascii="Times New Roman" w:hAnsi="Times New Roman" w:cs="Times New Roman"/>
            <w:sz w:val="24"/>
            <w:szCs w:val="24"/>
            <w:rPrChange w:id="8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8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F01499" w:rsidRPr="00183A02" w:rsidDel="00960013">
          <w:rPr>
            <w:rFonts w:ascii="Times New Roman" w:hAnsi="Times New Roman" w:cs="Times New Roman"/>
            <w:sz w:val="24"/>
            <w:szCs w:val="24"/>
            <w:rPrChange w:id="8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az automata végigpörög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8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az állapotokon és 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82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majd </w:delText>
        </w:r>
        <w:r w:rsidR="004566EA" w:rsidRPr="00183A02" w:rsidDel="00960013">
          <w:rPr>
            <w:rFonts w:ascii="Times New Roman" w:hAnsi="Times New Roman" w:cs="Times New Roman"/>
            <w:sz w:val="24"/>
            <w:szCs w:val="24"/>
            <w:rPrChange w:id="82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visszatér a kiinduló állapotba.</w:delText>
        </w:r>
        <w:bookmarkStart w:id="829" w:name="_Toc417922297"/>
        <w:bookmarkStart w:id="830" w:name="_Toc417922777"/>
        <w:bookmarkStart w:id="831" w:name="_Toc417923137"/>
        <w:bookmarkStart w:id="832" w:name="_Toc417923318"/>
        <w:bookmarkStart w:id="833" w:name="_Toc417923499"/>
        <w:bookmarkStart w:id="834" w:name="_Toc417923674"/>
        <w:bookmarkStart w:id="835" w:name="_Toc419127817"/>
        <w:bookmarkStart w:id="836" w:name="_Toc419128189"/>
        <w:bookmarkStart w:id="837" w:name="_Toc419128377"/>
        <w:bookmarkStart w:id="838" w:name="_Toc419128564"/>
        <w:bookmarkStart w:id="839" w:name="_Toc419128751"/>
        <w:bookmarkStart w:id="840" w:name="_Toc419128939"/>
        <w:bookmarkStart w:id="841" w:name="_Toc419129127"/>
        <w:bookmarkStart w:id="842" w:name="_Toc419129315"/>
        <w:bookmarkStart w:id="843" w:name="_Toc419129959"/>
        <w:bookmarkStart w:id="844" w:name="_Toc419130147"/>
        <w:bookmarkStart w:id="845" w:name="_Toc419222199"/>
        <w:bookmarkStart w:id="846" w:name="_Toc419222387"/>
        <w:bookmarkEnd w:id="829"/>
        <w:bookmarkEnd w:id="830"/>
        <w:bookmarkEnd w:id="831"/>
        <w:bookmarkEnd w:id="832"/>
        <w:bookmarkEnd w:id="833"/>
        <w:bookmarkEnd w:id="834"/>
        <w:bookmarkEnd w:id="835"/>
        <w:bookmarkEnd w:id="836"/>
        <w:bookmarkEnd w:id="837"/>
        <w:bookmarkEnd w:id="838"/>
        <w:bookmarkEnd w:id="839"/>
        <w:bookmarkEnd w:id="840"/>
        <w:bookmarkEnd w:id="841"/>
        <w:bookmarkEnd w:id="842"/>
        <w:bookmarkEnd w:id="843"/>
        <w:bookmarkEnd w:id="844"/>
        <w:bookmarkEnd w:id="845"/>
        <w:bookmarkEnd w:id="846"/>
      </w:del>
    </w:p>
    <w:p w14:paraId="3D43DC37" w14:textId="0E181A3A" w:rsidR="00F01499" w:rsidRPr="00183A02" w:rsidDel="00960013" w:rsidRDefault="00F01499">
      <w:pPr>
        <w:pStyle w:val="Heading1"/>
        <w:spacing w:line="360" w:lineRule="auto"/>
        <w:jc w:val="both"/>
        <w:rPr>
          <w:del w:id="847" w:author="laca" w:date="2015-04-27T16:14:00Z"/>
          <w:rFonts w:ascii="Times New Roman" w:hAnsi="Times New Roman" w:cs="Times New Roman"/>
          <w:sz w:val="24"/>
          <w:szCs w:val="24"/>
        </w:rPr>
        <w:pPrChange w:id="848" w:author="laca" w:date="2015-04-27T16:16:00Z">
          <w:pPr>
            <w:spacing w:line="360" w:lineRule="auto"/>
            <w:ind w:firstLine="720"/>
            <w:jc w:val="both"/>
          </w:pPr>
        </w:pPrChange>
      </w:pPr>
      <w:del w:id="849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85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Az állapotokban végzet műveletet az FPGA fejlesztő lap órajel frekvenciájára </w:delText>
        </w:r>
      </w:del>
      <w:del w:id="851" w:author="laca" w:date="2015-04-17T14:34:00Z">
        <w:r w:rsidRPr="00183A02" w:rsidDel="007B3174">
          <w:rPr>
            <w:rFonts w:ascii="Times New Roman" w:hAnsi="Times New Roman" w:cs="Times New Roman"/>
            <w:sz w:val="24"/>
            <w:szCs w:val="24"/>
            <w:rPrChange w:id="85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végzi</w:delText>
        </w:r>
      </w:del>
      <w:del w:id="853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8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minden állapot</w:delText>
        </w:r>
        <w:r w:rsidR="00872BDA" w:rsidRPr="00183A02" w:rsidDel="00960013">
          <w:rPr>
            <w:rFonts w:ascii="Times New Roman" w:hAnsi="Times New Roman" w:cs="Times New Roman"/>
            <w:sz w:val="24"/>
            <w:szCs w:val="24"/>
            <w:rPrChange w:id="855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on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856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egy órajel periódus</w:delText>
        </w:r>
        <w:r w:rsidR="00872BDA" w:rsidRPr="00183A02" w:rsidDel="00960013">
          <w:rPr>
            <w:rFonts w:ascii="Times New Roman" w:hAnsi="Times New Roman" w:cs="Times New Roman"/>
            <w:sz w:val="24"/>
            <w:szCs w:val="24"/>
            <w:rPrChange w:id="857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alatt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858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</w:delText>
        </w:r>
        <w:r w:rsidR="00872BDA" w:rsidRPr="00183A02" w:rsidDel="00960013">
          <w:rPr>
            <w:rFonts w:ascii="Times New Roman" w:hAnsi="Times New Roman" w:cs="Times New Roman"/>
            <w:sz w:val="24"/>
            <w:szCs w:val="24"/>
            <w:rPrChange w:id="859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lép át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>.</w:delText>
        </w:r>
        <w:bookmarkStart w:id="860" w:name="_Toc417922298"/>
        <w:bookmarkStart w:id="861" w:name="_Toc417922778"/>
        <w:bookmarkStart w:id="862" w:name="_Toc417923138"/>
        <w:bookmarkStart w:id="863" w:name="_Toc417923319"/>
        <w:bookmarkStart w:id="864" w:name="_Toc417923500"/>
        <w:bookmarkStart w:id="865" w:name="_Toc417923675"/>
        <w:bookmarkStart w:id="866" w:name="_Toc419127818"/>
        <w:bookmarkStart w:id="867" w:name="_Toc419128190"/>
        <w:bookmarkStart w:id="868" w:name="_Toc419128378"/>
        <w:bookmarkStart w:id="869" w:name="_Toc419128565"/>
        <w:bookmarkStart w:id="870" w:name="_Toc419128752"/>
        <w:bookmarkStart w:id="871" w:name="_Toc419128940"/>
        <w:bookmarkStart w:id="872" w:name="_Toc419129128"/>
        <w:bookmarkStart w:id="873" w:name="_Toc419129316"/>
        <w:bookmarkStart w:id="874" w:name="_Toc419129960"/>
        <w:bookmarkStart w:id="875" w:name="_Toc419130148"/>
        <w:bookmarkStart w:id="876" w:name="_Toc419222200"/>
        <w:bookmarkStart w:id="877" w:name="_Toc419222388"/>
        <w:bookmarkEnd w:id="860"/>
        <w:bookmarkEnd w:id="861"/>
        <w:bookmarkEnd w:id="862"/>
        <w:bookmarkEnd w:id="863"/>
        <w:bookmarkEnd w:id="864"/>
        <w:bookmarkEnd w:id="865"/>
        <w:bookmarkEnd w:id="866"/>
        <w:bookmarkEnd w:id="867"/>
        <w:bookmarkEnd w:id="868"/>
        <w:bookmarkEnd w:id="869"/>
        <w:bookmarkEnd w:id="870"/>
        <w:bookmarkEnd w:id="871"/>
        <w:bookmarkEnd w:id="872"/>
        <w:bookmarkEnd w:id="873"/>
        <w:bookmarkEnd w:id="874"/>
        <w:bookmarkEnd w:id="875"/>
        <w:bookmarkEnd w:id="876"/>
        <w:bookmarkEnd w:id="877"/>
      </w:del>
    </w:p>
    <w:p w14:paraId="6F640FBB" w14:textId="0A5929AB" w:rsidR="00F01499" w:rsidRPr="00183A02" w:rsidDel="00960013" w:rsidRDefault="00F01499">
      <w:pPr>
        <w:pStyle w:val="Heading1"/>
        <w:spacing w:line="360" w:lineRule="auto"/>
        <w:jc w:val="both"/>
        <w:rPr>
          <w:del w:id="878" w:author="laca" w:date="2015-04-27T16:14:00Z"/>
          <w:rFonts w:ascii="Times New Roman" w:hAnsi="Times New Roman" w:cs="Times New Roman"/>
          <w:sz w:val="24"/>
          <w:szCs w:val="24"/>
          <w:rPrChange w:id="879" w:author="laca" w:date="2015-04-27T16:16:00Z">
            <w:rPr>
              <w:del w:id="880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881" w:author="laca" w:date="2015-04-27T16:16:00Z">
          <w:pPr>
            <w:spacing w:line="360" w:lineRule="auto"/>
            <w:ind w:firstLine="720"/>
            <w:jc w:val="both"/>
          </w:pPr>
        </w:pPrChange>
      </w:pPr>
      <w:del w:id="882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Minden állapotban egy </w:delText>
        </w:r>
        <w:r w:rsidR="00872BDA" w:rsidRPr="00183A02" w:rsidDel="00960013">
          <w:rPr>
            <w:rFonts w:ascii="Times New Roman" w:hAnsi="Times New Roman" w:cs="Times New Roman"/>
            <w:sz w:val="24"/>
            <w:szCs w:val="24"/>
          </w:rPr>
          <w:delText>(ÖSSZEGZŐ)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regiszterhez </w:delText>
        </w:r>
        <w:r w:rsidR="00DD2F70" w:rsidRPr="00183A02" w:rsidDel="00960013">
          <w:rPr>
            <w:rFonts w:ascii="Times New Roman" w:hAnsi="Times New Roman" w:cs="Times New Roman"/>
            <w:sz w:val="24"/>
            <w:szCs w:val="24"/>
          </w:rPr>
          <w:delText>adjuk,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hozz</w:delText>
        </w:r>
        <w:r w:rsidR="00DD2F70" w:rsidRPr="00183A02" w:rsidDel="00960013">
          <w:rPr>
            <w:rFonts w:ascii="Times New Roman" w:hAnsi="Times New Roman" w:cs="Times New Roman"/>
            <w:sz w:val="24"/>
            <w:szCs w:val="24"/>
          </w:rPr>
          <w:delText>á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88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műveletek eredményét és így valósul meg a fenti rekurzív összefüggés.</w:delText>
        </w:r>
        <w:bookmarkStart w:id="884" w:name="_Toc417922299"/>
        <w:bookmarkStart w:id="885" w:name="_Toc417922779"/>
        <w:bookmarkStart w:id="886" w:name="_Toc417923139"/>
        <w:bookmarkStart w:id="887" w:name="_Toc417923320"/>
        <w:bookmarkStart w:id="888" w:name="_Toc417923501"/>
        <w:bookmarkStart w:id="889" w:name="_Toc417923676"/>
        <w:bookmarkStart w:id="890" w:name="_Toc419127819"/>
        <w:bookmarkStart w:id="891" w:name="_Toc419128191"/>
        <w:bookmarkStart w:id="892" w:name="_Toc419128379"/>
        <w:bookmarkStart w:id="893" w:name="_Toc419128566"/>
        <w:bookmarkStart w:id="894" w:name="_Toc419128753"/>
        <w:bookmarkStart w:id="895" w:name="_Toc419128941"/>
        <w:bookmarkStart w:id="896" w:name="_Toc419129129"/>
        <w:bookmarkStart w:id="897" w:name="_Toc419129317"/>
        <w:bookmarkStart w:id="898" w:name="_Toc419129961"/>
        <w:bookmarkStart w:id="899" w:name="_Toc419130149"/>
        <w:bookmarkStart w:id="900" w:name="_Toc419222201"/>
        <w:bookmarkStart w:id="901" w:name="_Toc419222389"/>
        <w:bookmarkEnd w:id="884"/>
        <w:bookmarkEnd w:id="885"/>
        <w:bookmarkEnd w:id="886"/>
        <w:bookmarkEnd w:id="887"/>
        <w:bookmarkEnd w:id="888"/>
        <w:bookmarkEnd w:id="889"/>
        <w:bookmarkEnd w:id="890"/>
        <w:bookmarkEnd w:id="891"/>
        <w:bookmarkEnd w:id="892"/>
        <w:bookmarkEnd w:id="893"/>
        <w:bookmarkEnd w:id="894"/>
        <w:bookmarkEnd w:id="895"/>
        <w:bookmarkEnd w:id="896"/>
        <w:bookmarkEnd w:id="897"/>
        <w:bookmarkEnd w:id="898"/>
        <w:bookmarkEnd w:id="899"/>
        <w:bookmarkEnd w:id="900"/>
        <w:bookmarkEnd w:id="901"/>
      </w:del>
    </w:p>
    <w:p w14:paraId="003736E9" w14:textId="60000D59" w:rsidR="00686AFC" w:rsidRPr="00183A02" w:rsidDel="00960013" w:rsidRDefault="00601F81">
      <w:pPr>
        <w:pStyle w:val="Heading1"/>
        <w:spacing w:line="360" w:lineRule="auto"/>
        <w:jc w:val="both"/>
        <w:rPr>
          <w:del w:id="902" w:author="laca" w:date="2015-04-27T16:14:00Z"/>
          <w:rFonts w:ascii="Times New Roman" w:hAnsi="Times New Roman" w:cs="Times New Roman"/>
          <w:sz w:val="24"/>
          <w:szCs w:val="24"/>
          <w:rPrChange w:id="903" w:author="laca" w:date="2015-04-27T16:16:00Z">
            <w:rPr>
              <w:del w:id="904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905" w:author="laca" w:date="2015-04-27T16:16:00Z">
          <w:pPr>
            <w:spacing w:line="360" w:lineRule="auto"/>
            <w:ind w:firstLine="720"/>
            <w:jc w:val="both"/>
          </w:pPr>
        </w:pPrChange>
      </w:pPr>
      <w:del w:id="906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90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</w:delText>
        </w:r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0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z automata mindaddig </w:delText>
        </w:r>
        <w:r w:rsidR="00686AFC" w:rsidRPr="00183A02" w:rsidDel="00960013">
          <w:rPr>
            <w:rFonts w:ascii="Times New Roman" w:hAnsi="Times New Roman" w:cs="Times New Roman"/>
            <w:sz w:val="24"/>
            <w:szCs w:val="24"/>
            <w:rPrChange w:id="90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0.</w:delText>
        </w:r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1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állapotban van, amíg a TS szignálon nem ér</w:delText>
        </w:r>
        <w:r w:rsidR="00753ED7" w:rsidRPr="00183A02" w:rsidDel="00960013">
          <w:rPr>
            <w:rFonts w:ascii="Times New Roman" w:hAnsi="Times New Roman" w:cs="Times New Roman"/>
            <w:sz w:val="24"/>
            <w:szCs w:val="24"/>
            <w:rPrChange w:id="91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</w:delText>
        </w:r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1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ezik egy felfutó él</w:delText>
        </w:r>
        <w:r w:rsidR="00686AFC" w:rsidRPr="00183A02" w:rsidDel="00960013">
          <w:rPr>
            <w:rFonts w:ascii="Times New Roman" w:hAnsi="Times New Roman" w:cs="Times New Roman"/>
            <w:sz w:val="24"/>
            <w:szCs w:val="24"/>
            <w:rPrChange w:id="91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1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686AFC" w:rsidRPr="00183A02" w:rsidDel="00960013">
          <w:rPr>
            <w:rFonts w:ascii="Times New Roman" w:hAnsi="Times New Roman" w:cs="Times New Roman"/>
            <w:sz w:val="24"/>
            <w:szCs w:val="24"/>
            <w:rPrChange w:id="91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</w:delText>
        </w:r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1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686AFC" w:rsidRPr="00183A02" w:rsidDel="00960013">
          <w:rPr>
            <w:rFonts w:ascii="Times New Roman" w:hAnsi="Times New Roman" w:cs="Times New Roman"/>
            <w:sz w:val="24"/>
            <w:szCs w:val="24"/>
            <w:rPrChange w:id="9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1</w:delText>
        </w:r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 állapotban végrehajtja az</w:delText>
        </w:r>
        <m:oMath>
          <m:r>
            <w:rPr>
              <w:rFonts w:ascii="Cambria Math" w:hAnsi="Cambria Math" w:cs="Times New Roman"/>
              <w:sz w:val="24"/>
              <w:szCs w:val="24"/>
              <w:rPrChange w:id="919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 xml:space="preserve"> </m:t>
          </m:r>
        </m:oMath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2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regiszterek </w:delText>
        </w:r>
        <w:r w:rsidR="00E247B7" w:rsidRPr="00183A02" w:rsidDel="00960013">
          <w:rPr>
            <w:rFonts w:ascii="Times New Roman" w:hAnsi="Times New Roman" w:cs="Times New Roman"/>
            <w:sz w:val="24"/>
            <w:szCs w:val="24"/>
            <w:rPrChange w:id="9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eltolását,</w:delText>
        </w:r>
        <w:r w:rsidR="00686AFC" w:rsidRPr="00183A02" w:rsidDel="00960013">
          <w:rPr>
            <w:rFonts w:ascii="Times New Roman" w:hAnsi="Times New Roman" w:cs="Times New Roman"/>
            <w:sz w:val="24"/>
            <w:szCs w:val="24"/>
            <w:rPrChange w:id="92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azáltal hogy </w:delText>
        </w:r>
        <m:oMath>
          <m:r>
            <w:rPr>
              <w:rFonts w:ascii="Cambria Math" w:hAnsi="Cambria Math" w:cs="Times New Roman"/>
              <w:sz w:val="24"/>
              <w:szCs w:val="24"/>
              <w:rPrChange w:id="923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EnEltolás</m:t>
          </m:r>
        </m:oMath>
        <w:r w:rsidR="00686AFC" w:rsidRPr="00183A02" w:rsidDel="00960013">
          <w:rPr>
            <w:rFonts w:ascii="Times New Roman" w:hAnsi="Times New Roman" w:cs="Times New Roman"/>
            <w:sz w:val="24"/>
            <w:szCs w:val="24"/>
            <w:rPrChange w:id="9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jelet logikai 1 re állítja,</w:delText>
        </w:r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vagyis 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9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m:oMath>
          <m:r>
            <w:rPr>
              <w:rFonts w:ascii="Cambria Math" w:hAnsi="Cambria Math" w:cs="Times New Roman"/>
              <w:sz w:val="24"/>
              <w:szCs w:val="24"/>
              <w:rPrChange w:id="927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=</m:t>
          </m:r>
        </m:oMath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2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m:oMath>
          <m:r>
            <w:rPr>
              <w:rFonts w:ascii="Cambria Math" w:hAnsi="Cambria Math" w:cs="Times New Roman"/>
              <w:sz w:val="24"/>
              <w:szCs w:val="24"/>
              <w:rPrChange w:id="929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 xml:space="preserve"> =</m:t>
          </m:r>
        </m:oMath>
        <w:r w:rsidR="00DD2F70" w:rsidRPr="00183A02" w:rsidDel="00960013">
          <w:rPr>
            <w:rFonts w:ascii="Times New Roman" w:hAnsi="Times New Roman" w:cs="Times New Roman"/>
            <w:sz w:val="24"/>
            <w:szCs w:val="24"/>
            <w:rPrChange w:id="93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és regiszterbe betölti az aktuális bemeneti értéket.</w:delText>
        </w:r>
        <w:bookmarkStart w:id="931" w:name="_Toc417922300"/>
        <w:bookmarkStart w:id="932" w:name="_Toc417922780"/>
        <w:bookmarkStart w:id="933" w:name="_Toc417923140"/>
        <w:bookmarkStart w:id="934" w:name="_Toc417923321"/>
        <w:bookmarkStart w:id="935" w:name="_Toc417923502"/>
        <w:bookmarkStart w:id="936" w:name="_Toc417923677"/>
        <w:bookmarkStart w:id="937" w:name="_Toc419127820"/>
        <w:bookmarkStart w:id="938" w:name="_Toc419128192"/>
        <w:bookmarkStart w:id="939" w:name="_Toc419128380"/>
        <w:bookmarkStart w:id="940" w:name="_Toc419128567"/>
        <w:bookmarkStart w:id="941" w:name="_Toc419128754"/>
        <w:bookmarkStart w:id="942" w:name="_Toc419128942"/>
        <w:bookmarkStart w:id="943" w:name="_Toc419129130"/>
        <w:bookmarkStart w:id="944" w:name="_Toc419129318"/>
        <w:bookmarkStart w:id="945" w:name="_Toc419129962"/>
        <w:bookmarkStart w:id="946" w:name="_Toc419130150"/>
        <w:bookmarkStart w:id="947" w:name="_Toc419222202"/>
        <w:bookmarkStart w:id="948" w:name="_Toc419222390"/>
        <w:bookmarkEnd w:id="931"/>
        <w:bookmarkEnd w:id="932"/>
        <w:bookmarkEnd w:id="933"/>
        <w:bookmarkEnd w:id="934"/>
        <w:bookmarkEnd w:id="935"/>
        <w:bookmarkEnd w:id="936"/>
        <w:bookmarkEnd w:id="937"/>
        <w:bookmarkEnd w:id="938"/>
        <w:bookmarkEnd w:id="939"/>
        <w:bookmarkEnd w:id="940"/>
        <w:bookmarkEnd w:id="941"/>
        <w:bookmarkEnd w:id="942"/>
        <w:bookmarkEnd w:id="943"/>
        <w:bookmarkEnd w:id="944"/>
        <w:bookmarkEnd w:id="945"/>
        <w:bookmarkEnd w:id="946"/>
        <w:bookmarkEnd w:id="947"/>
        <w:bookmarkEnd w:id="948"/>
      </w:del>
    </w:p>
    <w:p w14:paraId="13975B73" w14:textId="75B421D6" w:rsidR="008B4F43" w:rsidRPr="00183A02" w:rsidDel="00960013" w:rsidRDefault="008B4F43">
      <w:pPr>
        <w:pStyle w:val="Heading1"/>
        <w:spacing w:line="360" w:lineRule="auto"/>
        <w:jc w:val="both"/>
        <w:rPr>
          <w:del w:id="949" w:author="laca" w:date="2015-04-27T16:14:00Z"/>
          <w:rFonts w:ascii="Times New Roman" w:hAnsi="Times New Roman" w:cs="Times New Roman"/>
          <w:sz w:val="24"/>
          <w:szCs w:val="24"/>
          <w:rPrChange w:id="950" w:author="laca" w:date="2015-04-27T16:16:00Z">
            <w:rPr>
              <w:del w:id="951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952" w:author="laca" w:date="2015-04-27T16:16:00Z">
          <w:pPr>
            <w:spacing w:line="360" w:lineRule="auto"/>
            <w:ind w:firstLine="720"/>
            <w:jc w:val="both"/>
          </w:pPr>
        </w:pPrChange>
      </w:pPr>
      <w:del w:id="953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9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Az </w:delText>
        </w:r>
        <w:r w:rsidR="00686AFC" w:rsidRPr="00183A02" w:rsidDel="00960013">
          <w:rPr>
            <w:rFonts w:ascii="Times New Roman" w:hAnsi="Times New Roman" w:cs="Times New Roman"/>
            <w:sz w:val="24"/>
            <w:szCs w:val="24"/>
            <w:rPrChange w:id="95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2,3,4</w:delText>
        </w:r>
        <w:r w:rsidR="00381ACB" w:rsidRPr="00183A02" w:rsidDel="00960013">
          <w:rPr>
            <w:rFonts w:ascii="Times New Roman" w:hAnsi="Times New Roman" w:cs="Times New Roman"/>
            <w:sz w:val="24"/>
            <w:szCs w:val="24"/>
            <w:rPrChange w:id="95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állapotokban matematikai műveleteket végez</w:delText>
        </w:r>
        <w:r w:rsidR="00577A45" w:rsidRPr="00183A02" w:rsidDel="00960013">
          <w:rPr>
            <w:rFonts w:ascii="Times New Roman" w:hAnsi="Times New Roman" w:cs="Times New Roman"/>
            <w:sz w:val="24"/>
            <w:szCs w:val="24"/>
            <w:rPrChange w:id="95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azáltal hogy EnSzorzó jel</w:delText>
        </w:r>
        <w:r w:rsidR="00753ED7" w:rsidRPr="00183A02" w:rsidDel="00960013">
          <w:rPr>
            <w:rFonts w:ascii="Times New Roman" w:hAnsi="Times New Roman" w:cs="Times New Roman"/>
            <w:sz w:val="24"/>
            <w:szCs w:val="24"/>
            <w:rPrChange w:id="95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lel</w:delText>
        </w:r>
        <w:r w:rsidR="00577A45" w:rsidRPr="00183A02" w:rsidDel="00960013">
          <w:rPr>
            <w:rFonts w:ascii="Times New Roman" w:hAnsi="Times New Roman" w:cs="Times New Roman"/>
            <w:sz w:val="24"/>
            <w:szCs w:val="24"/>
            <w:rPrChange w:id="95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SZORZÓ modult 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  <w:rPrChange w:id="96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aktívája</w:delText>
        </w:r>
        <w:r w:rsidR="00577A45" w:rsidRPr="00183A02" w:rsidDel="00960013">
          <w:rPr>
            <w:rFonts w:ascii="Times New Roman" w:hAnsi="Times New Roman" w:cs="Times New Roman"/>
            <w:sz w:val="24"/>
            <w:szCs w:val="24"/>
            <w:rPrChange w:id="96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 A szorzás elvégzésére egy órajel periódust vesz igénybe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  <w:rPrChange w:id="96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és</w:delText>
        </w:r>
        <w:r w:rsidR="00577A45" w:rsidRPr="00183A02" w:rsidDel="00960013">
          <w:rPr>
            <w:rFonts w:ascii="Times New Roman" w:hAnsi="Times New Roman" w:cs="Times New Roman"/>
            <w:sz w:val="24"/>
            <w:szCs w:val="24"/>
            <w:rPrChange w:id="96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k</w:delText>
        </w:r>
        <w:r w:rsidR="00753ED7" w:rsidRPr="00183A02" w:rsidDel="00960013">
          <w:rPr>
            <w:rFonts w:ascii="Times New Roman" w:hAnsi="Times New Roman" w:cs="Times New Roman"/>
            <w:sz w:val="24"/>
            <w:szCs w:val="24"/>
            <w:rPrChange w:id="96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ö</w:delText>
        </w:r>
        <w:r w:rsidR="00577A45" w:rsidRPr="00183A02" w:rsidDel="00960013">
          <w:rPr>
            <w:rFonts w:ascii="Times New Roman" w:hAnsi="Times New Roman" w:cs="Times New Roman"/>
            <w:sz w:val="24"/>
            <w:szCs w:val="24"/>
            <w:rPrChange w:id="96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vetkező periódusban használhatjuk csak az eredményt.</w:delText>
        </w:r>
        <w:bookmarkStart w:id="966" w:name="_Toc417922301"/>
        <w:bookmarkStart w:id="967" w:name="_Toc417922781"/>
        <w:bookmarkStart w:id="968" w:name="_Toc417923141"/>
        <w:bookmarkStart w:id="969" w:name="_Toc417923322"/>
        <w:bookmarkStart w:id="970" w:name="_Toc417923503"/>
        <w:bookmarkStart w:id="971" w:name="_Toc417923678"/>
        <w:bookmarkStart w:id="972" w:name="_Toc419127821"/>
        <w:bookmarkStart w:id="973" w:name="_Toc419128193"/>
        <w:bookmarkStart w:id="974" w:name="_Toc419128381"/>
        <w:bookmarkStart w:id="975" w:name="_Toc419128568"/>
        <w:bookmarkStart w:id="976" w:name="_Toc419128755"/>
        <w:bookmarkStart w:id="977" w:name="_Toc419128943"/>
        <w:bookmarkStart w:id="978" w:name="_Toc419129131"/>
        <w:bookmarkStart w:id="979" w:name="_Toc419129319"/>
        <w:bookmarkStart w:id="980" w:name="_Toc419129963"/>
        <w:bookmarkStart w:id="981" w:name="_Toc419130151"/>
        <w:bookmarkStart w:id="982" w:name="_Toc419222203"/>
        <w:bookmarkStart w:id="983" w:name="_Toc419222391"/>
        <w:bookmarkEnd w:id="966"/>
        <w:bookmarkEnd w:id="967"/>
        <w:bookmarkEnd w:id="968"/>
        <w:bookmarkEnd w:id="969"/>
        <w:bookmarkEnd w:id="970"/>
        <w:bookmarkEnd w:id="971"/>
        <w:bookmarkEnd w:id="972"/>
        <w:bookmarkEnd w:id="973"/>
        <w:bookmarkEnd w:id="974"/>
        <w:bookmarkEnd w:id="975"/>
        <w:bookmarkEnd w:id="976"/>
        <w:bookmarkEnd w:id="977"/>
        <w:bookmarkEnd w:id="978"/>
        <w:bookmarkEnd w:id="979"/>
        <w:bookmarkEnd w:id="980"/>
        <w:bookmarkEnd w:id="981"/>
        <w:bookmarkEnd w:id="982"/>
        <w:bookmarkEnd w:id="983"/>
      </w:del>
    </w:p>
    <w:p w14:paraId="270DC008" w14:textId="1C5D085A" w:rsidR="002B2E9A" w:rsidRPr="00183A02" w:rsidDel="00960013" w:rsidRDefault="00577A45">
      <w:pPr>
        <w:pStyle w:val="Heading1"/>
        <w:spacing w:line="360" w:lineRule="auto"/>
        <w:jc w:val="both"/>
        <w:rPr>
          <w:del w:id="984" w:author="laca" w:date="2015-04-27T16:14:00Z"/>
          <w:rFonts w:ascii="Times New Roman" w:hAnsi="Times New Roman" w:cs="Times New Roman"/>
          <w:sz w:val="24"/>
          <w:szCs w:val="24"/>
          <w:rPrChange w:id="985" w:author="laca" w:date="2015-04-27T16:16:00Z">
            <w:rPr>
              <w:del w:id="986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987" w:author="laca" w:date="2015-04-27T16:16:00Z">
          <w:pPr>
            <w:spacing w:line="360" w:lineRule="auto"/>
            <w:ind w:firstLine="720"/>
            <w:jc w:val="both"/>
          </w:pPr>
        </w:pPrChange>
      </w:pPr>
      <w:del w:id="98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98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Az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  <w:rPrChange w:id="99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állapotokban végzet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99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műveletek: </w:delText>
        </w:r>
        <w:bookmarkStart w:id="992" w:name="_Toc417922302"/>
        <w:bookmarkStart w:id="993" w:name="_Toc417922782"/>
        <w:bookmarkStart w:id="994" w:name="_Toc417923142"/>
        <w:bookmarkStart w:id="995" w:name="_Toc417923323"/>
        <w:bookmarkStart w:id="996" w:name="_Toc417923504"/>
        <w:bookmarkStart w:id="997" w:name="_Toc417923679"/>
        <w:bookmarkStart w:id="998" w:name="_Toc419127822"/>
        <w:bookmarkStart w:id="999" w:name="_Toc419128194"/>
        <w:bookmarkStart w:id="1000" w:name="_Toc419128382"/>
        <w:bookmarkStart w:id="1001" w:name="_Toc419128569"/>
        <w:bookmarkStart w:id="1002" w:name="_Toc419128756"/>
        <w:bookmarkStart w:id="1003" w:name="_Toc419128944"/>
        <w:bookmarkStart w:id="1004" w:name="_Toc419129132"/>
        <w:bookmarkStart w:id="1005" w:name="_Toc419129320"/>
        <w:bookmarkStart w:id="1006" w:name="_Toc419129964"/>
        <w:bookmarkStart w:id="1007" w:name="_Toc419130152"/>
        <w:bookmarkStart w:id="1008" w:name="_Toc419222204"/>
        <w:bookmarkStart w:id="1009" w:name="_Toc419222392"/>
        <w:bookmarkEnd w:id="992"/>
        <w:bookmarkEnd w:id="993"/>
        <w:bookmarkEnd w:id="994"/>
        <w:bookmarkEnd w:id="995"/>
        <w:bookmarkEnd w:id="996"/>
        <w:bookmarkEnd w:id="997"/>
        <w:bookmarkEnd w:id="998"/>
        <w:bookmarkEnd w:id="999"/>
        <w:bookmarkEnd w:id="1000"/>
        <w:bookmarkEnd w:id="1001"/>
        <w:bookmarkEnd w:id="1002"/>
        <w:bookmarkEnd w:id="1003"/>
        <w:bookmarkEnd w:id="1004"/>
        <w:bookmarkEnd w:id="1005"/>
        <w:bookmarkEnd w:id="1006"/>
        <w:bookmarkEnd w:id="1007"/>
        <w:bookmarkEnd w:id="1008"/>
        <w:bookmarkEnd w:id="1009"/>
      </w:del>
    </w:p>
    <w:p w14:paraId="7C6ADA75" w14:textId="3E951090" w:rsidR="002B2E9A" w:rsidRPr="00183A02" w:rsidDel="00960013" w:rsidRDefault="002B2E9A">
      <w:pPr>
        <w:pStyle w:val="Heading1"/>
        <w:spacing w:line="360" w:lineRule="auto"/>
        <w:jc w:val="both"/>
        <w:rPr>
          <w:del w:id="1010" w:author="laca" w:date="2015-04-27T16:14:00Z"/>
          <w:rFonts w:ascii="Times New Roman" w:hAnsi="Times New Roman" w:cs="Times New Roman"/>
          <w:sz w:val="24"/>
          <w:szCs w:val="24"/>
          <w:rPrChange w:id="1011" w:author="laca" w:date="2015-04-27T16:16:00Z">
            <w:rPr>
              <w:del w:id="1012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013" w:author="laca" w:date="2015-04-27T16:16:00Z">
          <w:pPr>
            <w:pStyle w:val="ListParagraph"/>
            <w:numPr>
              <w:numId w:val="20"/>
            </w:numPr>
            <w:spacing w:line="360" w:lineRule="auto"/>
            <w:ind w:left="1440" w:firstLine="720"/>
            <w:jc w:val="both"/>
          </w:pPr>
        </w:pPrChange>
      </w:pPr>
      <w:del w:id="1014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01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0. állapotban </w:delText>
        </w:r>
        <m:oMath>
          <m:r>
            <w:rPr>
              <w:rFonts w:ascii="Cambria Math" w:hAnsi="Cambria Math" w:cs="Times New Roman"/>
              <w:sz w:val="24"/>
              <w:szCs w:val="24"/>
              <w:rPrChange w:id="1016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Ts Impulzus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10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várakozik a felfutó </w:delText>
        </w:r>
        <w:r w:rsidR="00753ED7" w:rsidRPr="00183A02" w:rsidDel="00960013">
          <w:rPr>
            <w:rFonts w:ascii="Times New Roman" w:hAnsi="Times New Roman" w:cs="Times New Roman"/>
            <w:sz w:val="24"/>
            <w:szCs w:val="24"/>
            <w:rPrChange w:id="10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él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10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érkezésére</w:delText>
        </w:r>
        <w:bookmarkStart w:id="1020" w:name="_Toc417922303"/>
        <w:bookmarkStart w:id="1021" w:name="_Toc417922783"/>
        <w:bookmarkStart w:id="1022" w:name="_Toc417923143"/>
        <w:bookmarkStart w:id="1023" w:name="_Toc417923324"/>
        <w:bookmarkStart w:id="1024" w:name="_Toc417923505"/>
        <w:bookmarkStart w:id="1025" w:name="_Toc417923680"/>
        <w:bookmarkStart w:id="1026" w:name="_Toc419127823"/>
        <w:bookmarkStart w:id="1027" w:name="_Toc419128195"/>
        <w:bookmarkStart w:id="1028" w:name="_Toc419128383"/>
        <w:bookmarkStart w:id="1029" w:name="_Toc419128570"/>
        <w:bookmarkStart w:id="1030" w:name="_Toc419128757"/>
        <w:bookmarkStart w:id="1031" w:name="_Toc419128945"/>
        <w:bookmarkStart w:id="1032" w:name="_Toc419129133"/>
        <w:bookmarkStart w:id="1033" w:name="_Toc419129321"/>
        <w:bookmarkStart w:id="1034" w:name="_Toc419129965"/>
        <w:bookmarkStart w:id="1035" w:name="_Toc419130153"/>
        <w:bookmarkStart w:id="1036" w:name="_Toc419222205"/>
        <w:bookmarkStart w:id="1037" w:name="_Toc419222393"/>
        <w:bookmarkEnd w:id="1020"/>
        <w:bookmarkEnd w:id="1021"/>
        <w:bookmarkEnd w:id="1022"/>
        <w:bookmarkEnd w:id="1023"/>
        <w:bookmarkEnd w:id="1024"/>
        <w:bookmarkEnd w:id="1025"/>
        <w:bookmarkEnd w:id="1026"/>
        <w:bookmarkEnd w:id="1027"/>
        <w:bookmarkEnd w:id="1028"/>
        <w:bookmarkEnd w:id="1029"/>
        <w:bookmarkEnd w:id="1030"/>
        <w:bookmarkEnd w:id="1031"/>
        <w:bookmarkEnd w:id="1032"/>
        <w:bookmarkEnd w:id="1033"/>
        <w:bookmarkEnd w:id="1034"/>
        <w:bookmarkEnd w:id="1035"/>
        <w:bookmarkEnd w:id="1036"/>
        <w:bookmarkEnd w:id="1037"/>
      </w:del>
    </w:p>
    <w:p w14:paraId="14EBE9E0" w14:textId="48EF0FA2" w:rsidR="002B2E9A" w:rsidRPr="00183A02" w:rsidDel="00960013" w:rsidRDefault="002B2E9A">
      <w:pPr>
        <w:pStyle w:val="Heading1"/>
        <w:spacing w:line="360" w:lineRule="auto"/>
        <w:jc w:val="both"/>
        <w:rPr>
          <w:del w:id="1038" w:author="laca" w:date="2015-04-27T16:14:00Z"/>
          <w:rFonts w:ascii="Times New Roman" w:hAnsi="Times New Roman" w:cs="Times New Roman"/>
          <w:sz w:val="24"/>
          <w:szCs w:val="24"/>
          <w:rPrChange w:id="1039" w:author="laca" w:date="2015-04-27T16:16:00Z">
            <w:rPr>
              <w:del w:id="1040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041" w:author="laca" w:date="2015-04-27T16:16:00Z">
          <w:pPr>
            <w:pStyle w:val="ListParagraph"/>
            <w:numPr>
              <w:numId w:val="20"/>
            </w:numPr>
            <w:spacing w:line="360" w:lineRule="auto"/>
            <w:ind w:left="1440" w:firstLine="720"/>
            <w:jc w:val="both"/>
          </w:pPr>
        </w:pPrChange>
      </w:pPr>
      <w:del w:id="1042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04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1. állapotban elcsúsztatja a</w:delText>
        </w:r>
      </w:del>
      <w:ins w:id="1044" w:author="stbrassai" w:date="2015-04-17T21:01:00Z">
        <w:del w:id="1045" w:author="laca" w:date="2015-04-27T16:14:00Z">
          <w:r w:rsidR="00FF33A2" w:rsidRPr="00183A02" w:rsidDel="00960013">
            <w:rPr>
              <w:rFonts w:ascii="Times New Roman" w:hAnsi="Times New Roman" w:cs="Times New Roman"/>
              <w:sz w:val="24"/>
              <w:szCs w:val="24"/>
              <w:rPrChange w:id="1046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z</w:delText>
          </w:r>
        </w:del>
      </w:ins>
      <w:del w:id="1047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04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e regiszterek értékét</w:delText>
        </w:r>
        <w:bookmarkStart w:id="1049" w:name="_Toc417922304"/>
        <w:bookmarkStart w:id="1050" w:name="_Toc417922784"/>
        <w:bookmarkStart w:id="1051" w:name="_Toc417923144"/>
        <w:bookmarkStart w:id="1052" w:name="_Toc417923325"/>
        <w:bookmarkStart w:id="1053" w:name="_Toc417923506"/>
        <w:bookmarkStart w:id="1054" w:name="_Toc417923681"/>
        <w:bookmarkStart w:id="1055" w:name="_Toc419127824"/>
        <w:bookmarkStart w:id="1056" w:name="_Toc419128196"/>
        <w:bookmarkStart w:id="1057" w:name="_Toc419128384"/>
        <w:bookmarkStart w:id="1058" w:name="_Toc419128571"/>
        <w:bookmarkStart w:id="1059" w:name="_Toc419128758"/>
        <w:bookmarkStart w:id="1060" w:name="_Toc419128946"/>
        <w:bookmarkStart w:id="1061" w:name="_Toc419129134"/>
        <w:bookmarkStart w:id="1062" w:name="_Toc419129322"/>
        <w:bookmarkStart w:id="1063" w:name="_Toc419129966"/>
        <w:bookmarkStart w:id="1064" w:name="_Toc419130154"/>
        <w:bookmarkStart w:id="1065" w:name="_Toc419222206"/>
        <w:bookmarkStart w:id="1066" w:name="_Toc419222394"/>
        <w:bookmarkEnd w:id="1049"/>
        <w:bookmarkEnd w:id="1050"/>
        <w:bookmarkEnd w:id="1051"/>
        <w:bookmarkEnd w:id="1052"/>
        <w:bookmarkEnd w:id="1053"/>
        <w:bookmarkEnd w:id="1054"/>
        <w:bookmarkEnd w:id="1055"/>
        <w:bookmarkEnd w:id="1056"/>
        <w:bookmarkEnd w:id="1057"/>
        <w:bookmarkEnd w:id="1058"/>
        <w:bookmarkEnd w:id="1059"/>
        <w:bookmarkEnd w:id="1060"/>
        <w:bookmarkEnd w:id="1061"/>
        <w:bookmarkEnd w:id="1062"/>
        <w:bookmarkEnd w:id="1063"/>
        <w:bookmarkEnd w:id="1064"/>
        <w:bookmarkEnd w:id="1065"/>
        <w:bookmarkEnd w:id="1066"/>
      </w:del>
    </w:p>
    <w:p w14:paraId="4311C2EC" w14:textId="2E90EE4F" w:rsidR="002B2E9A" w:rsidRPr="00183A02" w:rsidDel="00960013" w:rsidRDefault="002B2E9A">
      <w:pPr>
        <w:pStyle w:val="Heading1"/>
        <w:spacing w:line="360" w:lineRule="auto"/>
        <w:jc w:val="both"/>
        <w:rPr>
          <w:del w:id="1067" w:author="laca" w:date="2015-04-27T16:14:00Z"/>
          <w:rFonts w:ascii="Times New Roman" w:hAnsi="Times New Roman" w:cs="Times New Roman"/>
          <w:sz w:val="24"/>
          <w:szCs w:val="24"/>
          <w:rPrChange w:id="1068" w:author="laca" w:date="2015-04-27T16:16:00Z">
            <w:rPr>
              <w:del w:id="1069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070" w:author="laca" w:date="2015-04-27T16:16:00Z">
          <w:pPr>
            <w:pStyle w:val="ListParagraph"/>
            <w:numPr>
              <w:numId w:val="20"/>
            </w:numPr>
            <w:spacing w:line="360" w:lineRule="auto"/>
            <w:ind w:left="1440" w:firstLine="720"/>
            <w:jc w:val="both"/>
          </w:pPr>
        </w:pPrChange>
      </w:pPr>
      <w:del w:id="1071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07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2. állapotban elindítja a</w:delText>
        </w:r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rPrChange w:id="1073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=+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107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m</w:delText>
        </w:r>
        <w:r w:rsidR="00753ED7" w:rsidRPr="00183A02" w:rsidDel="00960013">
          <w:rPr>
            <w:rFonts w:ascii="Times New Roman" w:hAnsi="Times New Roman" w:cs="Times New Roman"/>
            <w:sz w:val="24"/>
            <w:szCs w:val="24"/>
            <w:rPrChange w:id="107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ű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107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veletet. </w:delText>
        </w:r>
        <w:bookmarkStart w:id="1077" w:name="_Toc417922305"/>
        <w:bookmarkStart w:id="1078" w:name="_Toc417922785"/>
        <w:bookmarkStart w:id="1079" w:name="_Toc417923145"/>
        <w:bookmarkStart w:id="1080" w:name="_Toc417923326"/>
        <w:bookmarkStart w:id="1081" w:name="_Toc417923507"/>
        <w:bookmarkStart w:id="1082" w:name="_Toc417923682"/>
        <w:bookmarkStart w:id="1083" w:name="_Toc419127825"/>
        <w:bookmarkStart w:id="1084" w:name="_Toc419128197"/>
        <w:bookmarkStart w:id="1085" w:name="_Toc419128385"/>
        <w:bookmarkStart w:id="1086" w:name="_Toc419128572"/>
        <w:bookmarkStart w:id="1087" w:name="_Toc419128759"/>
        <w:bookmarkStart w:id="1088" w:name="_Toc419128947"/>
        <w:bookmarkStart w:id="1089" w:name="_Toc419129135"/>
        <w:bookmarkStart w:id="1090" w:name="_Toc419129323"/>
        <w:bookmarkStart w:id="1091" w:name="_Toc419129967"/>
        <w:bookmarkStart w:id="1092" w:name="_Toc419130155"/>
        <w:bookmarkStart w:id="1093" w:name="_Toc419222207"/>
        <w:bookmarkStart w:id="1094" w:name="_Toc419222395"/>
        <w:bookmarkEnd w:id="1077"/>
        <w:bookmarkEnd w:id="1078"/>
        <w:bookmarkEnd w:id="1079"/>
        <w:bookmarkEnd w:id="1080"/>
        <w:bookmarkEnd w:id="1081"/>
        <w:bookmarkEnd w:id="1082"/>
        <w:bookmarkEnd w:id="1083"/>
        <w:bookmarkEnd w:id="1084"/>
        <w:bookmarkEnd w:id="1085"/>
        <w:bookmarkEnd w:id="1086"/>
        <w:bookmarkEnd w:id="1087"/>
        <w:bookmarkEnd w:id="1088"/>
        <w:bookmarkEnd w:id="1089"/>
        <w:bookmarkEnd w:id="1090"/>
        <w:bookmarkEnd w:id="1091"/>
        <w:bookmarkEnd w:id="1092"/>
        <w:bookmarkEnd w:id="1093"/>
        <w:bookmarkEnd w:id="1094"/>
      </w:del>
    </w:p>
    <w:p w14:paraId="3C24093A" w14:textId="061253A2" w:rsidR="00577A45" w:rsidRPr="00183A02" w:rsidDel="00960013" w:rsidRDefault="00577A45">
      <w:pPr>
        <w:pStyle w:val="Heading1"/>
        <w:spacing w:line="360" w:lineRule="auto"/>
        <w:jc w:val="both"/>
        <w:rPr>
          <w:del w:id="1095" w:author="laca" w:date="2015-04-27T16:14:00Z"/>
          <w:rFonts w:ascii="Times New Roman" w:hAnsi="Times New Roman" w:cs="Times New Roman"/>
          <w:sz w:val="24"/>
          <w:szCs w:val="24"/>
        </w:rPr>
        <w:pPrChange w:id="1096" w:author="laca" w:date="2015-04-27T16:16:00Z">
          <w:pPr>
            <w:pStyle w:val="ListParagraph"/>
            <w:numPr>
              <w:numId w:val="20"/>
            </w:numPr>
            <w:spacing w:line="360" w:lineRule="auto"/>
            <w:ind w:left="1440" w:firstLine="720"/>
            <w:jc w:val="both"/>
          </w:pPr>
        </w:pPrChange>
      </w:pPr>
      <w:del w:id="1097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09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3. állapotban elindítja </w:delText>
        </w:r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rPrChange w:id="1099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=+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110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  <w:rPrChange w:id="110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</w:del>
      <w:del w:id="1102" w:author="laca" w:date="2015-04-17T14:35:00Z">
        <w:r w:rsidRPr="00183A02" w:rsidDel="007B3174">
          <w:rPr>
            <w:rFonts w:ascii="Times New Roman" w:hAnsi="Times New Roman" w:cs="Times New Roman"/>
            <w:sz w:val="24"/>
            <w:szCs w:val="24"/>
            <w:rPrChange w:id="110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és </w:delText>
        </w:r>
        <w:commentRangeStart w:id="1104"/>
        <w:r w:rsidRPr="00183A02" w:rsidDel="007B3174">
          <w:rPr>
            <w:rFonts w:ascii="Times New Roman" w:hAnsi="Times New Roman" w:cs="Times New Roman"/>
            <w:sz w:val="24"/>
            <w:szCs w:val="24"/>
            <w:rPrChange w:id="1105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>eltárolja a 2. állapotban elindított művelet eredményét</w:delText>
        </w:r>
        <w:commentRangeEnd w:id="1104"/>
        <w:r w:rsidR="00753ED7" w:rsidRPr="00183A02" w:rsidDel="007B3174">
          <w:rPr>
            <w:rStyle w:val="CommentReference"/>
            <w:rFonts w:ascii="Times New Roman" w:hAnsi="Times New Roman" w:cs="Times New Roman"/>
            <w:sz w:val="24"/>
            <w:szCs w:val="24"/>
            <w:rPrChange w:id="1106" w:author="laca" w:date="2015-04-27T16:16:00Z">
              <w:rPr>
                <w:rStyle w:val="CommentReference"/>
              </w:rPr>
            </w:rPrChange>
          </w:rPr>
          <w:commentReference w:id="1104"/>
        </w:r>
      </w:del>
      <w:del w:id="1107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108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>.</w:delText>
        </w:r>
        <w:bookmarkStart w:id="1109" w:name="_Toc417922306"/>
        <w:bookmarkStart w:id="1110" w:name="_Toc417922786"/>
        <w:bookmarkStart w:id="1111" w:name="_Toc417923146"/>
        <w:bookmarkStart w:id="1112" w:name="_Toc417923327"/>
        <w:bookmarkStart w:id="1113" w:name="_Toc417923508"/>
        <w:bookmarkStart w:id="1114" w:name="_Toc417923683"/>
        <w:bookmarkStart w:id="1115" w:name="_Toc419127826"/>
        <w:bookmarkStart w:id="1116" w:name="_Toc419128198"/>
        <w:bookmarkStart w:id="1117" w:name="_Toc419128386"/>
        <w:bookmarkStart w:id="1118" w:name="_Toc419128573"/>
        <w:bookmarkStart w:id="1119" w:name="_Toc419128760"/>
        <w:bookmarkStart w:id="1120" w:name="_Toc419128948"/>
        <w:bookmarkStart w:id="1121" w:name="_Toc419129136"/>
        <w:bookmarkStart w:id="1122" w:name="_Toc419129324"/>
        <w:bookmarkStart w:id="1123" w:name="_Toc419129968"/>
        <w:bookmarkStart w:id="1124" w:name="_Toc419130156"/>
        <w:bookmarkStart w:id="1125" w:name="_Toc419222208"/>
        <w:bookmarkStart w:id="1126" w:name="_Toc419222396"/>
        <w:bookmarkEnd w:id="1109"/>
        <w:bookmarkEnd w:id="1110"/>
        <w:bookmarkEnd w:id="1111"/>
        <w:bookmarkEnd w:id="1112"/>
        <w:bookmarkEnd w:id="1113"/>
        <w:bookmarkEnd w:id="1114"/>
        <w:bookmarkEnd w:id="1115"/>
        <w:bookmarkEnd w:id="1116"/>
        <w:bookmarkEnd w:id="1117"/>
        <w:bookmarkEnd w:id="1118"/>
        <w:bookmarkEnd w:id="1119"/>
        <w:bookmarkEnd w:id="1120"/>
        <w:bookmarkEnd w:id="1121"/>
        <w:bookmarkEnd w:id="1122"/>
        <w:bookmarkEnd w:id="1123"/>
        <w:bookmarkEnd w:id="1124"/>
        <w:bookmarkEnd w:id="1125"/>
        <w:bookmarkEnd w:id="1126"/>
      </w:del>
    </w:p>
    <w:p w14:paraId="4BA3D137" w14:textId="05A700A2" w:rsidR="002B2E9A" w:rsidRPr="00183A02" w:rsidDel="00960013" w:rsidRDefault="002B2E9A">
      <w:pPr>
        <w:pStyle w:val="Heading1"/>
        <w:spacing w:line="360" w:lineRule="auto"/>
        <w:jc w:val="both"/>
        <w:rPr>
          <w:del w:id="1127" w:author="laca" w:date="2015-04-27T16:14:00Z"/>
          <w:rFonts w:ascii="Times New Roman" w:hAnsi="Times New Roman" w:cs="Times New Roman"/>
          <w:sz w:val="24"/>
          <w:szCs w:val="24"/>
        </w:rPr>
        <w:pPrChange w:id="1128" w:author="laca" w:date="2015-04-27T16:16:00Z">
          <w:pPr>
            <w:pStyle w:val="ListParagraph"/>
            <w:numPr>
              <w:numId w:val="20"/>
            </w:numPr>
            <w:spacing w:line="360" w:lineRule="auto"/>
            <w:ind w:left="1440" w:firstLine="720"/>
            <w:jc w:val="both"/>
          </w:pPr>
        </w:pPrChange>
      </w:pPr>
      <w:del w:id="1129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>4</w:delText>
        </w:r>
        <w:r w:rsidR="00577A45" w:rsidRPr="00183A02" w:rsidDel="00960013">
          <w:rPr>
            <w:rFonts w:ascii="Times New Roman" w:hAnsi="Times New Roman" w:cs="Times New Roman"/>
            <w:sz w:val="24"/>
            <w:szCs w:val="24"/>
          </w:rPr>
          <w:delText>.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állapotban elindítja </w:delText>
        </w:r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=+</m:t>
          </m:r>
        </m:oMath>
      </w:del>
      <w:del w:id="1130" w:author="laca" w:date="2015-04-17T14:35:00Z">
        <w:r w:rsidRPr="00183A02" w:rsidDel="007B3174">
          <w:rPr>
            <w:rFonts w:ascii="Times New Roman" w:hAnsi="Times New Roman" w:cs="Times New Roman"/>
            <w:sz w:val="24"/>
            <w:szCs w:val="24"/>
          </w:rPr>
          <w:delText>, és eltárolja a 3. állapotban elindított művelet eredményét</w:delText>
        </w:r>
      </w:del>
      <w:del w:id="1131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>.</w:delText>
        </w:r>
        <w:bookmarkStart w:id="1132" w:name="_Toc417922307"/>
        <w:bookmarkStart w:id="1133" w:name="_Toc417922787"/>
        <w:bookmarkStart w:id="1134" w:name="_Toc417923147"/>
        <w:bookmarkStart w:id="1135" w:name="_Toc417923328"/>
        <w:bookmarkStart w:id="1136" w:name="_Toc417923509"/>
        <w:bookmarkStart w:id="1137" w:name="_Toc417923684"/>
        <w:bookmarkStart w:id="1138" w:name="_Toc419127827"/>
        <w:bookmarkStart w:id="1139" w:name="_Toc419128199"/>
        <w:bookmarkStart w:id="1140" w:name="_Toc419128387"/>
        <w:bookmarkStart w:id="1141" w:name="_Toc419128574"/>
        <w:bookmarkStart w:id="1142" w:name="_Toc419128761"/>
        <w:bookmarkStart w:id="1143" w:name="_Toc419128949"/>
        <w:bookmarkStart w:id="1144" w:name="_Toc419129137"/>
        <w:bookmarkStart w:id="1145" w:name="_Toc419129325"/>
        <w:bookmarkStart w:id="1146" w:name="_Toc419129969"/>
        <w:bookmarkStart w:id="1147" w:name="_Toc419130157"/>
        <w:bookmarkStart w:id="1148" w:name="_Toc419222209"/>
        <w:bookmarkStart w:id="1149" w:name="_Toc419222397"/>
        <w:bookmarkEnd w:id="1132"/>
        <w:bookmarkEnd w:id="1133"/>
        <w:bookmarkEnd w:id="1134"/>
        <w:bookmarkEnd w:id="1135"/>
        <w:bookmarkEnd w:id="1136"/>
        <w:bookmarkEnd w:id="1137"/>
        <w:bookmarkEnd w:id="1138"/>
        <w:bookmarkEnd w:id="1139"/>
        <w:bookmarkEnd w:id="1140"/>
        <w:bookmarkEnd w:id="1141"/>
        <w:bookmarkEnd w:id="1142"/>
        <w:bookmarkEnd w:id="1143"/>
        <w:bookmarkEnd w:id="1144"/>
        <w:bookmarkEnd w:id="1145"/>
        <w:bookmarkEnd w:id="1146"/>
        <w:bookmarkEnd w:id="1147"/>
        <w:bookmarkEnd w:id="1148"/>
        <w:bookmarkEnd w:id="1149"/>
      </w:del>
    </w:p>
    <w:p w14:paraId="2A1792C5" w14:textId="36A19272" w:rsidR="00577A45" w:rsidRPr="00183A02" w:rsidDel="00960013" w:rsidRDefault="002B2E9A">
      <w:pPr>
        <w:pStyle w:val="Heading1"/>
        <w:spacing w:line="360" w:lineRule="auto"/>
        <w:jc w:val="both"/>
        <w:rPr>
          <w:del w:id="1150" w:author="laca" w:date="2015-04-27T16:14:00Z"/>
          <w:rFonts w:ascii="Times New Roman" w:hAnsi="Times New Roman" w:cs="Times New Roman"/>
          <w:sz w:val="24"/>
          <w:szCs w:val="24"/>
          <w:rPrChange w:id="1151" w:author="laca" w:date="2015-04-27T16:16:00Z">
            <w:rPr>
              <w:del w:id="1152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153" w:author="laca" w:date="2015-04-27T16:16:00Z">
          <w:pPr>
            <w:pStyle w:val="ListParagraph"/>
            <w:numPr>
              <w:numId w:val="20"/>
            </w:numPr>
            <w:spacing w:line="360" w:lineRule="auto"/>
            <w:ind w:left="1440" w:firstLine="720"/>
            <w:jc w:val="both"/>
          </w:pPr>
        </w:pPrChange>
      </w:pPr>
      <w:del w:id="1154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15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5. állapotban eltárolja a 4. állapotban elindított művelet eredményét.</w:delText>
        </w:r>
        <w:bookmarkStart w:id="1156" w:name="_Toc417922308"/>
        <w:bookmarkStart w:id="1157" w:name="_Toc417922788"/>
        <w:bookmarkStart w:id="1158" w:name="_Toc417923148"/>
        <w:bookmarkStart w:id="1159" w:name="_Toc417923329"/>
        <w:bookmarkStart w:id="1160" w:name="_Toc417923510"/>
        <w:bookmarkStart w:id="1161" w:name="_Toc417923685"/>
        <w:bookmarkStart w:id="1162" w:name="_Toc419127828"/>
        <w:bookmarkStart w:id="1163" w:name="_Toc419128200"/>
        <w:bookmarkStart w:id="1164" w:name="_Toc419128388"/>
        <w:bookmarkStart w:id="1165" w:name="_Toc419128575"/>
        <w:bookmarkStart w:id="1166" w:name="_Toc419128762"/>
        <w:bookmarkStart w:id="1167" w:name="_Toc419128950"/>
        <w:bookmarkStart w:id="1168" w:name="_Toc419129138"/>
        <w:bookmarkStart w:id="1169" w:name="_Toc419129326"/>
        <w:bookmarkStart w:id="1170" w:name="_Toc419129970"/>
        <w:bookmarkStart w:id="1171" w:name="_Toc419130158"/>
        <w:bookmarkStart w:id="1172" w:name="_Toc419222210"/>
        <w:bookmarkStart w:id="1173" w:name="_Toc419222398"/>
        <w:bookmarkEnd w:id="1156"/>
        <w:bookmarkEnd w:id="1157"/>
        <w:bookmarkEnd w:id="1158"/>
        <w:bookmarkEnd w:id="1159"/>
        <w:bookmarkEnd w:id="1160"/>
        <w:bookmarkEnd w:id="1161"/>
        <w:bookmarkEnd w:id="1162"/>
        <w:bookmarkEnd w:id="1163"/>
        <w:bookmarkEnd w:id="1164"/>
        <w:bookmarkEnd w:id="1165"/>
        <w:bookmarkEnd w:id="1166"/>
        <w:bookmarkEnd w:id="1167"/>
        <w:bookmarkEnd w:id="1168"/>
        <w:bookmarkEnd w:id="1169"/>
        <w:bookmarkEnd w:id="1170"/>
        <w:bookmarkEnd w:id="1171"/>
        <w:bookmarkEnd w:id="1172"/>
        <w:bookmarkEnd w:id="1173"/>
      </w:del>
    </w:p>
    <w:p w14:paraId="309C0EE3" w14:textId="0343D6B6" w:rsidR="00CC3C4C" w:rsidRPr="00183A02" w:rsidDel="00960013" w:rsidRDefault="00381ACB">
      <w:pPr>
        <w:pStyle w:val="Heading1"/>
        <w:spacing w:line="360" w:lineRule="auto"/>
        <w:jc w:val="both"/>
        <w:rPr>
          <w:del w:id="1174" w:author="laca" w:date="2015-04-27T16:14:00Z"/>
          <w:rFonts w:ascii="Times New Roman" w:hAnsi="Times New Roman" w:cs="Times New Roman"/>
          <w:rPrChange w:id="1175" w:author="laca" w:date="2015-04-27T16:16:00Z">
            <w:rPr>
              <w:del w:id="1176" w:author="laca" w:date="2015-04-27T16:14:00Z"/>
            </w:rPr>
          </w:rPrChange>
        </w:rPr>
        <w:pPrChange w:id="1177" w:author="laca" w:date="2015-04-27T16:16:00Z">
          <w:pPr>
            <w:pStyle w:val="Heading3"/>
            <w:spacing w:line="360" w:lineRule="auto"/>
            <w:jc w:val="both"/>
          </w:pPr>
        </w:pPrChange>
      </w:pPr>
      <w:del w:id="117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179" w:author="laca" w:date="2015-04-27T16:16:00Z">
              <w:rPr/>
            </w:rPrChange>
          </w:rPr>
          <w:delText>Megvalósítás System Generátorban</w:delText>
        </w:r>
        <w:bookmarkStart w:id="1180" w:name="_Toc417922309"/>
        <w:bookmarkStart w:id="1181" w:name="_Toc417922789"/>
        <w:bookmarkStart w:id="1182" w:name="_Toc417923149"/>
        <w:bookmarkStart w:id="1183" w:name="_Toc417923330"/>
        <w:bookmarkStart w:id="1184" w:name="_Toc417923511"/>
        <w:bookmarkStart w:id="1185" w:name="_Toc417923686"/>
        <w:bookmarkStart w:id="1186" w:name="_Toc419127829"/>
        <w:bookmarkStart w:id="1187" w:name="_Toc419128201"/>
        <w:bookmarkStart w:id="1188" w:name="_Toc419128389"/>
        <w:bookmarkStart w:id="1189" w:name="_Toc419128576"/>
        <w:bookmarkStart w:id="1190" w:name="_Toc419128763"/>
        <w:bookmarkStart w:id="1191" w:name="_Toc419128951"/>
        <w:bookmarkStart w:id="1192" w:name="_Toc419129139"/>
        <w:bookmarkStart w:id="1193" w:name="_Toc419129327"/>
        <w:bookmarkStart w:id="1194" w:name="_Toc419129971"/>
        <w:bookmarkStart w:id="1195" w:name="_Toc419130159"/>
        <w:bookmarkStart w:id="1196" w:name="_Toc419222211"/>
        <w:bookmarkStart w:id="1197" w:name="_Toc419222399"/>
        <w:bookmarkEnd w:id="1180"/>
        <w:bookmarkEnd w:id="1181"/>
        <w:bookmarkEnd w:id="1182"/>
        <w:bookmarkEnd w:id="1183"/>
        <w:bookmarkEnd w:id="1184"/>
        <w:bookmarkEnd w:id="1185"/>
        <w:bookmarkEnd w:id="1186"/>
        <w:bookmarkEnd w:id="1187"/>
        <w:bookmarkEnd w:id="1188"/>
        <w:bookmarkEnd w:id="1189"/>
        <w:bookmarkEnd w:id="1190"/>
        <w:bookmarkEnd w:id="1191"/>
        <w:bookmarkEnd w:id="1192"/>
        <w:bookmarkEnd w:id="1193"/>
        <w:bookmarkEnd w:id="1194"/>
        <w:bookmarkEnd w:id="1195"/>
        <w:bookmarkEnd w:id="1196"/>
        <w:bookmarkEnd w:id="1197"/>
      </w:del>
    </w:p>
    <w:p w14:paraId="68D1C7C2" w14:textId="21CBEEC0" w:rsidR="00E91819" w:rsidRPr="00183A02" w:rsidDel="00960013" w:rsidRDefault="00CC3C4C">
      <w:pPr>
        <w:pStyle w:val="Heading1"/>
        <w:spacing w:line="360" w:lineRule="auto"/>
        <w:jc w:val="both"/>
        <w:rPr>
          <w:del w:id="1198" w:author="laca" w:date="2015-04-27T16:14:00Z"/>
          <w:rFonts w:ascii="Times New Roman" w:hAnsi="Times New Roman" w:cs="Times New Roman"/>
          <w:sz w:val="24"/>
          <w:szCs w:val="24"/>
        </w:rPr>
        <w:pPrChange w:id="1199" w:author="laca" w:date="2015-04-27T16:16:00Z">
          <w:pPr>
            <w:spacing w:line="360" w:lineRule="auto"/>
            <w:ind w:firstLine="720"/>
            <w:jc w:val="both"/>
          </w:pPr>
        </w:pPrChange>
      </w:pPr>
      <w:del w:id="1200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  <w:delText>A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</w:rPr>
          <w:delText>z adatút kiválasztására</w:delText>
        </w:r>
      </w:del>
      <w:del w:id="1201" w:author="laca" w:date="2015-04-17T19:23:00Z">
        <w:r w:rsidRPr="00183A02" w:rsidDel="004A68D5">
          <w:rPr>
            <w:rFonts w:ascii="Times New Roman" w:hAnsi="Times New Roman" w:cs="Times New Roman"/>
            <w:sz w:val="24"/>
            <w:szCs w:val="24"/>
          </w:rPr>
          <w:delText xml:space="preserve"> tárolására</w:delText>
        </w:r>
      </w:del>
      <w:del w:id="1202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egy 2bit-es számlálót alkalmazunk (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</w:rPr>
          <w:delText>ADAT UT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>) amely</w:delText>
        </w:r>
      </w:del>
      <w:ins w:id="1203" w:author="stbrassai" w:date="2015-04-17T21:02:00Z">
        <w:del w:id="1204" w:author="laca" w:date="2015-04-27T16:14:00Z">
          <w:r w:rsidR="00FF33A2" w:rsidRPr="00183A02" w:rsidDel="00960013">
            <w:rPr>
              <w:rFonts w:ascii="Times New Roman" w:hAnsi="Times New Roman" w:cs="Times New Roman"/>
              <w:sz w:val="24"/>
              <w:szCs w:val="24"/>
            </w:rPr>
            <w:delText>,</w:delText>
          </w:r>
        </w:del>
      </w:ins>
      <w:del w:id="1205" w:author="laca" w:date="2015-04-17T14:37:00Z">
        <w:r w:rsidR="00802815" w:rsidRPr="00183A02" w:rsidDel="007B3174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2B2E9A" w:rsidRPr="00183A02" w:rsidDel="007B3174">
          <w:rPr>
            <w:rFonts w:ascii="Times New Roman" w:hAnsi="Times New Roman" w:cs="Times New Roman"/>
            <w:sz w:val="24"/>
            <w:szCs w:val="24"/>
            <w:rPrChange w:id="1206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minden órajel</w:delText>
        </w:r>
        <w:r w:rsidR="00753ED7" w:rsidRPr="00183A02" w:rsidDel="007B3174">
          <w:rPr>
            <w:rFonts w:ascii="Times New Roman" w:hAnsi="Times New Roman" w:cs="Times New Roman"/>
            <w:sz w:val="24"/>
            <w:szCs w:val="24"/>
            <w:rPrChange w:id="1207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re</w:delText>
        </w:r>
      </w:del>
      <w:del w:id="1208" w:author="laca" w:date="2015-04-27T16:14:00Z">
        <w:r w:rsidR="002B2E9A" w:rsidRPr="00183A02" w:rsidDel="00960013">
          <w:rPr>
            <w:rFonts w:ascii="Times New Roman" w:hAnsi="Times New Roman" w:cs="Times New Roman"/>
            <w:sz w:val="24"/>
            <w:szCs w:val="24"/>
            <w:rPrChange w:id="1209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számol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>, ha az enable</w:delText>
        </w:r>
        <w:r w:rsidR="00E247B7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(en) bemenetén logikai 1 érték található, 2biten </w:delText>
        </w:r>
        <w:r w:rsidR="008B4F43" w:rsidRPr="00183A02" w:rsidDel="00960013">
          <w:rPr>
            <w:rFonts w:ascii="Times New Roman" w:hAnsi="Times New Roman" w:cs="Times New Roman"/>
            <w:sz w:val="24"/>
            <w:szCs w:val="24"/>
          </w:rPr>
          <w:delText>a számláló maximum 4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értéket vehet</w:delText>
        </w:r>
        <w:r w:rsidR="008B4F43" w:rsidRPr="00183A02" w:rsidDel="00960013">
          <w:rPr>
            <w:rFonts w:ascii="Times New Roman" w:hAnsi="Times New Roman" w:cs="Times New Roman"/>
            <w:sz w:val="24"/>
            <w:szCs w:val="24"/>
          </w:rPr>
          <w:delText>,</w:delText>
        </w:r>
        <w:r w:rsidR="00E247B7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8B4F43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ezért a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</w:rPr>
          <w:delText>számlálót</w:delText>
        </w:r>
        <w:r w:rsidR="008B4F43" w:rsidRPr="00183A02" w:rsidDel="00960013">
          <w:rPr>
            <w:rFonts w:ascii="Times New Roman" w:hAnsi="Times New Roman" w:cs="Times New Roman"/>
            <w:sz w:val="24"/>
            <w:szCs w:val="24"/>
            <w:rPrChange w:id="121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21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úgy</w:delText>
        </w:r>
        <w:r w:rsidR="008B4F43" w:rsidRPr="00183A02" w:rsidDel="00960013">
          <w:rPr>
            <w:rFonts w:ascii="Times New Roman" w:hAnsi="Times New Roman" w:cs="Times New Roman"/>
            <w:sz w:val="24"/>
            <w:szCs w:val="24"/>
            <w:rPrChange w:id="121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121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állítjuk,</w:delText>
        </w:r>
        <w:r w:rsidR="008B4F43" w:rsidRPr="00183A02" w:rsidDel="00960013">
          <w:rPr>
            <w:rFonts w:ascii="Times New Roman" w:hAnsi="Times New Roman" w:cs="Times New Roman"/>
            <w:sz w:val="24"/>
            <w:szCs w:val="24"/>
            <w:rPrChange w:id="121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be h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121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ogy</w:delText>
        </w:r>
        <w:r w:rsidR="008B4F43" w:rsidRPr="00183A02" w:rsidDel="00960013">
          <w:rPr>
            <w:rFonts w:ascii="Times New Roman" w:hAnsi="Times New Roman" w:cs="Times New Roman"/>
            <w:sz w:val="24"/>
            <w:szCs w:val="24"/>
            <w:rPrChange w:id="121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maximális értéke 2 lehessen</w:delText>
        </w:r>
        <w:r w:rsidR="00E247B7" w:rsidRPr="00183A02" w:rsidDel="00960013">
          <w:rPr>
            <w:rFonts w:ascii="Times New Roman" w:hAnsi="Times New Roman" w:cs="Times New Roman"/>
            <w:sz w:val="24"/>
            <w:szCs w:val="24"/>
            <w:rPrChange w:id="12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, így három 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  <w:rPrChange w:id="12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adatút </w:delText>
        </w:r>
        <w:r w:rsidR="00E247B7" w:rsidRPr="00183A02" w:rsidDel="00960013">
          <w:rPr>
            <w:rFonts w:ascii="Times New Roman" w:hAnsi="Times New Roman" w:cs="Times New Roman"/>
            <w:sz w:val="24"/>
            <w:szCs w:val="24"/>
            <w:rPrChange w:id="12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lesz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  <w:rPrChange w:id="122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 Az adat utakat két</w:delText>
        </w:r>
        <w:r w:rsidR="00FB6996" w:rsidRPr="00183A02" w:rsidDel="00960013">
          <w:rPr>
            <w:rFonts w:ascii="Times New Roman" w:hAnsi="Times New Roman" w:cs="Times New Roman"/>
            <w:sz w:val="24"/>
            <w:szCs w:val="24"/>
            <w:rPrChange w:id="12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16bites 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  <w:rPrChange w:id="122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multiplexer</w:delText>
        </w:r>
        <w:r w:rsidR="00FB6996" w:rsidRPr="00183A02" w:rsidDel="00960013">
          <w:rPr>
            <w:rFonts w:ascii="Times New Roman" w:hAnsi="Times New Roman" w:cs="Times New Roman"/>
            <w:sz w:val="24"/>
            <w:szCs w:val="24"/>
            <w:rPrChange w:id="12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rel</w:delText>
        </w:r>
        <w:r w:rsidR="002B2E9A" w:rsidRPr="00183A02" w:rsidDel="00960013">
          <w:rPr>
            <w:rFonts w:ascii="Times New Roman" w:hAnsi="Times New Roman" w:cs="Times New Roman"/>
            <w:sz w:val="24"/>
            <w:szCs w:val="24"/>
            <w:rPrChange w:id="12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MUXQ és MUXE válaszuk ki. </w:delText>
        </w:r>
        <w:r w:rsidR="002B2E9A" w:rsidRPr="00183A02" w:rsidDel="00960013">
          <w:rPr>
            <w:rStyle w:val="CommentReference"/>
            <w:rFonts w:ascii="Times New Roman" w:hAnsi="Times New Roman" w:cs="Times New Roman"/>
            <w:sz w:val="24"/>
            <w:szCs w:val="24"/>
            <w:rPrChange w:id="1225" w:author="laca" w:date="2015-04-27T16:16:00Z">
              <w:rPr>
                <w:rStyle w:val="CommentReference"/>
              </w:rPr>
            </w:rPrChange>
          </w:rPr>
          <w:commentReference w:id="1226"/>
        </w:r>
        <w:bookmarkStart w:id="1227" w:name="_Toc417922310"/>
        <w:bookmarkStart w:id="1228" w:name="_Toc417922790"/>
        <w:bookmarkStart w:id="1229" w:name="_Toc417923150"/>
        <w:bookmarkStart w:id="1230" w:name="_Toc417923331"/>
        <w:bookmarkStart w:id="1231" w:name="_Toc417923512"/>
        <w:bookmarkStart w:id="1232" w:name="_Toc417923687"/>
        <w:bookmarkStart w:id="1233" w:name="_Toc419127830"/>
        <w:bookmarkStart w:id="1234" w:name="_Toc419128202"/>
        <w:bookmarkStart w:id="1235" w:name="_Toc419128390"/>
        <w:bookmarkStart w:id="1236" w:name="_Toc419128577"/>
        <w:bookmarkStart w:id="1237" w:name="_Toc419128764"/>
        <w:bookmarkStart w:id="1238" w:name="_Toc419128952"/>
        <w:bookmarkStart w:id="1239" w:name="_Toc419129140"/>
        <w:bookmarkStart w:id="1240" w:name="_Toc419129328"/>
        <w:bookmarkStart w:id="1241" w:name="_Toc419129972"/>
        <w:bookmarkStart w:id="1242" w:name="_Toc419130160"/>
        <w:bookmarkStart w:id="1243" w:name="_Toc419222212"/>
        <w:bookmarkStart w:id="1244" w:name="_Toc419222400"/>
        <w:bookmarkEnd w:id="1227"/>
        <w:bookmarkEnd w:id="1228"/>
        <w:bookmarkEnd w:id="1229"/>
        <w:bookmarkEnd w:id="1230"/>
        <w:bookmarkEnd w:id="1231"/>
        <w:bookmarkEnd w:id="1232"/>
        <w:bookmarkEnd w:id="1233"/>
        <w:bookmarkEnd w:id="1234"/>
        <w:bookmarkEnd w:id="1235"/>
        <w:bookmarkEnd w:id="1236"/>
        <w:bookmarkEnd w:id="1237"/>
        <w:bookmarkEnd w:id="1238"/>
        <w:bookmarkEnd w:id="1239"/>
        <w:bookmarkEnd w:id="1240"/>
        <w:bookmarkEnd w:id="1241"/>
        <w:bookmarkEnd w:id="1242"/>
        <w:bookmarkEnd w:id="1243"/>
        <w:bookmarkEnd w:id="1244"/>
      </w:del>
    </w:p>
    <w:p w14:paraId="4393FEA3" w14:textId="5D6776E4" w:rsidR="008C4EE1" w:rsidRPr="00183A02" w:rsidDel="00960013" w:rsidRDefault="008C4EE1">
      <w:pPr>
        <w:pStyle w:val="Heading1"/>
        <w:spacing w:line="360" w:lineRule="auto"/>
        <w:jc w:val="both"/>
        <w:rPr>
          <w:del w:id="1245" w:author="laca" w:date="2015-04-27T16:14:00Z"/>
          <w:rFonts w:ascii="Times New Roman" w:hAnsi="Times New Roman" w:cs="Times New Roman"/>
          <w:sz w:val="24"/>
          <w:szCs w:val="24"/>
        </w:rPr>
        <w:pPrChange w:id="1246" w:author="laca" w:date="2015-04-27T16:16:00Z">
          <w:pPr>
            <w:spacing w:line="360" w:lineRule="auto"/>
            <w:jc w:val="both"/>
          </w:pPr>
        </w:pPrChange>
      </w:pPr>
      <w:del w:id="1247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  <w:delText xml:space="preserve">Bemeneti paraméterek a </w:delText>
        </w:r>
        <m:oMath>
          <m:r>
            <w:rPr>
              <w:rFonts w:ascii="Cambria Math" w:hAnsi="Cambria Math" w:cs="Times New Roman"/>
              <w:sz w:val="24"/>
              <w:szCs w:val="24"/>
            </w:rPr>
            <m:t xml:space="preserve">, , 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16bit előjeles egész érték, </w:delText>
        </w:r>
        <m:oMath>
          <m:r>
            <w:rPr>
              <w:rFonts w:ascii="Cambria Math" w:hAnsi="Cambria Math" w:cs="Times New Roman"/>
              <w:sz w:val="24"/>
              <w:szCs w:val="24"/>
            </w:rPr>
            <m:t>e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16bit előjeles egész érték,</w:delText>
        </w: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</w:rPr>
          <w:delText>-bool típusú.</w:delText>
        </w:r>
        <w:bookmarkStart w:id="1248" w:name="_Toc417922311"/>
        <w:bookmarkStart w:id="1249" w:name="_Toc417922791"/>
        <w:bookmarkStart w:id="1250" w:name="_Toc417923151"/>
        <w:bookmarkStart w:id="1251" w:name="_Toc417923332"/>
        <w:bookmarkStart w:id="1252" w:name="_Toc417923513"/>
        <w:bookmarkStart w:id="1253" w:name="_Toc417923688"/>
        <w:bookmarkStart w:id="1254" w:name="_Toc419127831"/>
        <w:bookmarkStart w:id="1255" w:name="_Toc419128203"/>
        <w:bookmarkStart w:id="1256" w:name="_Toc419128391"/>
        <w:bookmarkStart w:id="1257" w:name="_Toc419128578"/>
        <w:bookmarkStart w:id="1258" w:name="_Toc419128765"/>
        <w:bookmarkStart w:id="1259" w:name="_Toc419128953"/>
        <w:bookmarkStart w:id="1260" w:name="_Toc419129141"/>
        <w:bookmarkStart w:id="1261" w:name="_Toc419129329"/>
        <w:bookmarkStart w:id="1262" w:name="_Toc419129973"/>
        <w:bookmarkStart w:id="1263" w:name="_Toc419130161"/>
        <w:bookmarkStart w:id="1264" w:name="_Toc419222213"/>
        <w:bookmarkStart w:id="1265" w:name="_Toc419222401"/>
        <w:bookmarkEnd w:id="1248"/>
        <w:bookmarkEnd w:id="1249"/>
        <w:bookmarkEnd w:id="1250"/>
        <w:bookmarkEnd w:id="1251"/>
        <w:bookmarkEnd w:id="1252"/>
        <w:bookmarkEnd w:id="1253"/>
        <w:bookmarkEnd w:id="1254"/>
        <w:bookmarkEnd w:id="1255"/>
        <w:bookmarkEnd w:id="1256"/>
        <w:bookmarkEnd w:id="1257"/>
        <w:bookmarkEnd w:id="1258"/>
        <w:bookmarkEnd w:id="1259"/>
        <w:bookmarkEnd w:id="1260"/>
        <w:bookmarkEnd w:id="1261"/>
        <w:bookmarkEnd w:id="1262"/>
        <w:bookmarkEnd w:id="1263"/>
        <w:bookmarkEnd w:id="1264"/>
        <w:bookmarkEnd w:id="1265"/>
      </w:del>
    </w:p>
    <w:p w14:paraId="1F9C87F6" w14:textId="6BF692BD" w:rsidR="00CC3C4C" w:rsidRPr="00183A02" w:rsidDel="00960013" w:rsidRDefault="008C4EE1">
      <w:pPr>
        <w:pStyle w:val="Heading1"/>
        <w:spacing w:line="360" w:lineRule="auto"/>
        <w:jc w:val="both"/>
        <w:rPr>
          <w:del w:id="1266" w:author="laca" w:date="2015-04-27T16:14:00Z"/>
          <w:rFonts w:ascii="Times New Roman" w:hAnsi="Times New Roman" w:cs="Times New Roman"/>
          <w:sz w:val="24"/>
          <w:szCs w:val="24"/>
          <w:rPrChange w:id="1267" w:author="laca" w:date="2015-04-27T16:16:00Z">
            <w:rPr>
              <w:del w:id="1268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269" w:author="laca" w:date="2015-04-27T16:16:00Z">
          <w:pPr>
            <w:spacing w:line="360" w:lineRule="auto"/>
            <w:jc w:val="both"/>
          </w:pPr>
        </w:pPrChange>
      </w:pPr>
      <w:del w:id="1270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27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Kimenetek: </w:delText>
        </w:r>
        <m:oMath>
          <m:r>
            <w:rPr>
              <w:rFonts w:ascii="Cambria Math" w:hAnsi="Cambria Math" w:cs="Times New Roman"/>
              <w:sz w:val="24"/>
              <w:szCs w:val="24"/>
              <w:rPrChange w:id="1272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U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127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17bit előjeles egész érték.</w:delText>
        </w:r>
        <w:r w:rsidR="00C91775" w:rsidRPr="00183A02" w:rsidDel="00960013">
          <w:rPr>
            <w:rFonts w:ascii="Times New Roman" w:hAnsi="Times New Roman" w:cs="Times New Roman"/>
            <w:sz w:val="24"/>
            <w:szCs w:val="24"/>
            <w:rPrChange w:id="127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447790" w:rsidRPr="00183A02" w:rsidDel="00960013">
          <w:rPr>
            <w:rFonts w:ascii="Times New Roman" w:hAnsi="Times New Roman" w:cs="Times New Roman"/>
            <w:sz w:val="24"/>
            <w:szCs w:val="24"/>
            <w:rPrChange w:id="127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 MUXQ a Q paraméterek kiválas</w:delText>
        </w:r>
        <w:r w:rsidR="00FB6996" w:rsidRPr="00183A02" w:rsidDel="00960013">
          <w:rPr>
            <w:rFonts w:ascii="Times New Roman" w:hAnsi="Times New Roman" w:cs="Times New Roman"/>
            <w:sz w:val="24"/>
            <w:szCs w:val="24"/>
            <w:rPrChange w:id="127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ztásáért felelős, valamint a MUX</w:delText>
        </w:r>
        <w:r w:rsidR="00447790" w:rsidRPr="00183A02" w:rsidDel="00960013">
          <w:rPr>
            <w:rFonts w:ascii="Times New Roman" w:hAnsi="Times New Roman" w:cs="Times New Roman"/>
            <w:sz w:val="24"/>
            <w:szCs w:val="24"/>
            <w:rPrChange w:id="127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E az időben késleltetett </w:delText>
        </w:r>
        <m:oMath>
          <m:r>
            <w:rPr>
              <w:rFonts w:ascii="Cambria Math" w:hAnsi="Cambria Math" w:cs="Times New Roman"/>
              <w:sz w:val="24"/>
              <w:szCs w:val="24"/>
              <w:rPrChange w:id="1278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e</m:t>
          </m:r>
        </m:oMath>
        <w:r w:rsidR="00447790" w:rsidRPr="00183A02" w:rsidDel="00960013">
          <w:rPr>
            <w:rFonts w:ascii="Times New Roman" w:hAnsi="Times New Roman" w:cs="Times New Roman"/>
            <w:sz w:val="24"/>
            <w:szCs w:val="24"/>
            <w:rPrChange w:id="127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bemeneti értékek kiválasztásáért felelős. A képen </w:delText>
        </w:r>
      </w:del>
      <w:del w:id="1280" w:author="laca" w:date="2015-04-17T17:01:00Z">
        <w:r w:rsidR="00447790" w:rsidRPr="00183A02" w:rsidDel="001A4247">
          <w:rPr>
            <w:rFonts w:ascii="Times New Roman" w:hAnsi="Times New Roman" w:cs="Times New Roman"/>
            <w:sz w:val="24"/>
            <w:szCs w:val="24"/>
            <w:rPrChange w:id="128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látható</w:delText>
        </w:r>
      </w:del>
      <w:del w:id="1282" w:author="laca" w:date="2015-04-27T16:14:00Z">
        <w:r w:rsidR="00447790" w:rsidRPr="00183A02" w:rsidDel="00960013">
          <w:rPr>
            <w:rFonts w:ascii="Times New Roman" w:hAnsi="Times New Roman" w:cs="Times New Roman"/>
            <w:sz w:val="24"/>
            <w:szCs w:val="24"/>
            <w:rPrChange w:id="128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SZO</w:delText>
        </w:r>
        <w:r w:rsidR="004871F4" w:rsidRPr="00183A02" w:rsidDel="00960013">
          <w:rPr>
            <w:rFonts w:ascii="Times New Roman" w:hAnsi="Times New Roman" w:cs="Times New Roman"/>
            <w:sz w:val="24"/>
            <w:szCs w:val="24"/>
            <w:rPrChange w:id="128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RZÓ modul a két </w:delText>
        </w:r>
        <w:r w:rsidR="008B4F43" w:rsidRPr="00183A02" w:rsidDel="00960013">
          <w:rPr>
            <w:rFonts w:ascii="Times New Roman" w:hAnsi="Times New Roman" w:cs="Times New Roman"/>
            <w:sz w:val="24"/>
            <w:szCs w:val="24"/>
            <w:rPrChange w:id="128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szelekciós</w:delText>
        </w:r>
        <w:r w:rsidR="00C91775" w:rsidRPr="00183A02" w:rsidDel="00960013">
          <w:rPr>
            <w:rFonts w:ascii="Times New Roman" w:hAnsi="Times New Roman" w:cs="Times New Roman"/>
            <w:sz w:val="24"/>
            <w:szCs w:val="24"/>
            <w:rPrChange w:id="128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multiplexertől</w:delText>
        </w:r>
        <w:r w:rsidR="00447790" w:rsidRPr="00183A02" w:rsidDel="00960013">
          <w:rPr>
            <w:rFonts w:ascii="Times New Roman" w:hAnsi="Times New Roman" w:cs="Times New Roman"/>
            <w:sz w:val="24"/>
            <w:szCs w:val="24"/>
            <w:rPrChange w:id="128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kapott értéket </w:delText>
        </w:r>
        <w:r w:rsidR="00742A54" w:rsidRPr="00183A02" w:rsidDel="00960013">
          <w:rPr>
            <w:rFonts w:ascii="Times New Roman" w:hAnsi="Times New Roman" w:cs="Times New Roman"/>
            <w:sz w:val="24"/>
            <w:szCs w:val="24"/>
            <w:rPrChange w:id="128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összeszorozz</w:delText>
        </w:r>
        <w:r w:rsidR="0075051C" w:rsidRPr="00183A02" w:rsidDel="00960013">
          <w:rPr>
            <w:rFonts w:ascii="Times New Roman" w:hAnsi="Times New Roman" w:cs="Times New Roman"/>
            <w:sz w:val="24"/>
            <w:szCs w:val="24"/>
            <w:rPrChange w:id="128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</w:delText>
        </w:r>
        <w:r w:rsidR="00742A54" w:rsidRPr="00183A02" w:rsidDel="00960013">
          <w:rPr>
            <w:rFonts w:ascii="Times New Roman" w:hAnsi="Times New Roman" w:cs="Times New Roman"/>
            <w:sz w:val="24"/>
            <w:szCs w:val="24"/>
            <w:rPrChange w:id="129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w:r w:rsidR="008B4F43" w:rsidRPr="00183A02" w:rsidDel="00960013">
          <w:rPr>
            <w:rFonts w:ascii="Times New Roman" w:hAnsi="Times New Roman" w:cs="Times New Roman"/>
            <w:sz w:val="24"/>
            <w:szCs w:val="24"/>
            <w:rPrChange w:id="129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aztán hozzáadja az ADAT_REG regiszter értékéhez.</w:delText>
        </w:r>
        <w:bookmarkStart w:id="1292" w:name="_Toc417922312"/>
        <w:bookmarkStart w:id="1293" w:name="_Toc417922792"/>
        <w:bookmarkStart w:id="1294" w:name="_Toc417923152"/>
        <w:bookmarkStart w:id="1295" w:name="_Toc417923333"/>
        <w:bookmarkStart w:id="1296" w:name="_Toc417923514"/>
        <w:bookmarkStart w:id="1297" w:name="_Toc417923689"/>
        <w:bookmarkStart w:id="1298" w:name="_Toc419127832"/>
        <w:bookmarkStart w:id="1299" w:name="_Toc419128204"/>
        <w:bookmarkStart w:id="1300" w:name="_Toc419128392"/>
        <w:bookmarkStart w:id="1301" w:name="_Toc419128579"/>
        <w:bookmarkStart w:id="1302" w:name="_Toc419128766"/>
        <w:bookmarkStart w:id="1303" w:name="_Toc419128954"/>
        <w:bookmarkStart w:id="1304" w:name="_Toc419129142"/>
        <w:bookmarkStart w:id="1305" w:name="_Toc419129330"/>
        <w:bookmarkStart w:id="1306" w:name="_Toc419129974"/>
        <w:bookmarkStart w:id="1307" w:name="_Toc419130162"/>
        <w:bookmarkStart w:id="1308" w:name="_Toc419222214"/>
        <w:bookmarkStart w:id="1309" w:name="_Toc419222402"/>
        <w:bookmarkEnd w:id="1292"/>
        <w:bookmarkEnd w:id="1293"/>
        <w:bookmarkEnd w:id="1294"/>
        <w:bookmarkEnd w:id="1295"/>
        <w:bookmarkEnd w:id="1296"/>
        <w:bookmarkEnd w:id="1297"/>
        <w:bookmarkEnd w:id="1298"/>
        <w:bookmarkEnd w:id="1299"/>
        <w:bookmarkEnd w:id="1300"/>
        <w:bookmarkEnd w:id="1301"/>
        <w:bookmarkEnd w:id="1302"/>
        <w:bookmarkEnd w:id="1303"/>
        <w:bookmarkEnd w:id="1304"/>
        <w:bookmarkEnd w:id="1305"/>
        <w:bookmarkEnd w:id="1306"/>
        <w:bookmarkEnd w:id="1307"/>
        <w:bookmarkEnd w:id="1308"/>
        <w:bookmarkEnd w:id="1309"/>
      </w:del>
    </w:p>
    <w:p w14:paraId="5318AC8D" w14:textId="0D8C86AD" w:rsidR="00C9611F" w:rsidRPr="00183A02" w:rsidDel="00960013" w:rsidRDefault="00C9611F">
      <w:pPr>
        <w:pStyle w:val="Heading1"/>
        <w:spacing w:line="360" w:lineRule="auto"/>
        <w:jc w:val="both"/>
        <w:rPr>
          <w:del w:id="1310" w:author="laca" w:date="2015-04-27T16:14:00Z"/>
          <w:rFonts w:ascii="Times New Roman" w:hAnsi="Times New Roman" w:cs="Times New Roman"/>
          <w:sz w:val="24"/>
          <w:szCs w:val="24"/>
        </w:rPr>
        <w:pPrChange w:id="1311" w:author="laca" w:date="2015-04-27T16:16:00Z">
          <w:pPr>
            <w:spacing w:line="360" w:lineRule="auto"/>
            <w:jc w:val="both"/>
          </w:pPr>
        </w:pPrChange>
      </w:pPr>
      <w:del w:id="1312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31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Minden modulértéke szaturálódik abban az esetben, ha túlcsordulna akár negatív vagy pozitív irányba,</w:delText>
        </w:r>
        <w:r w:rsidR="0075051C" w:rsidRPr="00183A02" w:rsidDel="00960013">
          <w:rPr>
            <w:rFonts w:ascii="Times New Roman" w:hAnsi="Times New Roman" w:cs="Times New Roman"/>
            <w:sz w:val="24"/>
            <w:szCs w:val="24"/>
            <w:rPrChange w:id="131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131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így elkerülhetjük azt is</w:delText>
        </w:r>
        <w:r w:rsidR="0075051C" w:rsidRPr="00183A02" w:rsidDel="00960013">
          <w:rPr>
            <w:rFonts w:ascii="Times New Roman" w:hAnsi="Times New Roman" w:cs="Times New Roman"/>
            <w:sz w:val="24"/>
            <w:szCs w:val="24"/>
            <w:rPrChange w:id="131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13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hogy az integráló tag </w:delText>
        </w:r>
        <w:r w:rsidR="00FB6996" w:rsidRPr="00183A02" w:rsidDel="00960013">
          <w:rPr>
            <w:rFonts w:ascii="Times New Roman" w:hAnsi="Times New Roman" w:cs="Times New Roman"/>
            <w:sz w:val="24"/>
            <w:szCs w:val="24"/>
            <w:rPrChange w:id="1318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változatlan hiba bemenete esetén</w:delText>
        </w:r>
      </w:del>
      <w:del w:id="1319" w:author="laca" w:date="2015-04-17T14:38:00Z">
        <w:r w:rsidR="00FB6996" w:rsidRPr="00183A02" w:rsidDel="007B3174">
          <w:rPr>
            <w:rFonts w:ascii="Times New Roman" w:hAnsi="Times New Roman" w:cs="Times New Roman"/>
            <w:sz w:val="24"/>
            <w:szCs w:val="24"/>
          </w:rPr>
          <w:delText xml:space="preserve"> így</w:delText>
        </w:r>
      </w:del>
      <w:del w:id="1320" w:author="laca" w:date="2015-04-27T16:14:00Z">
        <w:r w:rsidR="00FB6996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túlcsordul</w:delText>
        </w:r>
      </w:del>
      <w:del w:id="1321" w:author="laca" w:date="2015-04-17T14:38:00Z">
        <w:r w:rsidR="00FB6996" w:rsidRPr="00183A02" w:rsidDel="007B3174">
          <w:rPr>
            <w:rFonts w:ascii="Times New Roman" w:hAnsi="Times New Roman" w:cs="Times New Roman"/>
            <w:sz w:val="24"/>
            <w:szCs w:val="24"/>
          </w:rPr>
          <w:delText>na</w:delText>
        </w:r>
      </w:del>
      <w:del w:id="1322" w:author="laca" w:date="2015-04-27T16:14:00Z">
        <w:r w:rsidR="00FB6996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és felborítaná a rendszer működését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>.</w:delText>
        </w:r>
        <w:bookmarkStart w:id="1323" w:name="_Toc417922313"/>
        <w:bookmarkStart w:id="1324" w:name="_Toc417922793"/>
        <w:bookmarkStart w:id="1325" w:name="_Toc417923153"/>
        <w:bookmarkStart w:id="1326" w:name="_Toc417923334"/>
        <w:bookmarkStart w:id="1327" w:name="_Toc417923515"/>
        <w:bookmarkStart w:id="1328" w:name="_Toc417923690"/>
        <w:bookmarkStart w:id="1329" w:name="_Toc419127833"/>
        <w:bookmarkStart w:id="1330" w:name="_Toc419128205"/>
        <w:bookmarkStart w:id="1331" w:name="_Toc419128393"/>
        <w:bookmarkStart w:id="1332" w:name="_Toc419128580"/>
        <w:bookmarkStart w:id="1333" w:name="_Toc419128767"/>
        <w:bookmarkStart w:id="1334" w:name="_Toc419128955"/>
        <w:bookmarkStart w:id="1335" w:name="_Toc419129143"/>
        <w:bookmarkStart w:id="1336" w:name="_Toc419129331"/>
        <w:bookmarkStart w:id="1337" w:name="_Toc419129975"/>
        <w:bookmarkStart w:id="1338" w:name="_Toc419130163"/>
        <w:bookmarkStart w:id="1339" w:name="_Toc419222215"/>
        <w:bookmarkStart w:id="1340" w:name="_Toc419222403"/>
        <w:bookmarkEnd w:id="1323"/>
        <w:bookmarkEnd w:id="1324"/>
        <w:bookmarkEnd w:id="1325"/>
        <w:bookmarkEnd w:id="1326"/>
        <w:bookmarkEnd w:id="1327"/>
        <w:bookmarkEnd w:id="1328"/>
        <w:bookmarkEnd w:id="1329"/>
        <w:bookmarkEnd w:id="1330"/>
        <w:bookmarkEnd w:id="1331"/>
        <w:bookmarkEnd w:id="1332"/>
        <w:bookmarkEnd w:id="1333"/>
        <w:bookmarkEnd w:id="1334"/>
        <w:bookmarkEnd w:id="1335"/>
        <w:bookmarkEnd w:id="1336"/>
        <w:bookmarkEnd w:id="1337"/>
        <w:bookmarkEnd w:id="1338"/>
        <w:bookmarkEnd w:id="1339"/>
        <w:bookmarkEnd w:id="1340"/>
      </w:del>
    </w:p>
    <w:p w14:paraId="74A0824C" w14:textId="6986B946" w:rsidR="008B4F43" w:rsidRPr="00183A02" w:rsidDel="00960013" w:rsidRDefault="008B4F43">
      <w:pPr>
        <w:pStyle w:val="Heading1"/>
        <w:spacing w:line="360" w:lineRule="auto"/>
        <w:jc w:val="both"/>
        <w:rPr>
          <w:del w:id="1341" w:author="laca" w:date="2015-04-27T16:14:00Z"/>
          <w:rFonts w:ascii="Times New Roman" w:hAnsi="Times New Roman" w:cs="Times New Roman"/>
          <w:sz w:val="24"/>
          <w:szCs w:val="24"/>
          <w:rPrChange w:id="1342" w:author="laca" w:date="2015-04-27T16:16:00Z">
            <w:rPr>
              <w:del w:id="1343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344" w:author="laca" w:date="2015-04-27T16:16:00Z">
          <w:pPr>
            <w:keepNext/>
            <w:spacing w:line="360" w:lineRule="auto"/>
            <w:jc w:val="both"/>
          </w:pPr>
        </w:pPrChange>
      </w:pPr>
      <w:del w:id="1345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  <w:delText xml:space="preserve">A képen </w:delText>
        </w:r>
      </w:del>
      <w:del w:id="1346" w:author="laca" w:date="2015-04-17T17:01:00Z">
        <w:r w:rsidRPr="00183A02" w:rsidDel="001A4247">
          <w:rPr>
            <w:rFonts w:ascii="Times New Roman" w:hAnsi="Times New Roman" w:cs="Times New Roman"/>
            <w:sz w:val="24"/>
            <w:szCs w:val="24"/>
          </w:rPr>
          <w:delText>látható</w:delText>
        </w:r>
      </w:del>
      <w:del w:id="1347" w:author="laca" w:date="2015-04-17T17:02:00Z">
        <w:r w:rsidRPr="00183A02" w:rsidDel="001A4247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del w:id="134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34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KÉSLELTETŐ</w:delText>
        </w:r>
        <w:r w:rsidR="00742A54" w:rsidRPr="00183A02" w:rsidDel="00960013">
          <w:rPr>
            <w:rFonts w:ascii="Times New Roman" w:hAnsi="Times New Roman" w:cs="Times New Roman"/>
            <w:sz w:val="24"/>
            <w:szCs w:val="24"/>
            <w:rPrChange w:id="135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regiszterek állítják elő </w:delText>
        </w:r>
        <m:oMath>
          <m:r>
            <w:rPr>
              <w:rFonts w:ascii="Cambria Math" w:hAnsi="Cambria Math" w:cs="Times New Roman"/>
              <w:sz w:val="24"/>
              <w:szCs w:val="24"/>
              <w:rPrChange w:id="1351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,,,</m:t>
          </m:r>
        </m:oMath>
        <w:r w:rsidR="00742A54" w:rsidRPr="00183A02" w:rsidDel="00960013">
          <w:rPr>
            <w:rFonts w:ascii="Times New Roman" w:hAnsi="Times New Roman" w:cs="Times New Roman"/>
            <w:sz w:val="24"/>
            <w:szCs w:val="24"/>
            <w:rPrChange w:id="135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múltbeli hiba értékeket, úgy hogy a három regiszter egymás után van láncolva és a  felfutó élére a</w:delText>
        </w:r>
        <w:r w:rsidR="00753ED7" w:rsidRPr="00183A02" w:rsidDel="00960013">
          <w:rPr>
            <w:rFonts w:ascii="Times New Roman" w:hAnsi="Times New Roman" w:cs="Times New Roman"/>
            <w:sz w:val="24"/>
            <w:szCs w:val="24"/>
            <w:rPrChange w:id="135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742A54" w:rsidRPr="00183A02" w:rsidDel="00960013">
          <w:rPr>
            <w:rFonts w:ascii="Times New Roman" w:hAnsi="Times New Roman" w:cs="Times New Roman"/>
            <w:sz w:val="24"/>
            <w:szCs w:val="24"/>
            <w:rPrChange w:id="13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következő regiszterbe csúszik át az érték. A KÉSLELTETŐ1 regiszterbe kerül mindig az aktuális </w:delText>
        </w:r>
        <w:r w:rsidR="000D2DC9" w:rsidRPr="00183A02" w:rsidDel="00960013">
          <w:rPr>
            <w:rFonts w:ascii="Times New Roman" w:hAnsi="Times New Roman" w:cs="Times New Roman"/>
            <w:sz w:val="24"/>
            <w:szCs w:val="24"/>
            <w:rPrChange w:id="135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mintavételezett </w:delText>
        </w:r>
        <w:r w:rsidR="00742A54" w:rsidRPr="00183A02" w:rsidDel="00960013">
          <w:rPr>
            <w:rFonts w:ascii="Times New Roman" w:hAnsi="Times New Roman" w:cs="Times New Roman"/>
            <w:sz w:val="24"/>
            <w:szCs w:val="24"/>
            <w:rPrChange w:id="135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hiba érték</w:delText>
        </w:r>
        <w:r w:rsidR="000D2DC9" w:rsidRPr="00183A02" w:rsidDel="00960013">
          <w:rPr>
            <w:rFonts w:ascii="Times New Roman" w:hAnsi="Times New Roman" w:cs="Times New Roman"/>
            <w:sz w:val="24"/>
            <w:szCs w:val="24"/>
            <w:rPrChange w:id="135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</w:delText>
        </w:r>
        <w:r w:rsidR="00742A54" w:rsidRPr="00183A02" w:rsidDel="00960013">
          <w:rPr>
            <w:rFonts w:ascii="Times New Roman" w:hAnsi="Times New Roman" w:cs="Times New Roman"/>
            <w:sz w:val="24"/>
            <w:szCs w:val="24"/>
            <w:rPrChange w:id="135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bookmarkStart w:id="1359" w:name="_Toc417922314"/>
        <w:bookmarkStart w:id="1360" w:name="_Toc417922794"/>
        <w:bookmarkStart w:id="1361" w:name="_Toc417923154"/>
        <w:bookmarkStart w:id="1362" w:name="_Toc417923335"/>
        <w:bookmarkStart w:id="1363" w:name="_Toc417923516"/>
        <w:bookmarkStart w:id="1364" w:name="_Toc417923691"/>
        <w:bookmarkStart w:id="1365" w:name="_Toc419127834"/>
        <w:bookmarkStart w:id="1366" w:name="_Toc419128206"/>
        <w:bookmarkStart w:id="1367" w:name="_Toc419128394"/>
        <w:bookmarkStart w:id="1368" w:name="_Toc419128581"/>
        <w:bookmarkStart w:id="1369" w:name="_Toc419128768"/>
        <w:bookmarkStart w:id="1370" w:name="_Toc419128956"/>
        <w:bookmarkStart w:id="1371" w:name="_Toc419129144"/>
        <w:bookmarkStart w:id="1372" w:name="_Toc419129332"/>
        <w:bookmarkStart w:id="1373" w:name="_Toc419129976"/>
        <w:bookmarkStart w:id="1374" w:name="_Toc419130164"/>
        <w:bookmarkStart w:id="1375" w:name="_Toc419222216"/>
        <w:bookmarkStart w:id="1376" w:name="_Toc419222404"/>
        <w:bookmarkEnd w:id="1359"/>
        <w:bookmarkEnd w:id="1360"/>
        <w:bookmarkEnd w:id="1361"/>
        <w:bookmarkEnd w:id="1362"/>
        <w:bookmarkEnd w:id="1363"/>
        <w:bookmarkEnd w:id="1364"/>
        <w:bookmarkEnd w:id="1365"/>
        <w:bookmarkEnd w:id="1366"/>
        <w:bookmarkEnd w:id="1367"/>
        <w:bookmarkEnd w:id="1368"/>
        <w:bookmarkEnd w:id="1369"/>
        <w:bookmarkEnd w:id="1370"/>
        <w:bookmarkEnd w:id="1371"/>
        <w:bookmarkEnd w:id="1372"/>
        <w:bookmarkEnd w:id="1373"/>
        <w:bookmarkEnd w:id="1374"/>
        <w:bookmarkEnd w:id="1375"/>
        <w:bookmarkEnd w:id="1376"/>
      </w:del>
    </w:p>
    <w:p w14:paraId="4CB39F16" w14:textId="081CDDDB" w:rsidR="00742A54" w:rsidRPr="00183A02" w:rsidDel="00960013" w:rsidRDefault="00742A54">
      <w:pPr>
        <w:pStyle w:val="Heading1"/>
        <w:spacing w:line="360" w:lineRule="auto"/>
        <w:jc w:val="both"/>
        <w:rPr>
          <w:del w:id="1377" w:author="laca" w:date="2015-04-27T16:14:00Z"/>
          <w:rFonts w:ascii="Times New Roman" w:hAnsi="Times New Roman" w:cs="Times New Roman"/>
          <w:sz w:val="24"/>
          <w:szCs w:val="24"/>
          <w:rPrChange w:id="1378" w:author="laca" w:date="2015-04-27T16:16:00Z">
            <w:rPr>
              <w:del w:id="1379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380" w:author="laca" w:date="2015-04-27T16:16:00Z">
          <w:pPr>
            <w:spacing w:line="360" w:lineRule="auto"/>
            <w:jc w:val="both"/>
          </w:pPr>
        </w:pPrChange>
      </w:pPr>
      <w:del w:id="1381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38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Az </w:delText>
        </w:r>
      </w:del>
      <w:del w:id="1383" w:author="laca" w:date="2015-04-17T17:02:00Z">
        <w:r w:rsidRPr="00183A02" w:rsidDel="001A4247">
          <w:rPr>
            <w:rFonts w:ascii="Times New Roman" w:hAnsi="Times New Roman" w:cs="Times New Roman"/>
            <w:sz w:val="24"/>
            <w:szCs w:val="24"/>
            <w:rPrChange w:id="138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állapot</w:delText>
        </w:r>
      </w:del>
      <w:del w:id="1385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38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számláló csak a regiszterek </w:delText>
        </w:r>
        <w:r w:rsidR="00C91775" w:rsidRPr="00183A02" w:rsidDel="00960013">
          <w:rPr>
            <w:rFonts w:ascii="Times New Roman" w:hAnsi="Times New Roman" w:cs="Times New Roman"/>
            <w:sz w:val="24"/>
            <w:szCs w:val="24"/>
            <w:rPrChange w:id="138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elcsúsztatása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138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után indul el, </w:delText>
        </w:r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38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amelyet a fent látható késleltető elemek segítségével valósítunk meg.</w:delText>
        </w:r>
        <w:bookmarkStart w:id="1390" w:name="_Toc417922315"/>
        <w:bookmarkStart w:id="1391" w:name="_Toc417922795"/>
        <w:bookmarkStart w:id="1392" w:name="_Toc417923155"/>
        <w:bookmarkStart w:id="1393" w:name="_Toc417923336"/>
        <w:bookmarkStart w:id="1394" w:name="_Toc417923517"/>
        <w:bookmarkStart w:id="1395" w:name="_Toc417923692"/>
        <w:bookmarkStart w:id="1396" w:name="_Toc419127835"/>
        <w:bookmarkStart w:id="1397" w:name="_Toc419128207"/>
        <w:bookmarkStart w:id="1398" w:name="_Toc419128395"/>
        <w:bookmarkStart w:id="1399" w:name="_Toc419128582"/>
        <w:bookmarkStart w:id="1400" w:name="_Toc419128769"/>
        <w:bookmarkStart w:id="1401" w:name="_Toc419128957"/>
        <w:bookmarkStart w:id="1402" w:name="_Toc419129145"/>
        <w:bookmarkStart w:id="1403" w:name="_Toc419129333"/>
        <w:bookmarkStart w:id="1404" w:name="_Toc419129977"/>
        <w:bookmarkStart w:id="1405" w:name="_Toc419130165"/>
        <w:bookmarkStart w:id="1406" w:name="_Toc419222217"/>
        <w:bookmarkStart w:id="1407" w:name="_Toc419222405"/>
        <w:bookmarkEnd w:id="1390"/>
        <w:bookmarkEnd w:id="1391"/>
        <w:bookmarkEnd w:id="1392"/>
        <w:bookmarkEnd w:id="1393"/>
        <w:bookmarkEnd w:id="1394"/>
        <w:bookmarkEnd w:id="1395"/>
        <w:bookmarkEnd w:id="1396"/>
        <w:bookmarkEnd w:id="1397"/>
        <w:bookmarkEnd w:id="1398"/>
        <w:bookmarkEnd w:id="1399"/>
        <w:bookmarkEnd w:id="1400"/>
        <w:bookmarkEnd w:id="1401"/>
        <w:bookmarkEnd w:id="1402"/>
        <w:bookmarkEnd w:id="1403"/>
        <w:bookmarkEnd w:id="1404"/>
        <w:bookmarkEnd w:id="1405"/>
        <w:bookmarkEnd w:id="1406"/>
        <w:bookmarkEnd w:id="1407"/>
      </w:del>
    </w:p>
    <w:p w14:paraId="21EAE40A" w14:textId="3C60FD79" w:rsidR="00E60B91" w:rsidRPr="00183A02" w:rsidDel="00960013" w:rsidRDefault="00FB6996">
      <w:pPr>
        <w:pStyle w:val="Heading1"/>
        <w:spacing w:line="360" w:lineRule="auto"/>
        <w:jc w:val="both"/>
        <w:rPr>
          <w:del w:id="1408" w:author="laca" w:date="2015-04-27T16:14:00Z"/>
          <w:rFonts w:ascii="Times New Roman" w:hAnsi="Times New Roman" w:cs="Times New Roman"/>
          <w:sz w:val="24"/>
          <w:szCs w:val="24"/>
          <w:rPrChange w:id="1409" w:author="laca" w:date="2015-04-27T16:16:00Z">
            <w:rPr>
              <w:del w:id="1410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411" w:author="laca" w:date="2015-04-27T16:16:00Z">
          <w:pPr>
            <w:spacing w:line="360" w:lineRule="auto"/>
            <w:jc w:val="both"/>
          </w:pPr>
        </w:pPrChange>
      </w:pPr>
      <w:del w:id="1412" w:author="laca" w:date="2015-04-27T16:14:00Z"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1413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14560" behindDoc="0" locked="0" layoutInCell="1" allowOverlap="1" wp14:anchorId="5D2FE949" wp14:editId="463A585A">
                  <wp:simplePos x="0" y="0"/>
                  <wp:positionH relativeFrom="margin">
                    <wp:align>left</wp:align>
                  </wp:positionH>
                  <wp:positionV relativeFrom="paragraph">
                    <wp:posOffset>351</wp:posOffset>
                  </wp:positionV>
                  <wp:extent cx="5614174" cy="3636010"/>
                  <wp:effectExtent l="0" t="0" r="5715" b="2540"/>
                  <wp:wrapTopAndBottom/>
                  <wp:docPr id="84" name="Group 8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614174" cy="3636010"/>
                            <a:chOff x="0" y="0"/>
                            <a:chExt cx="5614174" cy="3636010"/>
                          </a:xfrm>
                        </wpg:grpSpPr>
                        <wps:wsp>
                          <wps:cNvPr id="46" name="Text Box 46"/>
                          <wps:cNvSpPr txBox="1"/>
                          <wps:spPr>
                            <a:xfrm>
                              <a:off x="47764" y="3404870"/>
                              <a:ext cx="556641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3ADA7C0" w14:textId="3697178B" w:rsidR="00B8312C" w:rsidRPr="00153356" w:rsidRDefault="00B8312C" w:rsidP="00601F81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7</w:t>
                                </w:r>
                                <w:r>
                                  <w:fldChar w:fldCharType="end"/>
                                </w:r>
                                <w:del w:id="1414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3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 PID felépítése System Generatorban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76" name="Picture 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6410" cy="32899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a:graphicData>
                  </a:graphic>
                </wp:anchor>
              </w:drawing>
            </mc:Choice>
            <mc:Fallback>
              <w:pict>
                <v:group w14:anchorId="5D2FE949" id="Group 84" o:spid="_x0000_s1063" style="position:absolute;left:0;text-align:left;margin-left:0;margin-top:.05pt;width:442.05pt;height:286.3pt;z-index:251714560;mso-position-horizontal:left;mso-position-horizontal-relative:margin" coordsize="56141,3636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">
                  <v:shape id="Text Box 46" o:spid="_x0000_s1064" type="#_x0000_t202" style="position:absolute;left:477;top:34048;width:55664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eJN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vIC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WeJNMYAAADbAAAADwAAAAAAAAAAAAAAAACYAgAAZHJz&#10;L2Rvd25yZXYueG1sUEsFBgAAAAAEAAQA9QAAAIsDAAAAAA==&#10;" stroked="f">
                    <v:textbox style="mso-fit-shape-to-text:t" inset="0,0,0,0">
                      <w:txbxContent>
                        <w:p w14:paraId="13ADA7C0" w14:textId="3697178B" w:rsidR="00B8312C" w:rsidRPr="00153356" w:rsidRDefault="00B8312C" w:rsidP="00601F81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7</w:t>
                          </w:r>
                          <w:r>
                            <w:fldChar w:fldCharType="end"/>
                          </w:r>
                          <w:del w:id="1415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3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 PID felépítése System Generatorban</w:t>
                          </w:r>
                        </w:p>
                      </w:txbxContent>
                    </v:textbox>
                  </v:shape>
                  <v:shape id="Picture 76" o:spid="_x0000_s1065" type="#_x0000_t75" style="position:absolute;width:55664;height:328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rJWLEAAAA2wAAAA8AAABkcnMvZG93bnJldi54bWxEj0FrwkAUhO9C/8PyCr3ppj1YSbOKWIT2&#10;ktYopN4e2Wc2mH0bsluT/vuuIHgcZuYbJluNthUX6n3jWMHzLAFBXDndcK3gsN9OFyB8QNbYOiYF&#10;f+RhtXyYZJhqN/COLkWoRYSwT1GBCaFLpfSVIYt+5jri6J1cbzFE2ddS9zhEuG3lS5LMpcWG44LB&#10;jjaGqnPxaxV8cX7cNue8tJ/fx82+fKfC/JBST4/j+g1EoDHcw7f2h1bwOofrl/gD5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+rJWLEAAAA2wAAAA8AAAAAAAAAAAAAAAAA&#10;nwIAAGRycy9kb3ducmV2LnhtbFBLBQYAAAAABAAEAPcAAACQAwAAAAA=&#10;">
                    <v:imagedata r:id="rId28" o:title=""/>
                    <v:path arrowok="t"/>
                  </v:shape>
                  <w10:wrap type="topAndBottom" anchorx="margin"/>
                </v:group>
              </w:pict>
            </mc:Fallback>
          </mc:AlternateContent>
        </w:r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1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Az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4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él detektáló</w:delText>
        </w:r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elemet </w:delText>
        </w:r>
        <w:r w:rsidR="00D27355" w:rsidRPr="00183A02" w:rsidDel="00960013">
          <w:rPr>
            <w:rFonts w:ascii="Times New Roman" w:hAnsi="Times New Roman" w:cs="Times New Roman"/>
            <w:sz w:val="24"/>
            <w:szCs w:val="24"/>
            <w:rPrChange w:id="14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egy tagadó kapó (inverter) </w:delText>
        </w:r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2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valamint </w:delText>
        </w:r>
        <w:r w:rsidR="00D27355" w:rsidRPr="00183A02" w:rsidDel="00960013">
          <w:rPr>
            <w:rFonts w:ascii="Times New Roman" w:hAnsi="Times New Roman" w:cs="Times New Roman"/>
            <w:sz w:val="24"/>
            <w:szCs w:val="24"/>
            <w:rPrChange w:id="14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egy és kapú (logical)</w:delText>
        </w:r>
      </w:del>
      <w:del w:id="1422" w:author="laca" w:date="2015-04-17T19:25:00Z">
        <w:r w:rsidR="00B46A2F" w:rsidRPr="00183A02" w:rsidDel="004A68D5">
          <w:rPr>
            <w:rFonts w:ascii="Times New Roman" w:hAnsi="Times New Roman" w:cs="Times New Roman"/>
            <w:sz w:val="24"/>
            <w:szCs w:val="24"/>
            <w:rPrChange w:id="14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 </w:delText>
        </w:r>
      </w:del>
      <w:del w:id="1424" w:author="laca" w:date="2015-04-27T16:14:00Z"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4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biztosítják</w:delText>
        </w:r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2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, mégpedig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42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úgy</w:delText>
        </w:r>
      </w:del>
      <w:ins w:id="1429" w:author="stbrassai" w:date="2015-04-17T21:05:00Z">
        <w:del w:id="1430" w:author="laca" w:date="2015-04-27T16:14:00Z">
          <w:r w:rsidR="00FF33A2" w:rsidRPr="00183A02" w:rsidDel="00960013">
            <w:rPr>
              <w:rFonts w:ascii="Times New Roman" w:hAnsi="Times New Roman" w:cs="Times New Roman"/>
              <w:sz w:val="24"/>
              <w:szCs w:val="24"/>
              <w:rPrChange w:id="1431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,</w:delText>
          </w:r>
        </w:del>
      </w:ins>
      <w:del w:id="1432" w:author="laca" w:date="2015-04-27T16:14:00Z"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3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hogy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43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figyeljük</w:delText>
        </w:r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3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43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egyazon</w:delText>
        </w:r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3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jel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43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előbbi</w:delText>
        </w:r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3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44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periódusban</w:delText>
        </w:r>
        <w:r w:rsidR="00B46A2F" w:rsidRPr="00183A02" w:rsidDel="00960013">
          <w:rPr>
            <w:rFonts w:ascii="Times New Roman" w:hAnsi="Times New Roman" w:cs="Times New Roman"/>
            <w:sz w:val="24"/>
            <w:szCs w:val="24"/>
            <w:rPrChange w:id="144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az értéket és összehasonlítva a két értéket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44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tudjuk detektálni az élet.</w:delText>
        </w:r>
        <w:bookmarkStart w:id="1443" w:name="_Toc417922316"/>
        <w:bookmarkStart w:id="1444" w:name="_Toc417922796"/>
        <w:bookmarkStart w:id="1445" w:name="_Toc417923156"/>
        <w:bookmarkStart w:id="1446" w:name="_Toc417923337"/>
        <w:bookmarkStart w:id="1447" w:name="_Toc417923518"/>
        <w:bookmarkStart w:id="1448" w:name="_Toc417923693"/>
        <w:bookmarkStart w:id="1449" w:name="_Toc419127836"/>
        <w:bookmarkStart w:id="1450" w:name="_Toc419128208"/>
        <w:bookmarkStart w:id="1451" w:name="_Toc419128396"/>
        <w:bookmarkStart w:id="1452" w:name="_Toc419128583"/>
        <w:bookmarkStart w:id="1453" w:name="_Toc419128770"/>
        <w:bookmarkStart w:id="1454" w:name="_Toc419128958"/>
        <w:bookmarkStart w:id="1455" w:name="_Toc419129146"/>
        <w:bookmarkStart w:id="1456" w:name="_Toc419129334"/>
        <w:bookmarkStart w:id="1457" w:name="_Toc419129978"/>
        <w:bookmarkStart w:id="1458" w:name="_Toc419130166"/>
        <w:bookmarkStart w:id="1459" w:name="_Toc419222218"/>
        <w:bookmarkStart w:id="1460" w:name="_Toc419222406"/>
        <w:bookmarkEnd w:id="1443"/>
        <w:bookmarkEnd w:id="1444"/>
        <w:bookmarkEnd w:id="1445"/>
        <w:bookmarkEnd w:id="1446"/>
        <w:bookmarkEnd w:id="1447"/>
        <w:bookmarkEnd w:id="1448"/>
        <w:bookmarkEnd w:id="1449"/>
        <w:bookmarkEnd w:id="1450"/>
        <w:bookmarkEnd w:id="1451"/>
        <w:bookmarkEnd w:id="1452"/>
        <w:bookmarkEnd w:id="1453"/>
        <w:bookmarkEnd w:id="1454"/>
        <w:bookmarkEnd w:id="1455"/>
        <w:bookmarkEnd w:id="1456"/>
        <w:bookmarkEnd w:id="1457"/>
        <w:bookmarkEnd w:id="1458"/>
        <w:bookmarkEnd w:id="1459"/>
        <w:bookmarkEnd w:id="1460"/>
      </w:del>
    </w:p>
    <w:p w14:paraId="4B3B0D54" w14:textId="40111DF2" w:rsidR="00381ACB" w:rsidRPr="00183A02" w:rsidDel="00960013" w:rsidRDefault="00C91775">
      <w:pPr>
        <w:pStyle w:val="Heading1"/>
        <w:spacing w:line="360" w:lineRule="auto"/>
        <w:jc w:val="both"/>
        <w:rPr>
          <w:del w:id="1461" w:author="laca" w:date="2015-04-27T16:14:00Z"/>
          <w:rFonts w:ascii="Times New Roman" w:hAnsi="Times New Roman" w:cs="Times New Roman"/>
          <w:rPrChange w:id="1462" w:author="laca" w:date="2015-04-27T16:16:00Z">
            <w:rPr>
              <w:del w:id="1463" w:author="laca" w:date="2015-04-27T16:14:00Z"/>
              <w:noProof/>
            </w:rPr>
          </w:rPrChange>
        </w:rPr>
        <w:pPrChange w:id="1464" w:author="laca" w:date="2015-04-27T16:16:00Z">
          <w:pPr>
            <w:pStyle w:val="Heading3"/>
            <w:spacing w:line="360" w:lineRule="auto"/>
            <w:jc w:val="both"/>
          </w:pPr>
        </w:pPrChange>
      </w:pPr>
      <w:del w:id="1465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466" w:author="laca" w:date="2015-04-27T16:16:00Z">
              <w:rPr/>
            </w:rPrChange>
          </w:rPr>
          <w:delText xml:space="preserve">Szoftveres 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  <w:rPrChange w:id="1467" w:author="laca" w:date="2015-04-27T16:16:00Z">
              <w:rPr/>
            </w:rPrChange>
          </w:rPr>
          <w:delText>Szimulációs eredmények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1468" w:author="laca" w:date="2015-04-27T16:16:00Z">
              <w:rPr/>
            </w:rPrChange>
          </w:rPr>
          <w:delText xml:space="preserve"> </w:delText>
        </w:r>
        <w:bookmarkStart w:id="1469" w:name="_Toc417922317"/>
        <w:bookmarkStart w:id="1470" w:name="_Toc417922797"/>
        <w:bookmarkStart w:id="1471" w:name="_Toc417923157"/>
        <w:bookmarkStart w:id="1472" w:name="_Toc417923338"/>
        <w:bookmarkStart w:id="1473" w:name="_Toc417923519"/>
        <w:bookmarkStart w:id="1474" w:name="_Toc417923694"/>
        <w:bookmarkStart w:id="1475" w:name="_Toc419127837"/>
        <w:bookmarkStart w:id="1476" w:name="_Toc419128209"/>
        <w:bookmarkStart w:id="1477" w:name="_Toc419128397"/>
        <w:bookmarkStart w:id="1478" w:name="_Toc419128584"/>
        <w:bookmarkStart w:id="1479" w:name="_Toc419128771"/>
        <w:bookmarkStart w:id="1480" w:name="_Toc419128959"/>
        <w:bookmarkStart w:id="1481" w:name="_Toc419129147"/>
        <w:bookmarkStart w:id="1482" w:name="_Toc419129335"/>
        <w:bookmarkStart w:id="1483" w:name="_Toc419129979"/>
        <w:bookmarkStart w:id="1484" w:name="_Toc419130167"/>
        <w:bookmarkStart w:id="1485" w:name="_Toc419222219"/>
        <w:bookmarkStart w:id="1486" w:name="_Toc419222407"/>
        <w:bookmarkEnd w:id="1469"/>
        <w:bookmarkEnd w:id="1470"/>
        <w:bookmarkEnd w:id="1471"/>
        <w:bookmarkEnd w:id="1472"/>
        <w:bookmarkEnd w:id="1473"/>
        <w:bookmarkEnd w:id="1474"/>
        <w:bookmarkEnd w:id="1475"/>
        <w:bookmarkEnd w:id="1476"/>
        <w:bookmarkEnd w:id="1477"/>
        <w:bookmarkEnd w:id="1478"/>
        <w:bookmarkEnd w:id="1479"/>
        <w:bookmarkEnd w:id="1480"/>
        <w:bookmarkEnd w:id="1481"/>
        <w:bookmarkEnd w:id="1482"/>
        <w:bookmarkEnd w:id="1483"/>
        <w:bookmarkEnd w:id="1484"/>
        <w:bookmarkEnd w:id="1485"/>
        <w:bookmarkEnd w:id="1486"/>
      </w:del>
    </w:p>
    <w:p w14:paraId="337B241C" w14:textId="61418274" w:rsidR="00E60B91" w:rsidRPr="00183A02" w:rsidDel="00960013" w:rsidRDefault="00C01170">
      <w:pPr>
        <w:pStyle w:val="Heading1"/>
        <w:spacing w:line="360" w:lineRule="auto"/>
        <w:jc w:val="both"/>
        <w:rPr>
          <w:del w:id="1487" w:author="laca" w:date="2015-04-27T16:14:00Z"/>
          <w:rFonts w:ascii="Times New Roman" w:hAnsi="Times New Roman" w:cs="Times New Roman"/>
          <w:sz w:val="24"/>
          <w:szCs w:val="24"/>
          <w:rPrChange w:id="1488" w:author="laca" w:date="2015-04-27T16:16:00Z">
            <w:rPr>
              <w:del w:id="1489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490" w:author="laca" w:date="2015-04-27T16:16:00Z">
          <w:pPr>
            <w:spacing w:line="360" w:lineRule="auto"/>
            <w:ind w:firstLine="720"/>
            <w:jc w:val="both"/>
          </w:pPr>
        </w:pPrChange>
      </w:pPr>
      <w:del w:id="1491" w:author="laca" w:date="2015-04-27T16:14:00Z"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1492" w:author="Unknown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18656" behindDoc="0" locked="0" layoutInCell="1" allowOverlap="1" wp14:anchorId="0262E0EB" wp14:editId="475C5FB1">
                  <wp:simplePos x="0" y="0"/>
                  <wp:positionH relativeFrom="page">
                    <wp:posOffset>1252220</wp:posOffset>
                  </wp:positionH>
                  <wp:positionV relativeFrom="paragraph">
                    <wp:posOffset>207010</wp:posOffset>
                  </wp:positionV>
                  <wp:extent cx="5104765" cy="3128645"/>
                  <wp:effectExtent l="0" t="0" r="635" b="0"/>
                  <wp:wrapTopAndBottom/>
                  <wp:docPr id="87" name="Group 8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104765" cy="3128645"/>
                            <a:chOff x="59959" y="-163774"/>
                            <a:chExt cx="5790610" cy="3336679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59" y="-163774"/>
                              <a:ext cx="5431790" cy="29337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6" name="Text Box 86"/>
                          <wps:cNvSpPr txBox="1"/>
                          <wps:spPr>
                            <a:xfrm>
                              <a:off x="186782" y="2816185"/>
                              <a:ext cx="5663787" cy="35672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B2F776A" w14:textId="584C008E" w:rsidR="00B8312C" w:rsidRPr="00115F37" w:rsidRDefault="00B8312C" w:rsidP="00FB6996">
                                <w:pPr>
                                  <w:pStyle w:val="Caption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8</w:t>
                                </w:r>
                                <w:r>
                                  <w:fldChar w:fldCharType="end"/>
                                </w:r>
                                <w:del w:id="1493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4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Szimulációs eredmény amely tükrözi a konstans bementre a számolási lépéseket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0262E0EB" id="Group 87" o:spid="_x0000_s1066" style="position:absolute;left:0;text-align:left;margin-left:98.6pt;margin-top:16.3pt;width:401.95pt;height:246.35pt;z-index:251718656;mso-position-horizontal-relative:page;mso-width-relative:margin;mso-height-relative:margin" coordorigin="599,-1637" coordsize="57906,3336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">
                  <v:shape id="Picture 15" o:spid="_x0000_s1067" type="#_x0000_t75" style="position:absolute;left:599;top:-1637;width:54318;height:29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2e6DCAAAA2wAAAA8AAABkcnMvZG93bnJldi54bWxET0trwkAQvgv+h2WEXsRsLFRKmlWktFLB&#10;i2krOQ7ZaRLMzobsNo9/7xYK3ubje066G00jeupcbVnBOopBEBdW11wq+Pp8Xz2DcB5ZY2OZFEzk&#10;YLedz1JMtB34TH3mSxFC2CWooPK+TaR0RUUGXWRb4sD92M6gD7Arpe5wCOGmkY9xvJEGaw4NFbb0&#10;WlFxzX6NgvxIQ3bMcPrW+VtxWQ4Hsz4dlHpYjPsXEJ5Gfxf/uz90mP8Ef7+EA+T2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tnugwgAAANsAAAAPAAAAAAAAAAAAAAAAAJ8C&#10;AABkcnMvZG93bnJldi54bWxQSwUGAAAAAAQABAD3AAAAjgMAAAAA&#10;">
                    <v:imagedata r:id="rId30" o:title=""/>
                    <v:path arrowok="t"/>
                  </v:shape>
                  <v:shape id="Text Box 86" o:spid="_x0000_s1068" type="#_x0000_t202" style="position:absolute;left:1867;top:28161;width:56638;height:35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18NsQA&#10;AADbAAAADwAAAGRycy9kb3ducmV2LnhtbESPQWvCQBSE7wX/w/IEL0U35hAkdZWatOChPWjF8yP7&#10;TEKzb8PuapJ/3y0Uehxm5htmux9NJx7kfGtZwXqVgCCurG65VnD5el9uQPiArLGzTAom8rDfzZ62&#10;mGs78Ike51CLCGGfo4ImhD6X0lcNGfQr2xNH72adwRClq6V2OES46WSaJJk02HJcaLCnoqHq+3w3&#10;CrLS3YcTF8/l5e0DP/s6vR6mq1KL+fj6AiLQGP7Df+2jVrDJ4PdL/AF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NfDbEAAAA2wAAAA8AAAAAAAAAAAAAAAAAmAIAAGRycy9k&#10;b3ducmV2LnhtbFBLBQYAAAAABAAEAPUAAACJAwAAAAA=&#10;" stroked="f">
                    <v:textbox inset="0,0,0,0">
                      <w:txbxContent>
                        <w:p w14:paraId="0B2F776A" w14:textId="584C008E" w:rsidR="00B8312C" w:rsidRPr="00115F37" w:rsidRDefault="00B8312C" w:rsidP="00FB6996">
                          <w:pPr>
                            <w:pStyle w:val="Caption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  <w:del w:id="1494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4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Szimulációs eredmény amely tükrözi a konstans bementre a számolási lépéseket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A szimulációk során a számítások eredményét ellenőriztem </w:delText>
        </w:r>
        <w:r w:rsidR="00C91775" w:rsidRPr="00183A02" w:rsidDel="00960013">
          <w:rPr>
            <w:rFonts w:ascii="Times New Roman" w:hAnsi="Times New Roman" w:cs="Times New Roman"/>
            <w:sz w:val="24"/>
            <w:szCs w:val="24"/>
          </w:rPr>
          <w:delText>le</w:delText>
        </w:r>
        <w:r w:rsidR="0075051C" w:rsidRPr="00183A02" w:rsidDel="00960013">
          <w:rPr>
            <w:rFonts w:ascii="Times New Roman" w:hAnsi="Times New Roman" w:cs="Times New Roman"/>
            <w:sz w:val="24"/>
            <w:szCs w:val="24"/>
          </w:rPr>
          <w:delText>,</w:delText>
        </w:r>
        <w:r w:rsidR="00C91775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amelyeket SYSTEM GENERATORban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végeztem el, az eredményeket majd összehasonlítottam a </w:delText>
        </w:r>
        <w:r w:rsidR="008C4EE1" w:rsidRPr="00183A02" w:rsidDel="00960013">
          <w:rPr>
            <w:rFonts w:ascii="Times New Roman" w:hAnsi="Times New Roman" w:cs="Times New Roman"/>
            <w:sz w:val="24"/>
            <w:szCs w:val="24"/>
          </w:rPr>
          <w:delText>manuálisan</w:delText>
        </w:r>
        <w:r w:rsidR="00E60B91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számolt értékekkel.</w:delText>
        </w:r>
        <w:bookmarkStart w:id="1495" w:name="_Toc417922318"/>
        <w:bookmarkStart w:id="1496" w:name="_Toc417922798"/>
        <w:bookmarkStart w:id="1497" w:name="_Toc417923158"/>
        <w:bookmarkStart w:id="1498" w:name="_Toc417923339"/>
        <w:bookmarkStart w:id="1499" w:name="_Toc417923520"/>
        <w:bookmarkStart w:id="1500" w:name="_Toc417923695"/>
        <w:bookmarkStart w:id="1501" w:name="_Toc419127838"/>
        <w:bookmarkStart w:id="1502" w:name="_Toc419128210"/>
        <w:bookmarkStart w:id="1503" w:name="_Toc419128398"/>
        <w:bookmarkStart w:id="1504" w:name="_Toc419128585"/>
        <w:bookmarkStart w:id="1505" w:name="_Toc419128772"/>
        <w:bookmarkStart w:id="1506" w:name="_Toc419128960"/>
        <w:bookmarkStart w:id="1507" w:name="_Toc419129148"/>
        <w:bookmarkStart w:id="1508" w:name="_Toc419129336"/>
        <w:bookmarkStart w:id="1509" w:name="_Toc419129980"/>
        <w:bookmarkStart w:id="1510" w:name="_Toc419130168"/>
        <w:bookmarkStart w:id="1511" w:name="_Toc419222220"/>
        <w:bookmarkStart w:id="1512" w:name="_Toc419222408"/>
        <w:bookmarkEnd w:id="1495"/>
        <w:bookmarkEnd w:id="1496"/>
        <w:bookmarkEnd w:id="1497"/>
        <w:bookmarkEnd w:id="1498"/>
        <w:bookmarkEnd w:id="1499"/>
        <w:bookmarkEnd w:id="1500"/>
        <w:bookmarkEnd w:id="1501"/>
        <w:bookmarkEnd w:id="1502"/>
        <w:bookmarkEnd w:id="1503"/>
        <w:bookmarkEnd w:id="1504"/>
        <w:bookmarkEnd w:id="1505"/>
        <w:bookmarkEnd w:id="1506"/>
        <w:bookmarkEnd w:id="1507"/>
        <w:bookmarkEnd w:id="1508"/>
        <w:bookmarkEnd w:id="1509"/>
        <w:bookmarkEnd w:id="1510"/>
        <w:bookmarkEnd w:id="1511"/>
        <w:bookmarkEnd w:id="1512"/>
      </w:del>
    </w:p>
    <w:p w14:paraId="03073430" w14:textId="6CD5C08F" w:rsidR="005C056A" w:rsidRPr="00183A02" w:rsidDel="00960013" w:rsidRDefault="00E60B91">
      <w:pPr>
        <w:pStyle w:val="Heading1"/>
        <w:spacing w:line="360" w:lineRule="auto"/>
        <w:jc w:val="both"/>
        <w:rPr>
          <w:del w:id="1513" w:author="laca" w:date="2015-04-27T16:14:00Z"/>
          <w:rFonts w:ascii="Times New Roman" w:hAnsi="Times New Roman" w:cs="Times New Roman"/>
          <w:sz w:val="24"/>
          <w:szCs w:val="24"/>
          <w:rPrChange w:id="1514" w:author="laca" w:date="2015-04-27T16:16:00Z">
            <w:rPr>
              <w:del w:id="1515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516" w:author="laca" w:date="2015-04-27T16:16:00Z">
          <w:pPr>
            <w:spacing w:line="360" w:lineRule="auto"/>
            <w:jc w:val="both"/>
          </w:pPr>
        </w:pPrChange>
      </w:pPr>
      <w:del w:id="1517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5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Bemeneti </w:delText>
        </w:r>
        <w:r w:rsidR="005C056A" w:rsidRPr="00183A02" w:rsidDel="00960013">
          <w:rPr>
            <w:rFonts w:ascii="Times New Roman" w:hAnsi="Times New Roman" w:cs="Times New Roman"/>
            <w:sz w:val="24"/>
            <w:szCs w:val="24"/>
            <w:rPrChange w:id="15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paraméterek: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152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m:oMath>
          <m:r>
            <w:rPr>
              <w:rFonts w:ascii="Cambria Math" w:hAnsi="Cambria Math" w:cs="Times New Roman"/>
              <w:sz w:val="24"/>
              <w:szCs w:val="24"/>
              <w:rPrChange w:id="1521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=3, =5, =10</m:t>
          </m:r>
        </m:oMath>
        <w:r w:rsidR="005C056A" w:rsidRPr="00183A02" w:rsidDel="00960013">
          <w:rPr>
            <w:rFonts w:ascii="Times New Roman" w:hAnsi="Times New Roman" w:cs="Times New Roman"/>
            <w:sz w:val="24"/>
            <w:szCs w:val="24"/>
            <w:rPrChange w:id="152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15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bemenet </w:delText>
        </w:r>
        <w:r w:rsidR="005C056A" w:rsidRPr="00183A02" w:rsidDel="00960013">
          <w:rPr>
            <w:rFonts w:ascii="Times New Roman" w:hAnsi="Times New Roman" w:cs="Times New Roman"/>
            <w:sz w:val="24"/>
            <w:szCs w:val="24"/>
            <w:rPrChange w:id="15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konstans: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15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m:oMath>
          <m:r>
            <w:rPr>
              <w:rFonts w:ascii="Cambria Math" w:hAnsi="Cambria Math" w:cs="Times New Roman"/>
              <w:sz w:val="24"/>
              <w:szCs w:val="24"/>
              <w:rPrChange w:id="1526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e=2</m:t>
          </m:r>
        </m:oMath>
        <w:bookmarkStart w:id="1527" w:name="_Toc417922319"/>
        <w:bookmarkStart w:id="1528" w:name="_Toc417922799"/>
        <w:bookmarkStart w:id="1529" w:name="_Toc417923159"/>
        <w:bookmarkStart w:id="1530" w:name="_Toc417923340"/>
        <w:bookmarkStart w:id="1531" w:name="_Toc417923521"/>
        <w:bookmarkStart w:id="1532" w:name="_Toc417923696"/>
        <w:bookmarkStart w:id="1533" w:name="_Toc419127839"/>
        <w:bookmarkStart w:id="1534" w:name="_Toc419128211"/>
        <w:bookmarkStart w:id="1535" w:name="_Toc419128399"/>
        <w:bookmarkStart w:id="1536" w:name="_Toc419128586"/>
        <w:bookmarkStart w:id="1537" w:name="_Toc419128773"/>
        <w:bookmarkStart w:id="1538" w:name="_Toc419128961"/>
        <w:bookmarkStart w:id="1539" w:name="_Toc419129149"/>
        <w:bookmarkStart w:id="1540" w:name="_Toc419129337"/>
        <w:bookmarkStart w:id="1541" w:name="_Toc419129981"/>
        <w:bookmarkStart w:id="1542" w:name="_Toc419130169"/>
        <w:bookmarkStart w:id="1543" w:name="_Toc419222221"/>
        <w:bookmarkStart w:id="1544" w:name="_Toc419222409"/>
        <w:bookmarkEnd w:id="1527"/>
        <w:bookmarkEnd w:id="1528"/>
        <w:bookmarkEnd w:id="1529"/>
        <w:bookmarkEnd w:id="1530"/>
        <w:bookmarkEnd w:id="1531"/>
        <w:bookmarkEnd w:id="1532"/>
        <w:bookmarkEnd w:id="1533"/>
        <w:bookmarkEnd w:id="1534"/>
        <w:bookmarkEnd w:id="1535"/>
        <w:bookmarkEnd w:id="1536"/>
        <w:bookmarkEnd w:id="1537"/>
        <w:bookmarkEnd w:id="1538"/>
        <w:bookmarkEnd w:id="1539"/>
        <w:bookmarkEnd w:id="1540"/>
        <w:bookmarkEnd w:id="1541"/>
        <w:bookmarkEnd w:id="1542"/>
        <w:bookmarkEnd w:id="1543"/>
        <w:bookmarkEnd w:id="1544"/>
      </w:del>
    </w:p>
    <w:p w14:paraId="4669CB29" w14:textId="3A5B2E86" w:rsidR="00471980" w:rsidRPr="00183A02" w:rsidDel="00960013" w:rsidRDefault="005C056A">
      <w:pPr>
        <w:pStyle w:val="Heading1"/>
        <w:spacing w:line="360" w:lineRule="auto"/>
        <w:jc w:val="both"/>
        <w:rPr>
          <w:del w:id="1545" w:author="laca" w:date="2015-04-27T16:14:00Z"/>
          <w:rFonts w:ascii="Times New Roman" w:hAnsi="Times New Roman" w:cs="Times New Roman"/>
          <w:sz w:val="24"/>
          <w:szCs w:val="24"/>
          <w:rPrChange w:id="1546" w:author="laca" w:date="2015-04-27T16:16:00Z">
            <w:rPr>
              <w:del w:id="1547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1548" w:author="laca" w:date="2015-04-27T16:16:00Z">
          <w:pPr>
            <w:spacing w:line="360" w:lineRule="auto"/>
            <w:jc w:val="both"/>
          </w:pPr>
        </w:pPrChange>
      </w:pPr>
      <w:del w:id="1549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55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A fenti képen</w:delText>
        </w:r>
      </w:del>
      <w:del w:id="1551" w:author="laca" w:date="2015-04-17T17:03:00Z">
        <w:r w:rsidRPr="00183A02" w:rsidDel="001A4247">
          <w:rPr>
            <w:rFonts w:ascii="Times New Roman" w:hAnsi="Times New Roman" w:cs="Times New Roman"/>
            <w:sz w:val="24"/>
            <w:szCs w:val="24"/>
            <w:rPrChange w:id="155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6 órajel</w:delText>
        </w:r>
      </w:del>
      <w:del w:id="1553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5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</w:del>
      <w:ins w:id="1555" w:author="stbrassai" w:date="2015-04-17T21:07:00Z">
        <w:del w:id="1556" w:author="laca" w:date="2015-04-27T16:14:00Z">
          <w:r w:rsidR="00FF33A2" w:rsidRPr="00183A02" w:rsidDel="00960013">
            <w:rPr>
              <w:rFonts w:ascii="Times New Roman" w:hAnsi="Times New Roman" w:cs="Times New Roman"/>
              <w:sz w:val="24"/>
              <w:szCs w:val="24"/>
              <w:rPrChange w:id="1557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 xml:space="preserve">a </w:delText>
          </w:r>
        </w:del>
      </w:ins>
      <w:del w:id="1558" w:author="laca" w:date="2015-04-17T17:04:00Z">
        <w:r w:rsidRPr="00183A02" w:rsidDel="001A4247">
          <w:rPr>
            <w:rFonts w:ascii="Times New Roman" w:hAnsi="Times New Roman" w:cs="Times New Roman"/>
            <w:sz w:val="24"/>
            <w:szCs w:val="24"/>
            <w:rPrChange w:id="155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látható és </w:delText>
        </w:r>
      </w:del>
      <w:del w:id="1560" w:author="laca" w:date="2015-04-17T17:05:00Z">
        <w:r w:rsidRPr="00183A02" w:rsidDel="001A4247">
          <w:rPr>
            <w:rFonts w:ascii="Times New Roman" w:hAnsi="Times New Roman" w:cs="Times New Roman"/>
            <w:sz w:val="24"/>
            <w:szCs w:val="24"/>
            <w:rPrChange w:id="156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</w:delText>
        </w:r>
        <w:r w:rsidR="001142C1" w:rsidRPr="00183A02" w:rsidDel="001A4247">
          <w:rPr>
            <w:rFonts w:ascii="Times New Roman" w:hAnsi="Times New Roman" w:cs="Times New Roman"/>
            <w:sz w:val="24"/>
            <w:szCs w:val="24"/>
            <w:rPrChange w:id="156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PID</w:delText>
        </w:r>
        <w:r w:rsidRPr="00183A02" w:rsidDel="001A4247">
          <w:rPr>
            <w:rFonts w:ascii="Times New Roman" w:hAnsi="Times New Roman" w:cs="Times New Roman"/>
            <w:sz w:val="24"/>
            <w:szCs w:val="24"/>
            <w:rPrChange w:id="156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kiszámolt értékek a bemenő paraméterekre</w:delText>
        </w:r>
      </w:del>
      <w:del w:id="1564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156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r w:rsidR="008C4EE1" w:rsidRPr="00183A02" w:rsidDel="00960013">
          <w:rPr>
            <w:rFonts w:ascii="Times New Roman" w:hAnsi="Times New Roman" w:cs="Times New Roman"/>
            <w:sz w:val="24"/>
            <w:szCs w:val="24"/>
            <w:rPrChange w:id="156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Megjegyzésként a </w:delText>
        </w:r>
      </w:del>
      <w:del w:id="1567" w:author="laca" w:date="2015-04-17T22:16:00Z">
        <w:r w:rsidR="008C4EE1" w:rsidRPr="00183A02" w:rsidDel="00BC755A">
          <w:rPr>
            <w:rFonts w:ascii="Times New Roman" w:hAnsi="Times New Roman" w:cs="Times New Roman"/>
            <w:sz w:val="24"/>
            <w:szCs w:val="24"/>
            <w:rPrChange w:id="156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szabályzó</w:delText>
        </w:r>
      </w:del>
      <w:del w:id="1569" w:author="laca" w:date="2015-04-27T16:14:00Z">
        <w:r w:rsidR="008C4EE1" w:rsidRPr="00183A02" w:rsidDel="00960013">
          <w:rPr>
            <w:rFonts w:ascii="Times New Roman" w:hAnsi="Times New Roman" w:cs="Times New Roman"/>
            <w:sz w:val="24"/>
            <w:szCs w:val="24"/>
            <w:rPrChange w:id="157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negatív bemeneti értékekre is működőképes.</w:delText>
        </w:r>
        <w:bookmarkStart w:id="1571" w:name="_Toc417922320"/>
        <w:bookmarkStart w:id="1572" w:name="_Toc417922800"/>
        <w:bookmarkStart w:id="1573" w:name="_Toc417923160"/>
        <w:bookmarkStart w:id="1574" w:name="_Toc417923341"/>
        <w:bookmarkStart w:id="1575" w:name="_Toc417923522"/>
        <w:bookmarkStart w:id="1576" w:name="_Toc417923697"/>
        <w:bookmarkStart w:id="1577" w:name="_Toc419127840"/>
        <w:bookmarkStart w:id="1578" w:name="_Toc419128212"/>
        <w:bookmarkStart w:id="1579" w:name="_Toc419128400"/>
        <w:bookmarkStart w:id="1580" w:name="_Toc419128587"/>
        <w:bookmarkStart w:id="1581" w:name="_Toc419128774"/>
        <w:bookmarkStart w:id="1582" w:name="_Toc419128962"/>
        <w:bookmarkStart w:id="1583" w:name="_Toc419129150"/>
        <w:bookmarkStart w:id="1584" w:name="_Toc419129338"/>
        <w:bookmarkStart w:id="1585" w:name="_Toc419129982"/>
        <w:bookmarkStart w:id="1586" w:name="_Toc419130170"/>
        <w:bookmarkStart w:id="1587" w:name="_Toc419222222"/>
        <w:bookmarkStart w:id="1588" w:name="_Toc419222410"/>
        <w:bookmarkEnd w:id="1571"/>
        <w:bookmarkEnd w:id="1572"/>
        <w:bookmarkEnd w:id="1573"/>
        <w:bookmarkEnd w:id="1574"/>
        <w:bookmarkEnd w:id="1575"/>
        <w:bookmarkEnd w:id="1576"/>
        <w:bookmarkEnd w:id="1577"/>
        <w:bookmarkEnd w:id="1578"/>
        <w:bookmarkEnd w:id="1579"/>
        <w:bookmarkEnd w:id="1580"/>
        <w:bookmarkEnd w:id="1581"/>
        <w:bookmarkEnd w:id="1582"/>
        <w:bookmarkEnd w:id="1583"/>
        <w:bookmarkEnd w:id="1584"/>
        <w:bookmarkEnd w:id="1585"/>
        <w:bookmarkEnd w:id="1586"/>
        <w:bookmarkEnd w:id="1587"/>
        <w:bookmarkEnd w:id="1588"/>
      </w:del>
    </w:p>
    <w:tbl>
      <w:tblPr>
        <w:tblStyle w:val="TableGrid"/>
        <w:tblW w:w="0" w:type="auto"/>
        <w:tblInd w:w="1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83"/>
        <w:gridCol w:w="754"/>
        <w:gridCol w:w="754"/>
        <w:gridCol w:w="870"/>
        <w:gridCol w:w="754"/>
        <w:gridCol w:w="754"/>
        <w:gridCol w:w="754"/>
        <w:gridCol w:w="987"/>
      </w:tblGrid>
      <w:tr w:rsidR="000C424E" w:rsidRPr="00183A02" w:rsidDel="00960013" w14:paraId="022CB498" w14:textId="09FD7CB8" w:rsidTr="00C9611F">
        <w:trPr>
          <w:del w:id="1589" w:author="laca" w:date="2015-04-27T16:14:00Z"/>
        </w:trPr>
        <w:tc>
          <w:tcPr>
            <w:tcW w:w="0" w:type="auto"/>
            <w:vAlign w:val="center"/>
          </w:tcPr>
          <w:p w14:paraId="63A3C6CD" w14:textId="57149049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590" w:author="laca" w:date="2015-04-27T16:14:00Z"/>
                <w:rFonts w:ascii="Times New Roman" w:eastAsia="Calibri" w:hAnsi="Times New Roman" w:cs="Times New Roman"/>
                <w:b/>
                <w:sz w:val="24"/>
                <w:szCs w:val="24"/>
                <w:rPrChange w:id="1591" w:author="laca" w:date="2015-04-27T16:16:00Z">
                  <w:rPr>
                    <w:del w:id="1592" w:author="laca" w:date="2015-04-27T16:14:00Z"/>
                    <w:rFonts w:ascii="Times New Roman" w:eastAsia="Calibri" w:hAnsi="Times New Roman" w:cs="Times New Roman"/>
                    <w:b/>
                    <w:sz w:val="24"/>
                    <w:szCs w:val="24"/>
                  </w:rPr>
                </w:rPrChange>
              </w:rPr>
              <w:pPrChange w:id="1593" w:author="laca" w:date="2015-04-27T16:16:00Z">
                <w:pPr>
                  <w:spacing w:line="360" w:lineRule="auto"/>
                  <w:jc w:val="both"/>
                </w:pPr>
              </w:pPrChange>
            </w:pPr>
            <w:del w:id="1594" w:author="laca" w:date="2015-04-27T16:14:00Z">
              <w:r w:rsidRPr="00183A02" w:rsidDel="00960013">
                <w:rPr>
                  <w:rFonts w:ascii="Times New Roman" w:eastAsia="Calibri" w:hAnsi="Times New Roman" w:cs="Times New Roman"/>
                  <w:b/>
                  <w:sz w:val="24"/>
                  <w:szCs w:val="24"/>
                  <w:rPrChange w:id="1595" w:author="laca" w:date="2015-04-27T16:16:00Z"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</w:rPr>
                  </w:rPrChange>
                </w:rPr>
                <w:delText>Órajel</w:delText>
              </w:r>
              <w:bookmarkStart w:id="1596" w:name="_Toc417922321"/>
              <w:bookmarkStart w:id="1597" w:name="_Toc417922801"/>
              <w:bookmarkStart w:id="1598" w:name="_Toc417923161"/>
              <w:bookmarkStart w:id="1599" w:name="_Toc417923342"/>
              <w:bookmarkStart w:id="1600" w:name="_Toc417923523"/>
              <w:bookmarkStart w:id="1601" w:name="_Toc417923698"/>
              <w:bookmarkStart w:id="1602" w:name="_Toc419127841"/>
              <w:bookmarkStart w:id="1603" w:name="_Toc419128213"/>
              <w:bookmarkStart w:id="1604" w:name="_Toc419128401"/>
              <w:bookmarkStart w:id="1605" w:name="_Toc419128588"/>
              <w:bookmarkStart w:id="1606" w:name="_Toc419128775"/>
              <w:bookmarkStart w:id="1607" w:name="_Toc419128963"/>
              <w:bookmarkStart w:id="1608" w:name="_Toc419129151"/>
              <w:bookmarkStart w:id="1609" w:name="_Toc419129339"/>
              <w:bookmarkStart w:id="1610" w:name="_Toc419129983"/>
              <w:bookmarkStart w:id="1611" w:name="_Toc419130171"/>
              <w:bookmarkStart w:id="1612" w:name="_Toc419222223"/>
              <w:bookmarkStart w:id="1613" w:name="_Toc419222411"/>
              <w:bookmarkEnd w:id="1596"/>
              <w:bookmarkEnd w:id="1597"/>
              <w:bookmarkEnd w:id="1598"/>
              <w:bookmarkEnd w:id="1599"/>
              <w:bookmarkEnd w:id="1600"/>
              <w:bookmarkEnd w:id="1601"/>
              <w:bookmarkEnd w:id="1602"/>
              <w:bookmarkEnd w:id="1603"/>
              <w:bookmarkEnd w:id="1604"/>
              <w:bookmarkEnd w:id="1605"/>
              <w:bookmarkEnd w:id="1606"/>
              <w:bookmarkEnd w:id="1607"/>
              <w:bookmarkEnd w:id="1608"/>
              <w:bookmarkEnd w:id="1609"/>
              <w:bookmarkEnd w:id="1610"/>
              <w:bookmarkEnd w:id="1611"/>
              <w:bookmarkEnd w:id="1612"/>
              <w:bookmarkEnd w:id="1613"/>
            </w:del>
          </w:p>
        </w:tc>
        <w:tc>
          <w:tcPr>
            <w:tcW w:w="0" w:type="auto"/>
            <w:vAlign w:val="center"/>
          </w:tcPr>
          <w:p w14:paraId="1D0E8E53" w14:textId="7C773BD1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614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1615" w:author="laca" w:date="2015-04-27T16:16:00Z">
                  <w:rPr>
                    <w:del w:id="1616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1617" w:author="laca" w:date="2015-04-27T16:16:00Z">
                <w:pPr>
                  <w:spacing w:line="360" w:lineRule="auto"/>
                  <w:jc w:val="both"/>
                </w:pPr>
              </w:pPrChange>
            </w:pPr>
            <w:bookmarkStart w:id="1618" w:name="_Toc417922322"/>
            <w:bookmarkStart w:id="1619" w:name="_Toc417922802"/>
            <w:bookmarkStart w:id="1620" w:name="_Toc417923162"/>
            <w:bookmarkStart w:id="1621" w:name="_Toc417923343"/>
            <w:bookmarkStart w:id="1622" w:name="_Toc417923524"/>
            <w:bookmarkStart w:id="1623" w:name="_Toc417923699"/>
            <w:bookmarkStart w:id="1624" w:name="_Toc419127842"/>
            <w:bookmarkStart w:id="1625" w:name="_Toc419128214"/>
            <w:bookmarkStart w:id="1626" w:name="_Toc419128402"/>
            <w:bookmarkStart w:id="1627" w:name="_Toc419128589"/>
            <w:bookmarkStart w:id="1628" w:name="_Toc419128776"/>
            <w:bookmarkStart w:id="1629" w:name="_Toc419128964"/>
            <w:bookmarkStart w:id="1630" w:name="_Toc419129152"/>
            <w:bookmarkStart w:id="1631" w:name="_Toc419129340"/>
            <w:bookmarkStart w:id="1632" w:name="_Toc419129984"/>
            <w:bookmarkStart w:id="1633" w:name="_Toc419130172"/>
            <w:bookmarkStart w:id="1634" w:name="_Toc419222224"/>
            <w:bookmarkStart w:id="1635" w:name="_Toc419222412"/>
            <w:bookmarkEnd w:id="1618"/>
            <w:bookmarkEnd w:id="1619"/>
            <w:bookmarkEnd w:id="1620"/>
            <w:bookmarkEnd w:id="1621"/>
            <w:bookmarkEnd w:id="1622"/>
            <w:bookmarkEnd w:id="1623"/>
            <w:bookmarkEnd w:id="1624"/>
            <w:bookmarkEnd w:id="1625"/>
            <w:bookmarkEnd w:id="1626"/>
            <w:bookmarkEnd w:id="1627"/>
            <w:bookmarkEnd w:id="1628"/>
            <w:bookmarkEnd w:id="1629"/>
            <w:bookmarkEnd w:id="1630"/>
            <w:bookmarkEnd w:id="1631"/>
            <w:bookmarkEnd w:id="1632"/>
            <w:bookmarkEnd w:id="1633"/>
            <w:bookmarkEnd w:id="1634"/>
            <w:bookmarkEnd w:id="1635"/>
          </w:p>
        </w:tc>
        <w:tc>
          <w:tcPr>
            <w:tcW w:w="0" w:type="auto"/>
            <w:vAlign w:val="center"/>
          </w:tcPr>
          <w:p w14:paraId="5276D68D" w14:textId="53DCFCCD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636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1637" w:author="laca" w:date="2015-04-27T16:16:00Z">
                  <w:rPr>
                    <w:del w:id="1638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1639" w:author="laca" w:date="2015-04-27T16:16:00Z">
                <w:pPr>
                  <w:spacing w:line="360" w:lineRule="auto"/>
                  <w:jc w:val="both"/>
                </w:pPr>
              </w:pPrChange>
            </w:pPr>
            <w:bookmarkStart w:id="1640" w:name="_Toc417922323"/>
            <w:bookmarkStart w:id="1641" w:name="_Toc417922803"/>
            <w:bookmarkStart w:id="1642" w:name="_Toc417923163"/>
            <w:bookmarkStart w:id="1643" w:name="_Toc417923344"/>
            <w:bookmarkStart w:id="1644" w:name="_Toc417923525"/>
            <w:bookmarkStart w:id="1645" w:name="_Toc417923700"/>
            <w:bookmarkStart w:id="1646" w:name="_Toc419127843"/>
            <w:bookmarkStart w:id="1647" w:name="_Toc419128215"/>
            <w:bookmarkStart w:id="1648" w:name="_Toc419128403"/>
            <w:bookmarkStart w:id="1649" w:name="_Toc419128590"/>
            <w:bookmarkStart w:id="1650" w:name="_Toc419128777"/>
            <w:bookmarkStart w:id="1651" w:name="_Toc419128965"/>
            <w:bookmarkStart w:id="1652" w:name="_Toc419129153"/>
            <w:bookmarkStart w:id="1653" w:name="_Toc419129341"/>
            <w:bookmarkStart w:id="1654" w:name="_Toc419129985"/>
            <w:bookmarkStart w:id="1655" w:name="_Toc419130173"/>
            <w:bookmarkStart w:id="1656" w:name="_Toc419222225"/>
            <w:bookmarkStart w:id="1657" w:name="_Toc419222413"/>
            <w:bookmarkEnd w:id="1640"/>
            <w:bookmarkEnd w:id="1641"/>
            <w:bookmarkEnd w:id="1642"/>
            <w:bookmarkEnd w:id="1643"/>
            <w:bookmarkEnd w:id="1644"/>
            <w:bookmarkEnd w:id="1645"/>
            <w:bookmarkEnd w:id="1646"/>
            <w:bookmarkEnd w:id="1647"/>
            <w:bookmarkEnd w:id="1648"/>
            <w:bookmarkEnd w:id="1649"/>
            <w:bookmarkEnd w:id="1650"/>
            <w:bookmarkEnd w:id="1651"/>
            <w:bookmarkEnd w:id="1652"/>
            <w:bookmarkEnd w:id="1653"/>
            <w:bookmarkEnd w:id="1654"/>
            <w:bookmarkEnd w:id="1655"/>
            <w:bookmarkEnd w:id="1656"/>
            <w:bookmarkEnd w:id="1657"/>
          </w:p>
        </w:tc>
        <w:tc>
          <w:tcPr>
            <w:tcW w:w="0" w:type="auto"/>
            <w:vAlign w:val="center"/>
          </w:tcPr>
          <w:p w14:paraId="3411B53E" w14:textId="7446534F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658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1659" w:author="laca" w:date="2015-04-27T16:16:00Z">
                  <w:rPr>
                    <w:del w:id="1660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1661" w:author="laca" w:date="2015-04-27T16:16:00Z">
                <w:pPr>
                  <w:spacing w:line="360" w:lineRule="auto"/>
                  <w:jc w:val="both"/>
                </w:pPr>
              </w:pPrChange>
            </w:pPr>
            <w:bookmarkStart w:id="1662" w:name="_Toc417922324"/>
            <w:bookmarkStart w:id="1663" w:name="_Toc417922804"/>
            <w:bookmarkStart w:id="1664" w:name="_Toc417923164"/>
            <w:bookmarkStart w:id="1665" w:name="_Toc417923345"/>
            <w:bookmarkStart w:id="1666" w:name="_Toc417923526"/>
            <w:bookmarkStart w:id="1667" w:name="_Toc417923701"/>
            <w:bookmarkStart w:id="1668" w:name="_Toc419127844"/>
            <w:bookmarkStart w:id="1669" w:name="_Toc419128216"/>
            <w:bookmarkStart w:id="1670" w:name="_Toc419128404"/>
            <w:bookmarkStart w:id="1671" w:name="_Toc419128591"/>
            <w:bookmarkStart w:id="1672" w:name="_Toc419128778"/>
            <w:bookmarkStart w:id="1673" w:name="_Toc419128966"/>
            <w:bookmarkStart w:id="1674" w:name="_Toc419129154"/>
            <w:bookmarkStart w:id="1675" w:name="_Toc419129342"/>
            <w:bookmarkStart w:id="1676" w:name="_Toc419129986"/>
            <w:bookmarkStart w:id="1677" w:name="_Toc419130174"/>
            <w:bookmarkStart w:id="1678" w:name="_Toc419222226"/>
            <w:bookmarkStart w:id="1679" w:name="_Toc419222414"/>
            <w:bookmarkEnd w:id="1662"/>
            <w:bookmarkEnd w:id="1663"/>
            <w:bookmarkEnd w:id="1664"/>
            <w:bookmarkEnd w:id="1665"/>
            <w:bookmarkEnd w:id="1666"/>
            <w:bookmarkEnd w:id="1667"/>
            <w:bookmarkEnd w:id="1668"/>
            <w:bookmarkEnd w:id="1669"/>
            <w:bookmarkEnd w:id="1670"/>
            <w:bookmarkEnd w:id="1671"/>
            <w:bookmarkEnd w:id="1672"/>
            <w:bookmarkEnd w:id="1673"/>
            <w:bookmarkEnd w:id="1674"/>
            <w:bookmarkEnd w:id="1675"/>
            <w:bookmarkEnd w:id="1676"/>
            <w:bookmarkEnd w:id="1677"/>
            <w:bookmarkEnd w:id="1678"/>
            <w:bookmarkEnd w:id="1679"/>
          </w:p>
        </w:tc>
        <w:tc>
          <w:tcPr>
            <w:tcW w:w="0" w:type="auto"/>
            <w:vAlign w:val="center"/>
          </w:tcPr>
          <w:p w14:paraId="2662D315" w14:textId="455AC565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680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1681" w:author="laca" w:date="2015-04-27T16:16:00Z">
                  <w:rPr>
                    <w:del w:id="1682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1683" w:author="laca" w:date="2015-04-27T16:16:00Z">
                <w:pPr>
                  <w:spacing w:line="360" w:lineRule="auto"/>
                  <w:jc w:val="both"/>
                </w:pPr>
              </w:pPrChange>
            </w:pPr>
            <w:bookmarkStart w:id="1684" w:name="_Toc417922325"/>
            <w:bookmarkStart w:id="1685" w:name="_Toc417922805"/>
            <w:bookmarkStart w:id="1686" w:name="_Toc417923165"/>
            <w:bookmarkStart w:id="1687" w:name="_Toc417923346"/>
            <w:bookmarkStart w:id="1688" w:name="_Toc417923527"/>
            <w:bookmarkStart w:id="1689" w:name="_Toc417923702"/>
            <w:bookmarkStart w:id="1690" w:name="_Toc419127845"/>
            <w:bookmarkStart w:id="1691" w:name="_Toc419128217"/>
            <w:bookmarkStart w:id="1692" w:name="_Toc419128405"/>
            <w:bookmarkStart w:id="1693" w:name="_Toc419128592"/>
            <w:bookmarkStart w:id="1694" w:name="_Toc419128779"/>
            <w:bookmarkStart w:id="1695" w:name="_Toc419128967"/>
            <w:bookmarkStart w:id="1696" w:name="_Toc419129155"/>
            <w:bookmarkStart w:id="1697" w:name="_Toc419129343"/>
            <w:bookmarkStart w:id="1698" w:name="_Toc419129987"/>
            <w:bookmarkStart w:id="1699" w:name="_Toc419130175"/>
            <w:bookmarkStart w:id="1700" w:name="_Toc419222227"/>
            <w:bookmarkStart w:id="1701" w:name="_Toc419222415"/>
            <w:bookmarkEnd w:id="1684"/>
            <w:bookmarkEnd w:id="1685"/>
            <w:bookmarkEnd w:id="1686"/>
            <w:bookmarkEnd w:id="1687"/>
            <w:bookmarkEnd w:id="1688"/>
            <w:bookmarkEnd w:id="1689"/>
            <w:bookmarkEnd w:id="1690"/>
            <w:bookmarkEnd w:id="1691"/>
            <w:bookmarkEnd w:id="1692"/>
            <w:bookmarkEnd w:id="1693"/>
            <w:bookmarkEnd w:id="1694"/>
            <w:bookmarkEnd w:id="1695"/>
            <w:bookmarkEnd w:id="1696"/>
            <w:bookmarkEnd w:id="1697"/>
            <w:bookmarkEnd w:id="1698"/>
            <w:bookmarkEnd w:id="1699"/>
            <w:bookmarkEnd w:id="1700"/>
            <w:bookmarkEnd w:id="1701"/>
          </w:p>
        </w:tc>
        <w:tc>
          <w:tcPr>
            <w:tcW w:w="0" w:type="auto"/>
            <w:vAlign w:val="center"/>
          </w:tcPr>
          <w:p w14:paraId="38489203" w14:textId="0C3EA50B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702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1703" w:author="laca" w:date="2015-04-27T16:16:00Z">
                  <w:rPr>
                    <w:del w:id="1704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1705" w:author="laca" w:date="2015-04-27T16:16:00Z">
                <w:pPr>
                  <w:spacing w:line="360" w:lineRule="auto"/>
                  <w:jc w:val="both"/>
                </w:pPr>
              </w:pPrChange>
            </w:pPr>
            <w:bookmarkStart w:id="1706" w:name="_Toc417922326"/>
            <w:bookmarkStart w:id="1707" w:name="_Toc417922806"/>
            <w:bookmarkStart w:id="1708" w:name="_Toc417923166"/>
            <w:bookmarkStart w:id="1709" w:name="_Toc417923347"/>
            <w:bookmarkStart w:id="1710" w:name="_Toc417923528"/>
            <w:bookmarkStart w:id="1711" w:name="_Toc417923703"/>
            <w:bookmarkStart w:id="1712" w:name="_Toc419127846"/>
            <w:bookmarkStart w:id="1713" w:name="_Toc419128218"/>
            <w:bookmarkStart w:id="1714" w:name="_Toc419128406"/>
            <w:bookmarkStart w:id="1715" w:name="_Toc419128593"/>
            <w:bookmarkStart w:id="1716" w:name="_Toc419128780"/>
            <w:bookmarkStart w:id="1717" w:name="_Toc419128968"/>
            <w:bookmarkStart w:id="1718" w:name="_Toc419129156"/>
            <w:bookmarkStart w:id="1719" w:name="_Toc419129344"/>
            <w:bookmarkStart w:id="1720" w:name="_Toc419129988"/>
            <w:bookmarkStart w:id="1721" w:name="_Toc419130176"/>
            <w:bookmarkStart w:id="1722" w:name="_Toc419222228"/>
            <w:bookmarkStart w:id="1723" w:name="_Toc419222416"/>
            <w:bookmarkEnd w:id="1706"/>
            <w:bookmarkEnd w:id="1707"/>
            <w:bookmarkEnd w:id="1708"/>
            <w:bookmarkEnd w:id="1709"/>
            <w:bookmarkEnd w:id="1710"/>
            <w:bookmarkEnd w:id="1711"/>
            <w:bookmarkEnd w:id="1712"/>
            <w:bookmarkEnd w:id="1713"/>
            <w:bookmarkEnd w:id="1714"/>
            <w:bookmarkEnd w:id="1715"/>
            <w:bookmarkEnd w:id="1716"/>
            <w:bookmarkEnd w:id="1717"/>
            <w:bookmarkEnd w:id="1718"/>
            <w:bookmarkEnd w:id="1719"/>
            <w:bookmarkEnd w:id="1720"/>
            <w:bookmarkEnd w:id="1721"/>
            <w:bookmarkEnd w:id="1722"/>
            <w:bookmarkEnd w:id="1723"/>
          </w:p>
        </w:tc>
        <w:tc>
          <w:tcPr>
            <w:tcW w:w="0" w:type="auto"/>
            <w:vAlign w:val="center"/>
          </w:tcPr>
          <w:p w14:paraId="53165E92" w14:textId="06F0C820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724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1725" w:author="laca" w:date="2015-04-27T16:16:00Z">
                  <w:rPr>
                    <w:del w:id="1726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1727" w:author="laca" w:date="2015-04-27T16:16:00Z">
                <w:pPr>
                  <w:spacing w:line="360" w:lineRule="auto"/>
                  <w:jc w:val="both"/>
                </w:pPr>
              </w:pPrChange>
            </w:pPr>
            <w:bookmarkStart w:id="1728" w:name="_Toc417922327"/>
            <w:bookmarkStart w:id="1729" w:name="_Toc417922807"/>
            <w:bookmarkStart w:id="1730" w:name="_Toc417923167"/>
            <w:bookmarkStart w:id="1731" w:name="_Toc417923348"/>
            <w:bookmarkStart w:id="1732" w:name="_Toc417923529"/>
            <w:bookmarkStart w:id="1733" w:name="_Toc417923704"/>
            <w:bookmarkStart w:id="1734" w:name="_Toc419127847"/>
            <w:bookmarkStart w:id="1735" w:name="_Toc419128219"/>
            <w:bookmarkStart w:id="1736" w:name="_Toc419128407"/>
            <w:bookmarkStart w:id="1737" w:name="_Toc419128594"/>
            <w:bookmarkStart w:id="1738" w:name="_Toc419128781"/>
            <w:bookmarkStart w:id="1739" w:name="_Toc419128969"/>
            <w:bookmarkStart w:id="1740" w:name="_Toc419129157"/>
            <w:bookmarkStart w:id="1741" w:name="_Toc419129345"/>
            <w:bookmarkStart w:id="1742" w:name="_Toc419129989"/>
            <w:bookmarkStart w:id="1743" w:name="_Toc419130177"/>
            <w:bookmarkStart w:id="1744" w:name="_Toc419222229"/>
            <w:bookmarkStart w:id="1745" w:name="_Toc419222417"/>
            <w:bookmarkEnd w:id="1728"/>
            <w:bookmarkEnd w:id="1729"/>
            <w:bookmarkEnd w:id="1730"/>
            <w:bookmarkEnd w:id="1731"/>
            <w:bookmarkEnd w:id="1732"/>
            <w:bookmarkEnd w:id="1733"/>
            <w:bookmarkEnd w:id="1734"/>
            <w:bookmarkEnd w:id="1735"/>
            <w:bookmarkEnd w:id="1736"/>
            <w:bookmarkEnd w:id="1737"/>
            <w:bookmarkEnd w:id="1738"/>
            <w:bookmarkEnd w:id="1739"/>
            <w:bookmarkEnd w:id="1740"/>
            <w:bookmarkEnd w:id="1741"/>
            <w:bookmarkEnd w:id="1742"/>
            <w:bookmarkEnd w:id="1743"/>
            <w:bookmarkEnd w:id="1744"/>
            <w:bookmarkEnd w:id="1745"/>
          </w:p>
        </w:tc>
        <w:tc>
          <w:tcPr>
            <w:tcW w:w="0" w:type="auto"/>
            <w:vAlign w:val="center"/>
          </w:tcPr>
          <w:p w14:paraId="1C36ECF2" w14:textId="79FD6AF7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746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1747" w:author="laca" w:date="2015-04-27T16:16:00Z">
                  <w:rPr>
                    <w:del w:id="1748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1749" w:author="laca" w:date="2015-04-27T16:16:00Z">
                <w:pPr>
                  <w:spacing w:line="360" w:lineRule="auto"/>
                  <w:jc w:val="both"/>
                </w:pPr>
              </w:pPrChange>
            </w:pPr>
            <w:bookmarkStart w:id="1750" w:name="_Toc417922328"/>
            <w:bookmarkStart w:id="1751" w:name="_Toc417922808"/>
            <w:bookmarkStart w:id="1752" w:name="_Toc417923168"/>
            <w:bookmarkStart w:id="1753" w:name="_Toc417923349"/>
            <w:bookmarkStart w:id="1754" w:name="_Toc417923530"/>
            <w:bookmarkStart w:id="1755" w:name="_Toc417923705"/>
            <w:bookmarkStart w:id="1756" w:name="_Toc419127848"/>
            <w:bookmarkStart w:id="1757" w:name="_Toc419128220"/>
            <w:bookmarkStart w:id="1758" w:name="_Toc419128408"/>
            <w:bookmarkStart w:id="1759" w:name="_Toc419128595"/>
            <w:bookmarkStart w:id="1760" w:name="_Toc419128782"/>
            <w:bookmarkStart w:id="1761" w:name="_Toc419128970"/>
            <w:bookmarkStart w:id="1762" w:name="_Toc419129158"/>
            <w:bookmarkStart w:id="1763" w:name="_Toc419129346"/>
            <w:bookmarkStart w:id="1764" w:name="_Toc419129990"/>
            <w:bookmarkStart w:id="1765" w:name="_Toc419130178"/>
            <w:bookmarkStart w:id="1766" w:name="_Toc419222230"/>
            <w:bookmarkStart w:id="1767" w:name="_Toc419222418"/>
            <w:bookmarkEnd w:id="1750"/>
            <w:bookmarkEnd w:id="1751"/>
            <w:bookmarkEnd w:id="1752"/>
            <w:bookmarkEnd w:id="1753"/>
            <w:bookmarkEnd w:id="1754"/>
            <w:bookmarkEnd w:id="1755"/>
            <w:bookmarkEnd w:id="1756"/>
            <w:bookmarkEnd w:id="1757"/>
            <w:bookmarkEnd w:id="1758"/>
            <w:bookmarkEnd w:id="1759"/>
            <w:bookmarkEnd w:id="1760"/>
            <w:bookmarkEnd w:id="1761"/>
            <w:bookmarkEnd w:id="1762"/>
            <w:bookmarkEnd w:id="1763"/>
            <w:bookmarkEnd w:id="1764"/>
            <w:bookmarkEnd w:id="1765"/>
            <w:bookmarkEnd w:id="1766"/>
            <w:bookmarkEnd w:id="1767"/>
          </w:p>
        </w:tc>
        <w:bookmarkStart w:id="1768" w:name="_Toc417922329"/>
        <w:bookmarkStart w:id="1769" w:name="_Toc417922809"/>
        <w:bookmarkStart w:id="1770" w:name="_Toc417923169"/>
        <w:bookmarkStart w:id="1771" w:name="_Toc417923350"/>
        <w:bookmarkStart w:id="1772" w:name="_Toc417923531"/>
        <w:bookmarkStart w:id="1773" w:name="_Toc417923706"/>
        <w:bookmarkStart w:id="1774" w:name="_Toc419127849"/>
        <w:bookmarkStart w:id="1775" w:name="_Toc419128221"/>
        <w:bookmarkStart w:id="1776" w:name="_Toc419128409"/>
        <w:bookmarkStart w:id="1777" w:name="_Toc419128596"/>
        <w:bookmarkStart w:id="1778" w:name="_Toc419128783"/>
        <w:bookmarkStart w:id="1779" w:name="_Toc419128971"/>
        <w:bookmarkStart w:id="1780" w:name="_Toc419129159"/>
        <w:bookmarkStart w:id="1781" w:name="_Toc419129347"/>
        <w:bookmarkStart w:id="1782" w:name="_Toc419129991"/>
        <w:bookmarkStart w:id="1783" w:name="_Toc419130179"/>
        <w:bookmarkStart w:id="1784" w:name="_Toc419222231"/>
        <w:bookmarkStart w:id="1785" w:name="_Toc419222419"/>
        <w:bookmarkEnd w:id="1768"/>
        <w:bookmarkEnd w:id="1769"/>
        <w:bookmarkEnd w:id="1770"/>
        <w:bookmarkEnd w:id="1771"/>
        <w:bookmarkEnd w:id="1772"/>
        <w:bookmarkEnd w:id="1773"/>
        <w:bookmarkEnd w:id="1774"/>
        <w:bookmarkEnd w:id="1775"/>
        <w:bookmarkEnd w:id="1776"/>
        <w:bookmarkEnd w:id="1777"/>
        <w:bookmarkEnd w:id="1778"/>
        <w:bookmarkEnd w:id="1779"/>
        <w:bookmarkEnd w:id="1780"/>
        <w:bookmarkEnd w:id="1781"/>
        <w:bookmarkEnd w:id="1782"/>
        <w:bookmarkEnd w:id="1783"/>
        <w:bookmarkEnd w:id="1784"/>
        <w:bookmarkEnd w:id="1785"/>
      </w:tr>
      <w:tr w:rsidR="000C424E" w:rsidRPr="00183A02" w:rsidDel="00960013" w14:paraId="59D7926B" w14:textId="0FC4668D" w:rsidTr="00C9611F">
        <w:trPr>
          <w:del w:id="1786" w:author="laca" w:date="2015-04-27T16:14:00Z"/>
        </w:trPr>
        <w:tc>
          <w:tcPr>
            <w:tcW w:w="0" w:type="auto"/>
            <w:vAlign w:val="center"/>
          </w:tcPr>
          <w:p w14:paraId="0818D2EF" w14:textId="5CA66367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787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1788" w:author="laca" w:date="2015-04-27T16:16:00Z">
                <w:pPr>
                  <w:spacing w:line="360" w:lineRule="auto"/>
                  <w:jc w:val="both"/>
                </w:pPr>
              </w:pPrChange>
            </w:pPr>
            <w:del w:id="1789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1</w:delText>
              </w:r>
              <w:bookmarkStart w:id="1790" w:name="_Toc417922330"/>
              <w:bookmarkStart w:id="1791" w:name="_Toc417922810"/>
              <w:bookmarkStart w:id="1792" w:name="_Toc417923170"/>
              <w:bookmarkStart w:id="1793" w:name="_Toc417923351"/>
              <w:bookmarkStart w:id="1794" w:name="_Toc417923532"/>
              <w:bookmarkStart w:id="1795" w:name="_Toc417923707"/>
              <w:bookmarkStart w:id="1796" w:name="_Toc419127850"/>
              <w:bookmarkStart w:id="1797" w:name="_Toc419128222"/>
              <w:bookmarkStart w:id="1798" w:name="_Toc419128410"/>
              <w:bookmarkStart w:id="1799" w:name="_Toc419128597"/>
              <w:bookmarkStart w:id="1800" w:name="_Toc419128784"/>
              <w:bookmarkStart w:id="1801" w:name="_Toc419128972"/>
              <w:bookmarkStart w:id="1802" w:name="_Toc419129160"/>
              <w:bookmarkStart w:id="1803" w:name="_Toc419129348"/>
              <w:bookmarkStart w:id="1804" w:name="_Toc419129992"/>
              <w:bookmarkStart w:id="1805" w:name="_Toc419130180"/>
              <w:bookmarkStart w:id="1806" w:name="_Toc419222232"/>
              <w:bookmarkStart w:id="1807" w:name="_Toc419222420"/>
              <w:bookmarkEnd w:id="1790"/>
              <w:bookmarkEnd w:id="1791"/>
              <w:bookmarkEnd w:id="1792"/>
              <w:bookmarkEnd w:id="1793"/>
              <w:bookmarkEnd w:id="1794"/>
              <w:bookmarkEnd w:id="1795"/>
              <w:bookmarkEnd w:id="1796"/>
              <w:bookmarkEnd w:id="1797"/>
              <w:bookmarkEnd w:id="1798"/>
              <w:bookmarkEnd w:id="1799"/>
              <w:bookmarkEnd w:id="1800"/>
              <w:bookmarkEnd w:id="1801"/>
              <w:bookmarkEnd w:id="1802"/>
              <w:bookmarkEnd w:id="1803"/>
              <w:bookmarkEnd w:id="1804"/>
              <w:bookmarkEnd w:id="1805"/>
              <w:bookmarkEnd w:id="1806"/>
              <w:bookmarkEnd w:id="1807"/>
            </w:del>
          </w:p>
        </w:tc>
        <w:tc>
          <w:tcPr>
            <w:tcW w:w="0" w:type="auto"/>
            <w:vAlign w:val="center"/>
          </w:tcPr>
          <w:p w14:paraId="3B60D8A5" w14:textId="764047F9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808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1809" w:author="laca" w:date="2015-04-27T16:16:00Z">
                <w:pPr>
                  <w:spacing w:line="360" w:lineRule="auto"/>
                  <w:jc w:val="both"/>
                </w:pPr>
              </w:pPrChange>
            </w:pPr>
            <w:del w:id="1810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3</w:delText>
              </w:r>
              <w:bookmarkStart w:id="1811" w:name="_Toc417922331"/>
              <w:bookmarkStart w:id="1812" w:name="_Toc417922811"/>
              <w:bookmarkStart w:id="1813" w:name="_Toc417923171"/>
              <w:bookmarkStart w:id="1814" w:name="_Toc417923352"/>
              <w:bookmarkStart w:id="1815" w:name="_Toc417923533"/>
              <w:bookmarkStart w:id="1816" w:name="_Toc417923708"/>
              <w:bookmarkStart w:id="1817" w:name="_Toc419127851"/>
              <w:bookmarkStart w:id="1818" w:name="_Toc419128223"/>
              <w:bookmarkStart w:id="1819" w:name="_Toc419128411"/>
              <w:bookmarkStart w:id="1820" w:name="_Toc419128598"/>
              <w:bookmarkStart w:id="1821" w:name="_Toc419128785"/>
              <w:bookmarkStart w:id="1822" w:name="_Toc419128973"/>
              <w:bookmarkStart w:id="1823" w:name="_Toc419129161"/>
              <w:bookmarkStart w:id="1824" w:name="_Toc419129349"/>
              <w:bookmarkStart w:id="1825" w:name="_Toc419129993"/>
              <w:bookmarkStart w:id="1826" w:name="_Toc419130181"/>
              <w:bookmarkStart w:id="1827" w:name="_Toc419222233"/>
              <w:bookmarkStart w:id="1828" w:name="_Toc419222421"/>
              <w:bookmarkEnd w:id="1811"/>
              <w:bookmarkEnd w:id="1812"/>
              <w:bookmarkEnd w:id="1813"/>
              <w:bookmarkEnd w:id="1814"/>
              <w:bookmarkEnd w:id="1815"/>
              <w:bookmarkEnd w:id="1816"/>
              <w:bookmarkEnd w:id="1817"/>
              <w:bookmarkEnd w:id="1818"/>
              <w:bookmarkEnd w:id="1819"/>
              <w:bookmarkEnd w:id="1820"/>
              <w:bookmarkEnd w:id="1821"/>
              <w:bookmarkEnd w:id="1822"/>
              <w:bookmarkEnd w:id="1823"/>
              <w:bookmarkEnd w:id="1824"/>
              <w:bookmarkEnd w:id="1825"/>
              <w:bookmarkEnd w:id="1826"/>
              <w:bookmarkEnd w:id="1827"/>
              <w:bookmarkEnd w:id="1828"/>
            </w:del>
          </w:p>
        </w:tc>
        <w:tc>
          <w:tcPr>
            <w:tcW w:w="0" w:type="auto"/>
            <w:vAlign w:val="center"/>
          </w:tcPr>
          <w:p w14:paraId="0D63F6CB" w14:textId="1B160855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829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1830" w:author="laca" w:date="2015-04-27T16:16:00Z">
                <w:pPr>
                  <w:spacing w:line="360" w:lineRule="auto"/>
                  <w:jc w:val="both"/>
                </w:pPr>
              </w:pPrChange>
            </w:pPr>
            <w:del w:id="1831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5</w:delText>
              </w:r>
              <w:bookmarkStart w:id="1832" w:name="_Toc417922332"/>
              <w:bookmarkStart w:id="1833" w:name="_Toc417922812"/>
              <w:bookmarkStart w:id="1834" w:name="_Toc417923172"/>
              <w:bookmarkStart w:id="1835" w:name="_Toc417923353"/>
              <w:bookmarkStart w:id="1836" w:name="_Toc417923534"/>
              <w:bookmarkStart w:id="1837" w:name="_Toc417923709"/>
              <w:bookmarkStart w:id="1838" w:name="_Toc419127852"/>
              <w:bookmarkStart w:id="1839" w:name="_Toc419128224"/>
              <w:bookmarkStart w:id="1840" w:name="_Toc419128412"/>
              <w:bookmarkStart w:id="1841" w:name="_Toc419128599"/>
              <w:bookmarkStart w:id="1842" w:name="_Toc419128786"/>
              <w:bookmarkStart w:id="1843" w:name="_Toc419128974"/>
              <w:bookmarkStart w:id="1844" w:name="_Toc419129162"/>
              <w:bookmarkStart w:id="1845" w:name="_Toc419129350"/>
              <w:bookmarkStart w:id="1846" w:name="_Toc419129994"/>
              <w:bookmarkStart w:id="1847" w:name="_Toc419130182"/>
              <w:bookmarkStart w:id="1848" w:name="_Toc419222234"/>
              <w:bookmarkStart w:id="1849" w:name="_Toc419222422"/>
              <w:bookmarkEnd w:id="1832"/>
              <w:bookmarkEnd w:id="1833"/>
              <w:bookmarkEnd w:id="1834"/>
              <w:bookmarkEnd w:id="1835"/>
              <w:bookmarkEnd w:id="1836"/>
              <w:bookmarkEnd w:id="1837"/>
              <w:bookmarkEnd w:id="1838"/>
              <w:bookmarkEnd w:id="1839"/>
              <w:bookmarkEnd w:id="1840"/>
              <w:bookmarkEnd w:id="1841"/>
              <w:bookmarkEnd w:id="1842"/>
              <w:bookmarkEnd w:id="1843"/>
              <w:bookmarkEnd w:id="1844"/>
              <w:bookmarkEnd w:id="1845"/>
              <w:bookmarkEnd w:id="1846"/>
              <w:bookmarkEnd w:id="1847"/>
              <w:bookmarkEnd w:id="1848"/>
              <w:bookmarkEnd w:id="1849"/>
            </w:del>
          </w:p>
        </w:tc>
        <w:tc>
          <w:tcPr>
            <w:tcW w:w="0" w:type="auto"/>
            <w:vAlign w:val="center"/>
          </w:tcPr>
          <w:p w14:paraId="4EFF9187" w14:textId="374A5582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850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1851" w:author="laca" w:date="2015-04-27T16:16:00Z">
                <w:pPr>
                  <w:spacing w:line="360" w:lineRule="auto"/>
                  <w:jc w:val="both"/>
                </w:pPr>
              </w:pPrChange>
            </w:pPr>
            <w:del w:id="1852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10</w:delText>
              </w:r>
              <w:bookmarkStart w:id="1853" w:name="_Toc417922333"/>
              <w:bookmarkStart w:id="1854" w:name="_Toc417922813"/>
              <w:bookmarkStart w:id="1855" w:name="_Toc417923173"/>
              <w:bookmarkStart w:id="1856" w:name="_Toc417923354"/>
              <w:bookmarkStart w:id="1857" w:name="_Toc417923535"/>
              <w:bookmarkStart w:id="1858" w:name="_Toc417923710"/>
              <w:bookmarkStart w:id="1859" w:name="_Toc419127853"/>
              <w:bookmarkStart w:id="1860" w:name="_Toc419128225"/>
              <w:bookmarkStart w:id="1861" w:name="_Toc419128413"/>
              <w:bookmarkStart w:id="1862" w:name="_Toc419128600"/>
              <w:bookmarkStart w:id="1863" w:name="_Toc419128787"/>
              <w:bookmarkStart w:id="1864" w:name="_Toc419128975"/>
              <w:bookmarkStart w:id="1865" w:name="_Toc419129163"/>
              <w:bookmarkStart w:id="1866" w:name="_Toc419129351"/>
              <w:bookmarkStart w:id="1867" w:name="_Toc419129995"/>
              <w:bookmarkStart w:id="1868" w:name="_Toc419130183"/>
              <w:bookmarkStart w:id="1869" w:name="_Toc419222235"/>
              <w:bookmarkStart w:id="1870" w:name="_Toc419222423"/>
              <w:bookmarkEnd w:id="1853"/>
              <w:bookmarkEnd w:id="1854"/>
              <w:bookmarkEnd w:id="1855"/>
              <w:bookmarkEnd w:id="1856"/>
              <w:bookmarkEnd w:id="1857"/>
              <w:bookmarkEnd w:id="1858"/>
              <w:bookmarkEnd w:id="1859"/>
              <w:bookmarkEnd w:id="1860"/>
              <w:bookmarkEnd w:id="1861"/>
              <w:bookmarkEnd w:id="1862"/>
              <w:bookmarkEnd w:id="1863"/>
              <w:bookmarkEnd w:id="1864"/>
              <w:bookmarkEnd w:id="1865"/>
              <w:bookmarkEnd w:id="1866"/>
              <w:bookmarkEnd w:id="1867"/>
              <w:bookmarkEnd w:id="1868"/>
              <w:bookmarkEnd w:id="1869"/>
              <w:bookmarkEnd w:id="1870"/>
            </w:del>
          </w:p>
        </w:tc>
        <w:tc>
          <w:tcPr>
            <w:tcW w:w="0" w:type="auto"/>
            <w:vAlign w:val="center"/>
          </w:tcPr>
          <w:p w14:paraId="3D7EC255" w14:textId="39BF31A5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871" w:author="laca" w:date="2015-04-27T16:14:00Z"/>
                <w:rFonts w:ascii="Times New Roman" w:hAnsi="Times New Roman" w:cs="Times New Roman"/>
                <w:sz w:val="24"/>
                <w:szCs w:val="24"/>
                <w:rPrChange w:id="1872" w:author="laca" w:date="2015-04-27T16:16:00Z">
                  <w:rPr>
                    <w:del w:id="1873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1874" w:author="laca" w:date="2015-04-27T16:16:00Z">
                <w:pPr>
                  <w:spacing w:line="360" w:lineRule="auto"/>
                  <w:jc w:val="both"/>
                </w:pPr>
              </w:pPrChange>
            </w:pPr>
            <w:del w:id="1875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2</w:delText>
              </w:r>
              <w:bookmarkStart w:id="1876" w:name="_Toc417922334"/>
              <w:bookmarkStart w:id="1877" w:name="_Toc417922814"/>
              <w:bookmarkStart w:id="1878" w:name="_Toc417923174"/>
              <w:bookmarkStart w:id="1879" w:name="_Toc417923355"/>
              <w:bookmarkStart w:id="1880" w:name="_Toc417923536"/>
              <w:bookmarkStart w:id="1881" w:name="_Toc417923711"/>
              <w:bookmarkStart w:id="1882" w:name="_Toc419127854"/>
              <w:bookmarkStart w:id="1883" w:name="_Toc419128226"/>
              <w:bookmarkStart w:id="1884" w:name="_Toc419128414"/>
              <w:bookmarkStart w:id="1885" w:name="_Toc419128601"/>
              <w:bookmarkStart w:id="1886" w:name="_Toc419128788"/>
              <w:bookmarkStart w:id="1887" w:name="_Toc419128976"/>
              <w:bookmarkStart w:id="1888" w:name="_Toc419129164"/>
              <w:bookmarkStart w:id="1889" w:name="_Toc419129352"/>
              <w:bookmarkStart w:id="1890" w:name="_Toc419129996"/>
              <w:bookmarkStart w:id="1891" w:name="_Toc419130184"/>
              <w:bookmarkStart w:id="1892" w:name="_Toc419222236"/>
              <w:bookmarkStart w:id="1893" w:name="_Toc419222424"/>
              <w:bookmarkEnd w:id="1876"/>
              <w:bookmarkEnd w:id="1877"/>
              <w:bookmarkEnd w:id="1878"/>
              <w:bookmarkEnd w:id="1879"/>
              <w:bookmarkEnd w:id="1880"/>
              <w:bookmarkEnd w:id="1881"/>
              <w:bookmarkEnd w:id="1882"/>
              <w:bookmarkEnd w:id="1883"/>
              <w:bookmarkEnd w:id="1884"/>
              <w:bookmarkEnd w:id="1885"/>
              <w:bookmarkEnd w:id="1886"/>
              <w:bookmarkEnd w:id="1887"/>
              <w:bookmarkEnd w:id="1888"/>
              <w:bookmarkEnd w:id="1889"/>
              <w:bookmarkEnd w:id="1890"/>
              <w:bookmarkEnd w:id="1891"/>
              <w:bookmarkEnd w:id="1892"/>
              <w:bookmarkEnd w:id="1893"/>
            </w:del>
          </w:p>
        </w:tc>
        <w:tc>
          <w:tcPr>
            <w:tcW w:w="0" w:type="auto"/>
            <w:vAlign w:val="center"/>
          </w:tcPr>
          <w:p w14:paraId="42F20BFF" w14:textId="76E0637A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894" w:author="laca" w:date="2015-04-27T16:14:00Z"/>
                <w:rFonts w:ascii="Times New Roman" w:hAnsi="Times New Roman" w:cs="Times New Roman"/>
                <w:sz w:val="24"/>
                <w:szCs w:val="24"/>
                <w:rPrChange w:id="1895" w:author="laca" w:date="2015-04-27T16:16:00Z">
                  <w:rPr>
                    <w:del w:id="1896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1897" w:author="laca" w:date="2015-04-27T16:16:00Z">
                <w:pPr>
                  <w:spacing w:line="360" w:lineRule="auto"/>
                  <w:jc w:val="both"/>
                </w:pPr>
              </w:pPrChange>
            </w:pPr>
            <w:del w:id="1898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1899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0</w:delText>
              </w:r>
              <w:bookmarkStart w:id="1900" w:name="_Toc417922335"/>
              <w:bookmarkStart w:id="1901" w:name="_Toc417922815"/>
              <w:bookmarkStart w:id="1902" w:name="_Toc417923175"/>
              <w:bookmarkStart w:id="1903" w:name="_Toc417923356"/>
              <w:bookmarkStart w:id="1904" w:name="_Toc417923537"/>
              <w:bookmarkStart w:id="1905" w:name="_Toc417923712"/>
              <w:bookmarkStart w:id="1906" w:name="_Toc419127855"/>
              <w:bookmarkStart w:id="1907" w:name="_Toc419128227"/>
              <w:bookmarkStart w:id="1908" w:name="_Toc419128415"/>
              <w:bookmarkStart w:id="1909" w:name="_Toc419128602"/>
              <w:bookmarkStart w:id="1910" w:name="_Toc419128789"/>
              <w:bookmarkStart w:id="1911" w:name="_Toc419128977"/>
              <w:bookmarkStart w:id="1912" w:name="_Toc419129165"/>
              <w:bookmarkStart w:id="1913" w:name="_Toc419129353"/>
              <w:bookmarkStart w:id="1914" w:name="_Toc419129997"/>
              <w:bookmarkStart w:id="1915" w:name="_Toc419130185"/>
              <w:bookmarkStart w:id="1916" w:name="_Toc419222237"/>
              <w:bookmarkStart w:id="1917" w:name="_Toc419222425"/>
              <w:bookmarkEnd w:id="1900"/>
              <w:bookmarkEnd w:id="1901"/>
              <w:bookmarkEnd w:id="1902"/>
              <w:bookmarkEnd w:id="1903"/>
              <w:bookmarkEnd w:id="1904"/>
              <w:bookmarkEnd w:id="1905"/>
              <w:bookmarkEnd w:id="1906"/>
              <w:bookmarkEnd w:id="1907"/>
              <w:bookmarkEnd w:id="1908"/>
              <w:bookmarkEnd w:id="1909"/>
              <w:bookmarkEnd w:id="1910"/>
              <w:bookmarkEnd w:id="1911"/>
              <w:bookmarkEnd w:id="1912"/>
              <w:bookmarkEnd w:id="1913"/>
              <w:bookmarkEnd w:id="1914"/>
              <w:bookmarkEnd w:id="1915"/>
              <w:bookmarkEnd w:id="1916"/>
              <w:bookmarkEnd w:id="1917"/>
            </w:del>
          </w:p>
        </w:tc>
        <w:tc>
          <w:tcPr>
            <w:tcW w:w="0" w:type="auto"/>
            <w:vAlign w:val="center"/>
          </w:tcPr>
          <w:p w14:paraId="5AC31CA9" w14:textId="195525AD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918" w:author="laca" w:date="2015-04-27T16:14:00Z"/>
                <w:rFonts w:ascii="Times New Roman" w:hAnsi="Times New Roman" w:cs="Times New Roman"/>
                <w:sz w:val="24"/>
                <w:szCs w:val="24"/>
                <w:rPrChange w:id="1919" w:author="laca" w:date="2015-04-27T16:16:00Z">
                  <w:rPr>
                    <w:del w:id="1920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1921" w:author="laca" w:date="2015-04-27T16:16:00Z">
                <w:pPr>
                  <w:spacing w:line="360" w:lineRule="auto"/>
                  <w:jc w:val="both"/>
                </w:pPr>
              </w:pPrChange>
            </w:pPr>
            <w:del w:id="1922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1923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0</w:delText>
              </w:r>
              <w:bookmarkStart w:id="1924" w:name="_Toc417922336"/>
              <w:bookmarkStart w:id="1925" w:name="_Toc417922816"/>
              <w:bookmarkStart w:id="1926" w:name="_Toc417923176"/>
              <w:bookmarkStart w:id="1927" w:name="_Toc417923357"/>
              <w:bookmarkStart w:id="1928" w:name="_Toc417923538"/>
              <w:bookmarkStart w:id="1929" w:name="_Toc417923713"/>
              <w:bookmarkStart w:id="1930" w:name="_Toc419127856"/>
              <w:bookmarkStart w:id="1931" w:name="_Toc419128228"/>
              <w:bookmarkStart w:id="1932" w:name="_Toc419128416"/>
              <w:bookmarkStart w:id="1933" w:name="_Toc419128603"/>
              <w:bookmarkStart w:id="1934" w:name="_Toc419128790"/>
              <w:bookmarkStart w:id="1935" w:name="_Toc419128978"/>
              <w:bookmarkStart w:id="1936" w:name="_Toc419129166"/>
              <w:bookmarkStart w:id="1937" w:name="_Toc419129354"/>
              <w:bookmarkStart w:id="1938" w:name="_Toc419129998"/>
              <w:bookmarkStart w:id="1939" w:name="_Toc419130186"/>
              <w:bookmarkStart w:id="1940" w:name="_Toc419222238"/>
              <w:bookmarkStart w:id="1941" w:name="_Toc419222426"/>
              <w:bookmarkEnd w:id="1924"/>
              <w:bookmarkEnd w:id="1925"/>
              <w:bookmarkEnd w:id="1926"/>
              <w:bookmarkEnd w:id="1927"/>
              <w:bookmarkEnd w:id="1928"/>
              <w:bookmarkEnd w:id="1929"/>
              <w:bookmarkEnd w:id="1930"/>
              <w:bookmarkEnd w:id="1931"/>
              <w:bookmarkEnd w:id="1932"/>
              <w:bookmarkEnd w:id="1933"/>
              <w:bookmarkEnd w:id="1934"/>
              <w:bookmarkEnd w:id="1935"/>
              <w:bookmarkEnd w:id="1936"/>
              <w:bookmarkEnd w:id="1937"/>
              <w:bookmarkEnd w:id="1938"/>
              <w:bookmarkEnd w:id="1939"/>
              <w:bookmarkEnd w:id="1940"/>
              <w:bookmarkEnd w:id="1941"/>
            </w:del>
          </w:p>
        </w:tc>
        <w:tc>
          <w:tcPr>
            <w:tcW w:w="0" w:type="auto"/>
            <w:vAlign w:val="center"/>
          </w:tcPr>
          <w:p w14:paraId="0A2F763C" w14:textId="7293161E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942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1943" w:author="laca" w:date="2015-04-27T16:16:00Z">
                  <w:rPr>
                    <w:del w:id="1944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1945" w:author="laca" w:date="2015-04-27T16:16:00Z">
                <w:pPr>
                  <w:spacing w:line="360" w:lineRule="auto"/>
                  <w:jc w:val="both"/>
                </w:pPr>
              </w:pPrChange>
            </w:pPr>
            <w:del w:id="1946" w:author="laca" w:date="2015-04-27T16:14:00Z">
              <w:r w:rsidRPr="00183A02" w:rsidDel="00960013">
                <w:rPr>
                  <w:rFonts w:ascii="Times New Roman" w:hAnsi="Times New Roman" w:cs="Times New Roman"/>
                  <w:b/>
                  <w:sz w:val="24"/>
                  <w:szCs w:val="24"/>
                  <w:rPrChange w:id="1947" w:author="laca" w:date="2015-04-27T16:16:00Z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rPrChange>
                </w:rPr>
                <w:delText>6</w:delText>
              </w:r>
              <w:bookmarkStart w:id="1948" w:name="_Toc417922337"/>
              <w:bookmarkStart w:id="1949" w:name="_Toc417922817"/>
              <w:bookmarkStart w:id="1950" w:name="_Toc417923177"/>
              <w:bookmarkStart w:id="1951" w:name="_Toc417923358"/>
              <w:bookmarkStart w:id="1952" w:name="_Toc417923539"/>
              <w:bookmarkStart w:id="1953" w:name="_Toc417923714"/>
              <w:bookmarkStart w:id="1954" w:name="_Toc419127857"/>
              <w:bookmarkStart w:id="1955" w:name="_Toc419128229"/>
              <w:bookmarkStart w:id="1956" w:name="_Toc419128417"/>
              <w:bookmarkStart w:id="1957" w:name="_Toc419128604"/>
              <w:bookmarkStart w:id="1958" w:name="_Toc419128791"/>
              <w:bookmarkStart w:id="1959" w:name="_Toc419128979"/>
              <w:bookmarkStart w:id="1960" w:name="_Toc419129167"/>
              <w:bookmarkStart w:id="1961" w:name="_Toc419129355"/>
              <w:bookmarkStart w:id="1962" w:name="_Toc419129999"/>
              <w:bookmarkStart w:id="1963" w:name="_Toc419130187"/>
              <w:bookmarkStart w:id="1964" w:name="_Toc419222239"/>
              <w:bookmarkStart w:id="1965" w:name="_Toc419222427"/>
              <w:bookmarkEnd w:id="1948"/>
              <w:bookmarkEnd w:id="1949"/>
              <w:bookmarkEnd w:id="1950"/>
              <w:bookmarkEnd w:id="1951"/>
              <w:bookmarkEnd w:id="1952"/>
              <w:bookmarkEnd w:id="1953"/>
              <w:bookmarkEnd w:id="1954"/>
              <w:bookmarkEnd w:id="1955"/>
              <w:bookmarkEnd w:id="1956"/>
              <w:bookmarkEnd w:id="1957"/>
              <w:bookmarkEnd w:id="1958"/>
              <w:bookmarkEnd w:id="1959"/>
              <w:bookmarkEnd w:id="1960"/>
              <w:bookmarkEnd w:id="1961"/>
              <w:bookmarkEnd w:id="1962"/>
              <w:bookmarkEnd w:id="1963"/>
              <w:bookmarkEnd w:id="1964"/>
              <w:bookmarkEnd w:id="1965"/>
            </w:del>
          </w:p>
        </w:tc>
        <w:bookmarkStart w:id="1966" w:name="_Toc417922338"/>
        <w:bookmarkStart w:id="1967" w:name="_Toc417922818"/>
        <w:bookmarkStart w:id="1968" w:name="_Toc417923178"/>
        <w:bookmarkStart w:id="1969" w:name="_Toc417923359"/>
        <w:bookmarkStart w:id="1970" w:name="_Toc417923540"/>
        <w:bookmarkStart w:id="1971" w:name="_Toc417923715"/>
        <w:bookmarkStart w:id="1972" w:name="_Toc419127858"/>
        <w:bookmarkStart w:id="1973" w:name="_Toc419128230"/>
        <w:bookmarkStart w:id="1974" w:name="_Toc419128418"/>
        <w:bookmarkStart w:id="1975" w:name="_Toc419128605"/>
        <w:bookmarkStart w:id="1976" w:name="_Toc419128792"/>
        <w:bookmarkStart w:id="1977" w:name="_Toc419128980"/>
        <w:bookmarkStart w:id="1978" w:name="_Toc419129168"/>
        <w:bookmarkStart w:id="1979" w:name="_Toc419129356"/>
        <w:bookmarkStart w:id="1980" w:name="_Toc419130000"/>
        <w:bookmarkStart w:id="1981" w:name="_Toc419130188"/>
        <w:bookmarkStart w:id="1982" w:name="_Toc419222240"/>
        <w:bookmarkStart w:id="1983" w:name="_Toc419222428"/>
        <w:bookmarkEnd w:id="1966"/>
        <w:bookmarkEnd w:id="1967"/>
        <w:bookmarkEnd w:id="1968"/>
        <w:bookmarkEnd w:id="1969"/>
        <w:bookmarkEnd w:id="1970"/>
        <w:bookmarkEnd w:id="1971"/>
        <w:bookmarkEnd w:id="1972"/>
        <w:bookmarkEnd w:id="1973"/>
        <w:bookmarkEnd w:id="1974"/>
        <w:bookmarkEnd w:id="1975"/>
        <w:bookmarkEnd w:id="1976"/>
        <w:bookmarkEnd w:id="1977"/>
        <w:bookmarkEnd w:id="1978"/>
        <w:bookmarkEnd w:id="1979"/>
        <w:bookmarkEnd w:id="1980"/>
        <w:bookmarkEnd w:id="1981"/>
        <w:bookmarkEnd w:id="1982"/>
        <w:bookmarkEnd w:id="1983"/>
      </w:tr>
      <w:tr w:rsidR="000C424E" w:rsidRPr="00183A02" w:rsidDel="00960013" w14:paraId="1E082591" w14:textId="556FD574" w:rsidTr="00C9611F">
        <w:trPr>
          <w:del w:id="1984" w:author="laca" w:date="2015-04-27T16:14:00Z"/>
        </w:trPr>
        <w:tc>
          <w:tcPr>
            <w:tcW w:w="0" w:type="auto"/>
            <w:vAlign w:val="center"/>
          </w:tcPr>
          <w:p w14:paraId="3E18FCAC" w14:textId="7C9EE731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1985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1986" w:author="laca" w:date="2015-04-27T16:16:00Z">
                <w:pPr>
                  <w:spacing w:line="360" w:lineRule="auto"/>
                  <w:jc w:val="both"/>
                </w:pPr>
              </w:pPrChange>
            </w:pPr>
            <w:del w:id="1987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2</w:delText>
              </w:r>
              <w:bookmarkStart w:id="1988" w:name="_Toc417922339"/>
              <w:bookmarkStart w:id="1989" w:name="_Toc417922819"/>
              <w:bookmarkStart w:id="1990" w:name="_Toc417923179"/>
              <w:bookmarkStart w:id="1991" w:name="_Toc417923360"/>
              <w:bookmarkStart w:id="1992" w:name="_Toc417923541"/>
              <w:bookmarkStart w:id="1993" w:name="_Toc417923716"/>
              <w:bookmarkStart w:id="1994" w:name="_Toc419127859"/>
              <w:bookmarkStart w:id="1995" w:name="_Toc419128231"/>
              <w:bookmarkStart w:id="1996" w:name="_Toc419128419"/>
              <w:bookmarkStart w:id="1997" w:name="_Toc419128606"/>
              <w:bookmarkStart w:id="1998" w:name="_Toc419128793"/>
              <w:bookmarkStart w:id="1999" w:name="_Toc419128981"/>
              <w:bookmarkStart w:id="2000" w:name="_Toc419129169"/>
              <w:bookmarkStart w:id="2001" w:name="_Toc419129357"/>
              <w:bookmarkStart w:id="2002" w:name="_Toc419130001"/>
              <w:bookmarkStart w:id="2003" w:name="_Toc419130189"/>
              <w:bookmarkStart w:id="2004" w:name="_Toc419222241"/>
              <w:bookmarkStart w:id="2005" w:name="_Toc419222429"/>
              <w:bookmarkEnd w:id="1988"/>
              <w:bookmarkEnd w:id="1989"/>
              <w:bookmarkEnd w:id="1990"/>
              <w:bookmarkEnd w:id="1991"/>
              <w:bookmarkEnd w:id="1992"/>
              <w:bookmarkEnd w:id="1993"/>
              <w:bookmarkEnd w:id="1994"/>
              <w:bookmarkEnd w:id="1995"/>
              <w:bookmarkEnd w:id="1996"/>
              <w:bookmarkEnd w:id="1997"/>
              <w:bookmarkEnd w:id="1998"/>
              <w:bookmarkEnd w:id="1999"/>
              <w:bookmarkEnd w:id="2000"/>
              <w:bookmarkEnd w:id="2001"/>
              <w:bookmarkEnd w:id="2002"/>
              <w:bookmarkEnd w:id="2003"/>
              <w:bookmarkEnd w:id="2004"/>
              <w:bookmarkEnd w:id="2005"/>
            </w:del>
          </w:p>
        </w:tc>
        <w:tc>
          <w:tcPr>
            <w:tcW w:w="0" w:type="auto"/>
            <w:vAlign w:val="center"/>
          </w:tcPr>
          <w:p w14:paraId="5FA2183E" w14:textId="771836F0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006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007" w:author="laca" w:date="2015-04-27T16:16:00Z">
                <w:pPr>
                  <w:spacing w:line="360" w:lineRule="auto"/>
                  <w:jc w:val="both"/>
                </w:pPr>
              </w:pPrChange>
            </w:pPr>
            <w:del w:id="2008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3</w:delText>
              </w:r>
              <w:bookmarkStart w:id="2009" w:name="_Toc417922340"/>
              <w:bookmarkStart w:id="2010" w:name="_Toc417922820"/>
              <w:bookmarkStart w:id="2011" w:name="_Toc417923180"/>
              <w:bookmarkStart w:id="2012" w:name="_Toc417923361"/>
              <w:bookmarkStart w:id="2013" w:name="_Toc417923542"/>
              <w:bookmarkStart w:id="2014" w:name="_Toc417923717"/>
              <w:bookmarkStart w:id="2015" w:name="_Toc419127860"/>
              <w:bookmarkStart w:id="2016" w:name="_Toc419128232"/>
              <w:bookmarkStart w:id="2017" w:name="_Toc419128420"/>
              <w:bookmarkStart w:id="2018" w:name="_Toc419128607"/>
              <w:bookmarkStart w:id="2019" w:name="_Toc419128794"/>
              <w:bookmarkStart w:id="2020" w:name="_Toc419128982"/>
              <w:bookmarkStart w:id="2021" w:name="_Toc419129170"/>
              <w:bookmarkStart w:id="2022" w:name="_Toc419129358"/>
              <w:bookmarkStart w:id="2023" w:name="_Toc419130002"/>
              <w:bookmarkStart w:id="2024" w:name="_Toc419130190"/>
              <w:bookmarkStart w:id="2025" w:name="_Toc419222242"/>
              <w:bookmarkStart w:id="2026" w:name="_Toc419222430"/>
              <w:bookmarkEnd w:id="2009"/>
              <w:bookmarkEnd w:id="2010"/>
              <w:bookmarkEnd w:id="2011"/>
              <w:bookmarkEnd w:id="2012"/>
              <w:bookmarkEnd w:id="2013"/>
              <w:bookmarkEnd w:id="2014"/>
              <w:bookmarkEnd w:id="2015"/>
              <w:bookmarkEnd w:id="2016"/>
              <w:bookmarkEnd w:id="2017"/>
              <w:bookmarkEnd w:id="2018"/>
              <w:bookmarkEnd w:id="2019"/>
              <w:bookmarkEnd w:id="2020"/>
              <w:bookmarkEnd w:id="2021"/>
              <w:bookmarkEnd w:id="2022"/>
              <w:bookmarkEnd w:id="2023"/>
              <w:bookmarkEnd w:id="2024"/>
              <w:bookmarkEnd w:id="2025"/>
              <w:bookmarkEnd w:id="2026"/>
            </w:del>
          </w:p>
        </w:tc>
        <w:tc>
          <w:tcPr>
            <w:tcW w:w="0" w:type="auto"/>
            <w:vAlign w:val="center"/>
          </w:tcPr>
          <w:p w14:paraId="6888E07B" w14:textId="77008401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027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028" w:author="laca" w:date="2015-04-27T16:16:00Z">
                <w:pPr>
                  <w:spacing w:line="360" w:lineRule="auto"/>
                  <w:jc w:val="both"/>
                </w:pPr>
              </w:pPrChange>
            </w:pPr>
            <w:del w:id="2029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5</w:delText>
              </w:r>
              <w:bookmarkStart w:id="2030" w:name="_Toc417922341"/>
              <w:bookmarkStart w:id="2031" w:name="_Toc417922821"/>
              <w:bookmarkStart w:id="2032" w:name="_Toc417923181"/>
              <w:bookmarkStart w:id="2033" w:name="_Toc417923362"/>
              <w:bookmarkStart w:id="2034" w:name="_Toc417923543"/>
              <w:bookmarkStart w:id="2035" w:name="_Toc417923718"/>
              <w:bookmarkStart w:id="2036" w:name="_Toc419127861"/>
              <w:bookmarkStart w:id="2037" w:name="_Toc419128233"/>
              <w:bookmarkStart w:id="2038" w:name="_Toc419128421"/>
              <w:bookmarkStart w:id="2039" w:name="_Toc419128608"/>
              <w:bookmarkStart w:id="2040" w:name="_Toc419128795"/>
              <w:bookmarkStart w:id="2041" w:name="_Toc419128983"/>
              <w:bookmarkStart w:id="2042" w:name="_Toc419129171"/>
              <w:bookmarkStart w:id="2043" w:name="_Toc419129359"/>
              <w:bookmarkStart w:id="2044" w:name="_Toc419130003"/>
              <w:bookmarkStart w:id="2045" w:name="_Toc419130191"/>
              <w:bookmarkStart w:id="2046" w:name="_Toc419222243"/>
              <w:bookmarkStart w:id="2047" w:name="_Toc419222431"/>
              <w:bookmarkEnd w:id="2030"/>
              <w:bookmarkEnd w:id="2031"/>
              <w:bookmarkEnd w:id="2032"/>
              <w:bookmarkEnd w:id="2033"/>
              <w:bookmarkEnd w:id="2034"/>
              <w:bookmarkEnd w:id="2035"/>
              <w:bookmarkEnd w:id="2036"/>
              <w:bookmarkEnd w:id="2037"/>
              <w:bookmarkEnd w:id="2038"/>
              <w:bookmarkEnd w:id="2039"/>
              <w:bookmarkEnd w:id="2040"/>
              <w:bookmarkEnd w:id="2041"/>
              <w:bookmarkEnd w:id="2042"/>
              <w:bookmarkEnd w:id="2043"/>
              <w:bookmarkEnd w:id="2044"/>
              <w:bookmarkEnd w:id="2045"/>
              <w:bookmarkEnd w:id="2046"/>
              <w:bookmarkEnd w:id="2047"/>
            </w:del>
          </w:p>
        </w:tc>
        <w:tc>
          <w:tcPr>
            <w:tcW w:w="0" w:type="auto"/>
            <w:vAlign w:val="center"/>
          </w:tcPr>
          <w:p w14:paraId="6618C658" w14:textId="69D50D14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048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049" w:author="laca" w:date="2015-04-27T16:16:00Z">
                <w:pPr>
                  <w:spacing w:line="360" w:lineRule="auto"/>
                  <w:jc w:val="both"/>
                </w:pPr>
              </w:pPrChange>
            </w:pPr>
            <w:del w:id="2050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10</w:delText>
              </w:r>
              <w:bookmarkStart w:id="2051" w:name="_Toc417922342"/>
              <w:bookmarkStart w:id="2052" w:name="_Toc417922822"/>
              <w:bookmarkStart w:id="2053" w:name="_Toc417923182"/>
              <w:bookmarkStart w:id="2054" w:name="_Toc417923363"/>
              <w:bookmarkStart w:id="2055" w:name="_Toc417923544"/>
              <w:bookmarkStart w:id="2056" w:name="_Toc417923719"/>
              <w:bookmarkStart w:id="2057" w:name="_Toc419127862"/>
              <w:bookmarkStart w:id="2058" w:name="_Toc419128234"/>
              <w:bookmarkStart w:id="2059" w:name="_Toc419128422"/>
              <w:bookmarkStart w:id="2060" w:name="_Toc419128609"/>
              <w:bookmarkStart w:id="2061" w:name="_Toc419128796"/>
              <w:bookmarkStart w:id="2062" w:name="_Toc419128984"/>
              <w:bookmarkStart w:id="2063" w:name="_Toc419129172"/>
              <w:bookmarkStart w:id="2064" w:name="_Toc419129360"/>
              <w:bookmarkStart w:id="2065" w:name="_Toc419130004"/>
              <w:bookmarkStart w:id="2066" w:name="_Toc419130192"/>
              <w:bookmarkStart w:id="2067" w:name="_Toc419222244"/>
              <w:bookmarkStart w:id="2068" w:name="_Toc419222432"/>
              <w:bookmarkEnd w:id="2051"/>
              <w:bookmarkEnd w:id="2052"/>
              <w:bookmarkEnd w:id="2053"/>
              <w:bookmarkEnd w:id="2054"/>
              <w:bookmarkEnd w:id="2055"/>
              <w:bookmarkEnd w:id="2056"/>
              <w:bookmarkEnd w:id="2057"/>
              <w:bookmarkEnd w:id="2058"/>
              <w:bookmarkEnd w:id="2059"/>
              <w:bookmarkEnd w:id="2060"/>
              <w:bookmarkEnd w:id="2061"/>
              <w:bookmarkEnd w:id="2062"/>
              <w:bookmarkEnd w:id="2063"/>
              <w:bookmarkEnd w:id="2064"/>
              <w:bookmarkEnd w:id="2065"/>
              <w:bookmarkEnd w:id="2066"/>
              <w:bookmarkEnd w:id="2067"/>
              <w:bookmarkEnd w:id="2068"/>
            </w:del>
          </w:p>
        </w:tc>
        <w:tc>
          <w:tcPr>
            <w:tcW w:w="0" w:type="auto"/>
            <w:vAlign w:val="center"/>
          </w:tcPr>
          <w:p w14:paraId="5F7DFAE1" w14:textId="2D6395B4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069" w:author="laca" w:date="2015-04-27T16:14:00Z"/>
                <w:rFonts w:ascii="Times New Roman" w:hAnsi="Times New Roman" w:cs="Times New Roman"/>
                <w:sz w:val="24"/>
                <w:szCs w:val="24"/>
                <w:rPrChange w:id="2070" w:author="laca" w:date="2015-04-27T16:16:00Z">
                  <w:rPr>
                    <w:del w:id="2071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072" w:author="laca" w:date="2015-04-27T16:16:00Z">
                <w:pPr>
                  <w:spacing w:line="360" w:lineRule="auto"/>
                  <w:jc w:val="both"/>
                </w:pPr>
              </w:pPrChange>
            </w:pPr>
            <w:del w:id="2073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2</w:delText>
              </w:r>
              <w:bookmarkStart w:id="2074" w:name="_Toc417922343"/>
              <w:bookmarkStart w:id="2075" w:name="_Toc417922823"/>
              <w:bookmarkStart w:id="2076" w:name="_Toc417923183"/>
              <w:bookmarkStart w:id="2077" w:name="_Toc417923364"/>
              <w:bookmarkStart w:id="2078" w:name="_Toc417923545"/>
              <w:bookmarkStart w:id="2079" w:name="_Toc417923720"/>
              <w:bookmarkStart w:id="2080" w:name="_Toc419127863"/>
              <w:bookmarkStart w:id="2081" w:name="_Toc419128235"/>
              <w:bookmarkStart w:id="2082" w:name="_Toc419128423"/>
              <w:bookmarkStart w:id="2083" w:name="_Toc419128610"/>
              <w:bookmarkStart w:id="2084" w:name="_Toc419128797"/>
              <w:bookmarkStart w:id="2085" w:name="_Toc419128985"/>
              <w:bookmarkStart w:id="2086" w:name="_Toc419129173"/>
              <w:bookmarkStart w:id="2087" w:name="_Toc419129361"/>
              <w:bookmarkStart w:id="2088" w:name="_Toc419130005"/>
              <w:bookmarkStart w:id="2089" w:name="_Toc419130193"/>
              <w:bookmarkStart w:id="2090" w:name="_Toc419222245"/>
              <w:bookmarkStart w:id="2091" w:name="_Toc419222433"/>
              <w:bookmarkEnd w:id="2074"/>
              <w:bookmarkEnd w:id="2075"/>
              <w:bookmarkEnd w:id="2076"/>
              <w:bookmarkEnd w:id="2077"/>
              <w:bookmarkEnd w:id="2078"/>
              <w:bookmarkEnd w:id="2079"/>
              <w:bookmarkEnd w:id="2080"/>
              <w:bookmarkEnd w:id="2081"/>
              <w:bookmarkEnd w:id="2082"/>
              <w:bookmarkEnd w:id="2083"/>
              <w:bookmarkEnd w:id="2084"/>
              <w:bookmarkEnd w:id="2085"/>
              <w:bookmarkEnd w:id="2086"/>
              <w:bookmarkEnd w:id="2087"/>
              <w:bookmarkEnd w:id="2088"/>
              <w:bookmarkEnd w:id="2089"/>
              <w:bookmarkEnd w:id="2090"/>
              <w:bookmarkEnd w:id="2091"/>
            </w:del>
          </w:p>
        </w:tc>
        <w:tc>
          <w:tcPr>
            <w:tcW w:w="0" w:type="auto"/>
            <w:vAlign w:val="center"/>
          </w:tcPr>
          <w:p w14:paraId="7F0E6C91" w14:textId="6072E145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092" w:author="laca" w:date="2015-04-27T16:14:00Z"/>
                <w:rFonts w:ascii="Times New Roman" w:hAnsi="Times New Roman" w:cs="Times New Roman"/>
                <w:sz w:val="24"/>
                <w:szCs w:val="24"/>
                <w:rPrChange w:id="2093" w:author="laca" w:date="2015-04-27T16:16:00Z">
                  <w:rPr>
                    <w:del w:id="2094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095" w:author="laca" w:date="2015-04-27T16:16:00Z">
                <w:pPr>
                  <w:spacing w:line="360" w:lineRule="auto"/>
                  <w:jc w:val="both"/>
                </w:pPr>
              </w:pPrChange>
            </w:pPr>
            <w:del w:id="2096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097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2</w:delText>
              </w:r>
              <w:bookmarkStart w:id="2098" w:name="_Toc417922344"/>
              <w:bookmarkStart w:id="2099" w:name="_Toc417922824"/>
              <w:bookmarkStart w:id="2100" w:name="_Toc417923184"/>
              <w:bookmarkStart w:id="2101" w:name="_Toc417923365"/>
              <w:bookmarkStart w:id="2102" w:name="_Toc417923546"/>
              <w:bookmarkStart w:id="2103" w:name="_Toc417923721"/>
              <w:bookmarkStart w:id="2104" w:name="_Toc419127864"/>
              <w:bookmarkStart w:id="2105" w:name="_Toc419128236"/>
              <w:bookmarkStart w:id="2106" w:name="_Toc419128424"/>
              <w:bookmarkStart w:id="2107" w:name="_Toc419128611"/>
              <w:bookmarkStart w:id="2108" w:name="_Toc419128798"/>
              <w:bookmarkStart w:id="2109" w:name="_Toc419128986"/>
              <w:bookmarkStart w:id="2110" w:name="_Toc419129174"/>
              <w:bookmarkStart w:id="2111" w:name="_Toc419129362"/>
              <w:bookmarkStart w:id="2112" w:name="_Toc419130006"/>
              <w:bookmarkStart w:id="2113" w:name="_Toc419130194"/>
              <w:bookmarkStart w:id="2114" w:name="_Toc419222246"/>
              <w:bookmarkStart w:id="2115" w:name="_Toc419222434"/>
              <w:bookmarkEnd w:id="2098"/>
              <w:bookmarkEnd w:id="2099"/>
              <w:bookmarkEnd w:id="2100"/>
              <w:bookmarkEnd w:id="2101"/>
              <w:bookmarkEnd w:id="2102"/>
              <w:bookmarkEnd w:id="2103"/>
              <w:bookmarkEnd w:id="2104"/>
              <w:bookmarkEnd w:id="2105"/>
              <w:bookmarkEnd w:id="2106"/>
              <w:bookmarkEnd w:id="2107"/>
              <w:bookmarkEnd w:id="2108"/>
              <w:bookmarkEnd w:id="2109"/>
              <w:bookmarkEnd w:id="2110"/>
              <w:bookmarkEnd w:id="2111"/>
              <w:bookmarkEnd w:id="2112"/>
              <w:bookmarkEnd w:id="2113"/>
              <w:bookmarkEnd w:id="2114"/>
              <w:bookmarkEnd w:id="2115"/>
            </w:del>
          </w:p>
        </w:tc>
        <w:tc>
          <w:tcPr>
            <w:tcW w:w="0" w:type="auto"/>
            <w:vAlign w:val="center"/>
          </w:tcPr>
          <w:p w14:paraId="6767E6EB" w14:textId="32390DD3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116" w:author="laca" w:date="2015-04-27T16:14:00Z"/>
                <w:rFonts w:ascii="Times New Roman" w:hAnsi="Times New Roman" w:cs="Times New Roman"/>
                <w:sz w:val="24"/>
                <w:szCs w:val="24"/>
                <w:rPrChange w:id="2117" w:author="laca" w:date="2015-04-27T16:16:00Z">
                  <w:rPr>
                    <w:del w:id="2118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119" w:author="laca" w:date="2015-04-27T16:16:00Z">
                <w:pPr>
                  <w:spacing w:line="360" w:lineRule="auto"/>
                  <w:jc w:val="both"/>
                </w:pPr>
              </w:pPrChange>
            </w:pPr>
            <w:del w:id="2120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121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0</w:delText>
              </w:r>
              <w:bookmarkStart w:id="2122" w:name="_Toc417922345"/>
              <w:bookmarkStart w:id="2123" w:name="_Toc417922825"/>
              <w:bookmarkStart w:id="2124" w:name="_Toc417923185"/>
              <w:bookmarkStart w:id="2125" w:name="_Toc417923366"/>
              <w:bookmarkStart w:id="2126" w:name="_Toc417923547"/>
              <w:bookmarkStart w:id="2127" w:name="_Toc417923722"/>
              <w:bookmarkStart w:id="2128" w:name="_Toc419127865"/>
              <w:bookmarkStart w:id="2129" w:name="_Toc419128237"/>
              <w:bookmarkStart w:id="2130" w:name="_Toc419128425"/>
              <w:bookmarkStart w:id="2131" w:name="_Toc419128612"/>
              <w:bookmarkStart w:id="2132" w:name="_Toc419128799"/>
              <w:bookmarkStart w:id="2133" w:name="_Toc419128987"/>
              <w:bookmarkStart w:id="2134" w:name="_Toc419129175"/>
              <w:bookmarkStart w:id="2135" w:name="_Toc419129363"/>
              <w:bookmarkStart w:id="2136" w:name="_Toc419130007"/>
              <w:bookmarkStart w:id="2137" w:name="_Toc419130195"/>
              <w:bookmarkStart w:id="2138" w:name="_Toc419222247"/>
              <w:bookmarkStart w:id="2139" w:name="_Toc419222435"/>
              <w:bookmarkEnd w:id="2122"/>
              <w:bookmarkEnd w:id="2123"/>
              <w:bookmarkEnd w:id="2124"/>
              <w:bookmarkEnd w:id="2125"/>
              <w:bookmarkEnd w:id="2126"/>
              <w:bookmarkEnd w:id="2127"/>
              <w:bookmarkEnd w:id="2128"/>
              <w:bookmarkEnd w:id="2129"/>
              <w:bookmarkEnd w:id="2130"/>
              <w:bookmarkEnd w:id="2131"/>
              <w:bookmarkEnd w:id="2132"/>
              <w:bookmarkEnd w:id="2133"/>
              <w:bookmarkEnd w:id="2134"/>
              <w:bookmarkEnd w:id="2135"/>
              <w:bookmarkEnd w:id="2136"/>
              <w:bookmarkEnd w:id="2137"/>
              <w:bookmarkEnd w:id="2138"/>
              <w:bookmarkEnd w:id="2139"/>
            </w:del>
          </w:p>
        </w:tc>
        <w:tc>
          <w:tcPr>
            <w:tcW w:w="0" w:type="auto"/>
            <w:vAlign w:val="center"/>
          </w:tcPr>
          <w:p w14:paraId="1812A31C" w14:textId="51D437DC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140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2141" w:author="laca" w:date="2015-04-27T16:16:00Z">
                  <w:rPr>
                    <w:del w:id="2142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2143" w:author="laca" w:date="2015-04-27T16:16:00Z">
                <w:pPr>
                  <w:spacing w:line="360" w:lineRule="auto"/>
                  <w:jc w:val="both"/>
                </w:pPr>
              </w:pPrChange>
            </w:pPr>
            <w:del w:id="2144" w:author="laca" w:date="2015-04-27T16:14:00Z">
              <w:r w:rsidRPr="00183A02" w:rsidDel="00960013">
                <w:rPr>
                  <w:rFonts w:ascii="Times New Roman" w:hAnsi="Times New Roman" w:cs="Times New Roman"/>
                  <w:b/>
                  <w:sz w:val="24"/>
                  <w:szCs w:val="24"/>
                  <w:rPrChange w:id="2145" w:author="laca" w:date="2015-04-27T16:16:00Z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rPrChange>
                </w:rPr>
                <w:delText>22</w:delText>
              </w:r>
              <w:bookmarkStart w:id="2146" w:name="_Toc417922346"/>
              <w:bookmarkStart w:id="2147" w:name="_Toc417922826"/>
              <w:bookmarkStart w:id="2148" w:name="_Toc417923186"/>
              <w:bookmarkStart w:id="2149" w:name="_Toc417923367"/>
              <w:bookmarkStart w:id="2150" w:name="_Toc417923548"/>
              <w:bookmarkStart w:id="2151" w:name="_Toc417923723"/>
              <w:bookmarkStart w:id="2152" w:name="_Toc419127866"/>
              <w:bookmarkStart w:id="2153" w:name="_Toc419128238"/>
              <w:bookmarkStart w:id="2154" w:name="_Toc419128426"/>
              <w:bookmarkStart w:id="2155" w:name="_Toc419128613"/>
              <w:bookmarkStart w:id="2156" w:name="_Toc419128800"/>
              <w:bookmarkStart w:id="2157" w:name="_Toc419128988"/>
              <w:bookmarkStart w:id="2158" w:name="_Toc419129176"/>
              <w:bookmarkStart w:id="2159" w:name="_Toc419129364"/>
              <w:bookmarkStart w:id="2160" w:name="_Toc419130008"/>
              <w:bookmarkStart w:id="2161" w:name="_Toc419130196"/>
              <w:bookmarkStart w:id="2162" w:name="_Toc419222248"/>
              <w:bookmarkStart w:id="2163" w:name="_Toc419222436"/>
              <w:bookmarkEnd w:id="2146"/>
              <w:bookmarkEnd w:id="2147"/>
              <w:bookmarkEnd w:id="2148"/>
              <w:bookmarkEnd w:id="2149"/>
              <w:bookmarkEnd w:id="2150"/>
              <w:bookmarkEnd w:id="2151"/>
              <w:bookmarkEnd w:id="2152"/>
              <w:bookmarkEnd w:id="2153"/>
              <w:bookmarkEnd w:id="2154"/>
              <w:bookmarkEnd w:id="2155"/>
              <w:bookmarkEnd w:id="2156"/>
              <w:bookmarkEnd w:id="2157"/>
              <w:bookmarkEnd w:id="2158"/>
              <w:bookmarkEnd w:id="2159"/>
              <w:bookmarkEnd w:id="2160"/>
              <w:bookmarkEnd w:id="2161"/>
              <w:bookmarkEnd w:id="2162"/>
              <w:bookmarkEnd w:id="2163"/>
            </w:del>
          </w:p>
        </w:tc>
        <w:bookmarkStart w:id="2164" w:name="_Toc417922347"/>
        <w:bookmarkStart w:id="2165" w:name="_Toc417922827"/>
        <w:bookmarkStart w:id="2166" w:name="_Toc417923187"/>
        <w:bookmarkStart w:id="2167" w:name="_Toc417923368"/>
        <w:bookmarkStart w:id="2168" w:name="_Toc417923549"/>
        <w:bookmarkStart w:id="2169" w:name="_Toc417923724"/>
        <w:bookmarkStart w:id="2170" w:name="_Toc419127867"/>
        <w:bookmarkStart w:id="2171" w:name="_Toc419128239"/>
        <w:bookmarkStart w:id="2172" w:name="_Toc419128427"/>
        <w:bookmarkStart w:id="2173" w:name="_Toc419128614"/>
        <w:bookmarkStart w:id="2174" w:name="_Toc419128801"/>
        <w:bookmarkStart w:id="2175" w:name="_Toc419128989"/>
        <w:bookmarkStart w:id="2176" w:name="_Toc419129177"/>
        <w:bookmarkStart w:id="2177" w:name="_Toc419129365"/>
        <w:bookmarkStart w:id="2178" w:name="_Toc419130009"/>
        <w:bookmarkStart w:id="2179" w:name="_Toc419130197"/>
        <w:bookmarkStart w:id="2180" w:name="_Toc419222249"/>
        <w:bookmarkStart w:id="2181" w:name="_Toc419222437"/>
        <w:bookmarkEnd w:id="2164"/>
        <w:bookmarkEnd w:id="2165"/>
        <w:bookmarkEnd w:id="2166"/>
        <w:bookmarkEnd w:id="2167"/>
        <w:bookmarkEnd w:id="2168"/>
        <w:bookmarkEnd w:id="2169"/>
        <w:bookmarkEnd w:id="2170"/>
        <w:bookmarkEnd w:id="2171"/>
        <w:bookmarkEnd w:id="2172"/>
        <w:bookmarkEnd w:id="2173"/>
        <w:bookmarkEnd w:id="2174"/>
        <w:bookmarkEnd w:id="2175"/>
        <w:bookmarkEnd w:id="2176"/>
        <w:bookmarkEnd w:id="2177"/>
        <w:bookmarkEnd w:id="2178"/>
        <w:bookmarkEnd w:id="2179"/>
        <w:bookmarkEnd w:id="2180"/>
        <w:bookmarkEnd w:id="2181"/>
      </w:tr>
      <w:tr w:rsidR="000C424E" w:rsidRPr="00183A02" w:rsidDel="00960013" w14:paraId="05313E83" w14:textId="46A3767F" w:rsidTr="00C9611F">
        <w:trPr>
          <w:del w:id="2182" w:author="laca" w:date="2015-04-27T16:14:00Z"/>
        </w:trPr>
        <w:tc>
          <w:tcPr>
            <w:tcW w:w="0" w:type="auto"/>
            <w:vAlign w:val="center"/>
          </w:tcPr>
          <w:p w14:paraId="3995EE96" w14:textId="3E5C9783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183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184" w:author="laca" w:date="2015-04-27T16:16:00Z">
                <w:pPr>
                  <w:spacing w:line="360" w:lineRule="auto"/>
                  <w:jc w:val="both"/>
                </w:pPr>
              </w:pPrChange>
            </w:pPr>
            <w:del w:id="2185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3</w:delText>
              </w:r>
              <w:bookmarkStart w:id="2186" w:name="_Toc417922348"/>
              <w:bookmarkStart w:id="2187" w:name="_Toc417922828"/>
              <w:bookmarkStart w:id="2188" w:name="_Toc417923188"/>
              <w:bookmarkStart w:id="2189" w:name="_Toc417923369"/>
              <w:bookmarkStart w:id="2190" w:name="_Toc417923550"/>
              <w:bookmarkStart w:id="2191" w:name="_Toc417923725"/>
              <w:bookmarkStart w:id="2192" w:name="_Toc419127868"/>
              <w:bookmarkStart w:id="2193" w:name="_Toc419128240"/>
              <w:bookmarkStart w:id="2194" w:name="_Toc419128428"/>
              <w:bookmarkStart w:id="2195" w:name="_Toc419128615"/>
              <w:bookmarkStart w:id="2196" w:name="_Toc419128802"/>
              <w:bookmarkStart w:id="2197" w:name="_Toc419128990"/>
              <w:bookmarkStart w:id="2198" w:name="_Toc419129178"/>
              <w:bookmarkStart w:id="2199" w:name="_Toc419129366"/>
              <w:bookmarkStart w:id="2200" w:name="_Toc419130010"/>
              <w:bookmarkStart w:id="2201" w:name="_Toc419130198"/>
              <w:bookmarkStart w:id="2202" w:name="_Toc419222250"/>
              <w:bookmarkStart w:id="2203" w:name="_Toc419222438"/>
              <w:bookmarkEnd w:id="2186"/>
              <w:bookmarkEnd w:id="2187"/>
              <w:bookmarkEnd w:id="2188"/>
              <w:bookmarkEnd w:id="2189"/>
              <w:bookmarkEnd w:id="2190"/>
              <w:bookmarkEnd w:id="2191"/>
              <w:bookmarkEnd w:id="2192"/>
              <w:bookmarkEnd w:id="2193"/>
              <w:bookmarkEnd w:id="2194"/>
              <w:bookmarkEnd w:id="2195"/>
              <w:bookmarkEnd w:id="2196"/>
              <w:bookmarkEnd w:id="2197"/>
              <w:bookmarkEnd w:id="2198"/>
              <w:bookmarkEnd w:id="2199"/>
              <w:bookmarkEnd w:id="2200"/>
              <w:bookmarkEnd w:id="2201"/>
              <w:bookmarkEnd w:id="2202"/>
              <w:bookmarkEnd w:id="2203"/>
            </w:del>
          </w:p>
        </w:tc>
        <w:tc>
          <w:tcPr>
            <w:tcW w:w="0" w:type="auto"/>
            <w:vAlign w:val="center"/>
          </w:tcPr>
          <w:p w14:paraId="47EED233" w14:textId="012D444D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204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205" w:author="laca" w:date="2015-04-27T16:16:00Z">
                <w:pPr>
                  <w:spacing w:line="360" w:lineRule="auto"/>
                  <w:jc w:val="both"/>
                </w:pPr>
              </w:pPrChange>
            </w:pPr>
            <w:del w:id="2206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3</w:delText>
              </w:r>
              <w:bookmarkStart w:id="2207" w:name="_Toc417922349"/>
              <w:bookmarkStart w:id="2208" w:name="_Toc417922829"/>
              <w:bookmarkStart w:id="2209" w:name="_Toc417923189"/>
              <w:bookmarkStart w:id="2210" w:name="_Toc417923370"/>
              <w:bookmarkStart w:id="2211" w:name="_Toc417923551"/>
              <w:bookmarkStart w:id="2212" w:name="_Toc417923726"/>
              <w:bookmarkStart w:id="2213" w:name="_Toc419127869"/>
              <w:bookmarkStart w:id="2214" w:name="_Toc419128241"/>
              <w:bookmarkStart w:id="2215" w:name="_Toc419128429"/>
              <w:bookmarkStart w:id="2216" w:name="_Toc419128616"/>
              <w:bookmarkStart w:id="2217" w:name="_Toc419128803"/>
              <w:bookmarkStart w:id="2218" w:name="_Toc419128991"/>
              <w:bookmarkStart w:id="2219" w:name="_Toc419129179"/>
              <w:bookmarkStart w:id="2220" w:name="_Toc419129367"/>
              <w:bookmarkStart w:id="2221" w:name="_Toc419130011"/>
              <w:bookmarkStart w:id="2222" w:name="_Toc419130199"/>
              <w:bookmarkStart w:id="2223" w:name="_Toc419222251"/>
              <w:bookmarkStart w:id="2224" w:name="_Toc419222439"/>
              <w:bookmarkEnd w:id="2207"/>
              <w:bookmarkEnd w:id="2208"/>
              <w:bookmarkEnd w:id="2209"/>
              <w:bookmarkEnd w:id="2210"/>
              <w:bookmarkEnd w:id="2211"/>
              <w:bookmarkEnd w:id="2212"/>
              <w:bookmarkEnd w:id="2213"/>
              <w:bookmarkEnd w:id="2214"/>
              <w:bookmarkEnd w:id="2215"/>
              <w:bookmarkEnd w:id="2216"/>
              <w:bookmarkEnd w:id="2217"/>
              <w:bookmarkEnd w:id="2218"/>
              <w:bookmarkEnd w:id="2219"/>
              <w:bookmarkEnd w:id="2220"/>
              <w:bookmarkEnd w:id="2221"/>
              <w:bookmarkEnd w:id="2222"/>
              <w:bookmarkEnd w:id="2223"/>
              <w:bookmarkEnd w:id="2224"/>
            </w:del>
          </w:p>
        </w:tc>
        <w:tc>
          <w:tcPr>
            <w:tcW w:w="0" w:type="auto"/>
            <w:vAlign w:val="center"/>
          </w:tcPr>
          <w:p w14:paraId="3002C2F9" w14:textId="40A1EAEE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225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226" w:author="laca" w:date="2015-04-27T16:16:00Z">
                <w:pPr>
                  <w:spacing w:line="360" w:lineRule="auto"/>
                  <w:jc w:val="both"/>
                </w:pPr>
              </w:pPrChange>
            </w:pPr>
            <w:del w:id="2227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5</w:delText>
              </w:r>
              <w:bookmarkStart w:id="2228" w:name="_Toc417922350"/>
              <w:bookmarkStart w:id="2229" w:name="_Toc417922830"/>
              <w:bookmarkStart w:id="2230" w:name="_Toc417923190"/>
              <w:bookmarkStart w:id="2231" w:name="_Toc417923371"/>
              <w:bookmarkStart w:id="2232" w:name="_Toc417923552"/>
              <w:bookmarkStart w:id="2233" w:name="_Toc417923727"/>
              <w:bookmarkStart w:id="2234" w:name="_Toc419127870"/>
              <w:bookmarkStart w:id="2235" w:name="_Toc419128242"/>
              <w:bookmarkStart w:id="2236" w:name="_Toc419128430"/>
              <w:bookmarkStart w:id="2237" w:name="_Toc419128617"/>
              <w:bookmarkStart w:id="2238" w:name="_Toc419128804"/>
              <w:bookmarkStart w:id="2239" w:name="_Toc419128992"/>
              <w:bookmarkStart w:id="2240" w:name="_Toc419129180"/>
              <w:bookmarkStart w:id="2241" w:name="_Toc419129368"/>
              <w:bookmarkStart w:id="2242" w:name="_Toc419130012"/>
              <w:bookmarkStart w:id="2243" w:name="_Toc419130200"/>
              <w:bookmarkStart w:id="2244" w:name="_Toc419222252"/>
              <w:bookmarkStart w:id="2245" w:name="_Toc419222440"/>
              <w:bookmarkEnd w:id="2228"/>
              <w:bookmarkEnd w:id="2229"/>
              <w:bookmarkEnd w:id="2230"/>
              <w:bookmarkEnd w:id="2231"/>
              <w:bookmarkEnd w:id="2232"/>
              <w:bookmarkEnd w:id="2233"/>
              <w:bookmarkEnd w:id="2234"/>
              <w:bookmarkEnd w:id="2235"/>
              <w:bookmarkEnd w:id="2236"/>
              <w:bookmarkEnd w:id="2237"/>
              <w:bookmarkEnd w:id="2238"/>
              <w:bookmarkEnd w:id="2239"/>
              <w:bookmarkEnd w:id="2240"/>
              <w:bookmarkEnd w:id="2241"/>
              <w:bookmarkEnd w:id="2242"/>
              <w:bookmarkEnd w:id="2243"/>
              <w:bookmarkEnd w:id="2244"/>
              <w:bookmarkEnd w:id="2245"/>
            </w:del>
          </w:p>
        </w:tc>
        <w:tc>
          <w:tcPr>
            <w:tcW w:w="0" w:type="auto"/>
            <w:vAlign w:val="center"/>
          </w:tcPr>
          <w:p w14:paraId="74FE9921" w14:textId="1EBE85B4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246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247" w:author="laca" w:date="2015-04-27T16:16:00Z">
                <w:pPr>
                  <w:spacing w:line="360" w:lineRule="auto"/>
                  <w:jc w:val="both"/>
                </w:pPr>
              </w:pPrChange>
            </w:pPr>
            <w:del w:id="2248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10</w:delText>
              </w:r>
              <w:bookmarkStart w:id="2249" w:name="_Toc417922351"/>
              <w:bookmarkStart w:id="2250" w:name="_Toc417922831"/>
              <w:bookmarkStart w:id="2251" w:name="_Toc417923191"/>
              <w:bookmarkStart w:id="2252" w:name="_Toc417923372"/>
              <w:bookmarkStart w:id="2253" w:name="_Toc417923553"/>
              <w:bookmarkStart w:id="2254" w:name="_Toc417923728"/>
              <w:bookmarkStart w:id="2255" w:name="_Toc419127871"/>
              <w:bookmarkStart w:id="2256" w:name="_Toc419128243"/>
              <w:bookmarkStart w:id="2257" w:name="_Toc419128431"/>
              <w:bookmarkStart w:id="2258" w:name="_Toc419128618"/>
              <w:bookmarkStart w:id="2259" w:name="_Toc419128805"/>
              <w:bookmarkStart w:id="2260" w:name="_Toc419128993"/>
              <w:bookmarkStart w:id="2261" w:name="_Toc419129181"/>
              <w:bookmarkStart w:id="2262" w:name="_Toc419129369"/>
              <w:bookmarkStart w:id="2263" w:name="_Toc419130013"/>
              <w:bookmarkStart w:id="2264" w:name="_Toc419130201"/>
              <w:bookmarkStart w:id="2265" w:name="_Toc419222253"/>
              <w:bookmarkStart w:id="2266" w:name="_Toc419222441"/>
              <w:bookmarkEnd w:id="2249"/>
              <w:bookmarkEnd w:id="2250"/>
              <w:bookmarkEnd w:id="2251"/>
              <w:bookmarkEnd w:id="2252"/>
              <w:bookmarkEnd w:id="2253"/>
              <w:bookmarkEnd w:id="2254"/>
              <w:bookmarkEnd w:id="2255"/>
              <w:bookmarkEnd w:id="2256"/>
              <w:bookmarkEnd w:id="2257"/>
              <w:bookmarkEnd w:id="2258"/>
              <w:bookmarkEnd w:id="2259"/>
              <w:bookmarkEnd w:id="2260"/>
              <w:bookmarkEnd w:id="2261"/>
              <w:bookmarkEnd w:id="2262"/>
              <w:bookmarkEnd w:id="2263"/>
              <w:bookmarkEnd w:id="2264"/>
              <w:bookmarkEnd w:id="2265"/>
              <w:bookmarkEnd w:id="2266"/>
            </w:del>
          </w:p>
        </w:tc>
        <w:tc>
          <w:tcPr>
            <w:tcW w:w="0" w:type="auto"/>
            <w:vAlign w:val="center"/>
          </w:tcPr>
          <w:p w14:paraId="66457C8C" w14:textId="0E1C1626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267" w:author="laca" w:date="2015-04-27T16:14:00Z"/>
                <w:rFonts w:ascii="Times New Roman" w:hAnsi="Times New Roman" w:cs="Times New Roman"/>
                <w:sz w:val="24"/>
                <w:szCs w:val="24"/>
                <w:rPrChange w:id="2268" w:author="laca" w:date="2015-04-27T16:16:00Z">
                  <w:rPr>
                    <w:del w:id="2269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270" w:author="laca" w:date="2015-04-27T16:16:00Z">
                <w:pPr>
                  <w:spacing w:line="360" w:lineRule="auto"/>
                  <w:jc w:val="both"/>
                </w:pPr>
              </w:pPrChange>
            </w:pPr>
            <w:del w:id="2271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2</w:delText>
              </w:r>
              <w:bookmarkStart w:id="2272" w:name="_Toc417922352"/>
              <w:bookmarkStart w:id="2273" w:name="_Toc417922832"/>
              <w:bookmarkStart w:id="2274" w:name="_Toc417923192"/>
              <w:bookmarkStart w:id="2275" w:name="_Toc417923373"/>
              <w:bookmarkStart w:id="2276" w:name="_Toc417923554"/>
              <w:bookmarkStart w:id="2277" w:name="_Toc417923729"/>
              <w:bookmarkStart w:id="2278" w:name="_Toc419127872"/>
              <w:bookmarkStart w:id="2279" w:name="_Toc419128244"/>
              <w:bookmarkStart w:id="2280" w:name="_Toc419128432"/>
              <w:bookmarkStart w:id="2281" w:name="_Toc419128619"/>
              <w:bookmarkStart w:id="2282" w:name="_Toc419128806"/>
              <w:bookmarkStart w:id="2283" w:name="_Toc419128994"/>
              <w:bookmarkStart w:id="2284" w:name="_Toc419129182"/>
              <w:bookmarkStart w:id="2285" w:name="_Toc419129370"/>
              <w:bookmarkStart w:id="2286" w:name="_Toc419130014"/>
              <w:bookmarkStart w:id="2287" w:name="_Toc419130202"/>
              <w:bookmarkStart w:id="2288" w:name="_Toc419222254"/>
              <w:bookmarkStart w:id="2289" w:name="_Toc419222442"/>
              <w:bookmarkEnd w:id="2272"/>
              <w:bookmarkEnd w:id="2273"/>
              <w:bookmarkEnd w:id="2274"/>
              <w:bookmarkEnd w:id="2275"/>
              <w:bookmarkEnd w:id="2276"/>
              <w:bookmarkEnd w:id="2277"/>
              <w:bookmarkEnd w:id="2278"/>
              <w:bookmarkEnd w:id="2279"/>
              <w:bookmarkEnd w:id="2280"/>
              <w:bookmarkEnd w:id="2281"/>
              <w:bookmarkEnd w:id="2282"/>
              <w:bookmarkEnd w:id="2283"/>
              <w:bookmarkEnd w:id="2284"/>
              <w:bookmarkEnd w:id="2285"/>
              <w:bookmarkEnd w:id="2286"/>
              <w:bookmarkEnd w:id="2287"/>
              <w:bookmarkEnd w:id="2288"/>
              <w:bookmarkEnd w:id="2289"/>
            </w:del>
          </w:p>
        </w:tc>
        <w:tc>
          <w:tcPr>
            <w:tcW w:w="0" w:type="auto"/>
            <w:vAlign w:val="center"/>
          </w:tcPr>
          <w:p w14:paraId="12C806EA" w14:textId="668A556B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290" w:author="laca" w:date="2015-04-27T16:14:00Z"/>
                <w:rFonts w:ascii="Times New Roman" w:hAnsi="Times New Roman" w:cs="Times New Roman"/>
                <w:sz w:val="24"/>
                <w:szCs w:val="24"/>
                <w:rPrChange w:id="2291" w:author="laca" w:date="2015-04-27T16:16:00Z">
                  <w:rPr>
                    <w:del w:id="2292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293" w:author="laca" w:date="2015-04-27T16:16:00Z">
                <w:pPr>
                  <w:spacing w:line="360" w:lineRule="auto"/>
                  <w:jc w:val="both"/>
                </w:pPr>
              </w:pPrChange>
            </w:pPr>
            <w:del w:id="2294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295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2</w:delText>
              </w:r>
              <w:bookmarkStart w:id="2296" w:name="_Toc417922353"/>
              <w:bookmarkStart w:id="2297" w:name="_Toc417922833"/>
              <w:bookmarkStart w:id="2298" w:name="_Toc417923193"/>
              <w:bookmarkStart w:id="2299" w:name="_Toc417923374"/>
              <w:bookmarkStart w:id="2300" w:name="_Toc417923555"/>
              <w:bookmarkStart w:id="2301" w:name="_Toc417923730"/>
              <w:bookmarkStart w:id="2302" w:name="_Toc419127873"/>
              <w:bookmarkStart w:id="2303" w:name="_Toc419128245"/>
              <w:bookmarkStart w:id="2304" w:name="_Toc419128433"/>
              <w:bookmarkStart w:id="2305" w:name="_Toc419128620"/>
              <w:bookmarkStart w:id="2306" w:name="_Toc419128807"/>
              <w:bookmarkStart w:id="2307" w:name="_Toc419128995"/>
              <w:bookmarkStart w:id="2308" w:name="_Toc419129183"/>
              <w:bookmarkStart w:id="2309" w:name="_Toc419129371"/>
              <w:bookmarkStart w:id="2310" w:name="_Toc419130015"/>
              <w:bookmarkStart w:id="2311" w:name="_Toc419130203"/>
              <w:bookmarkStart w:id="2312" w:name="_Toc419222255"/>
              <w:bookmarkStart w:id="2313" w:name="_Toc419222443"/>
              <w:bookmarkEnd w:id="2296"/>
              <w:bookmarkEnd w:id="2297"/>
              <w:bookmarkEnd w:id="2298"/>
              <w:bookmarkEnd w:id="2299"/>
              <w:bookmarkEnd w:id="2300"/>
              <w:bookmarkEnd w:id="2301"/>
              <w:bookmarkEnd w:id="2302"/>
              <w:bookmarkEnd w:id="2303"/>
              <w:bookmarkEnd w:id="2304"/>
              <w:bookmarkEnd w:id="2305"/>
              <w:bookmarkEnd w:id="2306"/>
              <w:bookmarkEnd w:id="2307"/>
              <w:bookmarkEnd w:id="2308"/>
              <w:bookmarkEnd w:id="2309"/>
              <w:bookmarkEnd w:id="2310"/>
              <w:bookmarkEnd w:id="2311"/>
              <w:bookmarkEnd w:id="2312"/>
              <w:bookmarkEnd w:id="2313"/>
            </w:del>
          </w:p>
        </w:tc>
        <w:tc>
          <w:tcPr>
            <w:tcW w:w="0" w:type="auto"/>
            <w:vAlign w:val="center"/>
          </w:tcPr>
          <w:p w14:paraId="1EBE02BF" w14:textId="63FBCAC0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314" w:author="laca" w:date="2015-04-27T16:14:00Z"/>
                <w:rFonts w:ascii="Times New Roman" w:hAnsi="Times New Roman" w:cs="Times New Roman"/>
                <w:sz w:val="24"/>
                <w:szCs w:val="24"/>
                <w:rPrChange w:id="2315" w:author="laca" w:date="2015-04-27T16:16:00Z">
                  <w:rPr>
                    <w:del w:id="2316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317" w:author="laca" w:date="2015-04-27T16:16:00Z">
                <w:pPr>
                  <w:spacing w:line="360" w:lineRule="auto"/>
                  <w:jc w:val="both"/>
                </w:pPr>
              </w:pPrChange>
            </w:pPr>
            <w:del w:id="2318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319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2</w:delText>
              </w:r>
              <w:bookmarkStart w:id="2320" w:name="_Toc417922354"/>
              <w:bookmarkStart w:id="2321" w:name="_Toc417922834"/>
              <w:bookmarkStart w:id="2322" w:name="_Toc417923194"/>
              <w:bookmarkStart w:id="2323" w:name="_Toc417923375"/>
              <w:bookmarkStart w:id="2324" w:name="_Toc417923556"/>
              <w:bookmarkStart w:id="2325" w:name="_Toc417923731"/>
              <w:bookmarkStart w:id="2326" w:name="_Toc419127874"/>
              <w:bookmarkStart w:id="2327" w:name="_Toc419128246"/>
              <w:bookmarkStart w:id="2328" w:name="_Toc419128434"/>
              <w:bookmarkStart w:id="2329" w:name="_Toc419128621"/>
              <w:bookmarkStart w:id="2330" w:name="_Toc419128808"/>
              <w:bookmarkStart w:id="2331" w:name="_Toc419128996"/>
              <w:bookmarkStart w:id="2332" w:name="_Toc419129184"/>
              <w:bookmarkStart w:id="2333" w:name="_Toc419129372"/>
              <w:bookmarkStart w:id="2334" w:name="_Toc419130016"/>
              <w:bookmarkStart w:id="2335" w:name="_Toc419130204"/>
              <w:bookmarkStart w:id="2336" w:name="_Toc419222256"/>
              <w:bookmarkStart w:id="2337" w:name="_Toc419222444"/>
              <w:bookmarkEnd w:id="2320"/>
              <w:bookmarkEnd w:id="2321"/>
              <w:bookmarkEnd w:id="2322"/>
              <w:bookmarkEnd w:id="2323"/>
              <w:bookmarkEnd w:id="2324"/>
              <w:bookmarkEnd w:id="2325"/>
              <w:bookmarkEnd w:id="2326"/>
              <w:bookmarkEnd w:id="2327"/>
              <w:bookmarkEnd w:id="2328"/>
              <w:bookmarkEnd w:id="2329"/>
              <w:bookmarkEnd w:id="2330"/>
              <w:bookmarkEnd w:id="2331"/>
              <w:bookmarkEnd w:id="2332"/>
              <w:bookmarkEnd w:id="2333"/>
              <w:bookmarkEnd w:id="2334"/>
              <w:bookmarkEnd w:id="2335"/>
              <w:bookmarkEnd w:id="2336"/>
              <w:bookmarkEnd w:id="2337"/>
            </w:del>
          </w:p>
        </w:tc>
        <w:tc>
          <w:tcPr>
            <w:tcW w:w="0" w:type="auto"/>
            <w:vAlign w:val="center"/>
          </w:tcPr>
          <w:p w14:paraId="7A7C14A7" w14:textId="4D9E22A2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338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2339" w:author="laca" w:date="2015-04-27T16:16:00Z">
                  <w:rPr>
                    <w:del w:id="2340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2341" w:author="laca" w:date="2015-04-27T16:16:00Z">
                <w:pPr>
                  <w:spacing w:line="360" w:lineRule="auto"/>
                  <w:jc w:val="both"/>
                </w:pPr>
              </w:pPrChange>
            </w:pPr>
            <w:del w:id="2342" w:author="laca" w:date="2015-04-27T16:14:00Z">
              <w:r w:rsidRPr="00183A02" w:rsidDel="00960013">
                <w:rPr>
                  <w:rFonts w:ascii="Times New Roman" w:hAnsi="Times New Roman" w:cs="Times New Roman"/>
                  <w:b/>
                  <w:sz w:val="24"/>
                  <w:szCs w:val="24"/>
                  <w:rPrChange w:id="2343" w:author="laca" w:date="2015-04-27T16:16:00Z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rPrChange>
                </w:rPr>
                <w:delText>58</w:delText>
              </w:r>
              <w:bookmarkStart w:id="2344" w:name="_Toc417922355"/>
              <w:bookmarkStart w:id="2345" w:name="_Toc417922835"/>
              <w:bookmarkStart w:id="2346" w:name="_Toc417923195"/>
              <w:bookmarkStart w:id="2347" w:name="_Toc417923376"/>
              <w:bookmarkStart w:id="2348" w:name="_Toc417923557"/>
              <w:bookmarkStart w:id="2349" w:name="_Toc417923732"/>
              <w:bookmarkStart w:id="2350" w:name="_Toc419127875"/>
              <w:bookmarkStart w:id="2351" w:name="_Toc419128247"/>
              <w:bookmarkStart w:id="2352" w:name="_Toc419128435"/>
              <w:bookmarkStart w:id="2353" w:name="_Toc419128622"/>
              <w:bookmarkStart w:id="2354" w:name="_Toc419128809"/>
              <w:bookmarkStart w:id="2355" w:name="_Toc419128997"/>
              <w:bookmarkStart w:id="2356" w:name="_Toc419129185"/>
              <w:bookmarkStart w:id="2357" w:name="_Toc419129373"/>
              <w:bookmarkStart w:id="2358" w:name="_Toc419130017"/>
              <w:bookmarkStart w:id="2359" w:name="_Toc419130205"/>
              <w:bookmarkStart w:id="2360" w:name="_Toc419222257"/>
              <w:bookmarkStart w:id="2361" w:name="_Toc419222445"/>
              <w:bookmarkEnd w:id="2344"/>
              <w:bookmarkEnd w:id="2345"/>
              <w:bookmarkEnd w:id="2346"/>
              <w:bookmarkEnd w:id="2347"/>
              <w:bookmarkEnd w:id="2348"/>
              <w:bookmarkEnd w:id="2349"/>
              <w:bookmarkEnd w:id="2350"/>
              <w:bookmarkEnd w:id="2351"/>
              <w:bookmarkEnd w:id="2352"/>
              <w:bookmarkEnd w:id="2353"/>
              <w:bookmarkEnd w:id="2354"/>
              <w:bookmarkEnd w:id="2355"/>
              <w:bookmarkEnd w:id="2356"/>
              <w:bookmarkEnd w:id="2357"/>
              <w:bookmarkEnd w:id="2358"/>
              <w:bookmarkEnd w:id="2359"/>
              <w:bookmarkEnd w:id="2360"/>
              <w:bookmarkEnd w:id="2361"/>
            </w:del>
          </w:p>
        </w:tc>
        <w:bookmarkStart w:id="2362" w:name="_Toc417922356"/>
        <w:bookmarkStart w:id="2363" w:name="_Toc417922836"/>
        <w:bookmarkStart w:id="2364" w:name="_Toc417923196"/>
        <w:bookmarkStart w:id="2365" w:name="_Toc417923377"/>
        <w:bookmarkStart w:id="2366" w:name="_Toc417923558"/>
        <w:bookmarkStart w:id="2367" w:name="_Toc417923733"/>
        <w:bookmarkStart w:id="2368" w:name="_Toc419127876"/>
        <w:bookmarkStart w:id="2369" w:name="_Toc419128248"/>
        <w:bookmarkStart w:id="2370" w:name="_Toc419128436"/>
        <w:bookmarkStart w:id="2371" w:name="_Toc419128623"/>
        <w:bookmarkStart w:id="2372" w:name="_Toc419128810"/>
        <w:bookmarkStart w:id="2373" w:name="_Toc419128998"/>
        <w:bookmarkStart w:id="2374" w:name="_Toc419129186"/>
        <w:bookmarkStart w:id="2375" w:name="_Toc419129374"/>
        <w:bookmarkStart w:id="2376" w:name="_Toc419130018"/>
        <w:bookmarkStart w:id="2377" w:name="_Toc419130206"/>
        <w:bookmarkStart w:id="2378" w:name="_Toc419222258"/>
        <w:bookmarkStart w:id="2379" w:name="_Toc419222446"/>
        <w:bookmarkEnd w:id="2362"/>
        <w:bookmarkEnd w:id="2363"/>
        <w:bookmarkEnd w:id="2364"/>
        <w:bookmarkEnd w:id="2365"/>
        <w:bookmarkEnd w:id="2366"/>
        <w:bookmarkEnd w:id="2367"/>
        <w:bookmarkEnd w:id="2368"/>
        <w:bookmarkEnd w:id="2369"/>
        <w:bookmarkEnd w:id="2370"/>
        <w:bookmarkEnd w:id="2371"/>
        <w:bookmarkEnd w:id="2372"/>
        <w:bookmarkEnd w:id="2373"/>
        <w:bookmarkEnd w:id="2374"/>
        <w:bookmarkEnd w:id="2375"/>
        <w:bookmarkEnd w:id="2376"/>
        <w:bookmarkEnd w:id="2377"/>
        <w:bookmarkEnd w:id="2378"/>
        <w:bookmarkEnd w:id="2379"/>
      </w:tr>
      <w:tr w:rsidR="000C424E" w:rsidRPr="00183A02" w:rsidDel="00960013" w14:paraId="5DF44F5D" w14:textId="18109A7B" w:rsidTr="00C9611F">
        <w:trPr>
          <w:del w:id="2380" w:author="laca" w:date="2015-04-27T16:14:00Z"/>
        </w:trPr>
        <w:tc>
          <w:tcPr>
            <w:tcW w:w="0" w:type="auto"/>
            <w:vAlign w:val="center"/>
          </w:tcPr>
          <w:p w14:paraId="4D37D42C" w14:textId="0805B138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381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382" w:author="laca" w:date="2015-04-27T16:16:00Z">
                <w:pPr>
                  <w:spacing w:line="360" w:lineRule="auto"/>
                  <w:jc w:val="both"/>
                </w:pPr>
              </w:pPrChange>
            </w:pPr>
            <w:del w:id="2383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4</w:delText>
              </w:r>
              <w:bookmarkStart w:id="2384" w:name="_Toc417922357"/>
              <w:bookmarkStart w:id="2385" w:name="_Toc417922837"/>
              <w:bookmarkStart w:id="2386" w:name="_Toc417923197"/>
              <w:bookmarkStart w:id="2387" w:name="_Toc417923378"/>
              <w:bookmarkStart w:id="2388" w:name="_Toc417923559"/>
              <w:bookmarkStart w:id="2389" w:name="_Toc417923734"/>
              <w:bookmarkStart w:id="2390" w:name="_Toc419127877"/>
              <w:bookmarkStart w:id="2391" w:name="_Toc419128249"/>
              <w:bookmarkStart w:id="2392" w:name="_Toc419128437"/>
              <w:bookmarkStart w:id="2393" w:name="_Toc419128624"/>
              <w:bookmarkStart w:id="2394" w:name="_Toc419128811"/>
              <w:bookmarkStart w:id="2395" w:name="_Toc419128999"/>
              <w:bookmarkStart w:id="2396" w:name="_Toc419129187"/>
              <w:bookmarkStart w:id="2397" w:name="_Toc419129375"/>
              <w:bookmarkStart w:id="2398" w:name="_Toc419130019"/>
              <w:bookmarkStart w:id="2399" w:name="_Toc419130207"/>
              <w:bookmarkStart w:id="2400" w:name="_Toc419222259"/>
              <w:bookmarkStart w:id="2401" w:name="_Toc419222447"/>
              <w:bookmarkEnd w:id="2384"/>
              <w:bookmarkEnd w:id="2385"/>
              <w:bookmarkEnd w:id="2386"/>
              <w:bookmarkEnd w:id="2387"/>
              <w:bookmarkEnd w:id="2388"/>
              <w:bookmarkEnd w:id="2389"/>
              <w:bookmarkEnd w:id="2390"/>
              <w:bookmarkEnd w:id="2391"/>
              <w:bookmarkEnd w:id="2392"/>
              <w:bookmarkEnd w:id="2393"/>
              <w:bookmarkEnd w:id="2394"/>
              <w:bookmarkEnd w:id="2395"/>
              <w:bookmarkEnd w:id="2396"/>
              <w:bookmarkEnd w:id="2397"/>
              <w:bookmarkEnd w:id="2398"/>
              <w:bookmarkEnd w:id="2399"/>
              <w:bookmarkEnd w:id="2400"/>
              <w:bookmarkEnd w:id="2401"/>
            </w:del>
          </w:p>
        </w:tc>
        <w:tc>
          <w:tcPr>
            <w:tcW w:w="0" w:type="auto"/>
            <w:vAlign w:val="center"/>
          </w:tcPr>
          <w:p w14:paraId="71D378BE" w14:textId="5D6C64F8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402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403" w:author="laca" w:date="2015-04-27T16:16:00Z">
                <w:pPr>
                  <w:spacing w:line="360" w:lineRule="auto"/>
                  <w:jc w:val="both"/>
                </w:pPr>
              </w:pPrChange>
            </w:pPr>
            <w:del w:id="2404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3</w:delText>
              </w:r>
              <w:bookmarkStart w:id="2405" w:name="_Toc417922358"/>
              <w:bookmarkStart w:id="2406" w:name="_Toc417922838"/>
              <w:bookmarkStart w:id="2407" w:name="_Toc417923198"/>
              <w:bookmarkStart w:id="2408" w:name="_Toc417923379"/>
              <w:bookmarkStart w:id="2409" w:name="_Toc417923560"/>
              <w:bookmarkStart w:id="2410" w:name="_Toc417923735"/>
              <w:bookmarkStart w:id="2411" w:name="_Toc419127878"/>
              <w:bookmarkStart w:id="2412" w:name="_Toc419128250"/>
              <w:bookmarkStart w:id="2413" w:name="_Toc419128438"/>
              <w:bookmarkStart w:id="2414" w:name="_Toc419128625"/>
              <w:bookmarkStart w:id="2415" w:name="_Toc419128812"/>
              <w:bookmarkStart w:id="2416" w:name="_Toc419129000"/>
              <w:bookmarkStart w:id="2417" w:name="_Toc419129188"/>
              <w:bookmarkStart w:id="2418" w:name="_Toc419129376"/>
              <w:bookmarkStart w:id="2419" w:name="_Toc419130020"/>
              <w:bookmarkStart w:id="2420" w:name="_Toc419130208"/>
              <w:bookmarkStart w:id="2421" w:name="_Toc419222260"/>
              <w:bookmarkStart w:id="2422" w:name="_Toc419222448"/>
              <w:bookmarkEnd w:id="2405"/>
              <w:bookmarkEnd w:id="2406"/>
              <w:bookmarkEnd w:id="2407"/>
              <w:bookmarkEnd w:id="2408"/>
              <w:bookmarkEnd w:id="2409"/>
              <w:bookmarkEnd w:id="2410"/>
              <w:bookmarkEnd w:id="2411"/>
              <w:bookmarkEnd w:id="2412"/>
              <w:bookmarkEnd w:id="2413"/>
              <w:bookmarkEnd w:id="2414"/>
              <w:bookmarkEnd w:id="2415"/>
              <w:bookmarkEnd w:id="2416"/>
              <w:bookmarkEnd w:id="2417"/>
              <w:bookmarkEnd w:id="2418"/>
              <w:bookmarkEnd w:id="2419"/>
              <w:bookmarkEnd w:id="2420"/>
              <w:bookmarkEnd w:id="2421"/>
              <w:bookmarkEnd w:id="2422"/>
            </w:del>
          </w:p>
        </w:tc>
        <w:tc>
          <w:tcPr>
            <w:tcW w:w="0" w:type="auto"/>
            <w:vAlign w:val="center"/>
          </w:tcPr>
          <w:p w14:paraId="58CC0C47" w14:textId="226A5DB4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423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424" w:author="laca" w:date="2015-04-27T16:16:00Z">
                <w:pPr>
                  <w:spacing w:line="360" w:lineRule="auto"/>
                  <w:jc w:val="both"/>
                </w:pPr>
              </w:pPrChange>
            </w:pPr>
            <w:del w:id="2425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5</w:delText>
              </w:r>
              <w:bookmarkStart w:id="2426" w:name="_Toc417922359"/>
              <w:bookmarkStart w:id="2427" w:name="_Toc417922839"/>
              <w:bookmarkStart w:id="2428" w:name="_Toc417923199"/>
              <w:bookmarkStart w:id="2429" w:name="_Toc417923380"/>
              <w:bookmarkStart w:id="2430" w:name="_Toc417923561"/>
              <w:bookmarkStart w:id="2431" w:name="_Toc417923736"/>
              <w:bookmarkStart w:id="2432" w:name="_Toc419127879"/>
              <w:bookmarkStart w:id="2433" w:name="_Toc419128251"/>
              <w:bookmarkStart w:id="2434" w:name="_Toc419128439"/>
              <w:bookmarkStart w:id="2435" w:name="_Toc419128626"/>
              <w:bookmarkStart w:id="2436" w:name="_Toc419128813"/>
              <w:bookmarkStart w:id="2437" w:name="_Toc419129001"/>
              <w:bookmarkStart w:id="2438" w:name="_Toc419129189"/>
              <w:bookmarkStart w:id="2439" w:name="_Toc419129377"/>
              <w:bookmarkStart w:id="2440" w:name="_Toc419130021"/>
              <w:bookmarkStart w:id="2441" w:name="_Toc419130209"/>
              <w:bookmarkStart w:id="2442" w:name="_Toc419222261"/>
              <w:bookmarkStart w:id="2443" w:name="_Toc419222449"/>
              <w:bookmarkEnd w:id="2426"/>
              <w:bookmarkEnd w:id="2427"/>
              <w:bookmarkEnd w:id="2428"/>
              <w:bookmarkEnd w:id="2429"/>
              <w:bookmarkEnd w:id="2430"/>
              <w:bookmarkEnd w:id="2431"/>
              <w:bookmarkEnd w:id="2432"/>
              <w:bookmarkEnd w:id="2433"/>
              <w:bookmarkEnd w:id="2434"/>
              <w:bookmarkEnd w:id="2435"/>
              <w:bookmarkEnd w:id="2436"/>
              <w:bookmarkEnd w:id="2437"/>
              <w:bookmarkEnd w:id="2438"/>
              <w:bookmarkEnd w:id="2439"/>
              <w:bookmarkEnd w:id="2440"/>
              <w:bookmarkEnd w:id="2441"/>
              <w:bookmarkEnd w:id="2442"/>
              <w:bookmarkEnd w:id="2443"/>
            </w:del>
          </w:p>
        </w:tc>
        <w:tc>
          <w:tcPr>
            <w:tcW w:w="0" w:type="auto"/>
            <w:vAlign w:val="center"/>
          </w:tcPr>
          <w:p w14:paraId="26FFF85B" w14:textId="65999389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444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445" w:author="laca" w:date="2015-04-27T16:16:00Z">
                <w:pPr>
                  <w:spacing w:line="360" w:lineRule="auto"/>
                  <w:jc w:val="both"/>
                </w:pPr>
              </w:pPrChange>
            </w:pPr>
            <w:del w:id="2446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10</w:delText>
              </w:r>
              <w:bookmarkStart w:id="2447" w:name="_Toc417922360"/>
              <w:bookmarkStart w:id="2448" w:name="_Toc417922840"/>
              <w:bookmarkStart w:id="2449" w:name="_Toc417923200"/>
              <w:bookmarkStart w:id="2450" w:name="_Toc417923381"/>
              <w:bookmarkStart w:id="2451" w:name="_Toc417923562"/>
              <w:bookmarkStart w:id="2452" w:name="_Toc417923737"/>
              <w:bookmarkStart w:id="2453" w:name="_Toc419127880"/>
              <w:bookmarkStart w:id="2454" w:name="_Toc419128252"/>
              <w:bookmarkStart w:id="2455" w:name="_Toc419128440"/>
              <w:bookmarkStart w:id="2456" w:name="_Toc419128627"/>
              <w:bookmarkStart w:id="2457" w:name="_Toc419128814"/>
              <w:bookmarkStart w:id="2458" w:name="_Toc419129002"/>
              <w:bookmarkStart w:id="2459" w:name="_Toc419129190"/>
              <w:bookmarkStart w:id="2460" w:name="_Toc419129378"/>
              <w:bookmarkStart w:id="2461" w:name="_Toc419130022"/>
              <w:bookmarkStart w:id="2462" w:name="_Toc419130210"/>
              <w:bookmarkStart w:id="2463" w:name="_Toc419222262"/>
              <w:bookmarkStart w:id="2464" w:name="_Toc419222450"/>
              <w:bookmarkEnd w:id="2447"/>
              <w:bookmarkEnd w:id="2448"/>
              <w:bookmarkEnd w:id="2449"/>
              <w:bookmarkEnd w:id="2450"/>
              <w:bookmarkEnd w:id="2451"/>
              <w:bookmarkEnd w:id="2452"/>
              <w:bookmarkEnd w:id="2453"/>
              <w:bookmarkEnd w:id="2454"/>
              <w:bookmarkEnd w:id="2455"/>
              <w:bookmarkEnd w:id="2456"/>
              <w:bookmarkEnd w:id="2457"/>
              <w:bookmarkEnd w:id="2458"/>
              <w:bookmarkEnd w:id="2459"/>
              <w:bookmarkEnd w:id="2460"/>
              <w:bookmarkEnd w:id="2461"/>
              <w:bookmarkEnd w:id="2462"/>
              <w:bookmarkEnd w:id="2463"/>
              <w:bookmarkEnd w:id="2464"/>
            </w:del>
          </w:p>
        </w:tc>
        <w:tc>
          <w:tcPr>
            <w:tcW w:w="0" w:type="auto"/>
            <w:vAlign w:val="center"/>
          </w:tcPr>
          <w:p w14:paraId="44E77880" w14:textId="4FBDE41B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465" w:author="laca" w:date="2015-04-27T16:14:00Z"/>
                <w:rFonts w:ascii="Times New Roman" w:hAnsi="Times New Roman" w:cs="Times New Roman"/>
                <w:sz w:val="24"/>
                <w:szCs w:val="24"/>
                <w:rPrChange w:id="2466" w:author="laca" w:date="2015-04-27T16:16:00Z">
                  <w:rPr>
                    <w:del w:id="2467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468" w:author="laca" w:date="2015-04-27T16:16:00Z">
                <w:pPr>
                  <w:spacing w:line="360" w:lineRule="auto"/>
                  <w:jc w:val="both"/>
                </w:pPr>
              </w:pPrChange>
            </w:pPr>
            <w:del w:id="2469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2</w:delText>
              </w:r>
              <w:bookmarkStart w:id="2470" w:name="_Toc417922361"/>
              <w:bookmarkStart w:id="2471" w:name="_Toc417922841"/>
              <w:bookmarkStart w:id="2472" w:name="_Toc417923201"/>
              <w:bookmarkStart w:id="2473" w:name="_Toc417923382"/>
              <w:bookmarkStart w:id="2474" w:name="_Toc417923563"/>
              <w:bookmarkStart w:id="2475" w:name="_Toc417923738"/>
              <w:bookmarkStart w:id="2476" w:name="_Toc419127881"/>
              <w:bookmarkStart w:id="2477" w:name="_Toc419128253"/>
              <w:bookmarkStart w:id="2478" w:name="_Toc419128441"/>
              <w:bookmarkStart w:id="2479" w:name="_Toc419128628"/>
              <w:bookmarkStart w:id="2480" w:name="_Toc419128815"/>
              <w:bookmarkStart w:id="2481" w:name="_Toc419129003"/>
              <w:bookmarkStart w:id="2482" w:name="_Toc419129191"/>
              <w:bookmarkStart w:id="2483" w:name="_Toc419129379"/>
              <w:bookmarkStart w:id="2484" w:name="_Toc419130023"/>
              <w:bookmarkStart w:id="2485" w:name="_Toc419130211"/>
              <w:bookmarkStart w:id="2486" w:name="_Toc419222263"/>
              <w:bookmarkStart w:id="2487" w:name="_Toc419222451"/>
              <w:bookmarkEnd w:id="2470"/>
              <w:bookmarkEnd w:id="2471"/>
              <w:bookmarkEnd w:id="2472"/>
              <w:bookmarkEnd w:id="2473"/>
              <w:bookmarkEnd w:id="2474"/>
              <w:bookmarkEnd w:id="2475"/>
              <w:bookmarkEnd w:id="2476"/>
              <w:bookmarkEnd w:id="2477"/>
              <w:bookmarkEnd w:id="2478"/>
              <w:bookmarkEnd w:id="2479"/>
              <w:bookmarkEnd w:id="2480"/>
              <w:bookmarkEnd w:id="2481"/>
              <w:bookmarkEnd w:id="2482"/>
              <w:bookmarkEnd w:id="2483"/>
              <w:bookmarkEnd w:id="2484"/>
              <w:bookmarkEnd w:id="2485"/>
              <w:bookmarkEnd w:id="2486"/>
              <w:bookmarkEnd w:id="2487"/>
            </w:del>
          </w:p>
        </w:tc>
        <w:tc>
          <w:tcPr>
            <w:tcW w:w="0" w:type="auto"/>
            <w:vAlign w:val="center"/>
          </w:tcPr>
          <w:p w14:paraId="7F069E3D" w14:textId="42E4CAE2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488" w:author="laca" w:date="2015-04-27T16:14:00Z"/>
                <w:rFonts w:ascii="Times New Roman" w:hAnsi="Times New Roman" w:cs="Times New Roman"/>
                <w:sz w:val="24"/>
                <w:szCs w:val="24"/>
                <w:rPrChange w:id="2489" w:author="laca" w:date="2015-04-27T16:16:00Z">
                  <w:rPr>
                    <w:del w:id="2490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491" w:author="laca" w:date="2015-04-27T16:16:00Z">
                <w:pPr>
                  <w:spacing w:line="360" w:lineRule="auto"/>
                  <w:jc w:val="both"/>
                </w:pPr>
              </w:pPrChange>
            </w:pPr>
            <w:del w:id="2492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493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2</w:delText>
              </w:r>
              <w:bookmarkStart w:id="2494" w:name="_Toc417922362"/>
              <w:bookmarkStart w:id="2495" w:name="_Toc417922842"/>
              <w:bookmarkStart w:id="2496" w:name="_Toc417923202"/>
              <w:bookmarkStart w:id="2497" w:name="_Toc417923383"/>
              <w:bookmarkStart w:id="2498" w:name="_Toc417923564"/>
              <w:bookmarkStart w:id="2499" w:name="_Toc417923739"/>
              <w:bookmarkStart w:id="2500" w:name="_Toc419127882"/>
              <w:bookmarkStart w:id="2501" w:name="_Toc419128254"/>
              <w:bookmarkStart w:id="2502" w:name="_Toc419128442"/>
              <w:bookmarkStart w:id="2503" w:name="_Toc419128629"/>
              <w:bookmarkStart w:id="2504" w:name="_Toc419128816"/>
              <w:bookmarkStart w:id="2505" w:name="_Toc419129004"/>
              <w:bookmarkStart w:id="2506" w:name="_Toc419129192"/>
              <w:bookmarkStart w:id="2507" w:name="_Toc419129380"/>
              <w:bookmarkStart w:id="2508" w:name="_Toc419130024"/>
              <w:bookmarkStart w:id="2509" w:name="_Toc419130212"/>
              <w:bookmarkStart w:id="2510" w:name="_Toc419222264"/>
              <w:bookmarkStart w:id="2511" w:name="_Toc419222452"/>
              <w:bookmarkEnd w:id="2494"/>
              <w:bookmarkEnd w:id="2495"/>
              <w:bookmarkEnd w:id="2496"/>
              <w:bookmarkEnd w:id="2497"/>
              <w:bookmarkEnd w:id="2498"/>
              <w:bookmarkEnd w:id="2499"/>
              <w:bookmarkEnd w:id="2500"/>
              <w:bookmarkEnd w:id="2501"/>
              <w:bookmarkEnd w:id="2502"/>
              <w:bookmarkEnd w:id="2503"/>
              <w:bookmarkEnd w:id="2504"/>
              <w:bookmarkEnd w:id="2505"/>
              <w:bookmarkEnd w:id="2506"/>
              <w:bookmarkEnd w:id="2507"/>
              <w:bookmarkEnd w:id="2508"/>
              <w:bookmarkEnd w:id="2509"/>
              <w:bookmarkEnd w:id="2510"/>
              <w:bookmarkEnd w:id="2511"/>
            </w:del>
          </w:p>
        </w:tc>
        <w:tc>
          <w:tcPr>
            <w:tcW w:w="0" w:type="auto"/>
            <w:vAlign w:val="center"/>
          </w:tcPr>
          <w:p w14:paraId="3BF17EE6" w14:textId="5E48093B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512" w:author="laca" w:date="2015-04-27T16:14:00Z"/>
                <w:rFonts w:ascii="Times New Roman" w:hAnsi="Times New Roman" w:cs="Times New Roman"/>
                <w:sz w:val="24"/>
                <w:szCs w:val="24"/>
                <w:rPrChange w:id="2513" w:author="laca" w:date="2015-04-27T16:16:00Z">
                  <w:rPr>
                    <w:del w:id="2514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515" w:author="laca" w:date="2015-04-27T16:16:00Z">
                <w:pPr>
                  <w:spacing w:line="360" w:lineRule="auto"/>
                  <w:jc w:val="both"/>
                </w:pPr>
              </w:pPrChange>
            </w:pPr>
            <w:del w:id="2516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517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2</w:delText>
              </w:r>
              <w:bookmarkStart w:id="2518" w:name="_Toc417922363"/>
              <w:bookmarkStart w:id="2519" w:name="_Toc417922843"/>
              <w:bookmarkStart w:id="2520" w:name="_Toc417923203"/>
              <w:bookmarkStart w:id="2521" w:name="_Toc417923384"/>
              <w:bookmarkStart w:id="2522" w:name="_Toc417923565"/>
              <w:bookmarkStart w:id="2523" w:name="_Toc417923740"/>
              <w:bookmarkStart w:id="2524" w:name="_Toc419127883"/>
              <w:bookmarkStart w:id="2525" w:name="_Toc419128255"/>
              <w:bookmarkStart w:id="2526" w:name="_Toc419128443"/>
              <w:bookmarkStart w:id="2527" w:name="_Toc419128630"/>
              <w:bookmarkStart w:id="2528" w:name="_Toc419128817"/>
              <w:bookmarkStart w:id="2529" w:name="_Toc419129005"/>
              <w:bookmarkStart w:id="2530" w:name="_Toc419129193"/>
              <w:bookmarkStart w:id="2531" w:name="_Toc419129381"/>
              <w:bookmarkStart w:id="2532" w:name="_Toc419130025"/>
              <w:bookmarkStart w:id="2533" w:name="_Toc419130213"/>
              <w:bookmarkStart w:id="2534" w:name="_Toc419222265"/>
              <w:bookmarkStart w:id="2535" w:name="_Toc419222453"/>
              <w:bookmarkEnd w:id="2518"/>
              <w:bookmarkEnd w:id="2519"/>
              <w:bookmarkEnd w:id="2520"/>
              <w:bookmarkEnd w:id="2521"/>
              <w:bookmarkEnd w:id="2522"/>
              <w:bookmarkEnd w:id="2523"/>
              <w:bookmarkEnd w:id="2524"/>
              <w:bookmarkEnd w:id="2525"/>
              <w:bookmarkEnd w:id="2526"/>
              <w:bookmarkEnd w:id="2527"/>
              <w:bookmarkEnd w:id="2528"/>
              <w:bookmarkEnd w:id="2529"/>
              <w:bookmarkEnd w:id="2530"/>
              <w:bookmarkEnd w:id="2531"/>
              <w:bookmarkEnd w:id="2532"/>
              <w:bookmarkEnd w:id="2533"/>
              <w:bookmarkEnd w:id="2534"/>
              <w:bookmarkEnd w:id="2535"/>
            </w:del>
          </w:p>
        </w:tc>
        <w:tc>
          <w:tcPr>
            <w:tcW w:w="0" w:type="auto"/>
            <w:vAlign w:val="center"/>
          </w:tcPr>
          <w:p w14:paraId="3A9E1765" w14:textId="0C970111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536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2537" w:author="laca" w:date="2015-04-27T16:16:00Z">
                  <w:rPr>
                    <w:del w:id="2538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2539" w:author="laca" w:date="2015-04-27T16:16:00Z">
                <w:pPr>
                  <w:spacing w:line="360" w:lineRule="auto"/>
                  <w:jc w:val="both"/>
                </w:pPr>
              </w:pPrChange>
            </w:pPr>
            <w:del w:id="2540" w:author="laca" w:date="2015-04-27T16:14:00Z">
              <w:r w:rsidRPr="00183A02" w:rsidDel="00960013">
                <w:rPr>
                  <w:rFonts w:ascii="Times New Roman" w:hAnsi="Times New Roman" w:cs="Times New Roman"/>
                  <w:b/>
                  <w:sz w:val="24"/>
                  <w:szCs w:val="24"/>
                  <w:rPrChange w:id="2541" w:author="laca" w:date="2015-04-27T16:16:00Z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rPrChange>
                </w:rPr>
                <w:delText>94</w:delText>
              </w:r>
              <w:bookmarkStart w:id="2542" w:name="_Toc417922364"/>
              <w:bookmarkStart w:id="2543" w:name="_Toc417922844"/>
              <w:bookmarkStart w:id="2544" w:name="_Toc417923204"/>
              <w:bookmarkStart w:id="2545" w:name="_Toc417923385"/>
              <w:bookmarkStart w:id="2546" w:name="_Toc417923566"/>
              <w:bookmarkStart w:id="2547" w:name="_Toc417923741"/>
              <w:bookmarkStart w:id="2548" w:name="_Toc419127884"/>
              <w:bookmarkStart w:id="2549" w:name="_Toc419128256"/>
              <w:bookmarkStart w:id="2550" w:name="_Toc419128444"/>
              <w:bookmarkStart w:id="2551" w:name="_Toc419128631"/>
              <w:bookmarkStart w:id="2552" w:name="_Toc419128818"/>
              <w:bookmarkStart w:id="2553" w:name="_Toc419129006"/>
              <w:bookmarkStart w:id="2554" w:name="_Toc419129194"/>
              <w:bookmarkStart w:id="2555" w:name="_Toc419129382"/>
              <w:bookmarkStart w:id="2556" w:name="_Toc419130026"/>
              <w:bookmarkStart w:id="2557" w:name="_Toc419130214"/>
              <w:bookmarkStart w:id="2558" w:name="_Toc419222266"/>
              <w:bookmarkStart w:id="2559" w:name="_Toc419222454"/>
              <w:bookmarkEnd w:id="2542"/>
              <w:bookmarkEnd w:id="2543"/>
              <w:bookmarkEnd w:id="2544"/>
              <w:bookmarkEnd w:id="2545"/>
              <w:bookmarkEnd w:id="2546"/>
              <w:bookmarkEnd w:id="2547"/>
              <w:bookmarkEnd w:id="2548"/>
              <w:bookmarkEnd w:id="2549"/>
              <w:bookmarkEnd w:id="2550"/>
              <w:bookmarkEnd w:id="2551"/>
              <w:bookmarkEnd w:id="2552"/>
              <w:bookmarkEnd w:id="2553"/>
              <w:bookmarkEnd w:id="2554"/>
              <w:bookmarkEnd w:id="2555"/>
              <w:bookmarkEnd w:id="2556"/>
              <w:bookmarkEnd w:id="2557"/>
              <w:bookmarkEnd w:id="2558"/>
              <w:bookmarkEnd w:id="2559"/>
            </w:del>
          </w:p>
        </w:tc>
        <w:bookmarkStart w:id="2560" w:name="_Toc417922365"/>
        <w:bookmarkStart w:id="2561" w:name="_Toc417922845"/>
        <w:bookmarkStart w:id="2562" w:name="_Toc417923205"/>
        <w:bookmarkStart w:id="2563" w:name="_Toc417923386"/>
        <w:bookmarkStart w:id="2564" w:name="_Toc417923567"/>
        <w:bookmarkStart w:id="2565" w:name="_Toc417923742"/>
        <w:bookmarkStart w:id="2566" w:name="_Toc419127885"/>
        <w:bookmarkStart w:id="2567" w:name="_Toc419128257"/>
        <w:bookmarkStart w:id="2568" w:name="_Toc419128445"/>
        <w:bookmarkStart w:id="2569" w:name="_Toc419128632"/>
        <w:bookmarkStart w:id="2570" w:name="_Toc419128819"/>
        <w:bookmarkStart w:id="2571" w:name="_Toc419129007"/>
        <w:bookmarkStart w:id="2572" w:name="_Toc419129195"/>
        <w:bookmarkStart w:id="2573" w:name="_Toc419129383"/>
        <w:bookmarkStart w:id="2574" w:name="_Toc419130027"/>
        <w:bookmarkStart w:id="2575" w:name="_Toc419130215"/>
        <w:bookmarkStart w:id="2576" w:name="_Toc419222267"/>
        <w:bookmarkStart w:id="2577" w:name="_Toc419222455"/>
        <w:bookmarkEnd w:id="2560"/>
        <w:bookmarkEnd w:id="2561"/>
        <w:bookmarkEnd w:id="2562"/>
        <w:bookmarkEnd w:id="2563"/>
        <w:bookmarkEnd w:id="2564"/>
        <w:bookmarkEnd w:id="2565"/>
        <w:bookmarkEnd w:id="2566"/>
        <w:bookmarkEnd w:id="2567"/>
        <w:bookmarkEnd w:id="2568"/>
        <w:bookmarkEnd w:id="2569"/>
        <w:bookmarkEnd w:id="2570"/>
        <w:bookmarkEnd w:id="2571"/>
        <w:bookmarkEnd w:id="2572"/>
        <w:bookmarkEnd w:id="2573"/>
        <w:bookmarkEnd w:id="2574"/>
        <w:bookmarkEnd w:id="2575"/>
        <w:bookmarkEnd w:id="2576"/>
        <w:bookmarkEnd w:id="2577"/>
      </w:tr>
      <w:tr w:rsidR="000C424E" w:rsidRPr="00183A02" w:rsidDel="00960013" w14:paraId="200025AC" w14:textId="22C4D06F" w:rsidTr="00C9611F">
        <w:trPr>
          <w:del w:id="2578" w:author="laca" w:date="2015-04-27T16:14:00Z"/>
        </w:trPr>
        <w:tc>
          <w:tcPr>
            <w:tcW w:w="0" w:type="auto"/>
            <w:vAlign w:val="center"/>
          </w:tcPr>
          <w:p w14:paraId="00957C2E" w14:textId="50032817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579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580" w:author="laca" w:date="2015-04-27T16:16:00Z">
                <w:pPr>
                  <w:spacing w:line="360" w:lineRule="auto"/>
                  <w:jc w:val="both"/>
                </w:pPr>
              </w:pPrChange>
            </w:pPr>
            <w:del w:id="2581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5</w:delText>
              </w:r>
              <w:bookmarkStart w:id="2582" w:name="_Toc417922366"/>
              <w:bookmarkStart w:id="2583" w:name="_Toc417922846"/>
              <w:bookmarkStart w:id="2584" w:name="_Toc417923206"/>
              <w:bookmarkStart w:id="2585" w:name="_Toc417923387"/>
              <w:bookmarkStart w:id="2586" w:name="_Toc417923568"/>
              <w:bookmarkStart w:id="2587" w:name="_Toc417923743"/>
              <w:bookmarkStart w:id="2588" w:name="_Toc419127886"/>
              <w:bookmarkStart w:id="2589" w:name="_Toc419128258"/>
              <w:bookmarkStart w:id="2590" w:name="_Toc419128446"/>
              <w:bookmarkStart w:id="2591" w:name="_Toc419128633"/>
              <w:bookmarkStart w:id="2592" w:name="_Toc419128820"/>
              <w:bookmarkStart w:id="2593" w:name="_Toc419129008"/>
              <w:bookmarkStart w:id="2594" w:name="_Toc419129196"/>
              <w:bookmarkStart w:id="2595" w:name="_Toc419129384"/>
              <w:bookmarkStart w:id="2596" w:name="_Toc419130028"/>
              <w:bookmarkStart w:id="2597" w:name="_Toc419130216"/>
              <w:bookmarkStart w:id="2598" w:name="_Toc419222268"/>
              <w:bookmarkStart w:id="2599" w:name="_Toc419222456"/>
              <w:bookmarkEnd w:id="2582"/>
              <w:bookmarkEnd w:id="2583"/>
              <w:bookmarkEnd w:id="2584"/>
              <w:bookmarkEnd w:id="2585"/>
              <w:bookmarkEnd w:id="2586"/>
              <w:bookmarkEnd w:id="2587"/>
              <w:bookmarkEnd w:id="2588"/>
              <w:bookmarkEnd w:id="2589"/>
              <w:bookmarkEnd w:id="2590"/>
              <w:bookmarkEnd w:id="2591"/>
              <w:bookmarkEnd w:id="2592"/>
              <w:bookmarkEnd w:id="2593"/>
              <w:bookmarkEnd w:id="2594"/>
              <w:bookmarkEnd w:id="2595"/>
              <w:bookmarkEnd w:id="2596"/>
              <w:bookmarkEnd w:id="2597"/>
              <w:bookmarkEnd w:id="2598"/>
              <w:bookmarkEnd w:id="2599"/>
            </w:del>
          </w:p>
        </w:tc>
        <w:tc>
          <w:tcPr>
            <w:tcW w:w="0" w:type="auto"/>
            <w:vAlign w:val="center"/>
          </w:tcPr>
          <w:p w14:paraId="01C99894" w14:textId="2425D82B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600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601" w:author="laca" w:date="2015-04-27T16:16:00Z">
                <w:pPr>
                  <w:spacing w:line="360" w:lineRule="auto"/>
                  <w:jc w:val="both"/>
                </w:pPr>
              </w:pPrChange>
            </w:pPr>
            <w:del w:id="2602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3</w:delText>
              </w:r>
              <w:bookmarkStart w:id="2603" w:name="_Toc417922367"/>
              <w:bookmarkStart w:id="2604" w:name="_Toc417922847"/>
              <w:bookmarkStart w:id="2605" w:name="_Toc417923207"/>
              <w:bookmarkStart w:id="2606" w:name="_Toc417923388"/>
              <w:bookmarkStart w:id="2607" w:name="_Toc417923569"/>
              <w:bookmarkStart w:id="2608" w:name="_Toc417923744"/>
              <w:bookmarkStart w:id="2609" w:name="_Toc419127887"/>
              <w:bookmarkStart w:id="2610" w:name="_Toc419128259"/>
              <w:bookmarkStart w:id="2611" w:name="_Toc419128447"/>
              <w:bookmarkStart w:id="2612" w:name="_Toc419128634"/>
              <w:bookmarkStart w:id="2613" w:name="_Toc419128821"/>
              <w:bookmarkStart w:id="2614" w:name="_Toc419129009"/>
              <w:bookmarkStart w:id="2615" w:name="_Toc419129197"/>
              <w:bookmarkStart w:id="2616" w:name="_Toc419129385"/>
              <w:bookmarkStart w:id="2617" w:name="_Toc419130029"/>
              <w:bookmarkStart w:id="2618" w:name="_Toc419130217"/>
              <w:bookmarkStart w:id="2619" w:name="_Toc419222269"/>
              <w:bookmarkStart w:id="2620" w:name="_Toc419222457"/>
              <w:bookmarkEnd w:id="2603"/>
              <w:bookmarkEnd w:id="2604"/>
              <w:bookmarkEnd w:id="2605"/>
              <w:bookmarkEnd w:id="2606"/>
              <w:bookmarkEnd w:id="2607"/>
              <w:bookmarkEnd w:id="2608"/>
              <w:bookmarkEnd w:id="2609"/>
              <w:bookmarkEnd w:id="2610"/>
              <w:bookmarkEnd w:id="2611"/>
              <w:bookmarkEnd w:id="2612"/>
              <w:bookmarkEnd w:id="2613"/>
              <w:bookmarkEnd w:id="2614"/>
              <w:bookmarkEnd w:id="2615"/>
              <w:bookmarkEnd w:id="2616"/>
              <w:bookmarkEnd w:id="2617"/>
              <w:bookmarkEnd w:id="2618"/>
              <w:bookmarkEnd w:id="2619"/>
              <w:bookmarkEnd w:id="2620"/>
            </w:del>
          </w:p>
        </w:tc>
        <w:tc>
          <w:tcPr>
            <w:tcW w:w="0" w:type="auto"/>
            <w:vAlign w:val="center"/>
          </w:tcPr>
          <w:p w14:paraId="2DEF0B28" w14:textId="5AE2ACFB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621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622" w:author="laca" w:date="2015-04-27T16:16:00Z">
                <w:pPr>
                  <w:spacing w:line="360" w:lineRule="auto"/>
                  <w:jc w:val="both"/>
                </w:pPr>
              </w:pPrChange>
            </w:pPr>
            <w:del w:id="2623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5</w:delText>
              </w:r>
              <w:bookmarkStart w:id="2624" w:name="_Toc417922368"/>
              <w:bookmarkStart w:id="2625" w:name="_Toc417922848"/>
              <w:bookmarkStart w:id="2626" w:name="_Toc417923208"/>
              <w:bookmarkStart w:id="2627" w:name="_Toc417923389"/>
              <w:bookmarkStart w:id="2628" w:name="_Toc417923570"/>
              <w:bookmarkStart w:id="2629" w:name="_Toc417923745"/>
              <w:bookmarkStart w:id="2630" w:name="_Toc419127888"/>
              <w:bookmarkStart w:id="2631" w:name="_Toc419128260"/>
              <w:bookmarkStart w:id="2632" w:name="_Toc419128448"/>
              <w:bookmarkStart w:id="2633" w:name="_Toc419128635"/>
              <w:bookmarkStart w:id="2634" w:name="_Toc419128822"/>
              <w:bookmarkStart w:id="2635" w:name="_Toc419129010"/>
              <w:bookmarkStart w:id="2636" w:name="_Toc419129198"/>
              <w:bookmarkStart w:id="2637" w:name="_Toc419129386"/>
              <w:bookmarkStart w:id="2638" w:name="_Toc419130030"/>
              <w:bookmarkStart w:id="2639" w:name="_Toc419130218"/>
              <w:bookmarkStart w:id="2640" w:name="_Toc419222270"/>
              <w:bookmarkStart w:id="2641" w:name="_Toc419222458"/>
              <w:bookmarkEnd w:id="2624"/>
              <w:bookmarkEnd w:id="2625"/>
              <w:bookmarkEnd w:id="2626"/>
              <w:bookmarkEnd w:id="2627"/>
              <w:bookmarkEnd w:id="2628"/>
              <w:bookmarkEnd w:id="2629"/>
              <w:bookmarkEnd w:id="2630"/>
              <w:bookmarkEnd w:id="2631"/>
              <w:bookmarkEnd w:id="2632"/>
              <w:bookmarkEnd w:id="2633"/>
              <w:bookmarkEnd w:id="2634"/>
              <w:bookmarkEnd w:id="2635"/>
              <w:bookmarkEnd w:id="2636"/>
              <w:bookmarkEnd w:id="2637"/>
              <w:bookmarkEnd w:id="2638"/>
              <w:bookmarkEnd w:id="2639"/>
              <w:bookmarkEnd w:id="2640"/>
              <w:bookmarkEnd w:id="2641"/>
            </w:del>
          </w:p>
        </w:tc>
        <w:tc>
          <w:tcPr>
            <w:tcW w:w="0" w:type="auto"/>
            <w:vAlign w:val="center"/>
          </w:tcPr>
          <w:p w14:paraId="468BD502" w14:textId="4512FE56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642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643" w:author="laca" w:date="2015-04-27T16:16:00Z">
                <w:pPr>
                  <w:spacing w:line="360" w:lineRule="auto"/>
                  <w:jc w:val="both"/>
                </w:pPr>
              </w:pPrChange>
            </w:pPr>
            <w:del w:id="2644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10</w:delText>
              </w:r>
              <w:bookmarkStart w:id="2645" w:name="_Toc417922369"/>
              <w:bookmarkStart w:id="2646" w:name="_Toc417922849"/>
              <w:bookmarkStart w:id="2647" w:name="_Toc417923209"/>
              <w:bookmarkStart w:id="2648" w:name="_Toc417923390"/>
              <w:bookmarkStart w:id="2649" w:name="_Toc417923571"/>
              <w:bookmarkStart w:id="2650" w:name="_Toc417923746"/>
              <w:bookmarkStart w:id="2651" w:name="_Toc419127889"/>
              <w:bookmarkStart w:id="2652" w:name="_Toc419128261"/>
              <w:bookmarkStart w:id="2653" w:name="_Toc419128449"/>
              <w:bookmarkStart w:id="2654" w:name="_Toc419128636"/>
              <w:bookmarkStart w:id="2655" w:name="_Toc419128823"/>
              <w:bookmarkStart w:id="2656" w:name="_Toc419129011"/>
              <w:bookmarkStart w:id="2657" w:name="_Toc419129199"/>
              <w:bookmarkStart w:id="2658" w:name="_Toc419129387"/>
              <w:bookmarkStart w:id="2659" w:name="_Toc419130031"/>
              <w:bookmarkStart w:id="2660" w:name="_Toc419130219"/>
              <w:bookmarkStart w:id="2661" w:name="_Toc419222271"/>
              <w:bookmarkStart w:id="2662" w:name="_Toc419222459"/>
              <w:bookmarkEnd w:id="2645"/>
              <w:bookmarkEnd w:id="2646"/>
              <w:bookmarkEnd w:id="2647"/>
              <w:bookmarkEnd w:id="2648"/>
              <w:bookmarkEnd w:id="2649"/>
              <w:bookmarkEnd w:id="2650"/>
              <w:bookmarkEnd w:id="2651"/>
              <w:bookmarkEnd w:id="2652"/>
              <w:bookmarkEnd w:id="2653"/>
              <w:bookmarkEnd w:id="2654"/>
              <w:bookmarkEnd w:id="2655"/>
              <w:bookmarkEnd w:id="2656"/>
              <w:bookmarkEnd w:id="2657"/>
              <w:bookmarkEnd w:id="2658"/>
              <w:bookmarkEnd w:id="2659"/>
              <w:bookmarkEnd w:id="2660"/>
              <w:bookmarkEnd w:id="2661"/>
              <w:bookmarkEnd w:id="2662"/>
            </w:del>
          </w:p>
        </w:tc>
        <w:tc>
          <w:tcPr>
            <w:tcW w:w="0" w:type="auto"/>
            <w:vAlign w:val="center"/>
          </w:tcPr>
          <w:p w14:paraId="7D778640" w14:textId="04B40B54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663" w:author="laca" w:date="2015-04-27T16:14:00Z"/>
                <w:rFonts w:ascii="Times New Roman" w:hAnsi="Times New Roman" w:cs="Times New Roman"/>
                <w:sz w:val="24"/>
                <w:szCs w:val="24"/>
                <w:rPrChange w:id="2664" w:author="laca" w:date="2015-04-27T16:16:00Z">
                  <w:rPr>
                    <w:del w:id="2665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666" w:author="laca" w:date="2015-04-27T16:16:00Z">
                <w:pPr>
                  <w:spacing w:line="360" w:lineRule="auto"/>
                  <w:jc w:val="both"/>
                </w:pPr>
              </w:pPrChange>
            </w:pPr>
            <w:del w:id="2667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2</w:delText>
              </w:r>
              <w:bookmarkStart w:id="2668" w:name="_Toc417922370"/>
              <w:bookmarkStart w:id="2669" w:name="_Toc417922850"/>
              <w:bookmarkStart w:id="2670" w:name="_Toc417923210"/>
              <w:bookmarkStart w:id="2671" w:name="_Toc417923391"/>
              <w:bookmarkStart w:id="2672" w:name="_Toc417923572"/>
              <w:bookmarkStart w:id="2673" w:name="_Toc417923747"/>
              <w:bookmarkStart w:id="2674" w:name="_Toc419127890"/>
              <w:bookmarkStart w:id="2675" w:name="_Toc419128262"/>
              <w:bookmarkStart w:id="2676" w:name="_Toc419128450"/>
              <w:bookmarkStart w:id="2677" w:name="_Toc419128637"/>
              <w:bookmarkStart w:id="2678" w:name="_Toc419128824"/>
              <w:bookmarkStart w:id="2679" w:name="_Toc419129012"/>
              <w:bookmarkStart w:id="2680" w:name="_Toc419129200"/>
              <w:bookmarkStart w:id="2681" w:name="_Toc419129388"/>
              <w:bookmarkStart w:id="2682" w:name="_Toc419130032"/>
              <w:bookmarkStart w:id="2683" w:name="_Toc419130220"/>
              <w:bookmarkStart w:id="2684" w:name="_Toc419222272"/>
              <w:bookmarkStart w:id="2685" w:name="_Toc419222460"/>
              <w:bookmarkEnd w:id="2668"/>
              <w:bookmarkEnd w:id="2669"/>
              <w:bookmarkEnd w:id="2670"/>
              <w:bookmarkEnd w:id="2671"/>
              <w:bookmarkEnd w:id="2672"/>
              <w:bookmarkEnd w:id="2673"/>
              <w:bookmarkEnd w:id="2674"/>
              <w:bookmarkEnd w:id="2675"/>
              <w:bookmarkEnd w:id="2676"/>
              <w:bookmarkEnd w:id="2677"/>
              <w:bookmarkEnd w:id="2678"/>
              <w:bookmarkEnd w:id="2679"/>
              <w:bookmarkEnd w:id="2680"/>
              <w:bookmarkEnd w:id="2681"/>
              <w:bookmarkEnd w:id="2682"/>
              <w:bookmarkEnd w:id="2683"/>
              <w:bookmarkEnd w:id="2684"/>
              <w:bookmarkEnd w:id="2685"/>
            </w:del>
          </w:p>
        </w:tc>
        <w:tc>
          <w:tcPr>
            <w:tcW w:w="0" w:type="auto"/>
            <w:vAlign w:val="center"/>
          </w:tcPr>
          <w:p w14:paraId="6D664992" w14:textId="0A234014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686" w:author="laca" w:date="2015-04-27T16:14:00Z"/>
                <w:rFonts w:ascii="Times New Roman" w:hAnsi="Times New Roman" w:cs="Times New Roman"/>
                <w:sz w:val="24"/>
                <w:szCs w:val="24"/>
                <w:rPrChange w:id="2687" w:author="laca" w:date="2015-04-27T16:16:00Z">
                  <w:rPr>
                    <w:del w:id="2688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689" w:author="laca" w:date="2015-04-27T16:16:00Z">
                <w:pPr>
                  <w:spacing w:line="360" w:lineRule="auto"/>
                  <w:jc w:val="both"/>
                </w:pPr>
              </w:pPrChange>
            </w:pPr>
            <w:del w:id="2690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691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2</w:delText>
              </w:r>
              <w:bookmarkStart w:id="2692" w:name="_Toc417922371"/>
              <w:bookmarkStart w:id="2693" w:name="_Toc417922851"/>
              <w:bookmarkStart w:id="2694" w:name="_Toc417923211"/>
              <w:bookmarkStart w:id="2695" w:name="_Toc417923392"/>
              <w:bookmarkStart w:id="2696" w:name="_Toc417923573"/>
              <w:bookmarkStart w:id="2697" w:name="_Toc417923748"/>
              <w:bookmarkStart w:id="2698" w:name="_Toc419127891"/>
              <w:bookmarkStart w:id="2699" w:name="_Toc419128263"/>
              <w:bookmarkStart w:id="2700" w:name="_Toc419128451"/>
              <w:bookmarkStart w:id="2701" w:name="_Toc419128638"/>
              <w:bookmarkStart w:id="2702" w:name="_Toc419128825"/>
              <w:bookmarkStart w:id="2703" w:name="_Toc419129013"/>
              <w:bookmarkStart w:id="2704" w:name="_Toc419129201"/>
              <w:bookmarkStart w:id="2705" w:name="_Toc419129389"/>
              <w:bookmarkStart w:id="2706" w:name="_Toc419130033"/>
              <w:bookmarkStart w:id="2707" w:name="_Toc419130221"/>
              <w:bookmarkStart w:id="2708" w:name="_Toc419222273"/>
              <w:bookmarkStart w:id="2709" w:name="_Toc419222461"/>
              <w:bookmarkEnd w:id="2692"/>
              <w:bookmarkEnd w:id="2693"/>
              <w:bookmarkEnd w:id="2694"/>
              <w:bookmarkEnd w:id="2695"/>
              <w:bookmarkEnd w:id="2696"/>
              <w:bookmarkEnd w:id="2697"/>
              <w:bookmarkEnd w:id="2698"/>
              <w:bookmarkEnd w:id="2699"/>
              <w:bookmarkEnd w:id="2700"/>
              <w:bookmarkEnd w:id="2701"/>
              <w:bookmarkEnd w:id="2702"/>
              <w:bookmarkEnd w:id="2703"/>
              <w:bookmarkEnd w:id="2704"/>
              <w:bookmarkEnd w:id="2705"/>
              <w:bookmarkEnd w:id="2706"/>
              <w:bookmarkEnd w:id="2707"/>
              <w:bookmarkEnd w:id="2708"/>
              <w:bookmarkEnd w:id="2709"/>
            </w:del>
          </w:p>
        </w:tc>
        <w:tc>
          <w:tcPr>
            <w:tcW w:w="0" w:type="auto"/>
            <w:vAlign w:val="center"/>
          </w:tcPr>
          <w:p w14:paraId="08215DDA" w14:textId="055DF957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710" w:author="laca" w:date="2015-04-27T16:14:00Z"/>
                <w:rFonts w:ascii="Times New Roman" w:hAnsi="Times New Roman" w:cs="Times New Roman"/>
                <w:sz w:val="24"/>
                <w:szCs w:val="24"/>
                <w:rPrChange w:id="2711" w:author="laca" w:date="2015-04-27T16:16:00Z">
                  <w:rPr>
                    <w:del w:id="2712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713" w:author="laca" w:date="2015-04-27T16:16:00Z">
                <w:pPr>
                  <w:spacing w:line="360" w:lineRule="auto"/>
                  <w:jc w:val="both"/>
                </w:pPr>
              </w:pPrChange>
            </w:pPr>
            <w:del w:id="2714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715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2</w:delText>
              </w:r>
              <w:bookmarkStart w:id="2716" w:name="_Toc417922372"/>
              <w:bookmarkStart w:id="2717" w:name="_Toc417922852"/>
              <w:bookmarkStart w:id="2718" w:name="_Toc417923212"/>
              <w:bookmarkStart w:id="2719" w:name="_Toc417923393"/>
              <w:bookmarkStart w:id="2720" w:name="_Toc417923574"/>
              <w:bookmarkStart w:id="2721" w:name="_Toc417923749"/>
              <w:bookmarkStart w:id="2722" w:name="_Toc419127892"/>
              <w:bookmarkStart w:id="2723" w:name="_Toc419128264"/>
              <w:bookmarkStart w:id="2724" w:name="_Toc419128452"/>
              <w:bookmarkStart w:id="2725" w:name="_Toc419128639"/>
              <w:bookmarkStart w:id="2726" w:name="_Toc419128826"/>
              <w:bookmarkStart w:id="2727" w:name="_Toc419129014"/>
              <w:bookmarkStart w:id="2728" w:name="_Toc419129202"/>
              <w:bookmarkStart w:id="2729" w:name="_Toc419129390"/>
              <w:bookmarkStart w:id="2730" w:name="_Toc419130034"/>
              <w:bookmarkStart w:id="2731" w:name="_Toc419130222"/>
              <w:bookmarkStart w:id="2732" w:name="_Toc419222274"/>
              <w:bookmarkStart w:id="2733" w:name="_Toc419222462"/>
              <w:bookmarkEnd w:id="2716"/>
              <w:bookmarkEnd w:id="2717"/>
              <w:bookmarkEnd w:id="2718"/>
              <w:bookmarkEnd w:id="2719"/>
              <w:bookmarkEnd w:id="2720"/>
              <w:bookmarkEnd w:id="2721"/>
              <w:bookmarkEnd w:id="2722"/>
              <w:bookmarkEnd w:id="2723"/>
              <w:bookmarkEnd w:id="2724"/>
              <w:bookmarkEnd w:id="2725"/>
              <w:bookmarkEnd w:id="2726"/>
              <w:bookmarkEnd w:id="2727"/>
              <w:bookmarkEnd w:id="2728"/>
              <w:bookmarkEnd w:id="2729"/>
              <w:bookmarkEnd w:id="2730"/>
              <w:bookmarkEnd w:id="2731"/>
              <w:bookmarkEnd w:id="2732"/>
              <w:bookmarkEnd w:id="2733"/>
            </w:del>
          </w:p>
        </w:tc>
        <w:tc>
          <w:tcPr>
            <w:tcW w:w="0" w:type="auto"/>
            <w:vAlign w:val="center"/>
          </w:tcPr>
          <w:p w14:paraId="031A38C2" w14:textId="01332952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734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2735" w:author="laca" w:date="2015-04-27T16:16:00Z">
                  <w:rPr>
                    <w:del w:id="2736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2737" w:author="laca" w:date="2015-04-27T16:16:00Z">
                <w:pPr>
                  <w:spacing w:line="360" w:lineRule="auto"/>
                  <w:jc w:val="both"/>
                </w:pPr>
              </w:pPrChange>
            </w:pPr>
            <w:del w:id="2738" w:author="laca" w:date="2015-04-27T16:14:00Z">
              <w:r w:rsidRPr="00183A02" w:rsidDel="00960013">
                <w:rPr>
                  <w:rFonts w:ascii="Times New Roman" w:hAnsi="Times New Roman" w:cs="Times New Roman"/>
                  <w:b/>
                  <w:sz w:val="24"/>
                  <w:szCs w:val="24"/>
                  <w:rPrChange w:id="2739" w:author="laca" w:date="2015-04-27T16:16:00Z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rPrChange>
                </w:rPr>
                <w:delText>130</w:delText>
              </w:r>
              <w:bookmarkStart w:id="2740" w:name="_Toc417922373"/>
              <w:bookmarkStart w:id="2741" w:name="_Toc417922853"/>
              <w:bookmarkStart w:id="2742" w:name="_Toc417923213"/>
              <w:bookmarkStart w:id="2743" w:name="_Toc417923394"/>
              <w:bookmarkStart w:id="2744" w:name="_Toc417923575"/>
              <w:bookmarkStart w:id="2745" w:name="_Toc417923750"/>
              <w:bookmarkStart w:id="2746" w:name="_Toc419127893"/>
              <w:bookmarkStart w:id="2747" w:name="_Toc419128265"/>
              <w:bookmarkStart w:id="2748" w:name="_Toc419128453"/>
              <w:bookmarkStart w:id="2749" w:name="_Toc419128640"/>
              <w:bookmarkStart w:id="2750" w:name="_Toc419128827"/>
              <w:bookmarkStart w:id="2751" w:name="_Toc419129015"/>
              <w:bookmarkStart w:id="2752" w:name="_Toc419129203"/>
              <w:bookmarkStart w:id="2753" w:name="_Toc419129391"/>
              <w:bookmarkStart w:id="2754" w:name="_Toc419130035"/>
              <w:bookmarkStart w:id="2755" w:name="_Toc419130223"/>
              <w:bookmarkStart w:id="2756" w:name="_Toc419222275"/>
              <w:bookmarkStart w:id="2757" w:name="_Toc419222463"/>
              <w:bookmarkEnd w:id="2740"/>
              <w:bookmarkEnd w:id="2741"/>
              <w:bookmarkEnd w:id="2742"/>
              <w:bookmarkEnd w:id="2743"/>
              <w:bookmarkEnd w:id="2744"/>
              <w:bookmarkEnd w:id="2745"/>
              <w:bookmarkEnd w:id="2746"/>
              <w:bookmarkEnd w:id="2747"/>
              <w:bookmarkEnd w:id="2748"/>
              <w:bookmarkEnd w:id="2749"/>
              <w:bookmarkEnd w:id="2750"/>
              <w:bookmarkEnd w:id="2751"/>
              <w:bookmarkEnd w:id="2752"/>
              <w:bookmarkEnd w:id="2753"/>
              <w:bookmarkEnd w:id="2754"/>
              <w:bookmarkEnd w:id="2755"/>
              <w:bookmarkEnd w:id="2756"/>
              <w:bookmarkEnd w:id="2757"/>
            </w:del>
          </w:p>
        </w:tc>
        <w:bookmarkStart w:id="2758" w:name="_Toc417922374"/>
        <w:bookmarkStart w:id="2759" w:name="_Toc417922854"/>
        <w:bookmarkStart w:id="2760" w:name="_Toc417923214"/>
        <w:bookmarkStart w:id="2761" w:name="_Toc417923395"/>
        <w:bookmarkStart w:id="2762" w:name="_Toc417923576"/>
        <w:bookmarkStart w:id="2763" w:name="_Toc417923751"/>
        <w:bookmarkStart w:id="2764" w:name="_Toc419127894"/>
        <w:bookmarkStart w:id="2765" w:name="_Toc419128266"/>
        <w:bookmarkStart w:id="2766" w:name="_Toc419128454"/>
        <w:bookmarkStart w:id="2767" w:name="_Toc419128641"/>
        <w:bookmarkStart w:id="2768" w:name="_Toc419128828"/>
        <w:bookmarkStart w:id="2769" w:name="_Toc419129016"/>
        <w:bookmarkStart w:id="2770" w:name="_Toc419129204"/>
        <w:bookmarkStart w:id="2771" w:name="_Toc419129392"/>
        <w:bookmarkStart w:id="2772" w:name="_Toc419130036"/>
        <w:bookmarkStart w:id="2773" w:name="_Toc419130224"/>
        <w:bookmarkStart w:id="2774" w:name="_Toc419222276"/>
        <w:bookmarkStart w:id="2775" w:name="_Toc419222464"/>
        <w:bookmarkEnd w:id="2758"/>
        <w:bookmarkEnd w:id="2759"/>
        <w:bookmarkEnd w:id="2760"/>
        <w:bookmarkEnd w:id="2761"/>
        <w:bookmarkEnd w:id="2762"/>
        <w:bookmarkEnd w:id="2763"/>
        <w:bookmarkEnd w:id="2764"/>
        <w:bookmarkEnd w:id="2765"/>
        <w:bookmarkEnd w:id="2766"/>
        <w:bookmarkEnd w:id="2767"/>
        <w:bookmarkEnd w:id="2768"/>
        <w:bookmarkEnd w:id="2769"/>
        <w:bookmarkEnd w:id="2770"/>
        <w:bookmarkEnd w:id="2771"/>
        <w:bookmarkEnd w:id="2772"/>
        <w:bookmarkEnd w:id="2773"/>
        <w:bookmarkEnd w:id="2774"/>
        <w:bookmarkEnd w:id="2775"/>
      </w:tr>
      <w:tr w:rsidR="000C424E" w:rsidRPr="00183A02" w:rsidDel="00960013" w14:paraId="53F3E311" w14:textId="5340659A" w:rsidTr="00C9611F">
        <w:trPr>
          <w:del w:id="2776" w:author="laca" w:date="2015-04-27T16:14:00Z"/>
        </w:trPr>
        <w:tc>
          <w:tcPr>
            <w:tcW w:w="0" w:type="auto"/>
            <w:vAlign w:val="center"/>
          </w:tcPr>
          <w:p w14:paraId="40B1FDFF" w14:textId="737CFB27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777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778" w:author="laca" w:date="2015-04-27T16:16:00Z">
                <w:pPr>
                  <w:spacing w:line="360" w:lineRule="auto"/>
                  <w:jc w:val="both"/>
                </w:pPr>
              </w:pPrChange>
            </w:pPr>
            <w:del w:id="2779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6</w:delText>
              </w:r>
              <w:bookmarkStart w:id="2780" w:name="_Toc417922375"/>
              <w:bookmarkStart w:id="2781" w:name="_Toc417922855"/>
              <w:bookmarkStart w:id="2782" w:name="_Toc417923215"/>
              <w:bookmarkStart w:id="2783" w:name="_Toc417923396"/>
              <w:bookmarkStart w:id="2784" w:name="_Toc417923577"/>
              <w:bookmarkStart w:id="2785" w:name="_Toc417923752"/>
              <w:bookmarkStart w:id="2786" w:name="_Toc419127895"/>
              <w:bookmarkStart w:id="2787" w:name="_Toc419128267"/>
              <w:bookmarkStart w:id="2788" w:name="_Toc419128455"/>
              <w:bookmarkStart w:id="2789" w:name="_Toc419128642"/>
              <w:bookmarkStart w:id="2790" w:name="_Toc419128829"/>
              <w:bookmarkStart w:id="2791" w:name="_Toc419129017"/>
              <w:bookmarkStart w:id="2792" w:name="_Toc419129205"/>
              <w:bookmarkStart w:id="2793" w:name="_Toc419129393"/>
              <w:bookmarkStart w:id="2794" w:name="_Toc419130037"/>
              <w:bookmarkStart w:id="2795" w:name="_Toc419130225"/>
              <w:bookmarkStart w:id="2796" w:name="_Toc419222277"/>
              <w:bookmarkStart w:id="2797" w:name="_Toc419222465"/>
              <w:bookmarkEnd w:id="2780"/>
              <w:bookmarkEnd w:id="2781"/>
              <w:bookmarkEnd w:id="2782"/>
              <w:bookmarkEnd w:id="2783"/>
              <w:bookmarkEnd w:id="2784"/>
              <w:bookmarkEnd w:id="2785"/>
              <w:bookmarkEnd w:id="2786"/>
              <w:bookmarkEnd w:id="2787"/>
              <w:bookmarkEnd w:id="2788"/>
              <w:bookmarkEnd w:id="2789"/>
              <w:bookmarkEnd w:id="2790"/>
              <w:bookmarkEnd w:id="2791"/>
              <w:bookmarkEnd w:id="2792"/>
              <w:bookmarkEnd w:id="2793"/>
              <w:bookmarkEnd w:id="2794"/>
              <w:bookmarkEnd w:id="2795"/>
              <w:bookmarkEnd w:id="2796"/>
              <w:bookmarkEnd w:id="2797"/>
            </w:del>
          </w:p>
        </w:tc>
        <w:tc>
          <w:tcPr>
            <w:tcW w:w="0" w:type="auto"/>
            <w:vAlign w:val="center"/>
          </w:tcPr>
          <w:p w14:paraId="0769E732" w14:textId="1CBC01CA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798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799" w:author="laca" w:date="2015-04-27T16:16:00Z">
                <w:pPr>
                  <w:spacing w:line="360" w:lineRule="auto"/>
                  <w:jc w:val="both"/>
                </w:pPr>
              </w:pPrChange>
            </w:pPr>
            <w:del w:id="2800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3</w:delText>
              </w:r>
              <w:bookmarkStart w:id="2801" w:name="_Toc417922376"/>
              <w:bookmarkStart w:id="2802" w:name="_Toc417922856"/>
              <w:bookmarkStart w:id="2803" w:name="_Toc417923216"/>
              <w:bookmarkStart w:id="2804" w:name="_Toc417923397"/>
              <w:bookmarkStart w:id="2805" w:name="_Toc417923578"/>
              <w:bookmarkStart w:id="2806" w:name="_Toc417923753"/>
              <w:bookmarkStart w:id="2807" w:name="_Toc419127896"/>
              <w:bookmarkStart w:id="2808" w:name="_Toc419128268"/>
              <w:bookmarkStart w:id="2809" w:name="_Toc419128456"/>
              <w:bookmarkStart w:id="2810" w:name="_Toc419128643"/>
              <w:bookmarkStart w:id="2811" w:name="_Toc419128830"/>
              <w:bookmarkStart w:id="2812" w:name="_Toc419129018"/>
              <w:bookmarkStart w:id="2813" w:name="_Toc419129206"/>
              <w:bookmarkStart w:id="2814" w:name="_Toc419129394"/>
              <w:bookmarkStart w:id="2815" w:name="_Toc419130038"/>
              <w:bookmarkStart w:id="2816" w:name="_Toc419130226"/>
              <w:bookmarkStart w:id="2817" w:name="_Toc419222278"/>
              <w:bookmarkStart w:id="2818" w:name="_Toc419222466"/>
              <w:bookmarkEnd w:id="2801"/>
              <w:bookmarkEnd w:id="2802"/>
              <w:bookmarkEnd w:id="2803"/>
              <w:bookmarkEnd w:id="2804"/>
              <w:bookmarkEnd w:id="2805"/>
              <w:bookmarkEnd w:id="2806"/>
              <w:bookmarkEnd w:id="2807"/>
              <w:bookmarkEnd w:id="2808"/>
              <w:bookmarkEnd w:id="2809"/>
              <w:bookmarkEnd w:id="2810"/>
              <w:bookmarkEnd w:id="2811"/>
              <w:bookmarkEnd w:id="2812"/>
              <w:bookmarkEnd w:id="2813"/>
              <w:bookmarkEnd w:id="2814"/>
              <w:bookmarkEnd w:id="2815"/>
              <w:bookmarkEnd w:id="2816"/>
              <w:bookmarkEnd w:id="2817"/>
              <w:bookmarkEnd w:id="2818"/>
            </w:del>
          </w:p>
        </w:tc>
        <w:tc>
          <w:tcPr>
            <w:tcW w:w="0" w:type="auto"/>
            <w:vAlign w:val="center"/>
          </w:tcPr>
          <w:p w14:paraId="04D72E8D" w14:textId="739D72EE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819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820" w:author="laca" w:date="2015-04-27T16:16:00Z">
                <w:pPr>
                  <w:spacing w:line="360" w:lineRule="auto"/>
                  <w:jc w:val="both"/>
                </w:pPr>
              </w:pPrChange>
            </w:pPr>
            <w:del w:id="2821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5</w:delText>
              </w:r>
              <w:bookmarkStart w:id="2822" w:name="_Toc417922377"/>
              <w:bookmarkStart w:id="2823" w:name="_Toc417922857"/>
              <w:bookmarkStart w:id="2824" w:name="_Toc417923217"/>
              <w:bookmarkStart w:id="2825" w:name="_Toc417923398"/>
              <w:bookmarkStart w:id="2826" w:name="_Toc417923579"/>
              <w:bookmarkStart w:id="2827" w:name="_Toc417923754"/>
              <w:bookmarkStart w:id="2828" w:name="_Toc419127897"/>
              <w:bookmarkStart w:id="2829" w:name="_Toc419128269"/>
              <w:bookmarkStart w:id="2830" w:name="_Toc419128457"/>
              <w:bookmarkStart w:id="2831" w:name="_Toc419128644"/>
              <w:bookmarkStart w:id="2832" w:name="_Toc419128831"/>
              <w:bookmarkStart w:id="2833" w:name="_Toc419129019"/>
              <w:bookmarkStart w:id="2834" w:name="_Toc419129207"/>
              <w:bookmarkStart w:id="2835" w:name="_Toc419129395"/>
              <w:bookmarkStart w:id="2836" w:name="_Toc419130039"/>
              <w:bookmarkStart w:id="2837" w:name="_Toc419130227"/>
              <w:bookmarkStart w:id="2838" w:name="_Toc419222279"/>
              <w:bookmarkStart w:id="2839" w:name="_Toc419222467"/>
              <w:bookmarkEnd w:id="2822"/>
              <w:bookmarkEnd w:id="2823"/>
              <w:bookmarkEnd w:id="2824"/>
              <w:bookmarkEnd w:id="2825"/>
              <w:bookmarkEnd w:id="2826"/>
              <w:bookmarkEnd w:id="2827"/>
              <w:bookmarkEnd w:id="2828"/>
              <w:bookmarkEnd w:id="2829"/>
              <w:bookmarkEnd w:id="2830"/>
              <w:bookmarkEnd w:id="2831"/>
              <w:bookmarkEnd w:id="2832"/>
              <w:bookmarkEnd w:id="2833"/>
              <w:bookmarkEnd w:id="2834"/>
              <w:bookmarkEnd w:id="2835"/>
              <w:bookmarkEnd w:id="2836"/>
              <w:bookmarkEnd w:id="2837"/>
              <w:bookmarkEnd w:id="2838"/>
              <w:bookmarkEnd w:id="2839"/>
            </w:del>
          </w:p>
        </w:tc>
        <w:tc>
          <w:tcPr>
            <w:tcW w:w="0" w:type="auto"/>
            <w:vAlign w:val="center"/>
          </w:tcPr>
          <w:p w14:paraId="4E219257" w14:textId="7A4EF869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840" w:author="laca" w:date="2015-04-27T16:14:00Z"/>
                <w:rFonts w:ascii="Times New Roman" w:hAnsi="Times New Roman" w:cs="Times New Roman"/>
                <w:sz w:val="24"/>
                <w:szCs w:val="24"/>
              </w:rPr>
              <w:pPrChange w:id="2841" w:author="laca" w:date="2015-04-27T16:16:00Z">
                <w:pPr>
                  <w:spacing w:line="360" w:lineRule="auto"/>
                  <w:jc w:val="both"/>
                </w:pPr>
              </w:pPrChange>
            </w:pPr>
            <w:del w:id="2842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10</w:delText>
              </w:r>
              <w:bookmarkStart w:id="2843" w:name="_Toc417922378"/>
              <w:bookmarkStart w:id="2844" w:name="_Toc417922858"/>
              <w:bookmarkStart w:id="2845" w:name="_Toc417923218"/>
              <w:bookmarkStart w:id="2846" w:name="_Toc417923399"/>
              <w:bookmarkStart w:id="2847" w:name="_Toc417923580"/>
              <w:bookmarkStart w:id="2848" w:name="_Toc417923755"/>
              <w:bookmarkStart w:id="2849" w:name="_Toc419127898"/>
              <w:bookmarkStart w:id="2850" w:name="_Toc419128270"/>
              <w:bookmarkStart w:id="2851" w:name="_Toc419128458"/>
              <w:bookmarkStart w:id="2852" w:name="_Toc419128645"/>
              <w:bookmarkStart w:id="2853" w:name="_Toc419128832"/>
              <w:bookmarkStart w:id="2854" w:name="_Toc419129020"/>
              <w:bookmarkStart w:id="2855" w:name="_Toc419129208"/>
              <w:bookmarkStart w:id="2856" w:name="_Toc419129396"/>
              <w:bookmarkStart w:id="2857" w:name="_Toc419130040"/>
              <w:bookmarkStart w:id="2858" w:name="_Toc419130228"/>
              <w:bookmarkStart w:id="2859" w:name="_Toc419222280"/>
              <w:bookmarkStart w:id="2860" w:name="_Toc419222468"/>
              <w:bookmarkEnd w:id="2843"/>
              <w:bookmarkEnd w:id="2844"/>
              <w:bookmarkEnd w:id="2845"/>
              <w:bookmarkEnd w:id="2846"/>
              <w:bookmarkEnd w:id="2847"/>
              <w:bookmarkEnd w:id="2848"/>
              <w:bookmarkEnd w:id="2849"/>
              <w:bookmarkEnd w:id="2850"/>
              <w:bookmarkEnd w:id="2851"/>
              <w:bookmarkEnd w:id="2852"/>
              <w:bookmarkEnd w:id="2853"/>
              <w:bookmarkEnd w:id="2854"/>
              <w:bookmarkEnd w:id="2855"/>
              <w:bookmarkEnd w:id="2856"/>
              <w:bookmarkEnd w:id="2857"/>
              <w:bookmarkEnd w:id="2858"/>
              <w:bookmarkEnd w:id="2859"/>
              <w:bookmarkEnd w:id="2860"/>
            </w:del>
          </w:p>
        </w:tc>
        <w:tc>
          <w:tcPr>
            <w:tcW w:w="0" w:type="auto"/>
            <w:vAlign w:val="center"/>
          </w:tcPr>
          <w:p w14:paraId="78F7F981" w14:textId="429CE056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861" w:author="laca" w:date="2015-04-27T16:14:00Z"/>
                <w:rFonts w:ascii="Times New Roman" w:hAnsi="Times New Roman" w:cs="Times New Roman"/>
                <w:sz w:val="24"/>
                <w:szCs w:val="24"/>
                <w:rPrChange w:id="2862" w:author="laca" w:date="2015-04-27T16:16:00Z">
                  <w:rPr>
                    <w:del w:id="2863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864" w:author="laca" w:date="2015-04-27T16:16:00Z">
                <w:pPr>
                  <w:spacing w:line="360" w:lineRule="auto"/>
                  <w:jc w:val="both"/>
                </w:pPr>
              </w:pPrChange>
            </w:pPr>
            <w:del w:id="2865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</w:rPr>
                <w:delText>2</w:delText>
              </w:r>
              <w:bookmarkStart w:id="2866" w:name="_Toc417922379"/>
              <w:bookmarkStart w:id="2867" w:name="_Toc417922859"/>
              <w:bookmarkStart w:id="2868" w:name="_Toc417923219"/>
              <w:bookmarkStart w:id="2869" w:name="_Toc417923400"/>
              <w:bookmarkStart w:id="2870" w:name="_Toc417923581"/>
              <w:bookmarkStart w:id="2871" w:name="_Toc417923756"/>
              <w:bookmarkStart w:id="2872" w:name="_Toc419127899"/>
              <w:bookmarkStart w:id="2873" w:name="_Toc419128271"/>
              <w:bookmarkStart w:id="2874" w:name="_Toc419128459"/>
              <w:bookmarkStart w:id="2875" w:name="_Toc419128646"/>
              <w:bookmarkStart w:id="2876" w:name="_Toc419128833"/>
              <w:bookmarkStart w:id="2877" w:name="_Toc419129021"/>
              <w:bookmarkStart w:id="2878" w:name="_Toc419129209"/>
              <w:bookmarkStart w:id="2879" w:name="_Toc419129397"/>
              <w:bookmarkStart w:id="2880" w:name="_Toc419130041"/>
              <w:bookmarkStart w:id="2881" w:name="_Toc419130229"/>
              <w:bookmarkStart w:id="2882" w:name="_Toc419222281"/>
              <w:bookmarkStart w:id="2883" w:name="_Toc419222469"/>
              <w:bookmarkEnd w:id="2866"/>
              <w:bookmarkEnd w:id="2867"/>
              <w:bookmarkEnd w:id="2868"/>
              <w:bookmarkEnd w:id="2869"/>
              <w:bookmarkEnd w:id="2870"/>
              <w:bookmarkEnd w:id="2871"/>
              <w:bookmarkEnd w:id="2872"/>
              <w:bookmarkEnd w:id="2873"/>
              <w:bookmarkEnd w:id="2874"/>
              <w:bookmarkEnd w:id="2875"/>
              <w:bookmarkEnd w:id="2876"/>
              <w:bookmarkEnd w:id="2877"/>
              <w:bookmarkEnd w:id="2878"/>
              <w:bookmarkEnd w:id="2879"/>
              <w:bookmarkEnd w:id="2880"/>
              <w:bookmarkEnd w:id="2881"/>
              <w:bookmarkEnd w:id="2882"/>
              <w:bookmarkEnd w:id="2883"/>
            </w:del>
          </w:p>
        </w:tc>
        <w:tc>
          <w:tcPr>
            <w:tcW w:w="0" w:type="auto"/>
            <w:vAlign w:val="center"/>
          </w:tcPr>
          <w:p w14:paraId="5C2BCB43" w14:textId="17571764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884" w:author="laca" w:date="2015-04-27T16:14:00Z"/>
                <w:rFonts w:ascii="Times New Roman" w:hAnsi="Times New Roman" w:cs="Times New Roman"/>
                <w:sz w:val="24"/>
                <w:szCs w:val="24"/>
                <w:rPrChange w:id="2885" w:author="laca" w:date="2015-04-27T16:16:00Z">
                  <w:rPr>
                    <w:del w:id="2886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887" w:author="laca" w:date="2015-04-27T16:16:00Z">
                <w:pPr>
                  <w:spacing w:line="360" w:lineRule="auto"/>
                  <w:jc w:val="both"/>
                </w:pPr>
              </w:pPrChange>
            </w:pPr>
            <w:del w:id="2888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889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2</w:delText>
              </w:r>
              <w:bookmarkStart w:id="2890" w:name="_Toc417922380"/>
              <w:bookmarkStart w:id="2891" w:name="_Toc417922860"/>
              <w:bookmarkStart w:id="2892" w:name="_Toc417923220"/>
              <w:bookmarkStart w:id="2893" w:name="_Toc417923401"/>
              <w:bookmarkStart w:id="2894" w:name="_Toc417923582"/>
              <w:bookmarkStart w:id="2895" w:name="_Toc417923757"/>
              <w:bookmarkStart w:id="2896" w:name="_Toc419127900"/>
              <w:bookmarkStart w:id="2897" w:name="_Toc419128272"/>
              <w:bookmarkStart w:id="2898" w:name="_Toc419128460"/>
              <w:bookmarkStart w:id="2899" w:name="_Toc419128647"/>
              <w:bookmarkStart w:id="2900" w:name="_Toc419128834"/>
              <w:bookmarkStart w:id="2901" w:name="_Toc419129022"/>
              <w:bookmarkStart w:id="2902" w:name="_Toc419129210"/>
              <w:bookmarkStart w:id="2903" w:name="_Toc419129398"/>
              <w:bookmarkStart w:id="2904" w:name="_Toc419130042"/>
              <w:bookmarkStart w:id="2905" w:name="_Toc419130230"/>
              <w:bookmarkStart w:id="2906" w:name="_Toc419222282"/>
              <w:bookmarkStart w:id="2907" w:name="_Toc419222470"/>
              <w:bookmarkEnd w:id="2890"/>
              <w:bookmarkEnd w:id="2891"/>
              <w:bookmarkEnd w:id="2892"/>
              <w:bookmarkEnd w:id="2893"/>
              <w:bookmarkEnd w:id="2894"/>
              <w:bookmarkEnd w:id="2895"/>
              <w:bookmarkEnd w:id="2896"/>
              <w:bookmarkEnd w:id="2897"/>
              <w:bookmarkEnd w:id="2898"/>
              <w:bookmarkEnd w:id="2899"/>
              <w:bookmarkEnd w:id="2900"/>
              <w:bookmarkEnd w:id="2901"/>
              <w:bookmarkEnd w:id="2902"/>
              <w:bookmarkEnd w:id="2903"/>
              <w:bookmarkEnd w:id="2904"/>
              <w:bookmarkEnd w:id="2905"/>
              <w:bookmarkEnd w:id="2906"/>
              <w:bookmarkEnd w:id="2907"/>
            </w:del>
          </w:p>
        </w:tc>
        <w:tc>
          <w:tcPr>
            <w:tcW w:w="0" w:type="auto"/>
            <w:vAlign w:val="center"/>
          </w:tcPr>
          <w:p w14:paraId="1721BDDB" w14:textId="03290A22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908" w:author="laca" w:date="2015-04-27T16:14:00Z"/>
                <w:rFonts w:ascii="Times New Roman" w:hAnsi="Times New Roman" w:cs="Times New Roman"/>
                <w:sz w:val="24"/>
                <w:szCs w:val="24"/>
                <w:rPrChange w:id="2909" w:author="laca" w:date="2015-04-27T16:16:00Z">
                  <w:rPr>
                    <w:del w:id="2910" w:author="laca" w:date="2015-04-27T16:14:00Z"/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pPrChange w:id="2911" w:author="laca" w:date="2015-04-27T16:16:00Z">
                <w:pPr>
                  <w:spacing w:line="360" w:lineRule="auto"/>
                  <w:jc w:val="both"/>
                </w:pPr>
              </w:pPrChange>
            </w:pPr>
            <w:del w:id="2912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2913" w:author="laca" w:date="2015-04-27T16:16:00Z">
                    <w:rPr>
                      <w:rFonts w:ascii="Times New Roman" w:hAnsi="Times New Roman" w:cs="Times New Roman"/>
                      <w:sz w:val="24"/>
                      <w:szCs w:val="24"/>
                    </w:rPr>
                  </w:rPrChange>
                </w:rPr>
                <w:delText>2</w:delText>
              </w:r>
              <w:bookmarkStart w:id="2914" w:name="_Toc417922381"/>
              <w:bookmarkStart w:id="2915" w:name="_Toc417922861"/>
              <w:bookmarkStart w:id="2916" w:name="_Toc417923221"/>
              <w:bookmarkStart w:id="2917" w:name="_Toc417923402"/>
              <w:bookmarkStart w:id="2918" w:name="_Toc417923583"/>
              <w:bookmarkStart w:id="2919" w:name="_Toc417923758"/>
              <w:bookmarkStart w:id="2920" w:name="_Toc419127901"/>
              <w:bookmarkStart w:id="2921" w:name="_Toc419128273"/>
              <w:bookmarkStart w:id="2922" w:name="_Toc419128461"/>
              <w:bookmarkStart w:id="2923" w:name="_Toc419128648"/>
              <w:bookmarkStart w:id="2924" w:name="_Toc419128835"/>
              <w:bookmarkStart w:id="2925" w:name="_Toc419129023"/>
              <w:bookmarkStart w:id="2926" w:name="_Toc419129211"/>
              <w:bookmarkStart w:id="2927" w:name="_Toc419129399"/>
              <w:bookmarkStart w:id="2928" w:name="_Toc419130043"/>
              <w:bookmarkStart w:id="2929" w:name="_Toc419130231"/>
              <w:bookmarkStart w:id="2930" w:name="_Toc419222283"/>
              <w:bookmarkStart w:id="2931" w:name="_Toc419222471"/>
              <w:bookmarkEnd w:id="2914"/>
              <w:bookmarkEnd w:id="2915"/>
              <w:bookmarkEnd w:id="2916"/>
              <w:bookmarkEnd w:id="2917"/>
              <w:bookmarkEnd w:id="2918"/>
              <w:bookmarkEnd w:id="2919"/>
              <w:bookmarkEnd w:id="2920"/>
              <w:bookmarkEnd w:id="2921"/>
              <w:bookmarkEnd w:id="2922"/>
              <w:bookmarkEnd w:id="2923"/>
              <w:bookmarkEnd w:id="2924"/>
              <w:bookmarkEnd w:id="2925"/>
              <w:bookmarkEnd w:id="2926"/>
              <w:bookmarkEnd w:id="2927"/>
              <w:bookmarkEnd w:id="2928"/>
              <w:bookmarkEnd w:id="2929"/>
              <w:bookmarkEnd w:id="2930"/>
              <w:bookmarkEnd w:id="2931"/>
            </w:del>
          </w:p>
        </w:tc>
        <w:tc>
          <w:tcPr>
            <w:tcW w:w="0" w:type="auto"/>
            <w:vAlign w:val="center"/>
          </w:tcPr>
          <w:p w14:paraId="047D3F59" w14:textId="587673AC" w:rsidR="00796699" w:rsidRPr="00183A02" w:rsidDel="00960013" w:rsidRDefault="00796699">
            <w:pPr>
              <w:pStyle w:val="Heading1"/>
              <w:spacing w:line="360" w:lineRule="auto"/>
              <w:jc w:val="both"/>
              <w:rPr>
                <w:del w:id="2932" w:author="laca" w:date="2015-04-27T16:14:00Z"/>
                <w:rFonts w:ascii="Times New Roman" w:hAnsi="Times New Roman" w:cs="Times New Roman"/>
                <w:b/>
                <w:sz w:val="24"/>
                <w:szCs w:val="24"/>
                <w:rPrChange w:id="2933" w:author="laca" w:date="2015-04-27T16:16:00Z">
                  <w:rPr>
                    <w:del w:id="2934" w:author="laca" w:date="2015-04-27T16:14:00Z"/>
                    <w:rFonts w:ascii="Times New Roman" w:hAnsi="Times New Roman" w:cs="Times New Roman"/>
                    <w:b/>
                    <w:sz w:val="24"/>
                    <w:szCs w:val="24"/>
                  </w:rPr>
                </w:rPrChange>
              </w:rPr>
              <w:pPrChange w:id="2935" w:author="laca" w:date="2015-04-27T16:16:00Z">
                <w:pPr>
                  <w:keepNext/>
                  <w:spacing w:line="360" w:lineRule="auto"/>
                  <w:jc w:val="both"/>
                </w:pPr>
              </w:pPrChange>
            </w:pPr>
            <w:del w:id="2936" w:author="laca" w:date="2015-04-27T16:14:00Z">
              <w:r w:rsidRPr="00183A02" w:rsidDel="00960013">
                <w:rPr>
                  <w:rFonts w:ascii="Times New Roman" w:hAnsi="Times New Roman" w:cs="Times New Roman"/>
                  <w:b/>
                  <w:sz w:val="24"/>
                  <w:szCs w:val="24"/>
                  <w:rPrChange w:id="2937" w:author="laca" w:date="2015-04-27T16:16:00Z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rPrChange>
                </w:rPr>
                <w:delText>166</w:delText>
              </w:r>
              <w:bookmarkStart w:id="2938" w:name="_Toc417922382"/>
              <w:bookmarkStart w:id="2939" w:name="_Toc417922862"/>
              <w:bookmarkStart w:id="2940" w:name="_Toc417923222"/>
              <w:bookmarkStart w:id="2941" w:name="_Toc417923403"/>
              <w:bookmarkStart w:id="2942" w:name="_Toc417923584"/>
              <w:bookmarkStart w:id="2943" w:name="_Toc417923759"/>
              <w:bookmarkStart w:id="2944" w:name="_Toc419127902"/>
              <w:bookmarkStart w:id="2945" w:name="_Toc419128274"/>
              <w:bookmarkStart w:id="2946" w:name="_Toc419128462"/>
              <w:bookmarkStart w:id="2947" w:name="_Toc419128649"/>
              <w:bookmarkStart w:id="2948" w:name="_Toc419128836"/>
              <w:bookmarkStart w:id="2949" w:name="_Toc419129024"/>
              <w:bookmarkStart w:id="2950" w:name="_Toc419129212"/>
              <w:bookmarkStart w:id="2951" w:name="_Toc419129400"/>
              <w:bookmarkStart w:id="2952" w:name="_Toc419130044"/>
              <w:bookmarkStart w:id="2953" w:name="_Toc419130232"/>
              <w:bookmarkStart w:id="2954" w:name="_Toc419222284"/>
              <w:bookmarkStart w:id="2955" w:name="_Toc419222472"/>
              <w:bookmarkEnd w:id="2938"/>
              <w:bookmarkEnd w:id="2939"/>
              <w:bookmarkEnd w:id="2940"/>
              <w:bookmarkEnd w:id="2941"/>
              <w:bookmarkEnd w:id="2942"/>
              <w:bookmarkEnd w:id="2943"/>
              <w:bookmarkEnd w:id="2944"/>
              <w:bookmarkEnd w:id="2945"/>
              <w:bookmarkEnd w:id="2946"/>
              <w:bookmarkEnd w:id="2947"/>
              <w:bookmarkEnd w:id="2948"/>
              <w:bookmarkEnd w:id="2949"/>
              <w:bookmarkEnd w:id="2950"/>
              <w:bookmarkEnd w:id="2951"/>
              <w:bookmarkEnd w:id="2952"/>
              <w:bookmarkEnd w:id="2953"/>
              <w:bookmarkEnd w:id="2954"/>
              <w:bookmarkEnd w:id="2955"/>
            </w:del>
          </w:p>
        </w:tc>
        <w:bookmarkStart w:id="2956" w:name="_Toc417922383"/>
        <w:bookmarkStart w:id="2957" w:name="_Toc417922863"/>
        <w:bookmarkStart w:id="2958" w:name="_Toc417923223"/>
        <w:bookmarkStart w:id="2959" w:name="_Toc417923404"/>
        <w:bookmarkStart w:id="2960" w:name="_Toc417923585"/>
        <w:bookmarkStart w:id="2961" w:name="_Toc417923760"/>
        <w:bookmarkStart w:id="2962" w:name="_Toc419127903"/>
        <w:bookmarkStart w:id="2963" w:name="_Toc419128275"/>
        <w:bookmarkStart w:id="2964" w:name="_Toc419128463"/>
        <w:bookmarkStart w:id="2965" w:name="_Toc419128650"/>
        <w:bookmarkStart w:id="2966" w:name="_Toc419128837"/>
        <w:bookmarkStart w:id="2967" w:name="_Toc419129025"/>
        <w:bookmarkStart w:id="2968" w:name="_Toc419129213"/>
        <w:bookmarkStart w:id="2969" w:name="_Toc419129401"/>
        <w:bookmarkStart w:id="2970" w:name="_Toc419130045"/>
        <w:bookmarkStart w:id="2971" w:name="_Toc419130233"/>
        <w:bookmarkStart w:id="2972" w:name="_Toc419222285"/>
        <w:bookmarkStart w:id="2973" w:name="_Toc419222473"/>
        <w:bookmarkEnd w:id="2956"/>
        <w:bookmarkEnd w:id="2957"/>
        <w:bookmarkEnd w:id="2958"/>
        <w:bookmarkEnd w:id="2959"/>
        <w:bookmarkEnd w:id="2960"/>
        <w:bookmarkEnd w:id="2961"/>
        <w:bookmarkEnd w:id="2962"/>
        <w:bookmarkEnd w:id="2963"/>
        <w:bookmarkEnd w:id="2964"/>
        <w:bookmarkEnd w:id="2965"/>
        <w:bookmarkEnd w:id="2966"/>
        <w:bookmarkEnd w:id="2967"/>
        <w:bookmarkEnd w:id="2968"/>
        <w:bookmarkEnd w:id="2969"/>
        <w:bookmarkEnd w:id="2970"/>
        <w:bookmarkEnd w:id="2971"/>
        <w:bookmarkEnd w:id="2972"/>
        <w:bookmarkEnd w:id="2973"/>
      </w:tr>
    </w:tbl>
    <w:p w14:paraId="7861A62D" w14:textId="6D7237EA" w:rsidR="00B11FC7" w:rsidRPr="00183A02" w:rsidDel="00960013" w:rsidRDefault="00B11FC7">
      <w:pPr>
        <w:pStyle w:val="Heading1"/>
        <w:spacing w:line="360" w:lineRule="auto"/>
        <w:jc w:val="both"/>
        <w:rPr>
          <w:del w:id="2974" w:author="laca" w:date="2015-04-27T16:14:00Z"/>
          <w:rFonts w:ascii="Times New Roman" w:hAnsi="Times New Roman" w:cs="Times New Roman"/>
          <w:sz w:val="24"/>
          <w:szCs w:val="24"/>
          <w:rPrChange w:id="2975" w:author="laca" w:date="2015-04-27T16:16:00Z">
            <w:rPr>
              <w:del w:id="2976" w:author="laca" w:date="2015-04-27T16:14:00Z"/>
            </w:rPr>
          </w:rPrChange>
        </w:rPr>
        <w:pPrChange w:id="2977" w:author="laca" w:date="2015-04-27T16:16:00Z">
          <w:pPr>
            <w:pStyle w:val="Caption"/>
            <w:spacing w:line="360" w:lineRule="auto"/>
            <w:jc w:val="both"/>
          </w:pPr>
        </w:pPrChange>
      </w:pPr>
      <w:del w:id="2978" w:author="laca" w:date="2015-04-27T16:14:00Z"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2979" w:author="laca" w:date="2015-04-27T16:16:00Z">
              <w:rPr>
                <w:b w:val="0"/>
                <w:bCs w:val="0"/>
                <w:smallCaps w:val="0"/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22752" behindDoc="0" locked="0" layoutInCell="1" allowOverlap="1" wp14:anchorId="169E61B4" wp14:editId="3DCFF1D4">
                  <wp:simplePos x="0" y="0"/>
                  <wp:positionH relativeFrom="column">
                    <wp:posOffset>730640</wp:posOffset>
                  </wp:positionH>
                  <wp:positionV relativeFrom="paragraph">
                    <wp:posOffset>346383</wp:posOffset>
                  </wp:positionV>
                  <wp:extent cx="4119245" cy="2453640"/>
                  <wp:effectExtent l="0" t="0" r="0" b="3810"/>
                  <wp:wrapTopAndBottom/>
                  <wp:docPr id="92" name="Group 9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119245" cy="2453640"/>
                            <a:chOff x="0" y="0"/>
                            <a:chExt cx="4119245" cy="2453764"/>
                          </a:xfrm>
                        </wpg:grpSpPr>
                        <wps:wsp>
                          <wps:cNvPr id="91" name="Text Box 91"/>
                          <wps:cNvSpPr txBox="1"/>
                          <wps:spPr>
                            <a:xfrm>
                              <a:off x="425513" y="2222612"/>
                              <a:ext cx="2931160" cy="231152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7A143EA" w14:textId="3BA1A737" w:rsidR="00B8312C" w:rsidRPr="00C71E39" w:rsidRDefault="00B8312C" w:rsidP="00B11FC7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9</w:t>
                                </w:r>
                                <w:r>
                                  <w:fldChar w:fldCharType="end"/>
                                </w:r>
                                <w:del w:id="2980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5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PID minimális periódusa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90" name="Picture 9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" r="25997" b="292"/>
                            <a:stretch/>
                          </pic:blipFill>
                          <pic:spPr bwMode="auto">
                            <a:xfrm>
                              <a:off x="0" y="0"/>
                              <a:ext cx="4119245" cy="22085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wgp>
                    </a:graphicData>
                  </a:graphic>
                </wp:anchor>
              </w:drawing>
            </mc:Choice>
            <mc:Fallback>
              <w:pict>
                <v:group w14:anchorId="169E61B4" id="Group 92" o:spid="_x0000_s1069" style="position:absolute;left:0;text-align:left;margin-left:57.55pt;margin-top:27.25pt;width:324.35pt;height:193.2pt;z-index:251722752" coordsize="41192,245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">
                  <v:shape id="Text Box 91" o:spid="_x0000_s1070" type="#_x0000_t202" style="position:absolute;left:4255;top:22226;width:29311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49B8YA&#10;AADbAAAADwAAAGRycy9kb3ducmV2LnhtbESPQWsCMRSE70L/Q3iFXkSzVpG6GkWkBduLdOvF22Pz&#10;3KxuXpYkq9t/3xQKPQ4z8w2z2vS2ETfyoXasYDLOQBCXTtdcKTh+vY1eQISIrLFxTAq+KcBm/TBY&#10;Ya7dnT/pVsRKJAiHHBWYGNtcylAashjGriVO3tl5izFJX0nt8Z7gtpHPWTaXFmtOCwZb2hkqr0Vn&#10;FRxmp4MZdufXj+1s6t+P3W5+qQqlnh777RJEpD7+h//ae61gMY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49B8YAAADbAAAADwAAAAAAAAAAAAAAAACYAgAAZHJz&#10;L2Rvd25yZXYueG1sUEsFBgAAAAAEAAQA9QAAAIsDAAAAAA==&#10;" stroked="f">
                    <v:textbox style="mso-fit-shape-to-text:t" inset="0,0,0,0">
                      <w:txbxContent>
                        <w:p w14:paraId="37A143EA" w14:textId="3BA1A737" w:rsidR="00B8312C" w:rsidRPr="00C71E39" w:rsidRDefault="00B8312C" w:rsidP="00B11FC7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9</w:t>
                          </w:r>
                          <w:r>
                            <w:fldChar w:fldCharType="end"/>
                          </w:r>
                          <w:del w:id="2981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5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PID minimális periódusa</w:t>
                          </w:r>
                        </w:p>
                      </w:txbxContent>
                    </v:textbox>
                  </v:shape>
                  <v:shape id="Picture 90" o:spid="_x0000_s1071" type="#_x0000_t75" style="position:absolute;width:41192;height:220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UWMbAAAAA2wAAAA8AAABkcnMvZG93bnJldi54bWxET8uKwjAU3QvzD+EKsxFNdSFaG0VGZXQ1&#10;WMX1Jbl9YHNTmqidv58shFkezjvb9LYRT+p87VjBdJKAINbO1FwquF4O4wUIH5ANNo5JwS952Kw/&#10;Bhmmxr34TM88lCKGsE9RQRVCm0rpdUUW/cS1xJErXGcxRNiV0nT4iuG2kbMkmUuLNceGClv6qkjf&#10;84dVMGr1flcsR7sH6u/Z9PRzyy/+ptTnsN+uQATqw7/47T4aBcu4Pn6JP0Cu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FRYxsAAAADbAAAADwAAAAAAAAAAAAAAAACfAgAA&#10;ZHJzL2Rvd25yZXYueG1sUEsFBgAAAAAEAAQA9wAAAIwDAAAAAA==&#10;">
                    <v:imagedata r:id="rId32" o:title="" croptop="1f" cropbottom="191f" cropright="17037f"/>
                    <v:path arrowok="t"/>
                  </v:shape>
                  <w10:wrap type="topAndBottom"/>
                </v:group>
              </w:pict>
            </mc:Fallback>
          </mc:AlternateContent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82" w:author="laca" w:date="2015-04-27T16:16:00Z">
              <w:rPr>
                <w:b w:val="0"/>
                <w:bCs w:val="0"/>
                <w:smallCaps w:val="0"/>
              </w:rPr>
            </w:rPrChange>
          </w:rPr>
          <w:delText xml:space="preserve">Táblázat. </w:delText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83" w:author="laca" w:date="2015-04-27T16:16:00Z">
              <w:rPr>
                <w:b w:val="0"/>
                <w:bCs w:val="0"/>
                <w:smallCaps w:val="0"/>
              </w:rPr>
            </w:rPrChange>
          </w:rPr>
          <w:fldChar w:fldCharType="begin"/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84" w:author="laca" w:date="2015-04-27T16:16:00Z">
              <w:rPr>
                <w:b w:val="0"/>
                <w:bCs w:val="0"/>
                <w:smallCaps w:val="0"/>
              </w:rPr>
            </w:rPrChange>
          </w:rPr>
          <w:delInstrText xml:space="preserve"> STYLEREF 3 \s </w:delInstrText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85" w:author="laca" w:date="2015-04-27T16:16:00Z">
              <w:rPr>
                <w:b w:val="0"/>
                <w:bCs w:val="0"/>
                <w:smallCaps w:val="0"/>
              </w:rPr>
            </w:rPrChange>
          </w:rPr>
          <w:fldChar w:fldCharType="separate"/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86" w:author="laca" w:date="2015-04-27T16:16:00Z">
              <w:rPr>
                <w:b w:val="0"/>
                <w:bCs w:val="0"/>
                <w:smallCaps w:val="0"/>
                <w:noProof/>
              </w:rPr>
            </w:rPrChange>
          </w:rPr>
          <w:delText>1.1.2</w:delText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87" w:author="laca" w:date="2015-04-27T16:16:00Z">
              <w:rPr>
                <w:b w:val="0"/>
                <w:bCs w:val="0"/>
                <w:smallCaps w:val="0"/>
              </w:rPr>
            </w:rPrChange>
          </w:rPr>
          <w:fldChar w:fldCharType="end"/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88" w:author="laca" w:date="2015-04-27T16:16:00Z">
              <w:rPr>
                <w:b w:val="0"/>
                <w:bCs w:val="0"/>
                <w:smallCaps w:val="0"/>
              </w:rPr>
            </w:rPrChange>
          </w:rPr>
          <w:noBreakHyphen/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89" w:author="laca" w:date="2015-04-27T16:16:00Z">
              <w:rPr>
                <w:b w:val="0"/>
                <w:bCs w:val="0"/>
                <w:smallCaps w:val="0"/>
              </w:rPr>
            </w:rPrChange>
          </w:rPr>
          <w:fldChar w:fldCharType="begin"/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90" w:author="laca" w:date="2015-04-27T16:16:00Z">
              <w:rPr>
                <w:b w:val="0"/>
                <w:bCs w:val="0"/>
                <w:smallCaps w:val="0"/>
              </w:rPr>
            </w:rPrChange>
          </w:rPr>
          <w:delInstrText xml:space="preserve"> SEQ Táblázat. \* ARABIC \s 3 </w:delInstrText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91" w:author="laca" w:date="2015-04-27T16:16:00Z">
              <w:rPr>
                <w:b w:val="0"/>
                <w:bCs w:val="0"/>
                <w:smallCaps w:val="0"/>
              </w:rPr>
            </w:rPrChange>
          </w:rPr>
          <w:fldChar w:fldCharType="separate"/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92" w:author="laca" w:date="2015-04-27T16:16:00Z">
              <w:rPr>
                <w:b w:val="0"/>
                <w:bCs w:val="0"/>
                <w:smallCaps w:val="0"/>
                <w:noProof/>
              </w:rPr>
            </w:rPrChange>
          </w:rPr>
          <w:delText>1</w:delText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93" w:author="laca" w:date="2015-04-27T16:16:00Z">
              <w:rPr>
                <w:b w:val="0"/>
                <w:bCs w:val="0"/>
                <w:smallCaps w:val="0"/>
              </w:rPr>
            </w:rPrChange>
          </w:rPr>
          <w:fldChar w:fldCharType="end"/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2994" w:author="laca" w:date="2015-04-27T16:16:00Z">
              <w:rPr>
                <w:b w:val="0"/>
                <w:bCs w:val="0"/>
                <w:smallCaps w:val="0"/>
              </w:rPr>
            </w:rPrChange>
          </w:rPr>
          <w:delText xml:space="preserve"> Manuálisan számolt értékek a sz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2995" w:author="laca" w:date="2015-04-27T16:16:00Z">
              <w:rPr>
                <w:b w:val="0"/>
                <w:bCs w:val="0"/>
                <w:smallCaps w:val="0"/>
              </w:rPr>
            </w:rPrChange>
          </w:rPr>
          <w:delText>imuláció ellenőrzése kedvéért</w:delText>
        </w:r>
        <w:bookmarkStart w:id="2996" w:name="_Toc417922384"/>
        <w:bookmarkStart w:id="2997" w:name="_Toc417922864"/>
        <w:bookmarkStart w:id="2998" w:name="_Toc417923224"/>
        <w:bookmarkStart w:id="2999" w:name="_Toc417923405"/>
        <w:bookmarkStart w:id="3000" w:name="_Toc417923586"/>
        <w:bookmarkStart w:id="3001" w:name="_Toc417923761"/>
        <w:bookmarkStart w:id="3002" w:name="_Toc419127904"/>
        <w:bookmarkStart w:id="3003" w:name="_Toc419128276"/>
        <w:bookmarkStart w:id="3004" w:name="_Toc419128464"/>
        <w:bookmarkStart w:id="3005" w:name="_Toc419128651"/>
        <w:bookmarkStart w:id="3006" w:name="_Toc419128838"/>
        <w:bookmarkStart w:id="3007" w:name="_Toc419129026"/>
        <w:bookmarkStart w:id="3008" w:name="_Toc419129214"/>
        <w:bookmarkStart w:id="3009" w:name="_Toc419129402"/>
        <w:bookmarkStart w:id="3010" w:name="_Toc419130046"/>
        <w:bookmarkStart w:id="3011" w:name="_Toc419130234"/>
        <w:bookmarkStart w:id="3012" w:name="_Toc419222286"/>
        <w:bookmarkStart w:id="3013" w:name="_Toc419222474"/>
        <w:bookmarkEnd w:id="2996"/>
        <w:bookmarkEnd w:id="2997"/>
        <w:bookmarkEnd w:id="2998"/>
        <w:bookmarkEnd w:id="2999"/>
        <w:bookmarkEnd w:id="3000"/>
        <w:bookmarkEnd w:id="3001"/>
        <w:bookmarkEnd w:id="3002"/>
        <w:bookmarkEnd w:id="3003"/>
        <w:bookmarkEnd w:id="3004"/>
        <w:bookmarkEnd w:id="3005"/>
        <w:bookmarkEnd w:id="3006"/>
        <w:bookmarkEnd w:id="3007"/>
        <w:bookmarkEnd w:id="3008"/>
        <w:bookmarkEnd w:id="3009"/>
        <w:bookmarkEnd w:id="3010"/>
        <w:bookmarkEnd w:id="3011"/>
        <w:bookmarkEnd w:id="3012"/>
        <w:bookmarkEnd w:id="3013"/>
      </w:del>
    </w:p>
    <w:p w14:paraId="66927398" w14:textId="51D7FCC6" w:rsidR="00B11FC7" w:rsidRPr="00183A02" w:rsidDel="00960013" w:rsidRDefault="00B11FC7">
      <w:pPr>
        <w:pStyle w:val="Heading1"/>
        <w:spacing w:line="360" w:lineRule="auto"/>
        <w:jc w:val="both"/>
        <w:rPr>
          <w:del w:id="3014" w:author="laca" w:date="2015-04-27T16:14:00Z"/>
          <w:rFonts w:ascii="Times New Roman" w:hAnsi="Times New Roman" w:cs="Times New Roman"/>
          <w:sz w:val="24"/>
          <w:szCs w:val="24"/>
        </w:rPr>
        <w:pPrChange w:id="3015" w:author="laca" w:date="2015-04-27T16:16:00Z">
          <w:pPr>
            <w:spacing w:line="360" w:lineRule="auto"/>
            <w:jc w:val="both"/>
          </w:pPr>
        </w:pPrChange>
      </w:pPr>
      <w:bookmarkStart w:id="3016" w:name="_Toc417922385"/>
      <w:bookmarkStart w:id="3017" w:name="_Toc417922865"/>
      <w:bookmarkStart w:id="3018" w:name="_Toc417923225"/>
      <w:bookmarkStart w:id="3019" w:name="_Toc417923406"/>
      <w:bookmarkStart w:id="3020" w:name="_Toc417923587"/>
      <w:bookmarkStart w:id="3021" w:name="_Toc417923762"/>
      <w:bookmarkStart w:id="3022" w:name="_Toc419127905"/>
      <w:bookmarkStart w:id="3023" w:name="_Toc419128277"/>
      <w:bookmarkStart w:id="3024" w:name="_Toc419128465"/>
      <w:bookmarkStart w:id="3025" w:name="_Toc419128652"/>
      <w:bookmarkStart w:id="3026" w:name="_Toc419128839"/>
      <w:bookmarkStart w:id="3027" w:name="_Toc419129027"/>
      <w:bookmarkStart w:id="3028" w:name="_Toc419129215"/>
      <w:bookmarkStart w:id="3029" w:name="_Toc419129403"/>
      <w:bookmarkStart w:id="3030" w:name="_Toc419130047"/>
      <w:bookmarkStart w:id="3031" w:name="_Toc419130235"/>
      <w:bookmarkStart w:id="3032" w:name="_Toc419222287"/>
      <w:bookmarkStart w:id="3033" w:name="_Toc41922247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</w:p>
    <w:p w14:paraId="0FDD889E" w14:textId="0493E0B9" w:rsidR="00CC251F" w:rsidRPr="00183A02" w:rsidDel="00960013" w:rsidRDefault="001142C1">
      <w:pPr>
        <w:pStyle w:val="Heading1"/>
        <w:spacing w:line="360" w:lineRule="auto"/>
        <w:jc w:val="both"/>
        <w:rPr>
          <w:del w:id="3034" w:author="laca" w:date="2015-04-27T16:14:00Z"/>
          <w:rFonts w:ascii="Times New Roman" w:hAnsi="Times New Roman" w:cs="Times New Roman"/>
          <w:sz w:val="24"/>
          <w:szCs w:val="24"/>
          <w:rPrChange w:id="3035" w:author="laca" w:date="2015-04-27T16:16:00Z">
            <w:rPr>
              <w:del w:id="3036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037" w:author="laca" w:date="2015-04-27T16:16:00Z">
          <w:pPr>
            <w:spacing w:line="360" w:lineRule="auto"/>
            <w:jc w:val="both"/>
          </w:pPr>
        </w:pPrChange>
      </w:pPr>
      <w:del w:id="303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</w:r>
        <w:r w:rsidR="00D27355" w:rsidRPr="00183A02" w:rsidDel="00960013">
          <w:rPr>
            <w:rFonts w:ascii="Times New Roman" w:hAnsi="Times New Roman" w:cs="Times New Roman"/>
            <w:sz w:val="24"/>
            <w:szCs w:val="24"/>
          </w:rPr>
          <w:delText>A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Szabály</w:delText>
        </w:r>
        <w:r w:rsidR="00D27355" w:rsidRPr="00183A02" w:rsidDel="00960013">
          <w:rPr>
            <w:rFonts w:ascii="Times New Roman" w:hAnsi="Times New Roman" w:cs="Times New Roman"/>
            <w:sz w:val="24"/>
            <w:szCs w:val="24"/>
          </w:rPr>
          <w:delText>o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zó az elvártaknak megfelelő eredményeket </w:delText>
        </w:r>
        <w:r w:rsidR="0075051C" w:rsidRPr="00183A02" w:rsidDel="00960013">
          <w:rPr>
            <w:rFonts w:ascii="Times New Roman" w:hAnsi="Times New Roman" w:cs="Times New Roman"/>
            <w:sz w:val="24"/>
            <w:szCs w:val="24"/>
          </w:rPr>
          <w:delText>térít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vissza. A szimulációkból többek között megfigyelhető</w:delText>
        </w:r>
        <w:r w:rsidR="0075051C" w:rsidRPr="00183A02" w:rsidDel="00960013">
          <w:rPr>
            <w:rFonts w:ascii="Times New Roman" w:hAnsi="Times New Roman" w:cs="Times New Roman"/>
            <w:sz w:val="24"/>
            <w:szCs w:val="24"/>
          </w:rPr>
          <w:delText>,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hogy az elindítástól a végső eredmény megjelenéséig 6 órajel</w:delText>
        </w:r>
        <w:r w:rsidR="00D27355" w:rsidRPr="00183A02" w:rsidDel="00960013">
          <w:rPr>
            <w:rFonts w:ascii="Times New Roman" w:hAnsi="Times New Roman" w:cs="Times New Roman"/>
            <w:sz w:val="24"/>
            <w:szCs w:val="24"/>
          </w:rPr>
          <w:delText>re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03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van szükség. Ismerve a rendszer órajelét ki tudjuk számolni a szükséges időt </w:delText>
        </w:r>
        <w:r w:rsidR="008C4EE1" w:rsidRPr="00183A02" w:rsidDel="00960013">
          <w:rPr>
            <w:rFonts w:ascii="Times New Roman" w:hAnsi="Times New Roman" w:cs="Times New Roman"/>
            <w:sz w:val="24"/>
            <w:szCs w:val="24"/>
            <w:rPrChange w:id="304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ami,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04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kell a számítások elvégzésére. Az órajel jelen esetben 50MHz, amiből </w:delText>
        </w:r>
        <w:r w:rsidR="000D2DC9" w:rsidRPr="00183A02" w:rsidDel="00960013">
          <w:rPr>
            <w:rFonts w:ascii="Times New Roman" w:hAnsi="Times New Roman" w:cs="Times New Roman"/>
            <w:sz w:val="24"/>
            <w:szCs w:val="24"/>
            <w:rPrChange w:id="304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következik</w:delText>
        </w:r>
        <w:r w:rsidR="008C4EE1" w:rsidRPr="00183A02" w:rsidDel="00960013">
          <w:rPr>
            <w:rFonts w:ascii="Times New Roman" w:hAnsi="Times New Roman" w:cs="Times New Roman"/>
            <w:sz w:val="24"/>
            <w:szCs w:val="24"/>
            <w:rPrChange w:id="304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04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hogy egy periódus 20ns –ig. tart, és így a szükséges idő </w:delText>
        </w:r>
        <m:oMath>
          <m:r>
            <w:rPr>
              <w:rFonts w:ascii="Cambria Math" w:hAnsi="Cambria Math" w:cs="Times New Roman"/>
              <w:sz w:val="24"/>
              <w:szCs w:val="24"/>
              <w:rPrChange w:id="3045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6×20ns=120ns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304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. </w:delText>
        </w:r>
        <w:r w:rsidR="008C4EE1" w:rsidRPr="00183A02" w:rsidDel="00960013">
          <w:rPr>
            <w:rFonts w:ascii="Times New Roman" w:hAnsi="Times New Roman" w:cs="Times New Roman"/>
            <w:sz w:val="24"/>
            <w:szCs w:val="24"/>
            <w:rPrChange w:id="3047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 xml:space="preserve">Következés képpen a </w:delText>
        </w:r>
      </w:del>
      <w:del w:id="3048" w:author="laca" w:date="2015-04-17T22:16:00Z">
        <w:r w:rsidR="008C4EE1" w:rsidRPr="00183A02" w:rsidDel="00BC755A">
          <w:rPr>
            <w:rFonts w:ascii="Times New Roman" w:hAnsi="Times New Roman" w:cs="Times New Roman"/>
            <w:sz w:val="24"/>
            <w:szCs w:val="24"/>
            <w:rPrChange w:id="3049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szabályzó</w:delText>
        </w:r>
      </w:del>
      <w:del w:id="3050" w:author="laca" w:date="2015-04-27T16:14:00Z">
        <w:r w:rsidR="008C4EE1" w:rsidRPr="00183A02" w:rsidDel="00960013">
          <w:rPr>
            <w:rFonts w:ascii="Times New Roman" w:hAnsi="Times New Roman" w:cs="Times New Roman"/>
            <w:sz w:val="24"/>
            <w:szCs w:val="24"/>
            <w:rPrChange w:id="3051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 xml:space="preserve"> minimális mintavételi periodusa 120ns</w:delText>
        </w:r>
        <w:bookmarkStart w:id="3052" w:name="_Toc417922386"/>
        <w:bookmarkStart w:id="3053" w:name="_Toc417922866"/>
        <w:bookmarkStart w:id="3054" w:name="_Toc417923226"/>
        <w:bookmarkStart w:id="3055" w:name="_Toc417923407"/>
        <w:bookmarkStart w:id="3056" w:name="_Toc417923588"/>
        <w:bookmarkStart w:id="3057" w:name="_Toc417923763"/>
        <w:bookmarkStart w:id="3058" w:name="_Toc419127906"/>
        <w:bookmarkStart w:id="3059" w:name="_Toc419128278"/>
        <w:bookmarkStart w:id="3060" w:name="_Toc419128466"/>
        <w:bookmarkStart w:id="3061" w:name="_Toc419128653"/>
        <w:bookmarkStart w:id="3062" w:name="_Toc419128840"/>
        <w:bookmarkStart w:id="3063" w:name="_Toc419129028"/>
        <w:bookmarkStart w:id="3064" w:name="_Toc419129216"/>
        <w:bookmarkStart w:id="3065" w:name="_Toc419129404"/>
        <w:bookmarkStart w:id="3066" w:name="_Toc419130048"/>
        <w:bookmarkStart w:id="3067" w:name="_Toc419130236"/>
        <w:bookmarkStart w:id="3068" w:name="_Toc419222288"/>
        <w:bookmarkStart w:id="3069" w:name="_Toc419222476"/>
        <w:bookmarkEnd w:id="3052"/>
        <w:bookmarkEnd w:id="3053"/>
        <w:bookmarkEnd w:id="3054"/>
        <w:bookmarkEnd w:id="3055"/>
        <w:bookmarkEnd w:id="3056"/>
        <w:bookmarkEnd w:id="3057"/>
        <w:bookmarkEnd w:id="3058"/>
        <w:bookmarkEnd w:id="3059"/>
        <w:bookmarkEnd w:id="3060"/>
        <w:bookmarkEnd w:id="3061"/>
        <w:bookmarkEnd w:id="3062"/>
        <w:bookmarkEnd w:id="3063"/>
        <w:bookmarkEnd w:id="3064"/>
        <w:bookmarkEnd w:id="3065"/>
        <w:bookmarkEnd w:id="3066"/>
        <w:bookmarkEnd w:id="3067"/>
        <w:bookmarkEnd w:id="3068"/>
        <w:bookmarkEnd w:id="3069"/>
      </w:del>
    </w:p>
    <w:p w14:paraId="40CED949" w14:textId="2F69E9F1" w:rsidR="00CC251F" w:rsidRPr="00183A02" w:rsidDel="00960013" w:rsidRDefault="00CC251F">
      <w:pPr>
        <w:pStyle w:val="Heading1"/>
        <w:spacing w:line="360" w:lineRule="auto"/>
        <w:jc w:val="both"/>
        <w:rPr>
          <w:del w:id="3070" w:author="laca" w:date="2015-04-27T16:14:00Z"/>
          <w:rFonts w:ascii="Times New Roman" w:hAnsi="Times New Roman" w:cs="Times New Roman"/>
          <w:rPrChange w:id="3071" w:author="laca" w:date="2015-04-27T16:16:00Z">
            <w:rPr>
              <w:del w:id="3072" w:author="laca" w:date="2015-04-27T16:14:00Z"/>
            </w:rPr>
          </w:rPrChange>
        </w:rPr>
        <w:pPrChange w:id="3073" w:author="laca" w:date="2015-04-27T16:16:00Z">
          <w:pPr>
            <w:pStyle w:val="Heading3"/>
            <w:spacing w:line="360" w:lineRule="auto"/>
            <w:jc w:val="both"/>
          </w:pPr>
        </w:pPrChange>
      </w:pPr>
      <w:del w:id="3074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075" w:author="laca" w:date="2015-04-27T16:16:00Z">
              <w:rPr/>
            </w:rPrChange>
          </w:rPr>
          <w:delText xml:space="preserve">Q paraméterek számolása </w:delText>
        </w:r>
        <m:oMath>
          <m:r>
            <w:rPr>
              <w:rFonts w:ascii="Cambria Math" w:hAnsi="Cambria Math" w:cs="Times New Roman"/>
              <w:sz w:val="24"/>
              <w:szCs w:val="24"/>
              <w:rPrChange w:id="3076" w:author="laca" w:date="2015-04-27T16:16:00Z">
                <w:rPr>
                  <w:rFonts w:ascii="Cambria Math" w:hAnsi="Cambria Math"/>
                </w:rPr>
              </w:rPrChange>
            </w:rPr>
            <m:t>Ti, Td, Kp, Ts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3077" w:author="laca" w:date="2015-04-27T16:16:00Z">
              <w:rPr/>
            </w:rPrChange>
          </w:rPr>
          <w:delText xml:space="preserve"> alapján.</w:delText>
        </w:r>
        <w:bookmarkStart w:id="3078" w:name="_Toc417922387"/>
        <w:bookmarkStart w:id="3079" w:name="_Toc417922867"/>
        <w:bookmarkStart w:id="3080" w:name="_Toc417923227"/>
        <w:bookmarkStart w:id="3081" w:name="_Toc417923408"/>
        <w:bookmarkStart w:id="3082" w:name="_Toc417923589"/>
        <w:bookmarkStart w:id="3083" w:name="_Toc417923764"/>
        <w:bookmarkStart w:id="3084" w:name="_Toc419127907"/>
        <w:bookmarkStart w:id="3085" w:name="_Toc419128279"/>
        <w:bookmarkStart w:id="3086" w:name="_Toc419128467"/>
        <w:bookmarkStart w:id="3087" w:name="_Toc419128654"/>
        <w:bookmarkStart w:id="3088" w:name="_Toc419128841"/>
        <w:bookmarkStart w:id="3089" w:name="_Toc419129029"/>
        <w:bookmarkStart w:id="3090" w:name="_Toc419129217"/>
        <w:bookmarkStart w:id="3091" w:name="_Toc419129405"/>
        <w:bookmarkStart w:id="3092" w:name="_Toc419130049"/>
        <w:bookmarkStart w:id="3093" w:name="_Toc419130237"/>
        <w:bookmarkStart w:id="3094" w:name="_Toc419222289"/>
        <w:bookmarkStart w:id="3095" w:name="_Toc419222477"/>
        <w:bookmarkEnd w:id="3078"/>
        <w:bookmarkEnd w:id="3079"/>
        <w:bookmarkEnd w:id="3080"/>
        <w:bookmarkEnd w:id="3081"/>
        <w:bookmarkEnd w:id="3082"/>
        <w:bookmarkEnd w:id="3083"/>
        <w:bookmarkEnd w:id="3084"/>
        <w:bookmarkEnd w:id="3085"/>
        <w:bookmarkEnd w:id="3086"/>
        <w:bookmarkEnd w:id="3087"/>
        <w:bookmarkEnd w:id="3088"/>
        <w:bookmarkEnd w:id="3089"/>
        <w:bookmarkEnd w:id="3090"/>
        <w:bookmarkEnd w:id="3091"/>
        <w:bookmarkEnd w:id="3092"/>
        <w:bookmarkEnd w:id="3093"/>
        <w:bookmarkEnd w:id="3094"/>
        <w:bookmarkEnd w:id="3095"/>
      </w:del>
    </w:p>
    <w:p w14:paraId="5A728EB9" w14:textId="6E1CA601" w:rsidR="00CC251F" w:rsidRPr="00183A02" w:rsidDel="00960013" w:rsidRDefault="00CC251F">
      <w:pPr>
        <w:pStyle w:val="Heading1"/>
        <w:spacing w:line="360" w:lineRule="auto"/>
        <w:jc w:val="both"/>
        <w:rPr>
          <w:del w:id="3096" w:author="laca" w:date="2015-04-27T16:14:00Z"/>
          <w:rFonts w:ascii="Times New Roman" w:hAnsi="Times New Roman" w:cs="Times New Roman"/>
          <w:sz w:val="24"/>
          <w:szCs w:val="24"/>
        </w:rPr>
        <w:pPrChange w:id="3097" w:author="laca" w:date="2015-04-27T16:16:00Z">
          <w:pPr>
            <w:spacing w:line="360" w:lineRule="auto"/>
            <w:jc w:val="both"/>
          </w:pPr>
        </w:pPrChange>
      </w:pPr>
      <w:del w:id="309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  <w:delText xml:space="preserve">Adottak az összefüggések, látható hogy </w:delText>
        </w:r>
        <w:commentRangeStart w:id="3099"/>
        <m:oMath>
          <m:r>
            <w:rPr>
              <w:rFonts w:ascii="Cambria Math" w:hAnsi="Cambria Math" w:cs="Times New Roman"/>
              <w:sz w:val="24"/>
              <w:szCs w:val="24"/>
              <w:rPrChange w:id="3100" w:author="laca" w:date="2015-04-27T16:16:00Z">
                <w:rPr>
                  <w:rFonts w:ascii="Cambria Math" w:hAnsi="Cambria Math" w:cs="Times New Roman"/>
                  <w:sz w:val="24"/>
                  <w:szCs w:val="24"/>
                  <w:highlight w:val="yellow"/>
                </w:rPr>
              </w:rPrChange>
            </w:rPr>
            <m:t>Ts</m:t>
          </m:r>
          <w:commentRangeEnd w:id="3099"/>
          <m:r>
            <m:rPr>
              <m:sty m:val="p"/>
            </m:rPr>
            <w:rPr>
              <w:rStyle w:val="CommentReference"/>
              <w:rFonts w:ascii="Cambria Math" w:hAnsi="Cambria Math" w:cs="Times New Roman"/>
              <w:sz w:val="24"/>
              <w:szCs w:val="24"/>
              <w:rPrChange w:id="3101" w:author="laca" w:date="2015-04-27T16:16:00Z">
                <w:rPr>
                  <w:rStyle w:val="CommentReference"/>
                  <w:rFonts w:ascii="Cambria Math" w:hAnsi="Cambria Math"/>
                  <w:highlight w:val="yellow"/>
                </w:rPr>
              </w:rPrChange>
            </w:rPr>
            <w:commentReference w:id="3099"/>
          </m:r>
          <m:r>
            <w:rPr>
              <w:rFonts w:ascii="Cambria Math" w:hAnsi="Cambria Math" w:cs="Times New Roman"/>
              <w:sz w:val="24"/>
              <w:szCs w:val="24"/>
              <w:rPrChange w:id="3102" w:author="laca" w:date="2015-04-27T16:16:00Z">
                <w:rPr>
                  <w:rFonts w:ascii="Cambria Math" w:hAnsi="Cambria Math" w:cs="Times New Roman"/>
                  <w:sz w:val="24"/>
                  <w:szCs w:val="24"/>
                  <w:highlight w:val="yellow"/>
                </w:rPr>
              </w:rPrChange>
            </w:rPr>
            <m:t xml:space="preserve">, Ti 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3103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megjelenek a nevezőben így fennáll annak a veszélye, hogy 0-val való osztás történik. Ezért soha ne válaszuk a </w:delText>
        </w:r>
        <m:oMath>
          <m:r>
            <w:rPr>
              <w:rFonts w:ascii="Cambria Math" w:hAnsi="Cambria Math" w:cs="Times New Roman"/>
              <w:sz w:val="24"/>
              <w:szCs w:val="24"/>
              <w:rPrChange w:id="3104" w:author="laca" w:date="2015-04-27T16:16:00Z">
                <w:rPr>
                  <w:rFonts w:ascii="Cambria Math" w:hAnsi="Cambria Math" w:cs="Times New Roman"/>
                  <w:sz w:val="24"/>
                  <w:szCs w:val="24"/>
                  <w:highlight w:val="yellow"/>
                </w:rPr>
              </w:rPrChange>
            </w:rPr>
            <m:t>Ti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3105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</w:delText>
        </w:r>
        <w:r w:rsidR="00B11FC7" w:rsidRPr="00183A02" w:rsidDel="00960013">
          <w:rPr>
            <w:rFonts w:ascii="Times New Roman" w:hAnsi="Times New Roman" w:cs="Times New Roman"/>
            <w:sz w:val="24"/>
            <w:szCs w:val="24"/>
            <w:rPrChange w:id="3106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–t 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107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0-nak, de lehet egy nullához közeli pozitív szám.</w:delText>
        </w:r>
        <w:r w:rsidR="00B11FC7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A </w:delText>
        </w:r>
        <m:oMath>
          <m:r>
            <w:rPr>
              <w:rFonts w:ascii="Cambria Math" w:hAnsi="Cambria Math" w:cs="Times New Roman"/>
              <w:sz w:val="24"/>
              <w:szCs w:val="24"/>
            </w:rPr>
            <m:t>Ts</m:t>
          </m:r>
        </m:oMath>
        <w:r w:rsidR="00B11FC7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mindig nagyobb mint nulla.</w:delText>
        </w:r>
        <w:bookmarkStart w:id="3108" w:name="_Toc417922388"/>
        <w:bookmarkStart w:id="3109" w:name="_Toc417922868"/>
        <w:bookmarkStart w:id="3110" w:name="_Toc417923228"/>
        <w:bookmarkStart w:id="3111" w:name="_Toc417923409"/>
        <w:bookmarkStart w:id="3112" w:name="_Toc417923590"/>
        <w:bookmarkStart w:id="3113" w:name="_Toc417923765"/>
        <w:bookmarkStart w:id="3114" w:name="_Toc419127908"/>
        <w:bookmarkStart w:id="3115" w:name="_Toc419128280"/>
        <w:bookmarkStart w:id="3116" w:name="_Toc419128468"/>
        <w:bookmarkStart w:id="3117" w:name="_Toc419128655"/>
        <w:bookmarkStart w:id="3118" w:name="_Toc419128842"/>
        <w:bookmarkStart w:id="3119" w:name="_Toc419129030"/>
        <w:bookmarkStart w:id="3120" w:name="_Toc419129218"/>
        <w:bookmarkStart w:id="3121" w:name="_Toc419129406"/>
        <w:bookmarkStart w:id="3122" w:name="_Toc419130050"/>
        <w:bookmarkStart w:id="3123" w:name="_Toc419130238"/>
        <w:bookmarkStart w:id="3124" w:name="_Toc419222290"/>
        <w:bookmarkStart w:id="3125" w:name="_Toc419222478"/>
        <w:bookmarkEnd w:id="3108"/>
        <w:bookmarkEnd w:id="3109"/>
        <w:bookmarkEnd w:id="3110"/>
        <w:bookmarkEnd w:id="3111"/>
        <w:bookmarkEnd w:id="3112"/>
        <w:bookmarkEnd w:id="3113"/>
        <w:bookmarkEnd w:id="3114"/>
        <w:bookmarkEnd w:id="3115"/>
        <w:bookmarkEnd w:id="3116"/>
        <w:bookmarkEnd w:id="3117"/>
        <w:bookmarkEnd w:id="3118"/>
        <w:bookmarkEnd w:id="3119"/>
        <w:bookmarkEnd w:id="3120"/>
        <w:bookmarkEnd w:id="3121"/>
        <w:bookmarkEnd w:id="3122"/>
        <w:bookmarkEnd w:id="3123"/>
        <w:bookmarkEnd w:id="3124"/>
        <w:bookmarkEnd w:id="3125"/>
      </w:del>
    </w:p>
    <w:p w14:paraId="1F876814" w14:textId="13C21ED7" w:rsidR="00A24BEB" w:rsidRPr="00183A02" w:rsidDel="00960013" w:rsidRDefault="00CC251F">
      <w:pPr>
        <w:pStyle w:val="Heading1"/>
        <w:spacing w:line="360" w:lineRule="auto"/>
        <w:jc w:val="both"/>
        <w:rPr>
          <w:del w:id="3126" w:author="laca" w:date="2015-04-27T16:14:00Z"/>
          <w:rFonts w:ascii="Times New Roman" w:hAnsi="Times New Roman" w:cs="Times New Roman"/>
          <w:sz w:val="24"/>
          <w:szCs w:val="24"/>
        </w:rPr>
        <w:pPrChange w:id="3127" w:author="laca" w:date="2015-04-27T16:16:00Z">
          <w:pPr>
            <w:spacing w:line="360" w:lineRule="auto"/>
            <w:jc w:val="both"/>
          </w:pPr>
        </w:pPrChange>
      </w:pPr>
      <w:del w:id="312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  <w:delText xml:space="preserve">A paraméterek értékének 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</w:rPr>
          <w:delText>beállításával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ki tudjuk választani a </w:delText>
        </w:r>
      </w:del>
      <w:del w:id="3129" w:author="laca" w:date="2015-04-17T22:16:00Z">
        <w:r w:rsidR="0036183C" w:rsidRPr="00183A02" w:rsidDel="00BC755A">
          <w:rPr>
            <w:rFonts w:ascii="Times New Roman" w:hAnsi="Times New Roman" w:cs="Times New Roman"/>
            <w:sz w:val="24"/>
            <w:szCs w:val="24"/>
          </w:rPr>
          <w:delText>szabályzó</w:delText>
        </w:r>
      </w:del>
      <w:del w:id="3130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313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típusát is PI </w:delText>
        </w:r>
      </w:del>
      <w:del w:id="3132" w:author="laca" w:date="2015-04-17T22:16:00Z">
        <w:r w:rsidR="0036183C" w:rsidRPr="00183A02" w:rsidDel="00BC755A">
          <w:rPr>
            <w:rFonts w:ascii="Times New Roman" w:hAnsi="Times New Roman" w:cs="Times New Roman"/>
            <w:sz w:val="24"/>
            <w:szCs w:val="24"/>
            <w:rPrChange w:id="313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szabál</w:delText>
        </w:r>
        <w:r w:rsidRPr="00183A02" w:rsidDel="00BC755A">
          <w:rPr>
            <w:rFonts w:ascii="Times New Roman" w:hAnsi="Times New Roman" w:cs="Times New Roman"/>
            <w:sz w:val="24"/>
            <w:szCs w:val="24"/>
            <w:rPrChange w:id="313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y</w:delText>
        </w:r>
        <w:r w:rsidR="0036183C" w:rsidRPr="00183A02" w:rsidDel="00BC755A">
          <w:rPr>
            <w:rFonts w:ascii="Times New Roman" w:hAnsi="Times New Roman" w:cs="Times New Roman"/>
            <w:sz w:val="24"/>
            <w:szCs w:val="24"/>
            <w:rPrChange w:id="313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z</w:delText>
        </w:r>
        <w:r w:rsidRPr="00183A02" w:rsidDel="00BC755A">
          <w:rPr>
            <w:rFonts w:ascii="Times New Roman" w:hAnsi="Times New Roman" w:cs="Times New Roman"/>
            <w:sz w:val="24"/>
            <w:szCs w:val="24"/>
            <w:rPrChange w:id="313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ó</w:delText>
        </w:r>
      </w:del>
      <w:del w:id="3137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13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esetén a </w:delText>
        </w:r>
        <m:oMath>
          <m:r>
            <w:rPr>
              <w:rFonts w:ascii="Cambria Math" w:hAnsi="Cambria Math" w:cs="Times New Roman"/>
              <w:sz w:val="24"/>
              <w:szCs w:val="24"/>
              <w:rPrChange w:id="3139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Td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314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paramétert </w:delText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314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válaszuk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314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0-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14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nak, mert nem okoz számítási problémát. PD </w:delText>
        </w:r>
      </w:del>
      <w:del w:id="3144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  <w:rPrChange w:id="314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szabályzó</w:delText>
        </w:r>
      </w:del>
      <w:del w:id="3146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14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314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esetén célszerű a </w:delText>
        </w:r>
        <m:oMath>
          <m:r>
            <w:rPr>
              <w:rFonts w:ascii="Cambria Math" w:hAnsi="Cambria Math" w:cs="Times New Roman"/>
              <w:sz w:val="24"/>
              <w:szCs w:val="24"/>
              <w:rPrChange w:id="3149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Ti</m:t>
          </m:r>
        </m:oMath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315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-nek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15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315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minél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15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kisseb értéket </w:delText>
        </w:r>
        <w:r w:rsidR="0036183C" w:rsidRPr="00183A02" w:rsidDel="00960013">
          <w:rPr>
            <w:rFonts w:ascii="Times New Roman" w:hAnsi="Times New Roman" w:cs="Times New Roman"/>
            <w:sz w:val="24"/>
            <w:szCs w:val="24"/>
            <w:rPrChange w:id="31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beállítani</w:delText>
        </w:r>
        <w:r w:rsidR="00471980" w:rsidRPr="00183A02" w:rsidDel="00960013">
          <w:rPr>
            <w:rFonts w:ascii="Times New Roman" w:hAnsi="Times New Roman" w:cs="Times New Roman"/>
            <w:sz w:val="24"/>
            <w:szCs w:val="24"/>
            <w:rPrChange w:id="315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ami nem lehet egyenlő 0-val.</w:delText>
        </w:r>
        <w:r w:rsidR="004A68D5"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3156" w:author="laca" w:date="2015-04-27T16:16:00Z">
              <w:rPr>
                <w:rFonts w:cs="Times New Roman"/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824128" behindDoc="0" locked="0" layoutInCell="1" allowOverlap="1" wp14:anchorId="3B3D3C18" wp14:editId="6D7D1466">
                  <wp:simplePos x="0" y="0"/>
                  <wp:positionH relativeFrom="margin">
                    <wp:align>right</wp:align>
                  </wp:positionH>
                  <wp:positionV relativeFrom="paragraph">
                    <wp:posOffset>804215</wp:posOffset>
                  </wp:positionV>
                  <wp:extent cx="5566410" cy="3124200"/>
                  <wp:effectExtent l="0" t="0" r="0" b="0"/>
                  <wp:wrapTopAndBottom/>
                  <wp:docPr id="12" name="Group 1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3124200"/>
                            <a:chOff x="0" y="0"/>
                            <a:chExt cx="5566410" cy="3124200"/>
                          </a:xfrm>
                        </wpg:grpSpPr>
                        <wps:wsp>
                          <wps:cNvPr id="10" name="Text Box 10"/>
                          <wps:cNvSpPr txBox="1"/>
                          <wps:spPr>
                            <a:xfrm>
                              <a:off x="0" y="2844800"/>
                              <a:ext cx="5566410" cy="2794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2E9E37C" w14:textId="32AECC5A" w:rsidR="00B8312C" w:rsidRPr="00A072A0" w:rsidRDefault="00B8312C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  <w:pPrChange w:id="3157" w:author="laca" w:date="2015-04-17T19:06:00Z">
                                    <w:pPr>
                                      <w:pStyle w:val="Heading2"/>
                                    </w:pPr>
                                  </w:pPrChange>
                                </w:pPr>
                                <w:ins w:id="3158" w:author="laca" w:date="2015-04-17T19:04:00Z">
                                  <w:r>
                                    <w:t xml:space="preserve">Kép. </w:t>
                                  </w:r>
                                </w:ins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10</w:t>
                                </w:r>
                                <w:r>
                                  <w:fldChar w:fldCharType="end"/>
                                </w:r>
                                <w:ins w:id="3159" w:author="laca" w:date="2015-04-17T19:04:00Z">
                                  <w:r>
                                    <w:t xml:space="preserve"> Mintavételi taktust </w:t>
                                  </w:r>
                                  <w:r w:rsidRPr="001073F2">
                                    <w:t>generáló</w:t>
                                  </w:r>
                                  <w:r>
                                    <w:t xml:space="preserve"> modul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11" name="Picture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6410" cy="27273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a:graphicData>
                  </a:graphic>
                </wp:anchor>
              </w:drawing>
            </mc:Choice>
            <mc:Fallback>
              <w:pict>
                <v:group w14:anchorId="3B3D3C18" id="Group 12" o:spid="_x0000_s1072" style="position:absolute;left:0;text-align:left;margin-left:387.1pt;margin-top:63.3pt;width:438.3pt;height:246pt;z-index:251824128;mso-position-horizontal:right;mso-position-horizontal-relative:margin" coordsize="55664,3124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">
                  <v:shape id="Text Box 10" o:spid="_x0000_s1073" type="#_x0000_t202" style="position:absolute;top:28448;width:55664;height:27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Gbxs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hl1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GbxsYAAADbAAAADwAAAAAAAAAAAAAAAACYAgAAZHJz&#10;L2Rvd25yZXYueG1sUEsFBgAAAAAEAAQA9QAAAIsDAAAAAA==&#10;" stroked="f">
                    <v:textbox style="mso-fit-shape-to-text:t" inset="0,0,0,0">
                      <w:txbxContent>
                        <w:p w14:paraId="42E9E37C" w14:textId="32AECC5A" w:rsidR="00B8312C" w:rsidRPr="00A072A0" w:rsidRDefault="00B8312C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  <w:pPrChange w:id="3160" w:author="laca" w:date="2015-04-17T19:06:00Z">
                              <w:pPr>
                                <w:pStyle w:val="Heading2"/>
                              </w:pPr>
                            </w:pPrChange>
                          </w:pPr>
                          <w:ins w:id="3161" w:author="laca" w:date="2015-04-17T19:04:00Z">
                            <w:r>
                              <w:t xml:space="preserve">Kép. </w:t>
                            </w:r>
                          </w:ins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  <w:ins w:id="3162" w:author="laca" w:date="2015-04-17T19:04:00Z">
                            <w:r>
                              <w:t xml:space="preserve"> Mintavételi taktust </w:t>
                            </w:r>
                            <w:r w:rsidRPr="001073F2">
                              <w:t>generáló</w:t>
                            </w:r>
                            <w:r>
                              <w:t xml:space="preserve"> modul</w:t>
                            </w:r>
                          </w:ins>
                        </w:p>
                      </w:txbxContent>
                    </v:textbox>
                  </v:shape>
                  <v:shape id="Picture 11" o:spid="_x0000_s1074" type="#_x0000_t75" style="position:absolute;width:55664;height:272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7DSjDAAAA2wAAAA8AAABkcnMvZG93bnJldi54bWxET0trAjEQvhf8D2GEXkrNKiiympWqLPTQ&#10;iw+wx2Ez+7CbyZpE3fbXN0Kht/n4nrNc9aYVN3K+saxgPEpAEBdWN1wpOB7y1zkIH5A1tpZJwTd5&#10;WGWDpyWm2t55R7d9qEQMYZ+igjqELpXSFzUZ9CPbEUeutM5giNBVUju8x3DTykmSzKTBhmNDjR1t&#10;aiq+9lejwExnrlmX84+f88un2U5DfuovuVLPw/5tASJQH/7Ff+53HeeP4fFLPEBm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PsNKMMAAADbAAAADwAAAAAAAAAAAAAAAACf&#10;AgAAZHJzL2Rvd25yZXYueG1sUEsFBgAAAAAEAAQA9wAAAI8DAAAAAA==&#10;">
                    <v:imagedata r:id="rId34" o:title=""/>
                    <v:path arrowok="t"/>
                  </v:shape>
                  <w10:wrap type="topAndBottom" anchorx="margin"/>
                </v:group>
              </w:pict>
            </mc:Fallback>
          </mc:AlternateContent>
        </w:r>
        <w:r w:rsidR="00A24BEB"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3163" w:author="laca" w:date="2015-04-27T16:16:00Z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828224" behindDoc="0" locked="0" layoutInCell="1" allowOverlap="1" wp14:anchorId="0B584EE5" wp14:editId="72848AB5">
                  <wp:simplePos x="0" y="0"/>
                  <wp:positionH relativeFrom="column">
                    <wp:posOffset>-102235</wp:posOffset>
                  </wp:positionH>
                  <wp:positionV relativeFrom="paragraph">
                    <wp:posOffset>3661410</wp:posOffset>
                  </wp:positionV>
                  <wp:extent cx="5566410" cy="2771140"/>
                  <wp:effectExtent l="0" t="0" r="0" b="0"/>
                  <wp:wrapTopAndBottom/>
                  <wp:docPr id="17" name="Group 1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2771140"/>
                            <a:chOff x="0" y="0"/>
                            <a:chExt cx="5566410" cy="277114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6410" cy="24803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" name="Text Box 16"/>
                          <wps:cNvSpPr txBox="1"/>
                          <wps:spPr>
                            <a:xfrm>
                              <a:off x="0" y="2540000"/>
                              <a:ext cx="556641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FC70460" w14:textId="0771E3AB" w:rsidR="00B8312C" w:rsidRDefault="00B8312C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  <w:pPrChange w:id="3164" w:author="laca" w:date="2015-04-17T19:09:00Z">
                                    <w:pPr/>
                                  </w:pPrChange>
                                </w:pPr>
                                <w:ins w:id="3165" w:author="laca" w:date="2015-04-17T19:08:00Z">
                                  <w:r>
                                    <w:t xml:space="preserve">Kép. </w:t>
                                  </w:r>
                                </w:ins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11</w:t>
                                </w:r>
                                <w:r>
                                  <w:fldChar w:fldCharType="end"/>
                                </w:r>
                                <w:ins w:id="3166" w:author="laca" w:date="2015-04-17T19:08:00Z">
                                  <w:r>
                                    <w:t xml:space="preserve"> Szimulációs eredmények mintavételi jelgenerátor.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B584EE5" id="Group 17" o:spid="_x0000_s1075" style="position:absolute;left:0;text-align:left;margin-left:-8.05pt;margin-top:288.3pt;width:438.3pt;height:218.2pt;z-index:251828224" coordsize="55664,277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+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">
                  <v:shape id="Picture 14" o:spid="_x0000_s1076" type="#_x0000_t75" style="position:absolute;width:55664;height:24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geQDDAAAA2wAAAA8AAABkcnMvZG93bnJldi54bWxET01rwkAQvQv+h2WE3sxGW6REN6EKQmkL&#10;QVvQ45gdk9DsbMxuY/rv3YLQ2zze56yywTSip87VlhXMohgEcWF1zaWCr8/t9BmE88gaG8uk4Jcc&#10;ZOl4tMJE2yvvqN/7UoQQdgkqqLxvEyldUZFBF9mWOHBn2xn0AXal1B1eQ7hp5DyOF9JgzaGhwpY2&#10;FRXf+x+jIEd7Orw95sePPG4uh/59V8zma6UeJsPLEoSnwf+L7+5XHeY/wd8v4QCZ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uB5AMMAAADbAAAADwAAAAAAAAAAAAAAAACf&#10;AgAAZHJzL2Rvd25yZXYueG1sUEsFBgAAAAAEAAQA9wAAAI8DAAAAAA==&#10;">
                    <v:imagedata r:id="rId36" o:title=""/>
                    <v:path arrowok="t"/>
                  </v:shape>
                  <v:shape id="Text Box 16" o:spid="_x0000_s1077" type="#_x0000_t202" style="position:absolute;top:25400;width:55664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  <v:textbox style="mso-fit-shape-to-text:t" inset="0,0,0,0">
                      <w:txbxContent>
                        <w:p w14:paraId="0FC70460" w14:textId="0771E3AB" w:rsidR="00B8312C" w:rsidRDefault="00B8312C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  <w:pPrChange w:id="3167" w:author="laca" w:date="2015-04-17T19:09:00Z">
                              <w:pPr/>
                            </w:pPrChange>
                          </w:pPr>
                          <w:ins w:id="3168" w:author="laca" w:date="2015-04-17T19:08:00Z">
                            <w:r>
                              <w:t xml:space="preserve">Kép. </w:t>
                            </w:r>
                          </w:ins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11</w:t>
                          </w:r>
                          <w:r>
                            <w:fldChar w:fldCharType="end"/>
                          </w:r>
                          <w:ins w:id="3169" w:author="laca" w:date="2015-04-17T19:08:00Z">
                            <w:r>
                              <w:t xml:space="preserve"> Szimulációs eredmények mintavételi jelgenerátor.</w:t>
                            </w:r>
                          </w:ins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</w:del>
      <w:ins w:id="3170" w:author="stbrassai" w:date="2015-04-17T21:08:00Z">
        <w:del w:id="3171" w:author="laca" w:date="2015-04-27T16:14:00Z">
          <w:r w:rsidR="00FF33A2" w:rsidRPr="00183A02" w:rsidDel="00960013">
            <w:rPr>
              <w:rFonts w:ascii="Times New Roman" w:hAnsi="Times New Roman" w:cs="Times New Roman"/>
              <w:sz w:val="24"/>
              <w:szCs w:val="24"/>
              <w:rPrChange w:id="3172" w:author="laca" w:date="2015-04-27T16:16:00Z">
                <w:rPr/>
              </w:rPrChange>
            </w:rPr>
            <w:delText>,</w:delText>
          </w:r>
        </w:del>
      </w:ins>
      <w:bookmarkStart w:id="3173" w:name="_Toc417922389"/>
      <w:bookmarkStart w:id="3174" w:name="_Toc417922869"/>
      <w:bookmarkStart w:id="3175" w:name="_Toc417923229"/>
      <w:bookmarkStart w:id="3176" w:name="_Toc417923410"/>
      <w:bookmarkStart w:id="3177" w:name="_Toc417923591"/>
      <w:bookmarkStart w:id="3178" w:name="_Toc417923766"/>
      <w:bookmarkStart w:id="3179" w:name="_Toc419127909"/>
      <w:bookmarkStart w:id="3180" w:name="_Toc419128281"/>
      <w:bookmarkStart w:id="3181" w:name="_Toc419128469"/>
      <w:bookmarkStart w:id="3182" w:name="_Toc419128656"/>
      <w:bookmarkStart w:id="3183" w:name="_Toc419128843"/>
      <w:bookmarkStart w:id="3184" w:name="_Toc419129031"/>
      <w:bookmarkStart w:id="3185" w:name="_Toc419129219"/>
      <w:bookmarkStart w:id="3186" w:name="_Toc419129407"/>
      <w:bookmarkStart w:id="3187" w:name="_Toc419130051"/>
      <w:bookmarkStart w:id="3188" w:name="_Toc419130239"/>
      <w:bookmarkStart w:id="3189" w:name="_Toc419222291"/>
      <w:bookmarkStart w:id="3190" w:name="_Toc419222479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</w:p>
    <w:p w14:paraId="1336ACEB" w14:textId="1925CA2A" w:rsidR="00C01170" w:rsidRPr="00183A02" w:rsidDel="00960013" w:rsidRDefault="00C01170">
      <w:pPr>
        <w:pStyle w:val="Heading1"/>
        <w:spacing w:line="360" w:lineRule="auto"/>
        <w:jc w:val="both"/>
        <w:rPr>
          <w:del w:id="3191" w:author="laca" w:date="2015-04-27T16:14:00Z"/>
          <w:rFonts w:ascii="Times New Roman" w:hAnsi="Times New Roman" w:cs="Times New Roman"/>
          <w:sz w:val="24"/>
          <w:szCs w:val="24"/>
          <w:rPrChange w:id="3192" w:author="laca" w:date="2015-04-27T16:16:00Z">
            <w:rPr>
              <w:del w:id="3193" w:author="laca" w:date="2015-04-27T16:14:00Z"/>
              <w:highlight w:val="yellow"/>
            </w:rPr>
          </w:rPrChange>
        </w:rPr>
        <w:pPrChange w:id="3194" w:author="laca" w:date="2015-04-27T16:16:00Z">
          <w:pPr>
            <w:pStyle w:val="Heading2"/>
            <w:spacing w:line="360" w:lineRule="auto"/>
          </w:pPr>
        </w:pPrChange>
      </w:pPr>
      <w:del w:id="3195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196" w:author="laca" w:date="2015-04-27T16:16:00Z">
              <w:rPr>
                <w:highlight w:val="yellow"/>
              </w:rPr>
            </w:rPrChange>
          </w:rPr>
          <w:delText xml:space="preserve">Pozíció Szabályzása </w:delText>
        </w:r>
        <w:bookmarkStart w:id="3197" w:name="_Toc417922390"/>
        <w:bookmarkStart w:id="3198" w:name="_Toc417922870"/>
        <w:bookmarkStart w:id="3199" w:name="_Toc417923230"/>
        <w:bookmarkStart w:id="3200" w:name="_Toc417923411"/>
        <w:bookmarkStart w:id="3201" w:name="_Toc417923592"/>
        <w:bookmarkStart w:id="3202" w:name="_Toc417923767"/>
        <w:bookmarkStart w:id="3203" w:name="_Toc419127910"/>
        <w:bookmarkStart w:id="3204" w:name="_Toc419128282"/>
        <w:bookmarkStart w:id="3205" w:name="_Toc419128470"/>
        <w:bookmarkStart w:id="3206" w:name="_Toc419128657"/>
        <w:bookmarkStart w:id="3207" w:name="_Toc419128844"/>
        <w:bookmarkStart w:id="3208" w:name="_Toc419129032"/>
        <w:bookmarkStart w:id="3209" w:name="_Toc419129220"/>
        <w:bookmarkStart w:id="3210" w:name="_Toc419129408"/>
        <w:bookmarkStart w:id="3211" w:name="_Toc419130052"/>
        <w:bookmarkStart w:id="3212" w:name="_Toc419130240"/>
        <w:bookmarkStart w:id="3213" w:name="_Toc419222292"/>
        <w:bookmarkStart w:id="3214" w:name="_Toc419222480"/>
        <w:bookmarkEnd w:id="3197"/>
        <w:bookmarkEnd w:id="3198"/>
        <w:bookmarkEnd w:id="3199"/>
        <w:bookmarkEnd w:id="3200"/>
        <w:bookmarkEnd w:id="3201"/>
        <w:bookmarkEnd w:id="3202"/>
        <w:bookmarkEnd w:id="3203"/>
        <w:bookmarkEnd w:id="3204"/>
        <w:bookmarkEnd w:id="3205"/>
        <w:bookmarkEnd w:id="3206"/>
        <w:bookmarkEnd w:id="3207"/>
        <w:bookmarkEnd w:id="3208"/>
        <w:bookmarkEnd w:id="3209"/>
        <w:bookmarkEnd w:id="3210"/>
        <w:bookmarkEnd w:id="3211"/>
        <w:bookmarkEnd w:id="3212"/>
        <w:bookmarkEnd w:id="3213"/>
        <w:bookmarkEnd w:id="3214"/>
      </w:del>
    </w:p>
    <w:p w14:paraId="33946E6A" w14:textId="5DB34457" w:rsidR="00C01170" w:rsidRPr="00183A02" w:rsidDel="00960013" w:rsidRDefault="00C01170">
      <w:pPr>
        <w:pStyle w:val="Heading1"/>
        <w:spacing w:line="360" w:lineRule="auto"/>
        <w:jc w:val="both"/>
        <w:rPr>
          <w:del w:id="3215" w:author="laca" w:date="2015-04-27T16:14:00Z"/>
          <w:rFonts w:ascii="Times New Roman" w:hAnsi="Times New Roman" w:cs="Times New Roman"/>
          <w:sz w:val="24"/>
          <w:szCs w:val="24"/>
        </w:rPr>
        <w:pPrChange w:id="3216" w:author="laca" w:date="2015-04-27T16:16:00Z">
          <w:pPr>
            <w:spacing w:line="360" w:lineRule="auto"/>
            <w:jc w:val="both"/>
          </w:pPr>
        </w:pPrChange>
      </w:pPr>
      <w:del w:id="3217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  <w:delText xml:space="preserve">A mechanikai rendszer kialakításából adódóan, ha a hajtó motor leáll és a hajtott tengely terhelés alatt marad, a hajtott tengely a súrlódások miatt nem tud visszafele hajtani, ezért elegendő, ha a megfelelő időpillanatban a hajtó motort leálltjuk. Mivel a Dc motor polaritás váltásakor a motor forgási iránya is megváltozik elegendő, ha a maximális vagy minimális </w:delText>
        </w:r>
      </w:del>
      <w:del w:id="3218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</w:rPr>
          <w:delText>szabályzó</w:delText>
        </w:r>
      </w:del>
      <w:del w:id="3219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jellel avatkozunk be a rendszerbe.</w:delText>
        </w:r>
        <w:bookmarkStart w:id="3220" w:name="_Toc417922391"/>
        <w:bookmarkStart w:id="3221" w:name="_Toc417922871"/>
        <w:bookmarkStart w:id="3222" w:name="_Toc417923231"/>
        <w:bookmarkStart w:id="3223" w:name="_Toc417923412"/>
        <w:bookmarkStart w:id="3224" w:name="_Toc417923593"/>
        <w:bookmarkStart w:id="3225" w:name="_Toc417923768"/>
        <w:bookmarkStart w:id="3226" w:name="_Toc419127911"/>
        <w:bookmarkStart w:id="3227" w:name="_Toc419128283"/>
        <w:bookmarkStart w:id="3228" w:name="_Toc419128471"/>
        <w:bookmarkStart w:id="3229" w:name="_Toc419128658"/>
        <w:bookmarkStart w:id="3230" w:name="_Toc419128845"/>
        <w:bookmarkStart w:id="3231" w:name="_Toc419129033"/>
        <w:bookmarkStart w:id="3232" w:name="_Toc419129221"/>
        <w:bookmarkStart w:id="3233" w:name="_Toc419129409"/>
        <w:bookmarkStart w:id="3234" w:name="_Toc419130053"/>
        <w:bookmarkStart w:id="3235" w:name="_Toc419130241"/>
        <w:bookmarkStart w:id="3236" w:name="_Toc419222293"/>
        <w:bookmarkStart w:id="3237" w:name="_Toc419222481"/>
        <w:bookmarkEnd w:id="3220"/>
        <w:bookmarkEnd w:id="3221"/>
        <w:bookmarkEnd w:id="3222"/>
        <w:bookmarkEnd w:id="3223"/>
        <w:bookmarkEnd w:id="3224"/>
        <w:bookmarkEnd w:id="3225"/>
        <w:bookmarkEnd w:id="3226"/>
        <w:bookmarkEnd w:id="3227"/>
        <w:bookmarkEnd w:id="3228"/>
        <w:bookmarkEnd w:id="3229"/>
        <w:bookmarkEnd w:id="3230"/>
        <w:bookmarkEnd w:id="3231"/>
        <w:bookmarkEnd w:id="3232"/>
        <w:bookmarkEnd w:id="3233"/>
        <w:bookmarkEnd w:id="3234"/>
        <w:bookmarkEnd w:id="3235"/>
        <w:bookmarkEnd w:id="3236"/>
        <w:bookmarkEnd w:id="3237"/>
      </w:del>
    </w:p>
    <w:p w14:paraId="605CB771" w14:textId="4BC3D467" w:rsidR="00C01170" w:rsidRPr="00183A02" w:rsidDel="00960013" w:rsidRDefault="00C01170">
      <w:pPr>
        <w:pStyle w:val="Heading1"/>
        <w:spacing w:line="360" w:lineRule="auto"/>
        <w:jc w:val="both"/>
        <w:rPr>
          <w:del w:id="3238" w:author="laca" w:date="2015-04-27T16:14:00Z"/>
          <w:rFonts w:ascii="Times New Roman" w:hAnsi="Times New Roman" w:cs="Times New Roman"/>
          <w:sz w:val="24"/>
          <w:szCs w:val="24"/>
          <w:rPrChange w:id="3239" w:author="laca" w:date="2015-04-27T16:16:00Z">
            <w:rPr>
              <w:del w:id="3240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241" w:author="laca" w:date="2015-04-27T16:16:00Z">
          <w:pPr>
            <w:spacing w:line="360" w:lineRule="auto"/>
            <w:jc w:val="both"/>
          </w:pPr>
        </w:pPrChange>
      </w:pPr>
      <w:del w:id="3242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Az elkészített </w:delText>
        </w:r>
      </w:del>
      <w:del w:id="3243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</w:rPr>
          <w:delText>szabályzó</w:delText>
        </w:r>
      </w:del>
      <w:del w:id="3244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>t a következő egyenletek írják le:</w:delText>
        </w:r>
        <w:bookmarkStart w:id="3245" w:name="_Toc417922392"/>
        <w:bookmarkStart w:id="3246" w:name="_Toc417922872"/>
        <w:bookmarkStart w:id="3247" w:name="_Toc417923232"/>
        <w:bookmarkStart w:id="3248" w:name="_Toc417923413"/>
        <w:bookmarkStart w:id="3249" w:name="_Toc417923594"/>
        <w:bookmarkStart w:id="3250" w:name="_Toc417923769"/>
        <w:bookmarkStart w:id="3251" w:name="_Toc419127912"/>
        <w:bookmarkStart w:id="3252" w:name="_Toc419128284"/>
        <w:bookmarkStart w:id="3253" w:name="_Toc419128472"/>
        <w:bookmarkStart w:id="3254" w:name="_Toc419128659"/>
        <w:bookmarkStart w:id="3255" w:name="_Toc419128846"/>
        <w:bookmarkStart w:id="3256" w:name="_Toc419129034"/>
        <w:bookmarkStart w:id="3257" w:name="_Toc419129222"/>
        <w:bookmarkStart w:id="3258" w:name="_Toc419129410"/>
        <w:bookmarkStart w:id="3259" w:name="_Toc419130054"/>
        <w:bookmarkStart w:id="3260" w:name="_Toc419130242"/>
        <w:bookmarkStart w:id="3261" w:name="_Toc419222294"/>
        <w:bookmarkStart w:id="3262" w:name="_Toc419222482"/>
        <w:bookmarkEnd w:id="3245"/>
        <w:bookmarkEnd w:id="3246"/>
        <w:bookmarkEnd w:id="3247"/>
        <w:bookmarkEnd w:id="3248"/>
        <w:bookmarkEnd w:id="3249"/>
        <w:bookmarkEnd w:id="3250"/>
        <w:bookmarkEnd w:id="3251"/>
        <w:bookmarkEnd w:id="3252"/>
        <w:bookmarkEnd w:id="3253"/>
        <w:bookmarkEnd w:id="3254"/>
        <w:bookmarkEnd w:id="3255"/>
        <w:bookmarkEnd w:id="3256"/>
        <w:bookmarkEnd w:id="3257"/>
        <w:bookmarkEnd w:id="3258"/>
        <w:bookmarkEnd w:id="3259"/>
        <w:bookmarkEnd w:id="3260"/>
        <w:bookmarkEnd w:id="3261"/>
        <w:bookmarkEnd w:id="3262"/>
      </w:del>
    </w:p>
    <w:p w14:paraId="5FF64935" w14:textId="66588D8A" w:rsidR="00C01170" w:rsidRPr="00183A02" w:rsidDel="00960013" w:rsidRDefault="00C01170">
      <w:pPr>
        <w:pStyle w:val="Heading1"/>
        <w:spacing w:line="360" w:lineRule="auto"/>
        <w:jc w:val="both"/>
        <w:rPr>
          <w:del w:id="3263" w:author="laca" w:date="2015-04-27T16:14:00Z"/>
          <w:rFonts w:ascii="Times New Roman" w:hAnsi="Times New Roman" w:cs="Times New Roman"/>
          <w:sz w:val="24"/>
          <w:szCs w:val="24"/>
          <w:rPrChange w:id="3264" w:author="laca" w:date="2015-04-27T16:16:00Z">
            <w:rPr>
              <w:del w:id="3265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266" w:author="laca" w:date="2015-04-27T16:16:00Z">
          <w:pPr>
            <w:spacing w:line="360" w:lineRule="auto"/>
            <w:jc w:val="both"/>
          </w:pPr>
        </w:pPrChange>
      </w:pPr>
      <w:bookmarkStart w:id="3267" w:name="_Toc417922393"/>
      <w:bookmarkStart w:id="3268" w:name="_Toc417922873"/>
      <w:bookmarkStart w:id="3269" w:name="_Toc417923233"/>
      <w:bookmarkStart w:id="3270" w:name="_Toc417923414"/>
      <w:bookmarkStart w:id="3271" w:name="_Toc417923595"/>
      <w:bookmarkStart w:id="3272" w:name="_Toc417923770"/>
      <w:bookmarkStart w:id="3273" w:name="_Toc419127913"/>
      <w:bookmarkStart w:id="3274" w:name="_Toc419128285"/>
      <w:bookmarkStart w:id="3275" w:name="_Toc419128473"/>
      <w:bookmarkStart w:id="3276" w:name="_Toc419128660"/>
      <w:bookmarkStart w:id="3277" w:name="_Toc419128847"/>
      <w:bookmarkStart w:id="3278" w:name="_Toc419129035"/>
      <w:bookmarkStart w:id="3279" w:name="_Toc419129223"/>
      <w:bookmarkStart w:id="3280" w:name="_Toc419129411"/>
      <w:bookmarkStart w:id="3281" w:name="_Toc419130055"/>
      <w:bookmarkStart w:id="3282" w:name="_Toc419130243"/>
      <w:bookmarkStart w:id="3283" w:name="_Toc419222295"/>
      <w:bookmarkStart w:id="3284" w:name="_Toc419222483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</w:p>
    <w:p w14:paraId="06636A52" w14:textId="61D881CC" w:rsidR="00C01170" w:rsidRPr="00183A02" w:rsidDel="00960013" w:rsidRDefault="00C01170">
      <w:pPr>
        <w:pStyle w:val="Heading1"/>
        <w:spacing w:line="360" w:lineRule="auto"/>
        <w:jc w:val="both"/>
        <w:rPr>
          <w:del w:id="3285" w:author="laca" w:date="2015-04-27T16:14:00Z"/>
          <w:rFonts w:ascii="Times New Roman" w:hAnsi="Times New Roman" w:cs="Times New Roman"/>
          <w:sz w:val="24"/>
          <w:szCs w:val="24"/>
          <w:rPrChange w:id="3286" w:author="laca" w:date="2015-04-27T16:16:00Z">
            <w:rPr>
              <w:del w:id="3287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288" w:author="laca" w:date="2015-04-27T16:16:00Z">
          <w:pPr>
            <w:spacing w:line="360" w:lineRule="auto"/>
            <w:jc w:val="both"/>
          </w:pPr>
        </w:pPrChange>
      </w:pPr>
      <w:bookmarkStart w:id="3289" w:name="_Toc417922394"/>
      <w:bookmarkStart w:id="3290" w:name="_Toc417922874"/>
      <w:bookmarkStart w:id="3291" w:name="_Toc417923234"/>
      <w:bookmarkStart w:id="3292" w:name="_Toc417923415"/>
      <w:bookmarkStart w:id="3293" w:name="_Toc417923596"/>
      <w:bookmarkStart w:id="3294" w:name="_Toc417923771"/>
      <w:bookmarkStart w:id="3295" w:name="_Toc419127914"/>
      <w:bookmarkStart w:id="3296" w:name="_Toc419128286"/>
      <w:bookmarkStart w:id="3297" w:name="_Toc419128474"/>
      <w:bookmarkStart w:id="3298" w:name="_Toc419128661"/>
      <w:bookmarkStart w:id="3299" w:name="_Toc419128848"/>
      <w:bookmarkStart w:id="3300" w:name="_Toc419129036"/>
      <w:bookmarkStart w:id="3301" w:name="_Toc419129224"/>
      <w:bookmarkStart w:id="3302" w:name="_Toc419129412"/>
      <w:bookmarkStart w:id="3303" w:name="_Toc419130056"/>
      <w:bookmarkStart w:id="3304" w:name="_Toc419130244"/>
      <w:bookmarkStart w:id="3305" w:name="_Toc419222296"/>
      <w:bookmarkStart w:id="3306" w:name="_Toc419222484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  <w:bookmarkEnd w:id="3306"/>
    </w:p>
    <w:p w14:paraId="2EF28D21" w14:textId="2C452659" w:rsidR="00C01170" w:rsidRPr="00183A02" w:rsidDel="00960013" w:rsidRDefault="00C01170">
      <w:pPr>
        <w:pStyle w:val="Heading1"/>
        <w:spacing w:line="360" w:lineRule="auto"/>
        <w:jc w:val="both"/>
        <w:rPr>
          <w:del w:id="3307" w:author="laca" w:date="2015-04-27T16:14:00Z"/>
          <w:rFonts w:ascii="Times New Roman" w:hAnsi="Times New Roman" w:cs="Times New Roman"/>
          <w:sz w:val="24"/>
          <w:szCs w:val="24"/>
          <w:rPrChange w:id="3308" w:author="laca" w:date="2015-04-27T16:16:00Z">
            <w:rPr>
              <w:del w:id="3309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310" w:author="laca" w:date="2015-04-27T16:16:00Z">
          <w:pPr>
            <w:spacing w:line="360" w:lineRule="auto"/>
            <w:ind w:firstLine="720"/>
            <w:jc w:val="both"/>
          </w:pPr>
        </w:pPrChange>
      </w:pPr>
      <w:del w:id="3311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31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Elmondható a kimeneti </w:delText>
        </w:r>
      </w:del>
      <w:del w:id="3313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  <w:rPrChange w:id="331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szabályzó</w:delText>
        </w:r>
      </w:del>
      <w:del w:id="3315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31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jel függ a </w:delText>
        </w:r>
        <w:r w:rsidR="008F60F0" w:rsidRPr="00183A02" w:rsidDel="00960013">
          <w:rPr>
            <w:rFonts w:ascii="Times New Roman" w:hAnsi="Times New Roman" w:cs="Times New Roman"/>
            <w:sz w:val="24"/>
            <w:szCs w:val="24"/>
            <w:rPrChange w:id="33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hiba </w:delText>
        </w:r>
        <w:r w:rsidR="008F60F0" w:rsidRPr="00183A02" w:rsidDel="00960013">
          <w:rPr>
            <w:rFonts w:ascii="Times New Roman" w:hAnsi="Times New Roman" w:cs="Times New Roman"/>
            <w:sz w:val="24"/>
            <w:szCs w:val="24"/>
            <w:u w:val="single"/>
            <w:rPrChange w:id="33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értékétől</w:delText>
        </w:r>
        <w:r w:rsidR="008F60F0" w:rsidRPr="00183A02" w:rsidDel="00960013">
          <w:rPr>
            <w:rFonts w:ascii="Times New Roman" w:hAnsi="Times New Roman" w:cs="Times New Roman"/>
            <w:sz w:val="24"/>
            <w:szCs w:val="24"/>
          </w:rPr>
          <w:delText>.</w:delText>
        </w:r>
        <w:r w:rsidR="006E5AD7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8F60F0" w:rsidRPr="00183A02" w:rsidDel="00960013">
          <w:rPr>
            <w:rFonts w:ascii="Times New Roman" w:hAnsi="Times New Roman" w:cs="Times New Roman"/>
            <w:sz w:val="24"/>
            <w:szCs w:val="24"/>
          </w:rPr>
          <w:delText>A mechanikai rendszerben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kotyogás van, és az ebből származó zajokat szeretnénk kiszűrni úgy, hogy ha a mechanizmus a megfelelő pozícióban van, akkor egy </w:delText>
        </w:r>
        <m:oMath>
          <m:r>
            <w:rPr>
              <w:rFonts w:ascii="Cambria Math" w:hAnsi="Cambria Math" w:cs="Times New Roman"/>
              <w:sz w:val="24"/>
              <w:szCs w:val="24"/>
            </w:rPr>
            <m:t>+q,-q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33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tartományban a </w:delText>
        </w:r>
      </w:del>
      <w:del w:id="3320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  <w:rPrChange w:id="33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szabályzó</w:delText>
        </w:r>
      </w:del>
      <w:del w:id="3322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3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t érzéketlené tesszük a bemenetre mindaddig, amíg a </w:delText>
        </w:r>
        <m:oMath>
          <m:r>
            <w:rPr>
              <w:rFonts w:ascii="Cambria Math" w:hAnsi="Cambria Math" w:cs="Times New Roman"/>
              <w:sz w:val="24"/>
              <w:szCs w:val="24"/>
              <w:rPrChange w:id="3324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e</m:t>
          </m:r>
        </m:oMath>
        <w:r w:rsidR="008F60F0" w:rsidRPr="00183A02" w:rsidDel="00960013">
          <w:rPr>
            <w:rFonts w:ascii="Times New Roman" w:hAnsi="Times New Roman" w:cs="Times New Roman"/>
            <w:sz w:val="24"/>
            <w:szCs w:val="24"/>
            <w:rPrChange w:id="33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3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hiba ki nem lép a sávból vagy a referencia jel meg nem változik.</w:delText>
        </w:r>
        <w:bookmarkStart w:id="3327" w:name="_Toc417922395"/>
        <w:bookmarkStart w:id="3328" w:name="_Toc417922875"/>
        <w:bookmarkStart w:id="3329" w:name="_Toc417923235"/>
        <w:bookmarkStart w:id="3330" w:name="_Toc417923416"/>
        <w:bookmarkStart w:id="3331" w:name="_Toc417923597"/>
        <w:bookmarkStart w:id="3332" w:name="_Toc417923772"/>
        <w:bookmarkStart w:id="3333" w:name="_Toc419127915"/>
        <w:bookmarkStart w:id="3334" w:name="_Toc419128287"/>
        <w:bookmarkStart w:id="3335" w:name="_Toc419128475"/>
        <w:bookmarkStart w:id="3336" w:name="_Toc419128662"/>
        <w:bookmarkStart w:id="3337" w:name="_Toc419128849"/>
        <w:bookmarkStart w:id="3338" w:name="_Toc419129037"/>
        <w:bookmarkStart w:id="3339" w:name="_Toc419129225"/>
        <w:bookmarkStart w:id="3340" w:name="_Toc419129413"/>
        <w:bookmarkStart w:id="3341" w:name="_Toc419130057"/>
        <w:bookmarkStart w:id="3342" w:name="_Toc419130245"/>
        <w:bookmarkStart w:id="3343" w:name="_Toc419222297"/>
        <w:bookmarkStart w:id="3344" w:name="_Toc419222485"/>
        <w:bookmarkEnd w:id="3327"/>
        <w:bookmarkEnd w:id="3328"/>
        <w:bookmarkEnd w:id="3329"/>
        <w:bookmarkEnd w:id="3330"/>
        <w:bookmarkEnd w:id="3331"/>
        <w:bookmarkEnd w:id="3332"/>
        <w:bookmarkEnd w:id="3333"/>
        <w:bookmarkEnd w:id="3334"/>
        <w:bookmarkEnd w:id="3335"/>
        <w:bookmarkEnd w:id="3336"/>
        <w:bookmarkEnd w:id="3337"/>
        <w:bookmarkEnd w:id="3338"/>
        <w:bookmarkEnd w:id="3339"/>
        <w:bookmarkEnd w:id="3340"/>
        <w:bookmarkEnd w:id="3341"/>
        <w:bookmarkEnd w:id="3342"/>
        <w:bookmarkEnd w:id="3343"/>
        <w:bookmarkEnd w:id="3344"/>
      </w:del>
    </w:p>
    <w:p w14:paraId="2A1CED74" w14:textId="094CDF7F" w:rsidR="00C01170" w:rsidRPr="00183A02" w:rsidDel="00960013" w:rsidRDefault="00C01170">
      <w:pPr>
        <w:pStyle w:val="Heading1"/>
        <w:spacing w:line="360" w:lineRule="auto"/>
        <w:jc w:val="both"/>
        <w:rPr>
          <w:del w:id="3345" w:author="laca" w:date="2015-04-27T16:14:00Z"/>
          <w:rFonts w:ascii="Times New Roman" w:hAnsi="Times New Roman" w:cs="Times New Roman"/>
        </w:rPr>
        <w:pPrChange w:id="3346" w:author="laca" w:date="2015-04-27T16:16:00Z">
          <w:pPr>
            <w:pStyle w:val="Heading3"/>
            <w:spacing w:line="360" w:lineRule="auto"/>
            <w:jc w:val="both"/>
          </w:pPr>
        </w:pPrChange>
      </w:pPr>
      <w:del w:id="3347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348" w:author="laca" w:date="2015-04-27T16:16:00Z">
              <w:rPr>
                <w:rFonts w:ascii="Times New Roman" w:hAnsi="Times New Roman" w:cs="Times New Roman"/>
              </w:rPr>
            </w:rPrChange>
          </w:rPr>
          <w:delText xml:space="preserve">A </w:delText>
        </w:r>
      </w:del>
      <w:del w:id="3349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  <w:rPrChange w:id="3350" w:author="laca" w:date="2015-04-27T16:16:00Z">
              <w:rPr>
                <w:rFonts w:ascii="Times New Roman" w:hAnsi="Times New Roman" w:cs="Times New Roman"/>
              </w:rPr>
            </w:rPrChange>
          </w:rPr>
          <w:delText>szabályzó</w:delText>
        </w:r>
      </w:del>
      <w:del w:id="3351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352" w:author="laca" w:date="2015-04-27T16:16:00Z">
              <w:rPr>
                <w:rFonts w:ascii="Times New Roman" w:hAnsi="Times New Roman" w:cs="Times New Roman"/>
              </w:rPr>
            </w:rPrChange>
          </w:rPr>
          <w:delText xml:space="preserve"> felépítése:</w:delText>
        </w:r>
        <w:bookmarkStart w:id="3353" w:name="_Toc417922396"/>
        <w:bookmarkStart w:id="3354" w:name="_Toc417922876"/>
        <w:bookmarkStart w:id="3355" w:name="_Toc417923236"/>
        <w:bookmarkStart w:id="3356" w:name="_Toc417923417"/>
        <w:bookmarkStart w:id="3357" w:name="_Toc417923598"/>
        <w:bookmarkStart w:id="3358" w:name="_Toc417923773"/>
        <w:bookmarkStart w:id="3359" w:name="_Toc419127916"/>
        <w:bookmarkStart w:id="3360" w:name="_Toc419128288"/>
        <w:bookmarkStart w:id="3361" w:name="_Toc419128476"/>
        <w:bookmarkStart w:id="3362" w:name="_Toc419128663"/>
        <w:bookmarkStart w:id="3363" w:name="_Toc419128850"/>
        <w:bookmarkStart w:id="3364" w:name="_Toc419129038"/>
        <w:bookmarkStart w:id="3365" w:name="_Toc419129226"/>
        <w:bookmarkStart w:id="3366" w:name="_Toc419129414"/>
        <w:bookmarkStart w:id="3367" w:name="_Toc419130058"/>
        <w:bookmarkStart w:id="3368" w:name="_Toc419130246"/>
        <w:bookmarkStart w:id="3369" w:name="_Toc419222298"/>
        <w:bookmarkStart w:id="3370" w:name="_Toc419222486"/>
        <w:bookmarkEnd w:id="3353"/>
        <w:bookmarkEnd w:id="3354"/>
        <w:bookmarkEnd w:id="3355"/>
        <w:bookmarkEnd w:id="3356"/>
        <w:bookmarkEnd w:id="3357"/>
        <w:bookmarkEnd w:id="3358"/>
        <w:bookmarkEnd w:id="3359"/>
        <w:bookmarkEnd w:id="3360"/>
        <w:bookmarkEnd w:id="3361"/>
        <w:bookmarkEnd w:id="3362"/>
        <w:bookmarkEnd w:id="3363"/>
        <w:bookmarkEnd w:id="3364"/>
        <w:bookmarkEnd w:id="3365"/>
        <w:bookmarkEnd w:id="3366"/>
        <w:bookmarkEnd w:id="3367"/>
        <w:bookmarkEnd w:id="3368"/>
        <w:bookmarkEnd w:id="3369"/>
        <w:bookmarkEnd w:id="3370"/>
      </w:del>
    </w:p>
    <w:p w14:paraId="32CE330A" w14:textId="78AB8C1B" w:rsidR="00C01170" w:rsidRPr="00183A02" w:rsidDel="00960013" w:rsidRDefault="00C01170">
      <w:pPr>
        <w:pStyle w:val="Heading1"/>
        <w:spacing w:line="360" w:lineRule="auto"/>
        <w:jc w:val="both"/>
        <w:rPr>
          <w:del w:id="3371" w:author="laca" w:date="2015-04-27T16:14:00Z"/>
          <w:rFonts w:ascii="Times New Roman" w:hAnsi="Times New Roman" w:cs="Times New Roman"/>
          <w:sz w:val="24"/>
          <w:szCs w:val="24"/>
        </w:rPr>
        <w:pPrChange w:id="3372" w:author="laca" w:date="2015-04-27T16:16:00Z">
          <w:pPr>
            <w:spacing w:line="360" w:lineRule="auto"/>
            <w:ind w:left="720"/>
            <w:jc w:val="both"/>
          </w:pPr>
        </w:pPrChange>
      </w:pPr>
      <w:del w:id="3373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>Funkcionalitás szerint öt csoportba sorolhatjuk az alábbi képen látható elemeket:</w:delText>
        </w:r>
        <w:bookmarkStart w:id="3374" w:name="_Toc417922397"/>
        <w:bookmarkStart w:id="3375" w:name="_Toc417922877"/>
        <w:bookmarkStart w:id="3376" w:name="_Toc417923237"/>
        <w:bookmarkStart w:id="3377" w:name="_Toc417923418"/>
        <w:bookmarkStart w:id="3378" w:name="_Toc417923599"/>
        <w:bookmarkStart w:id="3379" w:name="_Toc417923774"/>
        <w:bookmarkStart w:id="3380" w:name="_Toc419127917"/>
        <w:bookmarkStart w:id="3381" w:name="_Toc419128289"/>
        <w:bookmarkStart w:id="3382" w:name="_Toc419128477"/>
        <w:bookmarkStart w:id="3383" w:name="_Toc419128664"/>
        <w:bookmarkStart w:id="3384" w:name="_Toc419128851"/>
        <w:bookmarkStart w:id="3385" w:name="_Toc419129039"/>
        <w:bookmarkStart w:id="3386" w:name="_Toc419129227"/>
        <w:bookmarkStart w:id="3387" w:name="_Toc419129415"/>
        <w:bookmarkStart w:id="3388" w:name="_Toc419130059"/>
        <w:bookmarkStart w:id="3389" w:name="_Toc419130247"/>
        <w:bookmarkStart w:id="3390" w:name="_Toc419222299"/>
        <w:bookmarkStart w:id="3391" w:name="_Toc419222487"/>
        <w:bookmarkEnd w:id="3374"/>
        <w:bookmarkEnd w:id="3375"/>
        <w:bookmarkEnd w:id="3376"/>
        <w:bookmarkEnd w:id="3377"/>
        <w:bookmarkEnd w:id="3378"/>
        <w:bookmarkEnd w:id="3379"/>
        <w:bookmarkEnd w:id="3380"/>
        <w:bookmarkEnd w:id="3381"/>
        <w:bookmarkEnd w:id="3382"/>
        <w:bookmarkEnd w:id="3383"/>
        <w:bookmarkEnd w:id="3384"/>
        <w:bookmarkEnd w:id="3385"/>
        <w:bookmarkEnd w:id="3386"/>
        <w:bookmarkEnd w:id="3387"/>
        <w:bookmarkEnd w:id="3388"/>
        <w:bookmarkEnd w:id="3389"/>
        <w:bookmarkEnd w:id="3390"/>
        <w:bookmarkEnd w:id="3391"/>
      </w:del>
    </w:p>
    <w:p w14:paraId="2B88CD71" w14:textId="682ADCB2" w:rsidR="00C01170" w:rsidRPr="00183A02" w:rsidDel="00960013" w:rsidRDefault="00C01170">
      <w:pPr>
        <w:pStyle w:val="Heading1"/>
        <w:spacing w:line="360" w:lineRule="auto"/>
        <w:jc w:val="both"/>
        <w:rPr>
          <w:del w:id="3392" w:author="laca" w:date="2015-04-27T16:14:00Z"/>
          <w:rFonts w:ascii="Times New Roman" w:hAnsi="Times New Roman" w:cs="Times New Roman"/>
          <w:sz w:val="24"/>
          <w:szCs w:val="24"/>
        </w:rPr>
        <w:pPrChange w:id="3393" w:author="laca" w:date="2015-04-27T16:16:00Z">
          <w:pPr>
            <w:pStyle w:val="ListParagraph"/>
            <w:numPr>
              <w:numId w:val="7"/>
            </w:numPr>
            <w:spacing w:line="360" w:lineRule="auto"/>
            <w:ind w:left="1440" w:hanging="360"/>
            <w:jc w:val="both"/>
          </w:pPr>
        </w:pPrChange>
      </w:pPr>
      <w:del w:id="3394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>ref’-a referencia értéket figyeli és minden órajel periódusban megvizsgálja, hogy van váltózás az értékben.</w:delText>
        </w:r>
        <w:bookmarkStart w:id="3395" w:name="_Toc417922398"/>
        <w:bookmarkStart w:id="3396" w:name="_Toc417922878"/>
        <w:bookmarkStart w:id="3397" w:name="_Toc417923238"/>
        <w:bookmarkStart w:id="3398" w:name="_Toc417923419"/>
        <w:bookmarkStart w:id="3399" w:name="_Toc417923600"/>
        <w:bookmarkStart w:id="3400" w:name="_Toc417923775"/>
        <w:bookmarkStart w:id="3401" w:name="_Toc419127918"/>
        <w:bookmarkStart w:id="3402" w:name="_Toc419128290"/>
        <w:bookmarkStart w:id="3403" w:name="_Toc419128478"/>
        <w:bookmarkStart w:id="3404" w:name="_Toc419128665"/>
        <w:bookmarkStart w:id="3405" w:name="_Toc419128852"/>
        <w:bookmarkStart w:id="3406" w:name="_Toc419129040"/>
        <w:bookmarkStart w:id="3407" w:name="_Toc419129228"/>
        <w:bookmarkStart w:id="3408" w:name="_Toc419129416"/>
        <w:bookmarkStart w:id="3409" w:name="_Toc419130060"/>
        <w:bookmarkStart w:id="3410" w:name="_Toc419130248"/>
        <w:bookmarkStart w:id="3411" w:name="_Toc419222300"/>
        <w:bookmarkStart w:id="3412" w:name="_Toc419222488"/>
        <w:bookmarkEnd w:id="3395"/>
        <w:bookmarkEnd w:id="3396"/>
        <w:bookmarkEnd w:id="3397"/>
        <w:bookmarkEnd w:id="3398"/>
        <w:bookmarkEnd w:id="3399"/>
        <w:bookmarkEnd w:id="3400"/>
        <w:bookmarkEnd w:id="3401"/>
        <w:bookmarkEnd w:id="3402"/>
        <w:bookmarkEnd w:id="3403"/>
        <w:bookmarkEnd w:id="3404"/>
        <w:bookmarkEnd w:id="3405"/>
        <w:bookmarkEnd w:id="3406"/>
        <w:bookmarkEnd w:id="3407"/>
        <w:bookmarkEnd w:id="3408"/>
        <w:bookmarkEnd w:id="3409"/>
        <w:bookmarkEnd w:id="3410"/>
        <w:bookmarkEnd w:id="3411"/>
        <w:bookmarkEnd w:id="3412"/>
      </w:del>
    </w:p>
    <w:p w14:paraId="3A3E347A" w14:textId="4FB5E56E" w:rsidR="00C01170" w:rsidRPr="00183A02" w:rsidDel="00960013" w:rsidRDefault="00E272CD">
      <w:pPr>
        <w:pStyle w:val="Heading1"/>
        <w:spacing w:line="360" w:lineRule="auto"/>
        <w:jc w:val="both"/>
        <w:rPr>
          <w:del w:id="3413" w:author="laca" w:date="2015-04-27T16:14:00Z"/>
          <w:rFonts w:ascii="Times New Roman" w:hAnsi="Times New Roman" w:cs="Times New Roman"/>
          <w:sz w:val="24"/>
          <w:szCs w:val="24"/>
          <w:rPrChange w:id="3414" w:author="laca" w:date="2015-04-27T16:16:00Z">
            <w:rPr>
              <w:del w:id="3415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416" w:author="laca" w:date="2015-04-27T16:16:00Z">
          <w:pPr>
            <w:pStyle w:val="ListParagraph"/>
            <w:numPr>
              <w:numId w:val="7"/>
            </w:numPr>
            <w:spacing w:line="360" w:lineRule="auto"/>
            <w:ind w:left="1440" w:hanging="360"/>
            <w:jc w:val="both"/>
          </w:pPr>
        </w:pPrChange>
      </w:pPr>
      <m:oMath>
        <m:r>
          <w:del w:id="3417" w:author="laca" w:date="2015-04-27T16:14:00Z">
            <w:rPr>
              <w:rFonts w:ascii="Cambria Math" w:hAnsi="Cambria Math" w:cs="Times New Roman"/>
              <w:sz w:val="24"/>
              <w:szCs w:val="24"/>
            </w:rPr>
            <m:t>&gt;q</m:t>
          </w:del>
        </m:r>
      </m:oMath>
      <w:del w:id="3418" w:author="laca" w:date="2015-04-27T16:14:00Z">
        <w:r w:rsidR="00C01170" w:rsidRPr="00183A02" w:rsidDel="00960013">
          <w:rPr>
            <w:rFonts w:ascii="Times New Roman" w:hAnsi="Times New Roman" w:cs="Times New Roman"/>
            <w:sz w:val="24"/>
            <w:szCs w:val="24"/>
            <w:rPrChange w:id="34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– négyzetre emeli a hibát és összehasonlítja az általunk megadott q értékével.</w:delText>
        </w:r>
        <w:bookmarkStart w:id="3420" w:name="_Toc417922399"/>
        <w:bookmarkStart w:id="3421" w:name="_Toc417922879"/>
        <w:bookmarkStart w:id="3422" w:name="_Toc417923239"/>
        <w:bookmarkStart w:id="3423" w:name="_Toc417923420"/>
        <w:bookmarkStart w:id="3424" w:name="_Toc417923601"/>
        <w:bookmarkStart w:id="3425" w:name="_Toc417923776"/>
        <w:bookmarkStart w:id="3426" w:name="_Toc419127919"/>
        <w:bookmarkStart w:id="3427" w:name="_Toc419128291"/>
        <w:bookmarkStart w:id="3428" w:name="_Toc419128479"/>
        <w:bookmarkStart w:id="3429" w:name="_Toc419128666"/>
        <w:bookmarkStart w:id="3430" w:name="_Toc419128853"/>
        <w:bookmarkStart w:id="3431" w:name="_Toc419129041"/>
        <w:bookmarkStart w:id="3432" w:name="_Toc419129229"/>
        <w:bookmarkStart w:id="3433" w:name="_Toc419129417"/>
        <w:bookmarkStart w:id="3434" w:name="_Toc419130061"/>
        <w:bookmarkStart w:id="3435" w:name="_Toc419130249"/>
        <w:bookmarkStart w:id="3436" w:name="_Toc419222301"/>
        <w:bookmarkStart w:id="3437" w:name="_Toc419222489"/>
        <w:bookmarkEnd w:id="3420"/>
        <w:bookmarkEnd w:id="3421"/>
        <w:bookmarkEnd w:id="3422"/>
        <w:bookmarkEnd w:id="3423"/>
        <w:bookmarkEnd w:id="3424"/>
        <w:bookmarkEnd w:id="3425"/>
        <w:bookmarkEnd w:id="3426"/>
        <w:bookmarkEnd w:id="3427"/>
        <w:bookmarkEnd w:id="3428"/>
        <w:bookmarkEnd w:id="3429"/>
        <w:bookmarkEnd w:id="3430"/>
        <w:bookmarkEnd w:id="3431"/>
        <w:bookmarkEnd w:id="3432"/>
        <w:bookmarkEnd w:id="3433"/>
        <w:bookmarkEnd w:id="3434"/>
        <w:bookmarkEnd w:id="3435"/>
        <w:bookmarkEnd w:id="3436"/>
        <w:bookmarkEnd w:id="3437"/>
      </w:del>
    </w:p>
    <w:p w14:paraId="7F7010A5" w14:textId="30CD305E" w:rsidR="00C01170" w:rsidRPr="00183A02" w:rsidDel="00960013" w:rsidRDefault="00C01170">
      <w:pPr>
        <w:pStyle w:val="Heading1"/>
        <w:spacing w:line="360" w:lineRule="auto"/>
        <w:jc w:val="both"/>
        <w:rPr>
          <w:del w:id="3438" w:author="laca" w:date="2015-04-27T16:14:00Z"/>
          <w:rFonts w:ascii="Times New Roman" w:hAnsi="Times New Roman" w:cs="Times New Roman"/>
          <w:sz w:val="24"/>
          <w:szCs w:val="24"/>
          <w:rPrChange w:id="3439" w:author="laca" w:date="2015-04-27T16:16:00Z">
            <w:rPr>
              <w:del w:id="3440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441" w:author="laca" w:date="2015-04-27T16:16:00Z">
          <w:pPr>
            <w:pStyle w:val="ListParagraph"/>
            <w:numPr>
              <w:numId w:val="7"/>
            </w:numPr>
            <w:spacing w:line="360" w:lineRule="auto"/>
            <w:ind w:left="1440" w:hanging="360"/>
            <w:jc w:val="both"/>
          </w:pPr>
        </w:pPrChange>
      </w:pPr>
      <m:oMath>
        <m:r>
          <w:del w:id="3442" w:author="laca" w:date="2015-04-27T16:14:00Z">
            <w:rPr>
              <w:rFonts w:ascii="Cambria Math" w:hAnsi="Cambria Math" w:cs="Times New Roman"/>
              <w:sz w:val="24"/>
              <w:szCs w:val="24"/>
              <w:rPrChange w:id="3443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a1,,a0 megfelelnek a matematikai modelben megjelölt egyenleteknek</m:t>
          </w:del>
        </m:r>
      </m:oMath>
      <w:bookmarkStart w:id="3444" w:name="_Toc417922400"/>
      <w:bookmarkStart w:id="3445" w:name="_Toc417922880"/>
      <w:bookmarkStart w:id="3446" w:name="_Toc417923240"/>
      <w:bookmarkStart w:id="3447" w:name="_Toc417923421"/>
      <w:bookmarkStart w:id="3448" w:name="_Toc417923602"/>
      <w:bookmarkStart w:id="3449" w:name="_Toc417923777"/>
      <w:bookmarkStart w:id="3450" w:name="_Toc419127920"/>
      <w:bookmarkStart w:id="3451" w:name="_Toc419128292"/>
      <w:bookmarkStart w:id="3452" w:name="_Toc419128480"/>
      <w:bookmarkStart w:id="3453" w:name="_Toc419128667"/>
      <w:bookmarkStart w:id="3454" w:name="_Toc419128854"/>
      <w:bookmarkStart w:id="3455" w:name="_Toc419129042"/>
      <w:bookmarkStart w:id="3456" w:name="_Toc419129230"/>
      <w:bookmarkStart w:id="3457" w:name="_Toc419129418"/>
      <w:bookmarkStart w:id="3458" w:name="_Toc419130062"/>
      <w:bookmarkStart w:id="3459" w:name="_Toc419130250"/>
      <w:bookmarkStart w:id="3460" w:name="_Toc419222302"/>
      <w:bookmarkStart w:id="3461" w:name="_Toc419222490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</w:p>
    <w:p w14:paraId="093B9277" w14:textId="4AC54DB4" w:rsidR="00C01170" w:rsidRPr="00183A02" w:rsidDel="00960013" w:rsidRDefault="00C01170">
      <w:pPr>
        <w:pStyle w:val="Heading1"/>
        <w:spacing w:line="360" w:lineRule="auto"/>
        <w:jc w:val="both"/>
        <w:rPr>
          <w:del w:id="3462" w:author="laca" w:date="2015-04-27T16:14:00Z"/>
          <w:rFonts w:ascii="Times New Roman" w:hAnsi="Times New Roman" w:cs="Times New Roman"/>
          <w:sz w:val="24"/>
          <w:szCs w:val="24"/>
          <w:rPrChange w:id="3463" w:author="laca" w:date="2015-04-27T16:16:00Z">
            <w:rPr>
              <w:del w:id="3464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465" w:author="laca" w:date="2015-04-27T16:16:00Z">
          <w:pPr>
            <w:pStyle w:val="ListParagraph"/>
            <w:numPr>
              <w:numId w:val="7"/>
            </w:numPr>
            <w:spacing w:line="360" w:lineRule="auto"/>
            <w:ind w:left="1440" w:hanging="360"/>
            <w:jc w:val="both"/>
          </w:pPr>
        </w:pPrChange>
      </w:pPr>
      <w:del w:id="3466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46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MUX – az U kimeneti jel állapot multiplexere.</w:delText>
        </w:r>
        <w:bookmarkStart w:id="3468" w:name="_Toc417922401"/>
        <w:bookmarkStart w:id="3469" w:name="_Toc417922881"/>
        <w:bookmarkStart w:id="3470" w:name="_Toc417923241"/>
        <w:bookmarkStart w:id="3471" w:name="_Toc417923422"/>
        <w:bookmarkStart w:id="3472" w:name="_Toc417923603"/>
        <w:bookmarkStart w:id="3473" w:name="_Toc417923778"/>
        <w:bookmarkStart w:id="3474" w:name="_Toc419127921"/>
        <w:bookmarkStart w:id="3475" w:name="_Toc419128293"/>
        <w:bookmarkStart w:id="3476" w:name="_Toc419128481"/>
        <w:bookmarkStart w:id="3477" w:name="_Toc419128668"/>
        <w:bookmarkStart w:id="3478" w:name="_Toc419128855"/>
        <w:bookmarkStart w:id="3479" w:name="_Toc419129043"/>
        <w:bookmarkStart w:id="3480" w:name="_Toc419129231"/>
        <w:bookmarkStart w:id="3481" w:name="_Toc419129419"/>
        <w:bookmarkStart w:id="3482" w:name="_Toc419130063"/>
        <w:bookmarkStart w:id="3483" w:name="_Toc419130251"/>
        <w:bookmarkStart w:id="3484" w:name="_Toc419222303"/>
        <w:bookmarkStart w:id="3485" w:name="_Toc419222491"/>
        <w:bookmarkEnd w:id="3468"/>
        <w:bookmarkEnd w:id="3469"/>
        <w:bookmarkEnd w:id="3470"/>
        <w:bookmarkEnd w:id="3471"/>
        <w:bookmarkEnd w:id="3472"/>
        <w:bookmarkEnd w:id="3473"/>
        <w:bookmarkEnd w:id="3474"/>
        <w:bookmarkEnd w:id="3475"/>
        <w:bookmarkEnd w:id="3476"/>
        <w:bookmarkEnd w:id="3477"/>
        <w:bookmarkEnd w:id="3478"/>
        <w:bookmarkEnd w:id="3479"/>
        <w:bookmarkEnd w:id="3480"/>
        <w:bookmarkEnd w:id="3481"/>
        <w:bookmarkEnd w:id="3482"/>
        <w:bookmarkEnd w:id="3483"/>
        <w:bookmarkEnd w:id="3484"/>
        <w:bookmarkEnd w:id="3485"/>
      </w:del>
    </w:p>
    <w:p w14:paraId="4D6E90E8" w14:textId="53D05211" w:rsidR="00C01170" w:rsidRPr="00183A02" w:rsidDel="00960013" w:rsidRDefault="00C01170">
      <w:pPr>
        <w:pStyle w:val="Heading1"/>
        <w:spacing w:line="360" w:lineRule="auto"/>
        <w:jc w:val="both"/>
        <w:rPr>
          <w:del w:id="3486" w:author="laca" w:date="2015-04-27T16:14:00Z"/>
          <w:rFonts w:ascii="Times New Roman" w:hAnsi="Times New Roman" w:cs="Times New Roman"/>
          <w:sz w:val="24"/>
          <w:szCs w:val="24"/>
          <w:rPrChange w:id="3487" w:author="laca" w:date="2015-04-27T16:16:00Z">
            <w:rPr>
              <w:del w:id="3488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489" w:author="laca" w:date="2015-04-27T16:16:00Z">
          <w:pPr>
            <w:pStyle w:val="ListParagraph"/>
            <w:numPr>
              <w:numId w:val="7"/>
            </w:numPr>
            <w:spacing w:line="360" w:lineRule="auto"/>
            <w:ind w:left="1440" w:hanging="360"/>
            <w:jc w:val="both"/>
          </w:pPr>
        </w:pPrChange>
      </w:pPr>
      <w:del w:id="3490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49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MUX1 –az manipulált hiba multiplexere </w:delText>
        </w:r>
        <w:bookmarkStart w:id="3492" w:name="_Toc417922402"/>
        <w:bookmarkStart w:id="3493" w:name="_Toc417922882"/>
        <w:bookmarkStart w:id="3494" w:name="_Toc417923242"/>
        <w:bookmarkStart w:id="3495" w:name="_Toc417923423"/>
        <w:bookmarkStart w:id="3496" w:name="_Toc417923604"/>
        <w:bookmarkStart w:id="3497" w:name="_Toc417923779"/>
        <w:bookmarkStart w:id="3498" w:name="_Toc419127922"/>
        <w:bookmarkStart w:id="3499" w:name="_Toc419128294"/>
        <w:bookmarkStart w:id="3500" w:name="_Toc419128482"/>
        <w:bookmarkStart w:id="3501" w:name="_Toc419128669"/>
        <w:bookmarkStart w:id="3502" w:name="_Toc419128856"/>
        <w:bookmarkStart w:id="3503" w:name="_Toc419129044"/>
        <w:bookmarkStart w:id="3504" w:name="_Toc419129232"/>
        <w:bookmarkStart w:id="3505" w:name="_Toc419129420"/>
        <w:bookmarkStart w:id="3506" w:name="_Toc419130064"/>
        <w:bookmarkStart w:id="3507" w:name="_Toc419130252"/>
        <w:bookmarkStart w:id="3508" w:name="_Toc419222304"/>
        <w:bookmarkStart w:id="3509" w:name="_Toc419222492"/>
        <w:bookmarkEnd w:id="3492"/>
        <w:bookmarkEnd w:id="3493"/>
        <w:bookmarkEnd w:id="3494"/>
        <w:bookmarkEnd w:id="3495"/>
        <w:bookmarkEnd w:id="3496"/>
        <w:bookmarkEnd w:id="3497"/>
        <w:bookmarkEnd w:id="3498"/>
        <w:bookmarkEnd w:id="3499"/>
        <w:bookmarkEnd w:id="3500"/>
        <w:bookmarkEnd w:id="3501"/>
        <w:bookmarkEnd w:id="3502"/>
        <w:bookmarkEnd w:id="3503"/>
        <w:bookmarkEnd w:id="3504"/>
        <w:bookmarkEnd w:id="3505"/>
        <w:bookmarkEnd w:id="3506"/>
        <w:bookmarkEnd w:id="3507"/>
        <w:bookmarkEnd w:id="3508"/>
        <w:bookmarkEnd w:id="3509"/>
      </w:del>
    </w:p>
    <w:p w14:paraId="6B66709C" w14:textId="79E93136" w:rsidR="00C01170" w:rsidRPr="00183A02" w:rsidDel="00960013" w:rsidRDefault="00C01170">
      <w:pPr>
        <w:pStyle w:val="Heading1"/>
        <w:spacing w:line="360" w:lineRule="auto"/>
        <w:jc w:val="both"/>
        <w:rPr>
          <w:del w:id="3510" w:author="laca" w:date="2015-04-27T16:14:00Z"/>
          <w:rFonts w:ascii="Times New Roman" w:hAnsi="Times New Roman" w:cs="Times New Roman"/>
          <w:sz w:val="24"/>
          <w:szCs w:val="24"/>
          <w:rPrChange w:id="3511" w:author="laca" w:date="2015-04-27T16:16:00Z">
            <w:rPr>
              <w:del w:id="3512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513" w:author="laca" w:date="2015-04-27T16:16:00Z">
          <w:pPr>
            <w:pStyle w:val="ListParagraph"/>
            <w:numPr>
              <w:numId w:val="7"/>
            </w:numPr>
            <w:spacing w:line="360" w:lineRule="auto"/>
            <w:ind w:left="1440" w:hanging="360"/>
            <w:jc w:val="both"/>
          </w:pPr>
        </w:pPrChange>
      </w:pPr>
      <w:del w:id="3514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51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MUX2 –hiba multiplexere</w:delText>
        </w:r>
        <w:bookmarkStart w:id="3516" w:name="_Toc417922403"/>
        <w:bookmarkStart w:id="3517" w:name="_Toc417922883"/>
        <w:bookmarkStart w:id="3518" w:name="_Toc417923243"/>
        <w:bookmarkStart w:id="3519" w:name="_Toc417923424"/>
        <w:bookmarkStart w:id="3520" w:name="_Toc417923605"/>
        <w:bookmarkStart w:id="3521" w:name="_Toc417923780"/>
        <w:bookmarkStart w:id="3522" w:name="_Toc419127923"/>
        <w:bookmarkStart w:id="3523" w:name="_Toc419128295"/>
        <w:bookmarkStart w:id="3524" w:name="_Toc419128483"/>
        <w:bookmarkStart w:id="3525" w:name="_Toc419128670"/>
        <w:bookmarkStart w:id="3526" w:name="_Toc419128857"/>
        <w:bookmarkStart w:id="3527" w:name="_Toc419129045"/>
        <w:bookmarkStart w:id="3528" w:name="_Toc419129233"/>
        <w:bookmarkStart w:id="3529" w:name="_Toc419129421"/>
        <w:bookmarkStart w:id="3530" w:name="_Toc419130065"/>
        <w:bookmarkStart w:id="3531" w:name="_Toc419130253"/>
        <w:bookmarkStart w:id="3532" w:name="_Toc419222305"/>
        <w:bookmarkStart w:id="3533" w:name="_Toc419222493"/>
        <w:bookmarkEnd w:id="3516"/>
        <w:bookmarkEnd w:id="3517"/>
        <w:bookmarkEnd w:id="3518"/>
        <w:bookmarkEnd w:id="3519"/>
        <w:bookmarkEnd w:id="3520"/>
        <w:bookmarkEnd w:id="3521"/>
        <w:bookmarkEnd w:id="3522"/>
        <w:bookmarkEnd w:id="3523"/>
        <w:bookmarkEnd w:id="3524"/>
        <w:bookmarkEnd w:id="3525"/>
        <w:bookmarkEnd w:id="3526"/>
        <w:bookmarkEnd w:id="3527"/>
        <w:bookmarkEnd w:id="3528"/>
        <w:bookmarkEnd w:id="3529"/>
        <w:bookmarkEnd w:id="3530"/>
        <w:bookmarkEnd w:id="3531"/>
        <w:bookmarkEnd w:id="3532"/>
        <w:bookmarkEnd w:id="3533"/>
      </w:del>
    </w:p>
    <w:p w14:paraId="53FAFC45" w14:textId="30A771E9" w:rsidR="00C01170" w:rsidRPr="00183A02" w:rsidDel="00960013" w:rsidRDefault="00C01170">
      <w:pPr>
        <w:pStyle w:val="Heading1"/>
        <w:spacing w:line="360" w:lineRule="auto"/>
        <w:jc w:val="both"/>
        <w:rPr>
          <w:del w:id="3534" w:author="laca" w:date="2015-04-27T16:14:00Z"/>
          <w:rFonts w:ascii="Times New Roman" w:hAnsi="Times New Roman" w:cs="Times New Roman"/>
        </w:rPr>
        <w:pPrChange w:id="3535" w:author="laca" w:date="2015-04-27T16:16:00Z">
          <w:pPr>
            <w:pStyle w:val="Heading3"/>
            <w:spacing w:line="360" w:lineRule="auto"/>
          </w:pPr>
        </w:pPrChange>
      </w:pPr>
      <w:del w:id="3536" w:author="laca" w:date="2015-04-27T16:14:00Z"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3537" w:author="laca" w:date="2015-04-27T16:16:00Z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34016" behindDoc="0" locked="0" layoutInCell="1" allowOverlap="1" wp14:anchorId="0F95351D" wp14:editId="61CA331E">
                  <wp:simplePos x="0" y="0"/>
                  <wp:positionH relativeFrom="margin">
                    <wp:align>center</wp:align>
                  </wp:positionH>
                  <wp:positionV relativeFrom="paragraph">
                    <wp:posOffset>195</wp:posOffset>
                  </wp:positionV>
                  <wp:extent cx="6062980" cy="3418840"/>
                  <wp:effectExtent l="0" t="0" r="0" b="0"/>
                  <wp:wrapTopAndBottom/>
                  <wp:docPr id="95" name="Group 9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062980" cy="3418840"/>
                            <a:chOff x="0" y="0"/>
                            <a:chExt cx="6062980" cy="3418840"/>
                          </a:xfrm>
                        </wpg:grpSpPr>
                        <pic:pic xmlns:pic="http://schemas.openxmlformats.org/drawingml/2006/picture">
                          <pic:nvPicPr>
                            <pic:cNvPr id="94" name="Picture 9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764" t="14198" r="49008" b="14489"/>
                            <a:stretch/>
                          </pic:blipFill>
                          <pic:spPr bwMode="auto">
                            <a:xfrm>
                              <a:off x="0" y="0"/>
                              <a:ext cx="5895975" cy="31470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1" name="Text Box 31"/>
                          <wps:cNvSpPr txBox="1"/>
                          <wps:spPr>
                            <a:xfrm>
                              <a:off x="152400" y="3187700"/>
                              <a:ext cx="591058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A741CA5" w14:textId="07A8310A" w:rsidR="00B8312C" w:rsidRPr="00471710" w:rsidRDefault="00B8312C" w:rsidP="00C01170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12</w:t>
                                </w:r>
                                <w:r>
                                  <w:fldChar w:fldCharType="end"/>
                                </w:r>
                                <w:del w:id="3538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6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 Pozíció szabályozó System generátoros felépítése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95351D" id="Group 95" o:spid="_x0000_s1078" style="position:absolute;left:0;text-align:left;margin-left:0;margin-top:0;width:477.4pt;height:269.2pt;z-index:251734016;mso-position-horizontal:center;mso-position-horizontal-relative:margin" coordsize="60629,341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7+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">
                  <v:shape id="Picture 94" o:spid="_x0000_s1079" type="#_x0000_t75" style="position:absolute;width:5895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+OCzGAAAA2wAAAA8AAABkcnMvZG93bnJldi54bWxEj0FrwkAUhO9C/8PyCr2IbpRSauoqKgiC&#10;BdGK4O2ZfU3SZt+G7EaT/PquUPA4zMw3zHTemEJcqXK5ZQWjYQSCOLE651TB8Ws9eAfhPLLGwjIp&#10;aMnBfPbUm2Ks7Y33dD34VAQIuxgVZN6XsZQuycigG9qSOHjftjLog6xSqSu8Bbgp5DiK3qTBnMNC&#10;hiWtMkp+D7VR0G3kts0vp2W3NV17/vH1Z39XK/Xy3Cw+QHhq/CP8395oBZNXuH8JP0DO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T44LMYAAADbAAAADwAAAAAAAAAAAAAA&#10;AACfAgAAZHJzL2Rvd25yZXYueG1sUEsFBgAAAAAEAAQA9wAAAJIDAAAAAA==&#10;">
                    <v:imagedata r:id="rId38" o:title="" croptop="9305f" cropbottom="9496f" cropleft="2467f" cropright="32118f"/>
                    <v:path arrowok="t"/>
                  </v:shape>
                  <v:shape id="Text Box 31" o:spid="_x0000_s1080" type="#_x0000_t202" style="position:absolute;left:1524;top:31877;width:59105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hiPcYA&#10;AADbAAAADwAAAGRycy9kb3ducmV2LnhtbESPT2sCMRTE70K/Q3iFXkSz/kHK1igiFVov0q0Xb4/N&#10;c7Pt5mVJsrr99kYQehxm5jfMct3bRlzIh9qxgsk4A0FcOl1zpeD4vRu9gggRWWPjmBT8UYD16mmw&#10;xFy7K3/RpYiVSBAOOSowMba5lKE0ZDGMXUucvLPzFmOSvpLa4zXBbSOnWbaQFmtOCwZb2hoqf4vO&#10;KjjMTwcz7M7v+8185j+P3XbxUxVKvTz3mzcQkfr4H360P7SC2QTuX9IP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hiPcYAAADbAAAADwAAAAAAAAAAAAAAAACYAgAAZHJz&#10;L2Rvd25yZXYueG1sUEsFBgAAAAAEAAQA9QAAAIsDAAAAAA==&#10;" stroked="f">
                    <v:textbox style="mso-fit-shape-to-text:t" inset="0,0,0,0">
                      <w:txbxContent>
                        <w:p w14:paraId="4A741CA5" w14:textId="07A8310A" w:rsidR="00B8312C" w:rsidRPr="00471710" w:rsidRDefault="00B8312C" w:rsidP="00C01170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12</w:t>
                          </w:r>
                          <w:r>
                            <w:fldChar w:fldCharType="end"/>
                          </w:r>
                          <w:del w:id="3539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6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 Pozíció szabályozó System generátoros felépítése</w:t>
                          </w:r>
                        </w:p>
                      </w:txbxContent>
                    </v:textbox>
                  </v:shape>
                  <w10:wrap type="topAndBottom" anchorx="margin"/>
                </v:group>
              </w:pict>
            </mc:Fallback>
          </mc:AlternateConten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540" w:author="laca" w:date="2015-04-27T16:16:00Z">
              <w:rPr>
                <w:rFonts w:ascii="Times New Roman" w:hAnsi="Times New Roman" w:cs="Times New Roman"/>
              </w:rPr>
            </w:rPrChange>
          </w:rPr>
          <w:delText>Szabály</w:delText>
        </w:r>
        <w:r w:rsidR="00E63D34" w:rsidRPr="00183A02" w:rsidDel="00960013">
          <w:rPr>
            <w:rFonts w:ascii="Times New Roman" w:hAnsi="Times New Roman" w:cs="Times New Roman"/>
            <w:sz w:val="24"/>
            <w:szCs w:val="24"/>
            <w:rPrChange w:id="3541" w:author="laca" w:date="2015-04-27T16:16:00Z">
              <w:rPr>
                <w:rFonts w:ascii="Times New Roman" w:hAnsi="Times New Roman" w:cs="Times New Roman"/>
              </w:rPr>
            </w:rPrChange>
          </w:rPr>
          <w:delText>o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542" w:author="laca" w:date="2015-04-27T16:16:00Z">
              <w:rPr>
                <w:rFonts w:ascii="Times New Roman" w:hAnsi="Times New Roman" w:cs="Times New Roman"/>
              </w:rPr>
            </w:rPrChange>
          </w:rPr>
          <w:delText>zó szimulálása</w:delText>
        </w:r>
        <w:bookmarkStart w:id="3543" w:name="_Toc417922404"/>
        <w:bookmarkStart w:id="3544" w:name="_Toc417922884"/>
        <w:bookmarkStart w:id="3545" w:name="_Toc417923244"/>
        <w:bookmarkStart w:id="3546" w:name="_Toc417923425"/>
        <w:bookmarkStart w:id="3547" w:name="_Toc417923606"/>
        <w:bookmarkStart w:id="3548" w:name="_Toc417923781"/>
        <w:bookmarkStart w:id="3549" w:name="_Toc419127924"/>
        <w:bookmarkStart w:id="3550" w:name="_Toc419128296"/>
        <w:bookmarkStart w:id="3551" w:name="_Toc419128484"/>
        <w:bookmarkStart w:id="3552" w:name="_Toc419128671"/>
        <w:bookmarkStart w:id="3553" w:name="_Toc419128858"/>
        <w:bookmarkStart w:id="3554" w:name="_Toc419129046"/>
        <w:bookmarkStart w:id="3555" w:name="_Toc419129234"/>
        <w:bookmarkStart w:id="3556" w:name="_Toc419129422"/>
        <w:bookmarkStart w:id="3557" w:name="_Toc419130066"/>
        <w:bookmarkStart w:id="3558" w:name="_Toc419130254"/>
        <w:bookmarkStart w:id="3559" w:name="_Toc419222306"/>
        <w:bookmarkStart w:id="3560" w:name="_Toc419222494"/>
        <w:bookmarkEnd w:id="3543"/>
        <w:bookmarkEnd w:id="3544"/>
        <w:bookmarkEnd w:id="3545"/>
        <w:bookmarkEnd w:id="3546"/>
        <w:bookmarkEnd w:id="3547"/>
        <w:bookmarkEnd w:id="3548"/>
        <w:bookmarkEnd w:id="3549"/>
        <w:bookmarkEnd w:id="3550"/>
        <w:bookmarkEnd w:id="3551"/>
        <w:bookmarkEnd w:id="3552"/>
        <w:bookmarkEnd w:id="3553"/>
        <w:bookmarkEnd w:id="3554"/>
        <w:bookmarkEnd w:id="3555"/>
        <w:bookmarkEnd w:id="3556"/>
        <w:bookmarkEnd w:id="3557"/>
        <w:bookmarkEnd w:id="3558"/>
        <w:bookmarkEnd w:id="3559"/>
        <w:bookmarkEnd w:id="3560"/>
      </w:del>
    </w:p>
    <w:p w14:paraId="5EACB69C" w14:textId="4E6C061B" w:rsidR="00C01170" w:rsidRPr="00183A02" w:rsidDel="00960013" w:rsidRDefault="00C01170">
      <w:pPr>
        <w:pStyle w:val="Heading1"/>
        <w:spacing w:line="360" w:lineRule="auto"/>
        <w:jc w:val="both"/>
        <w:rPr>
          <w:del w:id="3561" w:author="laca" w:date="2015-04-27T16:14:00Z"/>
          <w:rFonts w:ascii="Times New Roman" w:hAnsi="Times New Roman" w:cs="Times New Roman"/>
          <w:sz w:val="24"/>
          <w:szCs w:val="24"/>
          <w:rPrChange w:id="3562" w:author="laca" w:date="2015-04-27T16:16:00Z">
            <w:rPr>
              <w:del w:id="3563" w:author="laca" w:date="2015-04-27T16:14:00Z"/>
            </w:rPr>
          </w:rPrChange>
        </w:rPr>
        <w:pPrChange w:id="3564" w:author="laca" w:date="2015-04-27T16:16:00Z">
          <w:pPr>
            <w:spacing w:line="360" w:lineRule="auto"/>
          </w:pPr>
        </w:pPrChange>
      </w:pPr>
      <w:del w:id="3565" w:author="laca" w:date="2015-04-27T16:14:00Z"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3566" w:author="laca" w:date="2015-04-27T16:16:00Z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35040" behindDoc="0" locked="0" layoutInCell="1" allowOverlap="1" wp14:anchorId="65E6EDED" wp14:editId="2517FF5C">
                  <wp:simplePos x="0" y="0"/>
                  <wp:positionH relativeFrom="column">
                    <wp:posOffset>2559</wp:posOffset>
                  </wp:positionH>
                  <wp:positionV relativeFrom="paragraph">
                    <wp:posOffset>290269</wp:posOffset>
                  </wp:positionV>
                  <wp:extent cx="5671524" cy="2863155"/>
                  <wp:effectExtent l="0" t="0" r="5715" b="0"/>
                  <wp:wrapTopAndBottom/>
                  <wp:docPr id="97" name="Group 9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671524" cy="2863155"/>
                            <a:chOff x="0" y="0"/>
                            <a:chExt cx="5671524" cy="2863155"/>
                          </a:xfrm>
                        </wpg:grpSpPr>
                        <wps:wsp>
                          <wps:cNvPr id="29" name="Text Box 29"/>
                          <wps:cNvSpPr txBox="1"/>
                          <wps:spPr>
                            <a:xfrm>
                              <a:off x="0" y="2193438"/>
                              <a:ext cx="5671524" cy="66971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37BD2F6" w14:textId="585C65F2" w:rsidR="00B8312C" w:rsidRPr="00D67C22" w:rsidRDefault="00B8312C" w:rsidP="00C01170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13</w:t>
                                </w:r>
                                <w:r>
                                  <w:fldChar w:fldCharType="end"/>
                                </w:r>
                                <w:del w:id="3567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7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 pozíció szabályzás moduláris felépítése System Genrator környezetben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6" name="Picture 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6410" cy="2140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a:graphicData>
                  </a:graphic>
                </wp:anchor>
              </w:drawing>
            </mc:Choice>
            <mc:Fallback>
              <w:pict>
                <v:group w14:anchorId="65E6EDED" id="Group 97" o:spid="_x0000_s1081" style="position:absolute;left:0;text-align:left;margin-left:.2pt;margin-top:22.85pt;width:446.6pt;height:225.45pt;z-index:251735040" coordsize="56715,2863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">
                  <v:shape id="Text Box 29" o:spid="_x0000_s1082" type="#_x0000_t202" style="position:absolute;top:21934;width:56715;height:66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S3fsUA&#10;AADbAAAADwAAAGRycy9kb3ducmV2LnhtbESPzWrDMBCE74W8g9hALqWR60No3SghPw30kB7shpwX&#10;a2uZWisjKbHz9lWg0OMwM98wy/VoO3ElH1rHCp7nGQji2umWGwWnr8PTC4gQkTV2jknBjQKsV5OH&#10;JRbaDVzStYqNSBAOBSowMfaFlKE2ZDHMXU+cvG/nLcYkfSO1xyHBbSfzLFtIiy2nBYM97QzVP9XF&#10;Kljs/WUoefe4P70f8bNv8vP2dlZqNh03byAijfE//Nf+0AryV7h/ST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Ld+xQAAANsAAAAPAAAAAAAAAAAAAAAAAJgCAABkcnMv&#10;ZG93bnJldi54bWxQSwUGAAAAAAQABAD1AAAAigMAAAAA&#10;" stroked="f">
                    <v:textbox inset="0,0,0,0">
                      <w:txbxContent>
                        <w:p w14:paraId="637BD2F6" w14:textId="585C65F2" w:rsidR="00B8312C" w:rsidRPr="00D67C22" w:rsidRDefault="00B8312C" w:rsidP="00C01170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13</w:t>
                          </w:r>
                          <w:r>
                            <w:fldChar w:fldCharType="end"/>
                          </w:r>
                          <w:del w:id="3568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7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 pozíció szabályzás moduláris felépítése System Genrator környezetben</w:t>
                          </w:r>
                        </w:p>
                      </w:txbxContent>
                    </v:textbox>
                  </v:shape>
                  <v:shape id="Picture 96" o:spid="_x0000_s1083" type="#_x0000_t75" style="position:absolute;width:55664;height:21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Y6c3FAAAA2wAAAA8AAABkcnMvZG93bnJldi54bWxEj0FrwkAUhO8F/8PyBG/NRg+hja5SlVIp&#10;tJDopbdH9jUJzb6N2TWJ/fXdguBxmJlvmNVmNI3oqXO1ZQXzKAZBXFhdc6ngdHx9fALhPLLGxjIp&#10;uJKDzXrysMJU24Ez6nNfigBhl6KCyvs2ldIVFRl0kW2Jg/dtO4M+yK6UusMhwE0jF3GcSIM1h4UK&#10;W9pVVPzkF6PA7bdfi89M0vn6lo0fvxc883ui1Gw6vixBeBr9PXxrH7SC5wT+v4QfIN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2OnNxQAAANsAAAAPAAAAAAAAAAAAAAAA&#10;AJ8CAABkcnMvZG93bnJldi54bWxQSwUGAAAAAAQABAD3AAAAkQMAAAAA&#10;">
                    <v:imagedata r:id="rId40" o:title=""/>
                    <v:path arrowok="t"/>
                  </v:shape>
                  <w10:wrap type="topAndBottom"/>
                </v:group>
              </w:pict>
            </mc:Fallback>
          </mc:AlternateContent>
        </w:r>
        <w:bookmarkStart w:id="3569" w:name="_Toc417922405"/>
        <w:bookmarkStart w:id="3570" w:name="_Toc417922885"/>
        <w:bookmarkStart w:id="3571" w:name="_Toc417923245"/>
        <w:bookmarkStart w:id="3572" w:name="_Toc417923426"/>
        <w:bookmarkStart w:id="3573" w:name="_Toc417923607"/>
        <w:bookmarkStart w:id="3574" w:name="_Toc417923782"/>
        <w:bookmarkStart w:id="3575" w:name="_Toc419127925"/>
        <w:bookmarkStart w:id="3576" w:name="_Toc419128297"/>
        <w:bookmarkStart w:id="3577" w:name="_Toc419128485"/>
        <w:bookmarkStart w:id="3578" w:name="_Toc419128672"/>
        <w:bookmarkStart w:id="3579" w:name="_Toc419128859"/>
        <w:bookmarkStart w:id="3580" w:name="_Toc419129047"/>
        <w:bookmarkStart w:id="3581" w:name="_Toc419129235"/>
        <w:bookmarkStart w:id="3582" w:name="_Toc419129423"/>
        <w:bookmarkStart w:id="3583" w:name="_Toc419130067"/>
        <w:bookmarkStart w:id="3584" w:name="_Toc419130255"/>
        <w:bookmarkStart w:id="3585" w:name="_Toc419222307"/>
        <w:bookmarkStart w:id="3586" w:name="_Toc419222495"/>
        <w:bookmarkEnd w:id="3569"/>
        <w:bookmarkEnd w:id="3570"/>
        <w:bookmarkEnd w:id="3571"/>
        <w:bookmarkEnd w:id="3572"/>
        <w:bookmarkEnd w:id="3573"/>
        <w:bookmarkEnd w:id="3574"/>
        <w:bookmarkEnd w:id="3575"/>
        <w:bookmarkEnd w:id="3576"/>
        <w:bookmarkEnd w:id="3577"/>
        <w:bookmarkEnd w:id="3578"/>
        <w:bookmarkEnd w:id="3579"/>
        <w:bookmarkEnd w:id="3580"/>
        <w:bookmarkEnd w:id="3581"/>
        <w:bookmarkEnd w:id="3582"/>
        <w:bookmarkEnd w:id="3583"/>
        <w:bookmarkEnd w:id="3584"/>
        <w:bookmarkEnd w:id="3585"/>
        <w:bookmarkEnd w:id="3586"/>
      </w:del>
    </w:p>
    <w:p w14:paraId="7CE96836" w14:textId="13963774" w:rsidR="00C01170" w:rsidRPr="00183A02" w:rsidDel="00960013" w:rsidRDefault="00C01170">
      <w:pPr>
        <w:pStyle w:val="Heading1"/>
        <w:spacing w:line="360" w:lineRule="auto"/>
        <w:jc w:val="both"/>
        <w:rPr>
          <w:del w:id="3587" w:author="laca" w:date="2015-04-27T16:14:00Z"/>
          <w:rFonts w:ascii="Times New Roman" w:hAnsi="Times New Roman" w:cs="Times New Roman"/>
          <w:sz w:val="24"/>
          <w:szCs w:val="24"/>
          <w:rPrChange w:id="3588" w:author="laca" w:date="2015-04-27T16:16:00Z">
            <w:rPr>
              <w:del w:id="3589" w:author="laca" w:date="2015-04-27T16:14:00Z"/>
              <w:rFonts w:ascii="Times New Roman" w:hAnsi="Times New Roman" w:cs="Times New Roman"/>
              <w:noProof/>
              <w:sz w:val="24"/>
              <w:szCs w:val="24"/>
            </w:rPr>
          </w:rPrChange>
        </w:rPr>
        <w:pPrChange w:id="3590" w:author="laca" w:date="2015-04-27T16:16:00Z">
          <w:pPr>
            <w:spacing w:line="360" w:lineRule="auto"/>
            <w:ind w:firstLine="720"/>
            <w:jc w:val="both"/>
          </w:pPr>
        </w:pPrChange>
      </w:pPr>
      <w:del w:id="3591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Az </w:delText>
        </w:r>
      </w:del>
      <w:del w:id="3592" w:author="laca" w:date="2015-04-17T17:06:00Z">
        <w:r w:rsidRPr="00183A02" w:rsidDel="001A4247">
          <w:rPr>
            <w:rFonts w:ascii="Times New Roman" w:hAnsi="Times New Roman" w:cs="Times New Roman"/>
            <w:sz w:val="24"/>
            <w:szCs w:val="24"/>
          </w:rPr>
          <w:delText>alábbi</w:delText>
        </w:r>
      </w:del>
      <w:del w:id="3593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képen látható a szimulációs logika, a counterPosition és a BlackBox</w:delText>
        </w:r>
      </w:del>
      <w:del w:id="3594" w:author="laca" w:date="2015-04-17T19:31:00Z">
        <w:r w:rsidRPr="00183A02" w:rsidDel="004A68D5">
          <w:rPr>
            <w:rFonts w:ascii="Times New Roman" w:hAnsi="Times New Roman" w:cs="Times New Roman"/>
            <w:sz w:val="24"/>
            <w:szCs w:val="24"/>
          </w:rPr>
          <w:delText xml:space="preserve"> modul</w:delText>
        </w:r>
        <w:r w:rsidR="006E5AD7" w:rsidRPr="00183A02" w:rsidDel="004A68D5">
          <w:rPr>
            <w:rFonts w:ascii="Times New Roman" w:hAnsi="Times New Roman" w:cs="Times New Roman"/>
            <w:sz w:val="24"/>
            <w:szCs w:val="24"/>
          </w:rPr>
          <w:delText>ban</w:delText>
        </w:r>
        <w:r w:rsidRPr="00183A02" w:rsidDel="004A68D5">
          <w:rPr>
            <w:rFonts w:ascii="Times New Roman" w:hAnsi="Times New Roman" w:cs="Times New Roman"/>
            <w:sz w:val="24"/>
            <w:szCs w:val="24"/>
          </w:rPr>
          <w:delText>részletesen</w:delText>
        </w:r>
      </w:del>
      <w:del w:id="3595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megtalálható a pozíció mérése inkrementális adó segítségével. A </w:delText>
        </w:r>
      </w:del>
      <w:del w:id="3596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</w:rPr>
          <w:delText>szabályzó</w:delText>
        </w:r>
      </w:del>
      <w:del w:id="3597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59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t a PozSzab modul tartalmazza. </w:delText>
        </w:r>
        <w:bookmarkStart w:id="3599" w:name="_Toc417922406"/>
        <w:bookmarkStart w:id="3600" w:name="_Toc417922886"/>
        <w:bookmarkStart w:id="3601" w:name="_Toc417923246"/>
        <w:bookmarkStart w:id="3602" w:name="_Toc417923427"/>
        <w:bookmarkStart w:id="3603" w:name="_Toc417923608"/>
        <w:bookmarkStart w:id="3604" w:name="_Toc417923783"/>
        <w:bookmarkStart w:id="3605" w:name="_Toc419127926"/>
        <w:bookmarkStart w:id="3606" w:name="_Toc419128298"/>
        <w:bookmarkStart w:id="3607" w:name="_Toc419128486"/>
        <w:bookmarkStart w:id="3608" w:name="_Toc419128673"/>
        <w:bookmarkStart w:id="3609" w:name="_Toc419128860"/>
        <w:bookmarkStart w:id="3610" w:name="_Toc419129048"/>
        <w:bookmarkStart w:id="3611" w:name="_Toc419129236"/>
        <w:bookmarkStart w:id="3612" w:name="_Toc419129424"/>
        <w:bookmarkStart w:id="3613" w:name="_Toc419130068"/>
        <w:bookmarkStart w:id="3614" w:name="_Toc419130256"/>
        <w:bookmarkStart w:id="3615" w:name="_Toc419222308"/>
        <w:bookmarkStart w:id="3616" w:name="_Toc419222496"/>
        <w:bookmarkEnd w:id="3599"/>
        <w:bookmarkEnd w:id="3600"/>
        <w:bookmarkEnd w:id="3601"/>
        <w:bookmarkEnd w:id="3602"/>
        <w:bookmarkEnd w:id="3603"/>
        <w:bookmarkEnd w:id="3604"/>
        <w:bookmarkEnd w:id="3605"/>
        <w:bookmarkEnd w:id="3606"/>
        <w:bookmarkEnd w:id="3607"/>
        <w:bookmarkEnd w:id="3608"/>
        <w:bookmarkEnd w:id="3609"/>
        <w:bookmarkEnd w:id="3610"/>
        <w:bookmarkEnd w:id="3611"/>
        <w:bookmarkEnd w:id="3612"/>
        <w:bookmarkEnd w:id="3613"/>
        <w:bookmarkEnd w:id="3614"/>
        <w:bookmarkEnd w:id="3615"/>
        <w:bookmarkEnd w:id="3616"/>
      </w:del>
    </w:p>
    <w:p w14:paraId="265949E2" w14:textId="58D007EF" w:rsidR="00C01170" w:rsidRPr="00183A02" w:rsidDel="00960013" w:rsidRDefault="00C01170">
      <w:pPr>
        <w:pStyle w:val="Heading1"/>
        <w:spacing w:line="360" w:lineRule="auto"/>
        <w:jc w:val="both"/>
        <w:rPr>
          <w:del w:id="3617" w:author="laca" w:date="2015-04-27T16:14:00Z"/>
          <w:rFonts w:ascii="Times New Roman" w:hAnsi="Times New Roman" w:cs="Times New Roman"/>
          <w:sz w:val="24"/>
          <w:szCs w:val="24"/>
        </w:rPr>
        <w:pPrChange w:id="3618" w:author="laca" w:date="2015-04-27T16:16:00Z">
          <w:pPr>
            <w:spacing w:line="360" w:lineRule="auto"/>
            <w:jc w:val="both"/>
          </w:pPr>
        </w:pPrChange>
      </w:pPr>
      <w:del w:id="3619" w:author="laca" w:date="2015-04-27T16:14:00Z"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3620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32992" behindDoc="0" locked="0" layoutInCell="1" allowOverlap="1" wp14:anchorId="7E3DEB4F" wp14:editId="24AC30C2">
                  <wp:simplePos x="0" y="0"/>
                  <wp:positionH relativeFrom="margin">
                    <wp:posOffset>-155474</wp:posOffset>
                  </wp:positionH>
                  <wp:positionV relativeFrom="paragraph">
                    <wp:posOffset>1118565</wp:posOffset>
                  </wp:positionV>
                  <wp:extent cx="5963285" cy="2887345"/>
                  <wp:effectExtent l="0" t="0" r="0" b="8255"/>
                  <wp:wrapTopAndBottom/>
                  <wp:docPr id="100" name="Group 10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963285" cy="2887345"/>
                            <a:chOff x="0" y="0"/>
                            <a:chExt cx="5963285" cy="2887345"/>
                          </a:xfrm>
                        </wpg:grpSpPr>
                        <pic:pic xmlns:pic="http://schemas.openxmlformats.org/drawingml/2006/picture">
                          <pic:nvPicPr>
                            <pic:cNvPr id="61" name="Picture 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907"/>
                            <a:stretch/>
                          </pic:blipFill>
                          <pic:spPr bwMode="auto">
                            <a:xfrm>
                              <a:off x="0" y="0"/>
                              <a:ext cx="5963285" cy="2472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4" name="Text Box 34"/>
                          <wps:cNvSpPr txBox="1"/>
                          <wps:spPr>
                            <a:xfrm>
                              <a:off x="460858" y="2501265"/>
                              <a:ext cx="5036820" cy="38608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590C39" w14:textId="28947107" w:rsidR="00B8312C" w:rsidRPr="005709D2" w:rsidRDefault="00B8312C" w:rsidP="00C01170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14</w:t>
                                </w:r>
                                <w:r>
                                  <w:fldChar w:fldCharType="end"/>
                                </w:r>
                                <w:del w:id="3621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8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 pozíció </w:t>
                                </w:r>
                                <w:del w:id="3622" w:author="laca" w:date="2015-04-17T22:16:00Z">
                                  <w:r w:rsidDel="00BC755A">
                                    <w:delText>szabályzó</w:delText>
                                  </w:r>
                                </w:del>
                                <w:ins w:id="3623" w:author="laca" w:date="2015-04-17T22:16:00Z">
                                  <w:r>
                                    <w:t>szabályozó</w:t>
                                  </w:r>
                                </w:ins>
                                <w:r>
                                  <w:t xml:space="preserve"> bemenete (pozíció hiba), valamint a </w:t>
                                </w:r>
                                <w:del w:id="3624" w:author="laca" w:date="2015-04-17T22:16:00Z">
                                  <w:r w:rsidDel="00BC755A">
                                    <w:delText>Szabályzó</w:delText>
                                  </w:r>
                                </w:del>
                                <w:ins w:id="3625" w:author="laca" w:date="2015-04-17T22:16:00Z">
                                  <w:r>
                                    <w:t>Szabályozó</w:t>
                                  </w:r>
                                </w:ins>
                                <w:r>
                                  <w:t xml:space="preserve"> kimenti jele.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E3DEB4F" id="Group 100" o:spid="_x0000_s1084" style="position:absolute;left:0;text-align:left;margin-left:-12.25pt;margin-top:88.1pt;width:469.55pt;height:227.35pt;z-index:251732992;mso-position-horizontal-relative:margin" coordsize="59632,288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f6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q91f2dj5H2y7gt/PlWCHzpAn&#10;mSN91Fz1Y4OAOTQBYooqvDf2dxeXNnDdwSXVrt+0QpIC8W4ZXco5XI5GetAFiiq8N/Z3F5c2cN3B&#10;JdWu37RCkgLxbhldyjlcjkZ61YoAKKKz7jXdHtPtn2nVbGH7Ds+1+ZcIv2ff9zzMn5d3bOM9qAN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">
                  <v:shape id="Picture 61" o:spid="_x0000_s1085" type="#_x0000_t75" style="position:absolute;width:59632;height:24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LPPDAAAA2wAAAA8AAABkcnMvZG93bnJldi54bWxEj0FrwkAUhO8F/8PyCr3VjR4Sia5SBEGo&#10;l0bb8yP7TJZk34bdrYn99d1CweMwM98wm91ke3EjH4xjBYt5BoK4dtpwo+ByPryuQISIrLF3TAru&#10;FGC3nT1tsNRu5A+6VbERCcKhRAVtjEMpZahbshjmbiBO3tV5izFJ30jtcUxw28tlluXSouG00OJA&#10;+5bqrvq2ClbH9yX9nL0puulTF1/UmdM+U+rleXpbg4g0xUf4v33UCvIF/H1JP0Bu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Yos88MAAADbAAAADwAAAAAAAAAAAAAAAACf&#10;AgAAZHJzL2Rvd25yZXYueG1sUEsFBgAAAAAEAAQA9wAAAI8DAAAAAA==&#10;">
                    <v:imagedata r:id="rId42" o:title="" cropleft="5182f"/>
                    <v:path arrowok="t"/>
                  </v:shape>
                  <v:shape id="Text Box 34" o:spid="_x0000_s1086" type="#_x0000_t202" style="position:absolute;left:4608;top:25012;width:50368;height:3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/BpcUA&#10;AADbAAAADwAAAGRycy9kb3ducmV2LnhtbESPQWsCMRSE70L/Q3iFXqRmq4uUrVFEKrRepFsvvT02&#10;z822m5clyer23xtB8DjMzDfMYjXYVpzIh8axgpdJBoK4crrhWsHhe/v8CiJEZI2tY1LwTwFWy4fR&#10;AgvtzvxFpzLWIkE4FKjAxNgVUobKkMUwcR1x8o7OW4xJ+lpqj+cEt62cZtlcWmw4LRjsaGOo+it7&#10;q2Cf/+zNuD++79b5zH8e+s38ty6Venoc1m8gIg3xHr61P7SCWQ7XL+kH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/8GlxQAAANsAAAAPAAAAAAAAAAAAAAAAAJgCAABkcnMv&#10;ZG93bnJldi54bWxQSwUGAAAAAAQABAD1AAAAigMAAAAA&#10;" stroked="f">
                    <v:textbox style="mso-fit-shape-to-text:t" inset="0,0,0,0">
                      <w:txbxContent>
                        <w:p w14:paraId="20590C39" w14:textId="28947107" w:rsidR="00B8312C" w:rsidRPr="005709D2" w:rsidRDefault="00B8312C" w:rsidP="00C01170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14</w:t>
                          </w:r>
                          <w:r>
                            <w:fldChar w:fldCharType="end"/>
                          </w:r>
                          <w:del w:id="3626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8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 pozíció </w:t>
                          </w:r>
                          <w:del w:id="3627" w:author="laca" w:date="2015-04-17T22:16:00Z">
                            <w:r w:rsidDel="00BC755A">
                              <w:delText>szabályzó</w:delText>
                            </w:r>
                          </w:del>
                          <w:ins w:id="3628" w:author="laca" w:date="2015-04-17T22:16:00Z">
                            <w:r>
                              <w:t>szabályozó</w:t>
                            </w:r>
                          </w:ins>
                          <w:r>
                            <w:t xml:space="preserve"> bemenete (pozíció hiba), valamint a </w:t>
                          </w:r>
                          <w:del w:id="3629" w:author="laca" w:date="2015-04-17T22:16:00Z">
                            <w:r w:rsidDel="00BC755A">
                              <w:delText>Szabályzó</w:delText>
                            </w:r>
                          </w:del>
                          <w:ins w:id="3630" w:author="laca" w:date="2015-04-17T22:16:00Z">
                            <w:r>
                              <w:t>Szabályozó</w:t>
                            </w:r>
                          </w:ins>
                          <w:r>
                            <w:t xml:space="preserve"> kimenti jele.</w:t>
                          </w:r>
                        </w:p>
                      </w:txbxContent>
                    </v:textbox>
                  </v:shape>
                  <w10:wrap type="topAndBottom" anchorx="margin"/>
                </v:group>
              </w:pict>
            </mc:Fallback>
          </mc:AlternateConten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63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A </w:delText>
        </w:r>
      </w:del>
      <w:del w:id="3632" w:author="laca" w:date="2015-04-17T17:07:00Z">
        <w:r w:rsidRPr="00183A02" w:rsidDel="001A4247">
          <w:rPr>
            <w:rFonts w:ascii="Times New Roman" w:hAnsi="Times New Roman" w:cs="Times New Roman"/>
            <w:sz w:val="24"/>
            <w:szCs w:val="24"/>
            <w:rPrChange w:id="363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grafikon</w:delText>
        </w:r>
        <w:r w:rsidR="006E5AD7" w:rsidRPr="00183A02" w:rsidDel="001A4247">
          <w:rPr>
            <w:rFonts w:ascii="Times New Roman" w:hAnsi="Times New Roman" w:cs="Times New Roman"/>
            <w:sz w:val="24"/>
            <w:szCs w:val="24"/>
            <w:rPrChange w:id="363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on</w:delText>
        </w:r>
        <w:r w:rsidRPr="00183A02" w:rsidDel="001A4247">
          <w:rPr>
            <w:rFonts w:ascii="Times New Roman" w:hAnsi="Times New Roman" w:cs="Times New Roman"/>
            <w:sz w:val="24"/>
            <w:szCs w:val="24"/>
            <w:rPrChange w:id="363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</w:del>
      <w:del w:id="3636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63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megfigyelhető hogy a kimeneti jel miként változik a hiba függvényében. Látható, ha a hiba 0 környékén van a </w:delText>
        </w:r>
      </w:del>
      <w:del w:id="3638" w:author="laca" w:date="2015-04-17T22:16:00Z">
        <w:r w:rsidRPr="00183A02" w:rsidDel="00BC755A">
          <w:rPr>
            <w:rFonts w:ascii="Times New Roman" w:hAnsi="Times New Roman" w:cs="Times New Roman"/>
            <w:sz w:val="24"/>
            <w:szCs w:val="24"/>
            <w:rPrChange w:id="363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szabályzó</w:delText>
        </w:r>
      </w:del>
      <w:del w:id="3640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64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kimenete 0 lesz, és csak akkor mozdul ki, amikor a hiba kilép a sávból</w:delText>
        </w:r>
        <w:commentRangeStart w:id="3642"/>
        <w:r w:rsidRPr="00183A02" w:rsidDel="00960013">
          <w:rPr>
            <w:rFonts w:ascii="Times New Roman" w:hAnsi="Times New Roman" w:cs="Times New Roman"/>
            <w:sz w:val="24"/>
            <w:szCs w:val="24"/>
            <w:rPrChange w:id="364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 A referencia jel a szimuláció során konstans értékű, ezért a nem idézheti elő az érzéketlenségi sávból való</w:delText>
        </w:r>
        <w:commentRangeEnd w:id="3642"/>
        <w:r w:rsidR="006E5AD7" w:rsidRPr="00183A02" w:rsidDel="00960013">
          <w:rPr>
            <w:rStyle w:val="CommentReference"/>
            <w:rFonts w:ascii="Times New Roman" w:hAnsi="Times New Roman" w:cs="Times New Roman"/>
            <w:sz w:val="24"/>
            <w:szCs w:val="24"/>
            <w:rPrChange w:id="3644" w:author="laca" w:date="2015-04-27T16:16:00Z">
              <w:rPr>
                <w:rStyle w:val="CommentReference"/>
              </w:rPr>
            </w:rPrChange>
          </w:rPr>
          <w:commentReference w:id="3642"/>
        </w:r>
        <w:bookmarkStart w:id="3645" w:name="_Toc417922407"/>
        <w:bookmarkStart w:id="3646" w:name="_Toc417922887"/>
        <w:bookmarkStart w:id="3647" w:name="_Toc417923247"/>
        <w:bookmarkStart w:id="3648" w:name="_Toc417923428"/>
        <w:bookmarkStart w:id="3649" w:name="_Toc417923609"/>
        <w:bookmarkStart w:id="3650" w:name="_Toc417923784"/>
        <w:bookmarkStart w:id="3651" w:name="_Toc419127927"/>
        <w:bookmarkStart w:id="3652" w:name="_Toc419128299"/>
        <w:bookmarkStart w:id="3653" w:name="_Toc419128487"/>
        <w:bookmarkStart w:id="3654" w:name="_Toc419128674"/>
        <w:bookmarkStart w:id="3655" w:name="_Toc419128861"/>
        <w:bookmarkStart w:id="3656" w:name="_Toc419129049"/>
        <w:bookmarkStart w:id="3657" w:name="_Toc419129237"/>
        <w:bookmarkStart w:id="3658" w:name="_Toc419129425"/>
        <w:bookmarkStart w:id="3659" w:name="_Toc419130069"/>
        <w:bookmarkStart w:id="3660" w:name="_Toc419130257"/>
        <w:bookmarkStart w:id="3661" w:name="_Toc419222309"/>
        <w:bookmarkStart w:id="3662" w:name="_Toc419222497"/>
        <w:bookmarkEnd w:id="3645"/>
        <w:bookmarkEnd w:id="3646"/>
        <w:bookmarkEnd w:id="3647"/>
        <w:bookmarkEnd w:id="3648"/>
        <w:bookmarkEnd w:id="3649"/>
        <w:bookmarkEnd w:id="3650"/>
        <w:bookmarkEnd w:id="3651"/>
        <w:bookmarkEnd w:id="3652"/>
        <w:bookmarkEnd w:id="3653"/>
        <w:bookmarkEnd w:id="3654"/>
        <w:bookmarkEnd w:id="3655"/>
        <w:bookmarkEnd w:id="3656"/>
        <w:bookmarkEnd w:id="3657"/>
        <w:bookmarkEnd w:id="3658"/>
        <w:bookmarkEnd w:id="3659"/>
        <w:bookmarkEnd w:id="3660"/>
        <w:bookmarkEnd w:id="3661"/>
        <w:bookmarkEnd w:id="3662"/>
      </w:del>
    </w:p>
    <w:p w14:paraId="0A0EC462" w14:textId="3FCD3284" w:rsidR="004A400F" w:rsidRPr="00183A02" w:rsidDel="00960013" w:rsidRDefault="004A400F">
      <w:pPr>
        <w:pStyle w:val="Heading1"/>
        <w:spacing w:line="360" w:lineRule="auto"/>
        <w:jc w:val="both"/>
        <w:rPr>
          <w:del w:id="3663" w:author="laca" w:date="2015-04-27T16:14:00Z"/>
          <w:rFonts w:ascii="Times New Roman" w:hAnsi="Times New Roman" w:cs="Times New Roman"/>
          <w:sz w:val="24"/>
          <w:szCs w:val="24"/>
        </w:rPr>
        <w:pPrChange w:id="3664" w:author="laca" w:date="2015-04-27T16:16:00Z">
          <w:pPr>
            <w:pStyle w:val="Heading2"/>
            <w:spacing w:line="360" w:lineRule="auto"/>
            <w:jc w:val="both"/>
          </w:pPr>
        </w:pPrChange>
      </w:pPr>
      <w:del w:id="3665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>Hardveres mérések</w:delText>
        </w:r>
        <w:bookmarkStart w:id="3666" w:name="_Toc417922408"/>
        <w:bookmarkStart w:id="3667" w:name="_Toc417922888"/>
        <w:bookmarkStart w:id="3668" w:name="_Toc417923248"/>
        <w:bookmarkStart w:id="3669" w:name="_Toc417923429"/>
        <w:bookmarkStart w:id="3670" w:name="_Toc417923610"/>
        <w:bookmarkStart w:id="3671" w:name="_Toc417923785"/>
        <w:bookmarkStart w:id="3672" w:name="_Toc419127928"/>
        <w:bookmarkStart w:id="3673" w:name="_Toc419128300"/>
        <w:bookmarkStart w:id="3674" w:name="_Toc419128488"/>
        <w:bookmarkStart w:id="3675" w:name="_Toc419128675"/>
        <w:bookmarkStart w:id="3676" w:name="_Toc419128862"/>
        <w:bookmarkStart w:id="3677" w:name="_Toc419129050"/>
        <w:bookmarkStart w:id="3678" w:name="_Toc419129238"/>
        <w:bookmarkStart w:id="3679" w:name="_Toc419129426"/>
        <w:bookmarkStart w:id="3680" w:name="_Toc419130070"/>
        <w:bookmarkStart w:id="3681" w:name="_Toc419130258"/>
        <w:bookmarkStart w:id="3682" w:name="_Toc419222310"/>
        <w:bookmarkStart w:id="3683" w:name="_Toc419222498"/>
        <w:bookmarkEnd w:id="3666"/>
        <w:bookmarkEnd w:id="3667"/>
        <w:bookmarkEnd w:id="3668"/>
        <w:bookmarkEnd w:id="3669"/>
        <w:bookmarkEnd w:id="3670"/>
        <w:bookmarkEnd w:id="3671"/>
        <w:bookmarkEnd w:id="3672"/>
        <w:bookmarkEnd w:id="3673"/>
        <w:bookmarkEnd w:id="3674"/>
        <w:bookmarkEnd w:id="3675"/>
        <w:bookmarkEnd w:id="3676"/>
        <w:bookmarkEnd w:id="3677"/>
        <w:bookmarkEnd w:id="3678"/>
        <w:bookmarkEnd w:id="3679"/>
        <w:bookmarkEnd w:id="3680"/>
        <w:bookmarkEnd w:id="3681"/>
        <w:bookmarkEnd w:id="3682"/>
        <w:bookmarkEnd w:id="3683"/>
      </w:del>
    </w:p>
    <w:p w14:paraId="7390AB74" w14:textId="27C2AB95" w:rsidR="002152DC" w:rsidRPr="00183A02" w:rsidDel="00960013" w:rsidRDefault="002152DC">
      <w:pPr>
        <w:pStyle w:val="Heading1"/>
        <w:spacing w:line="360" w:lineRule="auto"/>
        <w:jc w:val="both"/>
        <w:rPr>
          <w:del w:id="3684" w:author="laca" w:date="2015-04-27T16:14:00Z"/>
          <w:rFonts w:ascii="Times New Roman" w:hAnsi="Times New Roman" w:cs="Times New Roman"/>
          <w:rPrChange w:id="3685" w:author="laca" w:date="2015-04-27T16:16:00Z">
            <w:rPr>
              <w:del w:id="3686" w:author="laca" w:date="2015-04-27T16:14:00Z"/>
            </w:rPr>
          </w:rPrChange>
        </w:rPr>
        <w:pPrChange w:id="3687" w:author="laca" w:date="2015-04-27T16:16:00Z">
          <w:pPr>
            <w:pStyle w:val="Heading3"/>
            <w:spacing w:line="360" w:lineRule="auto"/>
            <w:jc w:val="both"/>
          </w:pPr>
        </w:pPrChange>
      </w:pPr>
      <w:del w:id="368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689" w:author="laca" w:date="2015-04-27T16:16:00Z">
              <w:rPr/>
            </w:rPrChange>
          </w:rPr>
          <w:delText>Dc motor sebesség szabályzása mérőstandon</w:delText>
        </w:r>
        <w:bookmarkStart w:id="3690" w:name="_Toc417922409"/>
        <w:bookmarkStart w:id="3691" w:name="_Toc417922889"/>
        <w:bookmarkStart w:id="3692" w:name="_Toc417923249"/>
        <w:bookmarkStart w:id="3693" w:name="_Toc417923430"/>
        <w:bookmarkStart w:id="3694" w:name="_Toc417923611"/>
        <w:bookmarkStart w:id="3695" w:name="_Toc417923786"/>
        <w:bookmarkStart w:id="3696" w:name="_Toc419127929"/>
        <w:bookmarkStart w:id="3697" w:name="_Toc419128301"/>
        <w:bookmarkStart w:id="3698" w:name="_Toc419128489"/>
        <w:bookmarkStart w:id="3699" w:name="_Toc419128676"/>
        <w:bookmarkStart w:id="3700" w:name="_Toc419128863"/>
        <w:bookmarkStart w:id="3701" w:name="_Toc419129051"/>
        <w:bookmarkStart w:id="3702" w:name="_Toc419129239"/>
        <w:bookmarkStart w:id="3703" w:name="_Toc419129427"/>
        <w:bookmarkStart w:id="3704" w:name="_Toc419130071"/>
        <w:bookmarkStart w:id="3705" w:name="_Toc419130259"/>
        <w:bookmarkStart w:id="3706" w:name="_Toc419222311"/>
        <w:bookmarkStart w:id="3707" w:name="_Toc419222499"/>
        <w:bookmarkEnd w:id="3690"/>
        <w:bookmarkEnd w:id="3691"/>
        <w:bookmarkEnd w:id="3692"/>
        <w:bookmarkEnd w:id="3693"/>
        <w:bookmarkEnd w:id="3694"/>
        <w:bookmarkEnd w:id="3695"/>
        <w:bookmarkEnd w:id="3696"/>
        <w:bookmarkEnd w:id="3697"/>
        <w:bookmarkEnd w:id="3698"/>
        <w:bookmarkEnd w:id="3699"/>
        <w:bookmarkEnd w:id="3700"/>
        <w:bookmarkEnd w:id="3701"/>
        <w:bookmarkEnd w:id="3702"/>
        <w:bookmarkEnd w:id="3703"/>
        <w:bookmarkEnd w:id="3704"/>
        <w:bookmarkEnd w:id="3705"/>
        <w:bookmarkEnd w:id="3706"/>
        <w:bookmarkEnd w:id="3707"/>
      </w:del>
    </w:p>
    <w:p w14:paraId="100E88C4" w14:textId="01E50DAF" w:rsidR="002152DC" w:rsidRPr="00183A02" w:rsidDel="00960013" w:rsidRDefault="002152DC">
      <w:pPr>
        <w:pStyle w:val="Heading1"/>
        <w:spacing w:line="360" w:lineRule="auto"/>
        <w:jc w:val="both"/>
        <w:rPr>
          <w:del w:id="3708" w:author="laca" w:date="2015-04-27T16:14:00Z"/>
          <w:rFonts w:ascii="Times New Roman" w:hAnsi="Times New Roman" w:cs="Times New Roman"/>
          <w:sz w:val="24"/>
          <w:szCs w:val="24"/>
          <w:rPrChange w:id="3709" w:author="laca" w:date="2015-04-27T16:16:00Z">
            <w:rPr>
              <w:del w:id="3710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711" w:author="laca" w:date="2015-04-27T16:16:00Z">
          <w:pPr>
            <w:spacing w:line="360" w:lineRule="auto"/>
            <w:jc w:val="both"/>
          </w:pPr>
        </w:pPrChange>
      </w:pPr>
      <w:del w:id="3712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tab/>
          <w:delText xml:space="preserve">A 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</w:rPr>
          <w:delText>sebesség</w:delText>
        </w:r>
        <w:r w:rsidR="00942B2A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szabályzás</w:delText>
        </w:r>
        <w:r w:rsidR="00CA31EE" w:rsidRPr="00183A02" w:rsidDel="00960013">
          <w:rPr>
            <w:rFonts w:ascii="Times New Roman" w:hAnsi="Times New Roman" w:cs="Times New Roman"/>
            <w:sz w:val="24"/>
            <w:szCs w:val="24"/>
          </w:rPr>
          <w:delText>hoz</w:delText>
        </w:r>
        <w:r w:rsidR="00942B2A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szükséges érzékelőt az általam 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</w:rPr>
          <w:delText>megvalósított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71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1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inkrementális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71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CA31EE" w:rsidRPr="00183A02" w:rsidDel="00960013">
          <w:rPr>
            <w:rFonts w:ascii="Times New Roman" w:hAnsi="Times New Roman" w:cs="Times New Roman"/>
            <w:sz w:val="24"/>
            <w:szCs w:val="24"/>
            <w:rPrChange w:id="371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jeladó 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segítségével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7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oldjuk meg. A motor egy H 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hídba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72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van 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kötve négy N csatornás M</w:delText>
        </w:r>
        <w:r w:rsidR="00CA31EE" w:rsidRPr="00183A02" w:rsidDel="00960013">
          <w:rPr>
            <w:rFonts w:ascii="Times New Roman" w:hAnsi="Times New Roman" w:cs="Times New Roman"/>
            <w:sz w:val="24"/>
            <w:szCs w:val="24"/>
            <w:rPrChange w:id="372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OSFET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942B2A" w:rsidRPr="00183A02" w:rsidDel="00960013">
          <w:rPr>
            <w:rFonts w:ascii="Times New Roman" w:hAnsi="Times New Roman" w:cs="Times New Roman"/>
            <w:sz w:val="24"/>
            <w:szCs w:val="24"/>
            <w:rPrChange w:id="37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tranzisztor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</w:delText>
        </w:r>
        <w:r w:rsidR="00942B2A" w:rsidRPr="00183A02" w:rsidDel="00960013">
          <w:rPr>
            <w:rFonts w:ascii="Times New Roman" w:hAnsi="Times New Roman" w:cs="Times New Roman"/>
            <w:sz w:val="24"/>
            <w:szCs w:val="24"/>
            <w:rPrChange w:id="37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egítségével. A híd bemenetei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2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5V logikai szintű PWM</w:delText>
        </w:r>
        <w:r w:rsidR="00CA31EE" w:rsidRPr="00183A02" w:rsidDel="00960013">
          <w:rPr>
            <w:rFonts w:ascii="Times New Roman" w:hAnsi="Times New Roman" w:cs="Times New Roman"/>
            <w:sz w:val="24"/>
            <w:szCs w:val="24"/>
            <w:rPrChange w:id="372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20232B" w:rsidRPr="00183A02" w:rsidDel="00960013">
          <w:rPr>
            <w:rFonts w:ascii="Times New Roman" w:hAnsi="Times New Roman" w:cs="Times New Roman"/>
            <w:sz w:val="24"/>
            <w:szCs w:val="24"/>
            <w:rPrChange w:id="372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(kitöltési tényezője maximálisan 99% lehet)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3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és DIR</w:delText>
        </w:r>
        <w:r w:rsidR="00CA31EE" w:rsidRPr="00183A02" w:rsidDel="00960013">
          <w:rPr>
            <w:rFonts w:ascii="Times New Roman" w:hAnsi="Times New Roman" w:cs="Times New Roman"/>
            <w:sz w:val="24"/>
            <w:szCs w:val="24"/>
            <w:rPrChange w:id="373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3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(irány, segítségével megadhatjuk a motor forgási irányát.)</w:delText>
        </w:r>
        <w:bookmarkStart w:id="3733" w:name="_Toc417922410"/>
        <w:bookmarkStart w:id="3734" w:name="_Toc417922890"/>
        <w:bookmarkStart w:id="3735" w:name="_Toc417923250"/>
        <w:bookmarkStart w:id="3736" w:name="_Toc417923431"/>
        <w:bookmarkStart w:id="3737" w:name="_Toc417923612"/>
        <w:bookmarkStart w:id="3738" w:name="_Toc417923787"/>
        <w:bookmarkStart w:id="3739" w:name="_Toc419127930"/>
        <w:bookmarkStart w:id="3740" w:name="_Toc419128302"/>
        <w:bookmarkStart w:id="3741" w:name="_Toc419128490"/>
        <w:bookmarkStart w:id="3742" w:name="_Toc419128677"/>
        <w:bookmarkStart w:id="3743" w:name="_Toc419128864"/>
        <w:bookmarkStart w:id="3744" w:name="_Toc419129052"/>
        <w:bookmarkStart w:id="3745" w:name="_Toc419129240"/>
        <w:bookmarkStart w:id="3746" w:name="_Toc419129428"/>
        <w:bookmarkStart w:id="3747" w:name="_Toc419130072"/>
        <w:bookmarkStart w:id="3748" w:name="_Toc419130260"/>
        <w:bookmarkStart w:id="3749" w:name="_Toc419222312"/>
        <w:bookmarkStart w:id="3750" w:name="_Toc419222500"/>
        <w:bookmarkEnd w:id="3733"/>
        <w:bookmarkEnd w:id="3734"/>
        <w:bookmarkEnd w:id="3735"/>
        <w:bookmarkEnd w:id="3736"/>
        <w:bookmarkEnd w:id="3737"/>
        <w:bookmarkEnd w:id="3738"/>
        <w:bookmarkEnd w:id="3739"/>
        <w:bookmarkEnd w:id="3740"/>
        <w:bookmarkEnd w:id="3741"/>
        <w:bookmarkEnd w:id="3742"/>
        <w:bookmarkEnd w:id="3743"/>
        <w:bookmarkEnd w:id="3744"/>
        <w:bookmarkEnd w:id="3745"/>
        <w:bookmarkEnd w:id="3746"/>
        <w:bookmarkEnd w:id="3747"/>
        <w:bookmarkEnd w:id="3748"/>
        <w:bookmarkEnd w:id="3749"/>
        <w:bookmarkEnd w:id="3750"/>
      </w:del>
    </w:p>
    <w:p w14:paraId="18A171FD" w14:textId="0A38C8CF" w:rsidR="007976A8" w:rsidRPr="00183A02" w:rsidDel="00960013" w:rsidRDefault="00942B2A">
      <w:pPr>
        <w:pStyle w:val="Heading1"/>
        <w:spacing w:line="360" w:lineRule="auto"/>
        <w:jc w:val="both"/>
        <w:rPr>
          <w:del w:id="3751" w:author="laca" w:date="2015-04-27T16:14:00Z"/>
          <w:rFonts w:ascii="Times New Roman" w:hAnsi="Times New Roman" w:cs="Times New Roman"/>
          <w:sz w:val="24"/>
          <w:szCs w:val="24"/>
          <w:rPrChange w:id="3752" w:author="laca" w:date="2015-04-27T16:16:00Z">
            <w:rPr>
              <w:del w:id="3753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754" w:author="laca" w:date="2015-04-27T16:16:00Z">
          <w:pPr>
            <w:spacing w:line="360" w:lineRule="auto"/>
            <w:jc w:val="both"/>
          </w:pPr>
        </w:pPrChange>
      </w:pPr>
      <w:del w:id="3755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75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Az FPGA I/O kivezeté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5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sei 3,3V logikai szinten </w:delText>
        </w:r>
        <w:r w:rsidR="0020232B" w:rsidRPr="00183A02" w:rsidDel="00960013">
          <w:rPr>
            <w:rFonts w:ascii="Times New Roman" w:hAnsi="Times New Roman" w:cs="Times New Roman"/>
            <w:sz w:val="24"/>
            <w:szCs w:val="24"/>
            <w:rPrChange w:id="375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vannak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5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ezért kell egy szintillesztést végeznünk 3,3V ról 5V-ra.</w:delText>
        </w:r>
        <w:bookmarkStart w:id="3760" w:name="_Toc417922411"/>
        <w:bookmarkStart w:id="3761" w:name="_Toc417922891"/>
        <w:bookmarkStart w:id="3762" w:name="_Toc417923251"/>
        <w:bookmarkStart w:id="3763" w:name="_Toc417923432"/>
        <w:bookmarkStart w:id="3764" w:name="_Toc417923613"/>
        <w:bookmarkStart w:id="3765" w:name="_Toc417923788"/>
        <w:bookmarkStart w:id="3766" w:name="_Toc419127931"/>
        <w:bookmarkStart w:id="3767" w:name="_Toc419128303"/>
        <w:bookmarkStart w:id="3768" w:name="_Toc419128491"/>
        <w:bookmarkStart w:id="3769" w:name="_Toc419128678"/>
        <w:bookmarkStart w:id="3770" w:name="_Toc419128865"/>
        <w:bookmarkStart w:id="3771" w:name="_Toc419129053"/>
        <w:bookmarkStart w:id="3772" w:name="_Toc419129241"/>
        <w:bookmarkStart w:id="3773" w:name="_Toc419129429"/>
        <w:bookmarkStart w:id="3774" w:name="_Toc419130073"/>
        <w:bookmarkStart w:id="3775" w:name="_Toc419130261"/>
        <w:bookmarkStart w:id="3776" w:name="_Toc419222313"/>
        <w:bookmarkStart w:id="3777" w:name="_Toc419222501"/>
        <w:bookmarkEnd w:id="3760"/>
        <w:bookmarkEnd w:id="3761"/>
        <w:bookmarkEnd w:id="3762"/>
        <w:bookmarkEnd w:id="3763"/>
        <w:bookmarkEnd w:id="3764"/>
        <w:bookmarkEnd w:id="3765"/>
        <w:bookmarkEnd w:id="3766"/>
        <w:bookmarkEnd w:id="3767"/>
        <w:bookmarkEnd w:id="3768"/>
        <w:bookmarkEnd w:id="3769"/>
        <w:bookmarkEnd w:id="3770"/>
        <w:bookmarkEnd w:id="3771"/>
        <w:bookmarkEnd w:id="3772"/>
        <w:bookmarkEnd w:id="3773"/>
        <w:bookmarkEnd w:id="3774"/>
        <w:bookmarkEnd w:id="3775"/>
        <w:bookmarkEnd w:id="3776"/>
        <w:bookmarkEnd w:id="3777"/>
      </w:del>
    </w:p>
    <w:p w14:paraId="049EC5E3" w14:textId="0F35067F" w:rsidR="001B5B25" w:rsidRPr="00183A02" w:rsidDel="00960013" w:rsidRDefault="0020232B">
      <w:pPr>
        <w:pStyle w:val="Heading1"/>
        <w:spacing w:line="360" w:lineRule="auto"/>
        <w:jc w:val="both"/>
        <w:rPr>
          <w:del w:id="3778" w:author="laca" w:date="2015-04-27T16:14:00Z"/>
          <w:rFonts w:ascii="Times New Roman" w:hAnsi="Times New Roman" w:cs="Times New Roman"/>
          <w:sz w:val="24"/>
          <w:szCs w:val="24"/>
          <w:rPrChange w:id="3779" w:author="laca" w:date="2015-04-27T16:16:00Z">
            <w:rPr>
              <w:del w:id="3780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781" w:author="laca" w:date="2015-04-27T16:16:00Z">
          <w:pPr>
            <w:spacing w:line="360" w:lineRule="auto"/>
            <w:jc w:val="both"/>
          </w:pPr>
        </w:pPrChange>
      </w:pPr>
      <w:del w:id="3782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78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A szin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8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78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ill</w:delText>
        </w:r>
        <w:r w:rsidR="007976A8" w:rsidRPr="00183A02" w:rsidDel="00960013">
          <w:rPr>
            <w:rFonts w:ascii="Times New Roman" w:hAnsi="Times New Roman" w:cs="Times New Roman"/>
            <w:sz w:val="24"/>
            <w:szCs w:val="24"/>
            <w:rPrChange w:id="378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78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sztés csak egyirányú, az FPGA-tól kimeneti irányba.</w:delText>
        </w:r>
        <w:r w:rsidR="00C638CF" w:rsidRPr="00183A02" w:rsidDel="00960013">
          <w:rPr>
            <w:rFonts w:ascii="Times New Roman" w:hAnsi="Times New Roman" w:cs="Times New Roman"/>
            <w:sz w:val="24"/>
            <w:szCs w:val="24"/>
            <w:rPrChange w:id="378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A motor tengelyére vagy a </w:delText>
        </w:r>
        <w:r w:rsidR="00942B2A" w:rsidRPr="00183A02" w:rsidDel="00960013">
          <w:rPr>
            <w:rFonts w:ascii="Times New Roman" w:hAnsi="Times New Roman" w:cs="Times New Roman"/>
            <w:sz w:val="24"/>
            <w:szCs w:val="24"/>
            <w:rPrChange w:id="378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mozgató</w:delText>
        </w:r>
      </w:del>
      <w:ins w:id="3790" w:author="stbrassai" w:date="2015-04-17T21:11:00Z">
        <w:del w:id="3791" w:author="laca" w:date="2015-04-27T16:14:00Z">
          <w:r w:rsidR="002B5C5E" w:rsidRPr="00183A02" w:rsidDel="00960013">
            <w:rPr>
              <w:rFonts w:ascii="Times New Roman" w:hAnsi="Times New Roman" w:cs="Times New Roman"/>
              <w:sz w:val="24"/>
              <w:szCs w:val="24"/>
              <w:rPrChange w:id="3792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o</w:delText>
          </w:r>
        </w:del>
      </w:ins>
      <w:del w:id="3793" w:author="laca" w:date="2015-04-27T16:14:00Z">
        <w:r w:rsidR="00942B2A" w:rsidRPr="00183A02" w:rsidDel="00960013">
          <w:rPr>
            <w:rFonts w:ascii="Times New Roman" w:hAnsi="Times New Roman" w:cs="Times New Roman"/>
            <w:sz w:val="24"/>
            <w:szCs w:val="24"/>
            <w:rPrChange w:id="379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</w:delText>
        </w:r>
      </w:del>
      <w:ins w:id="3795" w:author="stbrassai" w:date="2015-04-17T21:11:00Z">
        <w:del w:id="3796" w:author="laca" w:date="2015-04-27T16:14:00Z">
          <w:r w:rsidR="002B5C5E" w:rsidRPr="00183A02" w:rsidDel="00960013">
            <w:rPr>
              <w:rFonts w:ascii="Times New Roman" w:hAnsi="Times New Roman" w:cs="Times New Roman"/>
              <w:sz w:val="24"/>
              <w:szCs w:val="24"/>
              <w:rPrChange w:id="3797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t</w:delText>
          </w:r>
        </w:del>
      </w:ins>
      <w:del w:id="3798" w:author="laca" w:date="2015-04-27T16:14:00Z">
        <w:r w:rsidR="00942B2A" w:rsidRPr="00183A02" w:rsidDel="00960013">
          <w:rPr>
            <w:rFonts w:ascii="Times New Roman" w:hAnsi="Times New Roman" w:cs="Times New Roman"/>
            <w:sz w:val="24"/>
            <w:szCs w:val="24"/>
            <w:rPrChange w:id="379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mechanizmusra rögzített</w:delText>
        </w:r>
        <w:r w:rsidR="00C638CF" w:rsidRPr="00183A02" w:rsidDel="00960013">
          <w:rPr>
            <w:rFonts w:ascii="Times New Roman" w:hAnsi="Times New Roman" w:cs="Times New Roman"/>
            <w:sz w:val="24"/>
            <w:szCs w:val="24"/>
            <w:rPrChange w:id="380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inkrementális tárcsa segítségével tudjuk mérni a</w:delText>
        </w:r>
        <w:r w:rsidR="006E5AD7" w:rsidRPr="00183A02" w:rsidDel="00960013">
          <w:rPr>
            <w:rFonts w:ascii="Times New Roman" w:hAnsi="Times New Roman" w:cs="Times New Roman"/>
            <w:sz w:val="24"/>
            <w:szCs w:val="24"/>
            <w:rPrChange w:id="380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z</w:delText>
        </w:r>
        <w:r w:rsidR="00C638CF" w:rsidRPr="00183A02" w:rsidDel="00960013">
          <w:rPr>
            <w:rFonts w:ascii="Times New Roman" w:hAnsi="Times New Roman" w:cs="Times New Roman"/>
            <w:sz w:val="24"/>
            <w:szCs w:val="24"/>
            <w:rPrChange w:id="380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elfordulást. A motor sebességét </w:delText>
        </w:r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rPrChange w:id="3803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 xml:space="preserve"> </m:t>
          </m:r>
        </m:oMath>
        <w:r w:rsidR="00942B2A" w:rsidRPr="00183A02" w:rsidDel="00960013">
          <w:rPr>
            <w:rFonts w:ascii="Times New Roman" w:hAnsi="Times New Roman" w:cs="Times New Roman"/>
            <w:sz w:val="24"/>
            <w:szCs w:val="24"/>
            <w:rPrChange w:id="380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-ben vagyis</w:delText>
        </w:r>
        <w:r w:rsidR="00C638CF" w:rsidRPr="00183A02" w:rsidDel="00960013">
          <w:rPr>
            <w:rFonts w:ascii="Times New Roman" w:hAnsi="Times New Roman" w:cs="Times New Roman"/>
            <w:sz w:val="24"/>
            <w:szCs w:val="24"/>
            <w:rPrChange w:id="380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im</w:delText>
        </w:r>
        <w:r w:rsidR="00942B2A" w:rsidRPr="00183A02" w:rsidDel="00960013">
          <w:rPr>
            <w:rFonts w:ascii="Times New Roman" w:hAnsi="Times New Roman" w:cs="Times New Roman"/>
            <w:sz w:val="24"/>
            <w:szCs w:val="24"/>
            <w:rPrChange w:id="380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pulzus per mintavételben mérjük, így a referencia sebességet is ebben a mértékegységben kell megadnunk, ezért átalakítást kell végezünk a következő összefüggés szerint.</w:delText>
        </w:r>
        <w:bookmarkStart w:id="3807" w:name="_Toc417922412"/>
        <w:bookmarkStart w:id="3808" w:name="_Toc417922892"/>
        <w:bookmarkStart w:id="3809" w:name="_Toc417923252"/>
        <w:bookmarkStart w:id="3810" w:name="_Toc417923433"/>
        <w:bookmarkStart w:id="3811" w:name="_Toc417923614"/>
        <w:bookmarkStart w:id="3812" w:name="_Toc417923789"/>
        <w:bookmarkStart w:id="3813" w:name="_Toc419127932"/>
        <w:bookmarkStart w:id="3814" w:name="_Toc419128304"/>
        <w:bookmarkStart w:id="3815" w:name="_Toc419128492"/>
        <w:bookmarkStart w:id="3816" w:name="_Toc419128679"/>
        <w:bookmarkStart w:id="3817" w:name="_Toc419128866"/>
        <w:bookmarkStart w:id="3818" w:name="_Toc419129054"/>
        <w:bookmarkStart w:id="3819" w:name="_Toc419129242"/>
        <w:bookmarkStart w:id="3820" w:name="_Toc419129430"/>
        <w:bookmarkStart w:id="3821" w:name="_Toc419130074"/>
        <w:bookmarkStart w:id="3822" w:name="_Toc419130262"/>
        <w:bookmarkStart w:id="3823" w:name="_Toc419222314"/>
        <w:bookmarkStart w:id="3824" w:name="_Toc419222502"/>
        <w:bookmarkEnd w:id="3807"/>
        <w:bookmarkEnd w:id="3808"/>
        <w:bookmarkEnd w:id="3809"/>
        <w:bookmarkEnd w:id="3810"/>
        <w:bookmarkEnd w:id="3811"/>
        <w:bookmarkEnd w:id="3812"/>
        <w:bookmarkEnd w:id="3813"/>
        <w:bookmarkEnd w:id="3814"/>
        <w:bookmarkEnd w:id="3815"/>
        <w:bookmarkEnd w:id="3816"/>
        <w:bookmarkEnd w:id="3817"/>
        <w:bookmarkEnd w:id="3818"/>
        <w:bookmarkEnd w:id="3819"/>
        <w:bookmarkEnd w:id="3820"/>
        <w:bookmarkEnd w:id="3821"/>
        <w:bookmarkEnd w:id="3822"/>
        <w:bookmarkEnd w:id="3823"/>
        <w:bookmarkEnd w:id="3824"/>
      </w:del>
    </w:p>
    <w:p w14:paraId="5A1A5A2C" w14:textId="0BE007E9" w:rsidR="001C1063" w:rsidRPr="00183A02" w:rsidDel="00960013" w:rsidRDefault="001F5794">
      <w:pPr>
        <w:pStyle w:val="Heading1"/>
        <w:spacing w:line="360" w:lineRule="auto"/>
        <w:jc w:val="both"/>
        <w:rPr>
          <w:del w:id="3825" w:author="laca" w:date="2015-04-27T16:14:00Z"/>
          <w:rFonts w:ascii="Times New Roman" w:hAnsi="Times New Roman" w:cs="Times New Roman"/>
          <w:sz w:val="24"/>
          <w:szCs w:val="24"/>
          <w:rPrChange w:id="3826" w:author="laca" w:date="2015-04-27T16:16:00Z">
            <w:rPr>
              <w:del w:id="3827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828" w:author="laca" w:date="2015-04-27T16:16:00Z">
          <w:pPr>
            <w:spacing w:line="360" w:lineRule="auto"/>
            <w:jc w:val="both"/>
          </w:pPr>
        </w:pPrChange>
      </w:pPr>
      <m:oMath>
        <m:r>
          <w:del w:id="3829" w:author="laca" w:date="2015-04-27T16:14:00Z">
            <w:rPr>
              <w:rFonts w:ascii="Cambria Math" w:hAnsi="Cambria Math" w:cs="Times New Roman"/>
              <w:sz w:val="24"/>
              <w:szCs w:val="24"/>
              <w:rPrChange w:id="3830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N-tárcsa felbontás,</m:t>
          </w:del>
        </m:r>
      </m:oMath>
      <w:bookmarkStart w:id="3831" w:name="_Toc417922413"/>
      <w:bookmarkStart w:id="3832" w:name="_Toc417922893"/>
      <w:bookmarkStart w:id="3833" w:name="_Toc417923253"/>
      <w:bookmarkStart w:id="3834" w:name="_Toc417923434"/>
      <w:bookmarkStart w:id="3835" w:name="_Toc417923615"/>
      <w:bookmarkStart w:id="3836" w:name="_Toc417923790"/>
      <w:bookmarkStart w:id="3837" w:name="_Toc419127933"/>
      <w:bookmarkStart w:id="3838" w:name="_Toc419128305"/>
      <w:bookmarkStart w:id="3839" w:name="_Toc419128493"/>
      <w:bookmarkStart w:id="3840" w:name="_Toc419128680"/>
      <w:bookmarkStart w:id="3841" w:name="_Toc419128867"/>
      <w:bookmarkStart w:id="3842" w:name="_Toc419129055"/>
      <w:bookmarkStart w:id="3843" w:name="_Toc419129243"/>
      <w:bookmarkStart w:id="3844" w:name="_Toc419129431"/>
      <w:bookmarkStart w:id="3845" w:name="_Toc419130075"/>
      <w:bookmarkStart w:id="3846" w:name="_Toc419130263"/>
      <w:bookmarkStart w:id="3847" w:name="_Toc419222315"/>
      <w:bookmarkStart w:id="3848" w:name="_Toc419222503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</w:p>
    <w:p w14:paraId="4002397A" w14:textId="1B9AA96B" w:rsidR="001C1063" w:rsidRPr="00183A02" w:rsidDel="00960013" w:rsidRDefault="00E272CD">
      <w:pPr>
        <w:pStyle w:val="Heading1"/>
        <w:spacing w:line="360" w:lineRule="auto"/>
        <w:jc w:val="both"/>
        <w:rPr>
          <w:del w:id="3849" w:author="laca" w:date="2015-04-27T16:14:00Z"/>
          <w:rFonts w:ascii="Times New Roman" w:hAnsi="Times New Roman" w:cs="Times New Roman"/>
          <w:sz w:val="24"/>
          <w:szCs w:val="24"/>
          <w:rPrChange w:id="3850" w:author="laca" w:date="2015-04-27T16:16:00Z">
            <w:rPr>
              <w:del w:id="3851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852" w:author="laca" w:date="2015-04-27T16:16:00Z">
          <w:pPr>
            <w:spacing w:line="360" w:lineRule="auto"/>
            <w:jc w:val="both"/>
          </w:pPr>
        </w:pPrChange>
      </w:pPr>
      <m:oMath>
        <m:r>
          <w:del w:id="3853" w:author="laca" w:date="2015-04-27T16:14:00Z">
            <w:rPr>
              <w:rFonts w:ascii="Cambria Math" w:hAnsi="Cambria Math" w:cs="Times New Roman"/>
              <w:sz w:val="24"/>
              <w:szCs w:val="24"/>
              <w:rPrChange w:id="3854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-mintavételi periódus s ban,</m:t>
          </w:del>
        </m:r>
      </m:oMath>
      <w:bookmarkStart w:id="3855" w:name="_Toc417922414"/>
      <w:bookmarkStart w:id="3856" w:name="_Toc417922894"/>
      <w:bookmarkStart w:id="3857" w:name="_Toc417923254"/>
      <w:bookmarkStart w:id="3858" w:name="_Toc417923435"/>
      <w:bookmarkStart w:id="3859" w:name="_Toc417923616"/>
      <w:bookmarkStart w:id="3860" w:name="_Toc417923791"/>
      <w:bookmarkStart w:id="3861" w:name="_Toc419127934"/>
      <w:bookmarkStart w:id="3862" w:name="_Toc419128306"/>
      <w:bookmarkStart w:id="3863" w:name="_Toc419128494"/>
      <w:bookmarkStart w:id="3864" w:name="_Toc419128681"/>
      <w:bookmarkStart w:id="3865" w:name="_Toc419128868"/>
      <w:bookmarkStart w:id="3866" w:name="_Toc419129056"/>
      <w:bookmarkStart w:id="3867" w:name="_Toc419129244"/>
      <w:bookmarkStart w:id="3868" w:name="_Toc419129432"/>
      <w:bookmarkStart w:id="3869" w:name="_Toc419130076"/>
      <w:bookmarkStart w:id="3870" w:name="_Toc419130264"/>
      <w:bookmarkStart w:id="3871" w:name="_Toc419222316"/>
      <w:bookmarkStart w:id="3872" w:name="_Toc41922250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</w:p>
    <w:p w14:paraId="3063E1F3" w14:textId="6AFBCE92" w:rsidR="001C1063" w:rsidRPr="00183A02" w:rsidDel="00960013" w:rsidRDefault="001F5794">
      <w:pPr>
        <w:pStyle w:val="Heading1"/>
        <w:spacing w:line="360" w:lineRule="auto"/>
        <w:jc w:val="both"/>
        <w:rPr>
          <w:del w:id="3873" w:author="laca" w:date="2015-04-27T16:14:00Z"/>
          <w:rFonts w:ascii="Times New Roman" w:hAnsi="Times New Roman" w:cs="Times New Roman"/>
          <w:sz w:val="24"/>
          <w:szCs w:val="24"/>
          <w:rPrChange w:id="3874" w:author="laca" w:date="2015-04-27T16:16:00Z">
            <w:rPr>
              <w:del w:id="3875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876" w:author="laca" w:date="2015-04-27T16:16:00Z">
          <w:pPr>
            <w:spacing w:line="360" w:lineRule="auto"/>
            <w:jc w:val="both"/>
          </w:pPr>
        </w:pPrChange>
      </w:pPr>
      <m:oMath>
        <m:r>
          <w:del w:id="3877" w:author="laca" w:date="2015-04-27T16:14:00Z">
            <w:rPr>
              <w:rFonts w:ascii="Cambria Math" w:hAnsi="Cambria Math" w:cs="Times New Roman"/>
              <w:sz w:val="24"/>
              <w:szCs w:val="24"/>
              <w:rPrChange w:id="3878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 xml:space="preserve"> -mintavételi periódus alat érkezett impulzusok száma</m:t>
          </w:del>
        </m:r>
      </m:oMath>
      <w:bookmarkStart w:id="3879" w:name="_Toc417922415"/>
      <w:bookmarkStart w:id="3880" w:name="_Toc417922895"/>
      <w:bookmarkStart w:id="3881" w:name="_Toc417923255"/>
      <w:bookmarkStart w:id="3882" w:name="_Toc417923436"/>
      <w:bookmarkStart w:id="3883" w:name="_Toc417923617"/>
      <w:bookmarkStart w:id="3884" w:name="_Toc417923792"/>
      <w:bookmarkStart w:id="3885" w:name="_Toc419127935"/>
      <w:bookmarkStart w:id="3886" w:name="_Toc419128307"/>
      <w:bookmarkStart w:id="3887" w:name="_Toc419128495"/>
      <w:bookmarkStart w:id="3888" w:name="_Toc419128682"/>
      <w:bookmarkStart w:id="3889" w:name="_Toc419128869"/>
      <w:bookmarkStart w:id="3890" w:name="_Toc419129057"/>
      <w:bookmarkStart w:id="3891" w:name="_Toc419129245"/>
      <w:bookmarkStart w:id="3892" w:name="_Toc419129433"/>
      <w:bookmarkStart w:id="3893" w:name="_Toc419130077"/>
      <w:bookmarkStart w:id="3894" w:name="_Toc419130265"/>
      <w:bookmarkStart w:id="3895" w:name="_Toc419222317"/>
      <w:bookmarkStart w:id="3896" w:name="_Toc419222505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</w:p>
    <w:p w14:paraId="02DFFEF3" w14:textId="490DF3A0" w:rsidR="00942B2A" w:rsidRPr="00183A02" w:rsidDel="00960013" w:rsidRDefault="001F5794">
      <w:pPr>
        <w:pStyle w:val="Heading1"/>
        <w:spacing w:line="360" w:lineRule="auto"/>
        <w:jc w:val="both"/>
        <w:rPr>
          <w:del w:id="3897" w:author="laca" w:date="2015-04-27T16:14:00Z"/>
          <w:rFonts w:ascii="Times New Roman" w:hAnsi="Times New Roman" w:cs="Times New Roman"/>
          <w:sz w:val="24"/>
          <w:szCs w:val="24"/>
          <w:rPrChange w:id="3898" w:author="laca" w:date="2015-04-27T16:16:00Z">
            <w:rPr>
              <w:del w:id="3899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900" w:author="laca" w:date="2015-04-27T16:16:00Z">
          <w:pPr>
            <w:spacing w:line="360" w:lineRule="auto"/>
            <w:jc w:val="both"/>
          </w:pPr>
        </w:pPrChange>
      </w:pPr>
      <m:oMath>
        <m:r>
          <w:del w:id="3901" w:author="laca" w:date="2015-04-27T16:14:00Z">
            <w:rPr>
              <w:rFonts w:ascii="Cambria Math" w:hAnsi="Cambria Math" w:cs="Times New Roman"/>
              <w:sz w:val="24"/>
              <w:szCs w:val="24"/>
              <w:rPrChange w:id="3902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 xml:space="preserve"> ω-szögsebesség  ban</m:t>
          </w:del>
        </m:r>
      </m:oMath>
      <w:bookmarkStart w:id="3903" w:name="_Toc417922416"/>
      <w:bookmarkStart w:id="3904" w:name="_Toc417922896"/>
      <w:bookmarkStart w:id="3905" w:name="_Toc417923256"/>
      <w:bookmarkStart w:id="3906" w:name="_Toc417923437"/>
      <w:bookmarkStart w:id="3907" w:name="_Toc417923618"/>
      <w:bookmarkStart w:id="3908" w:name="_Toc417923793"/>
      <w:bookmarkStart w:id="3909" w:name="_Toc419127936"/>
      <w:bookmarkStart w:id="3910" w:name="_Toc419128308"/>
      <w:bookmarkStart w:id="3911" w:name="_Toc419128496"/>
      <w:bookmarkStart w:id="3912" w:name="_Toc419128683"/>
      <w:bookmarkStart w:id="3913" w:name="_Toc419128870"/>
      <w:bookmarkStart w:id="3914" w:name="_Toc419129058"/>
      <w:bookmarkStart w:id="3915" w:name="_Toc419129246"/>
      <w:bookmarkStart w:id="3916" w:name="_Toc419129434"/>
      <w:bookmarkStart w:id="3917" w:name="_Toc419130078"/>
      <w:bookmarkStart w:id="3918" w:name="_Toc419130266"/>
      <w:bookmarkStart w:id="3919" w:name="_Toc419222318"/>
      <w:bookmarkStart w:id="3920" w:name="_Toc419222506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</w:p>
    <w:p w14:paraId="66445152" w14:textId="2C2AFC11" w:rsidR="001F5794" w:rsidRPr="00183A02" w:rsidDel="00960013" w:rsidRDefault="001F5794">
      <w:pPr>
        <w:pStyle w:val="Heading1"/>
        <w:spacing w:line="360" w:lineRule="auto"/>
        <w:jc w:val="both"/>
        <w:rPr>
          <w:del w:id="3921" w:author="laca" w:date="2015-04-27T16:14:00Z"/>
          <w:rFonts w:ascii="Times New Roman" w:hAnsi="Times New Roman" w:cs="Times New Roman"/>
          <w:sz w:val="24"/>
          <w:szCs w:val="24"/>
          <w:rPrChange w:id="3922" w:author="laca" w:date="2015-04-27T16:16:00Z">
            <w:rPr>
              <w:del w:id="3923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3924" w:author="laca" w:date="2015-04-27T16:16:00Z">
          <w:pPr>
            <w:spacing w:line="360" w:lineRule="auto"/>
            <w:jc w:val="both"/>
          </w:pPr>
        </w:pPrChange>
      </w:pPr>
      <m:oMath>
        <m:r>
          <w:del w:id="3925" w:author="laca" w:date="2015-04-27T16:14:00Z">
            <w:rPr>
              <w:rFonts w:ascii="Cambria Math" w:hAnsi="Cambria Math" w:cs="Times New Roman"/>
              <w:sz w:val="24"/>
              <w:szCs w:val="24"/>
              <w:rPrChange w:id="3926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ω=</m:t>
          </w:del>
        </m:r>
      </m:oMath>
      <w:bookmarkStart w:id="3927" w:name="_Toc417922417"/>
      <w:bookmarkStart w:id="3928" w:name="_Toc417922897"/>
      <w:bookmarkStart w:id="3929" w:name="_Toc417923257"/>
      <w:bookmarkStart w:id="3930" w:name="_Toc417923438"/>
      <w:bookmarkStart w:id="3931" w:name="_Toc417923619"/>
      <w:bookmarkStart w:id="3932" w:name="_Toc417923794"/>
      <w:bookmarkStart w:id="3933" w:name="_Toc419127937"/>
      <w:bookmarkStart w:id="3934" w:name="_Toc419128309"/>
      <w:bookmarkStart w:id="3935" w:name="_Toc419128497"/>
      <w:bookmarkStart w:id="3936" w:name="_Toc419128684"/>
      <w:bookmarkStart w:id="3937" w:name="_Toc419128871"/>
      <w:bookmarkStart w:id="3938" w:name="_Toc419129059"/>
      <w:bookmarkStart w:id="3939" w:name="_Toc419129247"/>
      <w:bookmarkStart w:id="3940" w:name="_Toc419129435"/>
      <w:bookmarkStart w:id="3941" w:name="_Toc419130079"/>
      <w:bookmarkStart w:id="3942" w:name="_Toc419130267"/>
      <w:bookmarkStart w:id="3943" w:name="_Toc419222319"/>
      <w:bookmarkStart w:id="3944" w:name="_Toc419222507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</w:p>
    <w:p w14:paraId="65F0949A" w14:textId="60EA0EAE" w:rsidR="001C1063" w:rsidRPr="00183A02" w:rsidDel="002D7DA7" w:rsidRDefault="001C1063">
      <w:pPr>
        <w:pStyle w:val="Heading1"/>
        <w:spacing w:line="360" w:lineRule="auto"/>
        <w:jc w:val="both"/>
        <w:rPr>
          <w:del w:id="3945" w:author="laca" w:date="2015-04-17T15:09:00Z"/>
          <w:rFonts w:ascii="Times New Roman" w:hAnsi="Times New Roman" w:cs="Times New Roman"/>
          <w:sz w:val="24"/>
          <w:szCs w:val="24"/>
          <w:rPrChange w:id="3946" w:author="laca" w:date="2015-04-27T16:16:00Z">
            <w:rPr>
              <w:del w:id="3947" w:author="laca" w:date="2015-04-17T15:09:00Z"/>
              <w:rFonts w:ascii="Times New Roman" w:hAnsi="Times New Roman" w:cs="Times New Roman"/>
              <w:sz w:val="24"/>
              <w:szCs w:val="24"/>
            </w:rPr>
          </w:rPrChange>
        </w:rPr>
        <w:pPrChange w:id="3948" w:author="laca" w:date="2015-04-27T16:16:00Z">
          <w:pPr>
            <w:spacing w:line="360" w:lineRule="auto"/>
            <w:jc w:val="both"/>
          </w:pPr>
        </w:pPrChange>
      </w:pPr>
      <w:del w:id="3949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395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A fenti képletben mindig csak egy ismeretlen van attól függően</w:delText>
        </w:r>
        <w:r w:rsidR="006E5AD7" w:rsidRPr="00183A02" w:rsidDel="00960013">
          <w:rPr>
            <w:rFonts w:ascii="Times New Roman" w:hAnsi="Times New Roman" w:cs="Times New Roman"/>
            <w:sz w:val="24"/>
            <w:szCs w:val="24"/>
            <w:rPrChange w:id="395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395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hogy referencia értéket kel számolnunk akkor az  paramétert fejezzük ki, vagy az </w:delText>
        </w:r>
        <m:oMath>
          <m:r>
            <w:rPr>
              <w:rFonts w:ascii="Cambria Math" w:hAnsi="Cambria Math" w:cs="Times New Roman"/>
              <w:sz w:val="24"/>
              <w:szCs w:val="24"/>
              <w:rPrChange w:id="3953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ω</m:t>
          </m:r>
        </m:oMath>
        <w:r w:rsidRPr="00183A02" w:rsidDel="00960013">
          <w:rPr>
            <w:rFonts w:ascii="Times New Roman" w:hAnsi="Times New Roman" w:cs="Times New Roman"/>
            <w:sz w:val="24"/>
            <w:szCs w:val="24"/>
            <w:rPrChange w:id="39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paramétert.</w:delText>
        </w:r>
      </w:del>
      <w:bookmarkStart w:id="3955" w:name="_Toc417922418"/>
      <w:bookmarkStart w:id="3956" w:name="_Toc417922898"/>
      <w:bookmarkStart w:id="3957" w:name="_Toc417923258"/>
      <w:bookmarkStart w:id="3958" w:name="_Toc417923439"/>
      <w:bookmarkStart w:id="3959" w:name="_Toc417923620"/>
      <w:bookmarkStart w:id="3960" w:name="_Toc417923795"/>
      <w:bookmarkStart w:id="3961" w:name="_Toc419127938"/>
      <w:bookmarkStart w:id="3962" w:name="_Toc419128310"/>
      <w:bookmarkStart w:id="3963" w:name="_Toc419128498"/>
      <w:bookmarkStart w:id="3964" w:name="_Toc419128685"/>
      <w:bookmarkStart w:id="3965" w:name="_Toc419128872"/>
      <w:bookmarkStart w:id="3966" w:name="_Toc419129060"/>
      <w:bookmarkStart w:id="3967" w:name="_Toc419129248"/>
      <w:bookmarkStart w:id="3968" w:name="_Toc419129436"/>
      <w:bookmarkStart w:id="3969" w:name="_Toc419130080"/>
      <w:bookmarkStart w:id="3970" w:name="_Toc419130268"/>
      <w:bookmarkStart w:id="3971" w:name="_Toc419222320"/>
      <w:bookmarkStart w:id="3972" w:name="_Toc419222508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</w:p>
    <w:p w14:paraId="303E2690" w14:textId="151FDF89" w:rsidR="004C77DC" w:rsidRPr="00183A02" w:rsidDel="00960013" w:rsidRDefault="0000617B">
      <w:pPr>
        <w:pStyle w:val="Heading1"/>
        <w:spacing w:line="360" w:lineRule="auto"/>
        <w:jc w:val="both"/>
        <w:rPr>
          <w:del w:id="3973" w:author="laca" w:date="2015-04-27T16:14:00Z"/>
          <w:rFonts w:ascii="Times New Roman" w:hAnsi="Times New Roman" w:cs="Times New Roman"/>
          <w:sz w:val="24"/>
          <w:szCs w:val="24"/>
        </w:rPr>
        <w:pPrChange w:id="3974" w:author="laca" w:date="2015-04-27T16:16:00Z">
          <w:pPr>
            <w:spacing w:line="360" w:lineRule="auto"/>
            <w:jc w:val="both"/>
          </w:pPr>
        </w:pPrChange>
      </w:pPr>
      <w:commentRangeStart w:id="3975"/>
      <w:del w:id="3976" w:author="laca" w:date="2015-04-17T15:09:00Z">
        <w:r w:rsidRPr="00183A02" w:rsidDel="002D7DA7">
          <w:rPr>
            <w:rFonts w:ascii="Times New Roman" w:hAnsi="Times New Roman" w:cs="Times New Roman"/>
            <w:sz w:val="24"/>
            <w:szCs w:val="24"/>
            <w:rPrChange w:id="3977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>kilépést</w:delText>
        </w:r>
      </w:del>
      <w:commentRangeEnd w:id="3975"/>
      <w:del w:id="3978" w:author="laca" w:date="2015-04-27T16:14:00Z">
        <w:r w:rsidR="006E5AD7" w:rsidRPr="00183A02" w:rsidDel="00960013">
          <w:rPr>
            <w:rStyle w:val="CommentReference"/>
            <w:rFonts w:ascii="Times New Roman" w:hAnsi="Times New Roman" w:cs="Times New Roman"/>
            <w:sz w:val="24"/>
            <w:szCs w:val="24"/>
            <w:rPrChange w:id="3979" w:author="laca" w:date="2015-04-27T16:16:00Z">
              <w:rPr>
                <w:rStyle w:val="CommentReference"/>
              </w:rPr>
            </w:rPrChange>
          </w:rPr>
          <w:commentReference w:id="3975"/>
        </w:r>
      </w:del>
      <w:del w:id="3980" w:author="laca" w:date="2015-04-17T15:08:00Z">
        <w:r w:rsidRPr="00183A02" w:rsidDel="002D7DA7">
          <w:rPr>
            <w:rFonts w:ascii="Times New Roman" w:hAnsi="Times New Roman" w:cs="Times New Roman"/>
            <w:sz w:val="24"/>
            <w:szCs w:val="24"/>
            <w:rPrChange w:id="3981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>.</w:delText>
        </w:r>
      </w:del>
      <w:bookmarkStart w:id="3982" w:name="_Toc417922419"/>
      <w:bookmarkStart w:id="3983" w:name="_Toc417922899"/>
      <w:bookmarkStart w:id="3984" w:name="_Toc417923259"/>
      <w:bookmarkStart w:id="3985" w:name="_Toc417923440"/>
      <w:bookmarkStart w:id="3986" w:name="_Toc417923621"/>
      <w:bookmarkStart w:id="3987" w:name="_Toc417923796"/>
      <w:bookmarkStart w:id="3988" w:name="_Toc419127939"/>
      <w:bookmarkStart w:id="3989" w:name="_Toc419128311"/>
      <w:bookmarkStart w:id="3990" w:name="_Toc419128499"/>
      <w:bookmarkStart w:id="3991" w:name="_Toc419128686"/>
      <w:bookmarkStart w:id="3992" w:name="_Toc419128873"/>
      <w:bookmarkStart w:id="3993" w:name="_Toc419129061"/>
      <w:bookmarkStart w:id="3994" w:name="_Toc419129249"/>
      <w:bookmarkStart w:id="3995" w:name="_Toc419129437"/>
      <w:bookmarkStart w:id="3996" w:name="_Toc419130081"/>
      <w:bookmarkStart w:id="3997" w:name="_Toc419130269"/>
      <w:bookmarkStart w:id="3998" w:name="_Toc419222321"/>
      <w:bookmarkStart w:id="3999" w:name="_Toc419222509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</w:p>
    <w:p w14:paraId="0CC2DF43" w14:textId="0C720102" w:rsidR="00BE2EAC" w:rsidRPr="00183A02" w:rsidDel="00960013" w:rsidRDefault="00921847">
      <w:pPr>
        <w:pStyle w:val="Heading1"/>
        <w:spacing w:line="360" w:lineRule="auto"/>
        <w:jc w:val="both"/>
        <w:rPr>
          <w:del w:id="4000" w:author="laca" w:date="2015-04-27T16:14:00Z"/>
          <w:rFonts w:ascii="Times New Roman" w:hAnsi="Times New Roman" w:cs="Times New Roman"/>
          <w:sz w:val="24"/>
          <w:szCs w:val="24"/>
          <w:rPrChange w:id="4001" w:author="laca" w:date="2015-04-27T16:16:00Z">
            <w:rPr>
              <w:del w:id="4002" w:author="laca" w:date="2015-04-27T16:14:00Z"/>
              <w:rFonts w:ascii="Times New Roman" w:hAnsi="Times New Roman" w:cs="Times New Roman"/>
              <w:sz w:val="24"/>
              <w:szCs w:val="24"/>
            </w:rPr>
          </w:rPrChange>
        </w:rPr>
        <w:pPrChange w:id="4003" w:author="laca" w:date="2015-04-27T16:16:00Z">
          <w:pPr>
            <w:pStyle w:val="Heading2"/>
            <w:spacing w:line="360" w:lineRule="auto"/>
          </w:pPr>
        </w:pPrChange>
      </w:pPr>
      <w:del w:id="4004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Sebesség és </w:delText>
        </w:r>
        <w:r w:rsidR="001F6D44" w:rsidRPr="00183A02" w:rsidDel="00960013">
          <w:rPr>
            <w:rFonts w:ascii="Times New Roman" w:hAnsi="Times New Roman" w:cs="Times New Roman"/>
            <w:sz w:val="24"/>
            <w:szCs w:val="24"/>
          </w:rPr>
          <w:delText xml:space="preserve">pozíció </w:delText>
        </w:r>
      </w:del>
      <w:del w:id="4005" w:author="laca" w:date="2015-04-17T22:16:00Z">
        <w:r w:rsidR="001F6D44" w:rsidRPr="00183A02" w:rsidDel="00BC755A">
          <w:rPr>
            <w:rFonts w:ascii="Times New Roman" w:hAnsi="Times New Roman" w:cs="Times New Roman"/>
            <w:sz w:val="24"/>
            <w:szCs w:val="24"/>
          </w:rPr>
          <w:delText>szabályzó</w:delText>
        </w:r>
      </w:del>
      <w:del w:id="4006" w:author="laca" w:date="2015-04-27T16:14:00Z">
        <w:r w:rsidR="001F6D44" w:rsidRPr="00183A02" w:rsidDel="00960013">
          <w:rPr>
            <w:rFonts w:ascii="Times New Roman" w:hAnsi="Times New Roman" w:cs="Times New Roman"/>
            <w:sz w:val="24"/>
            <w:szCs w:val="24"/>
          </w:rPr>
          <w:delText>t tartalmazó IP mag generálása System Generator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0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ban</w:delText>
        </w:r>
        <w:bookmarkStart w:id="4008" w:name="_Toc417922420"/>
        <w:bookmarkStart w:id="4009" w:name="_Toc417922900"/>
        <w:bookmarkStart w:id="4010" w:name="_Toc417923260"/>
        <w:bookmarkStart w:id="4011" w:name="_Toc417923441"/>
        <w:bookmarkStart w:id="4012" w:name="_Toc417923622"/>
        <w:bookmarkStart w:id="4013" w:name="_Toc417923797"/>
        <w:bookmarkStart w:id="4014" w:name="_Toc419127940"/>
        <w:bookmarkStart w:id="4015" w:name="_Toc419128312"/>
        <w:bookmarkStart w:id="4016" w:name="_Toc419128500"/>
        <w:bookmarkStart w:id="4017" w:name="_Toc419128687"/>
        <w:bookmarkStart w:id="4018" w:name="_Toc419128874"/>
        <w:bookmarkStart w:id="4019" w:name="_Toc419129062"/>
        <w:bookmarkStart w:id="4020" w:name="_Toc419129250"/>
        <w:bookmarkStart w:id="4021" w:name="_Toc419129438"/>
        <w:bookmarkStart w:id="4022" w:name="_Toc419130082"/>
        <w:bookmarkStart w:id="4023" w:name="_Toc419130270"/>
        <w:bookmarkStart w:id="4024" w:name="_Toc419222322"/>
        <w:bookmarkStart w:id="4025" w:name="_Toc419222510"/>
        <w:bookmarkEnd w:id="4008"/>
        <w:bookmarkEnd w:id="4009"/>
        <w:bookmarkEnd w:id="4010"/>
        <w:bookmarkEnd w:id="4011"/>
        <w:bookmarkEnd w:id="4012"/>
        <w:bookmarkEnd w:id="4013"/>
        <w:bookmarkEnd w:id="4014"/>
        <w:bookmarkEnd w:id="4015"/>
        <w:bookmarkEnd w:id="4016"/>
        <w:bookmarkEnd w:id="4017"/>
        <w:bookmarkEnd w:id="4018"/>
        <w:bookmarkEnd w:id="4019"/>
        <w:bookmarkEnd w:id="4020"/>
        <w:bookmarkEnd w:id="4021"/>
        <w:bookmarkEnd w:id="4022"/>
        <w:bookmarkEnd w:id="4023"/>
        <w:bookmarkEnd w:id="4024"/>
        <w:bookmarkEnd w:id="4025"/>
      </w:del>
    </w:p>
    <w:p w14:paraId="6629EB07" w14:textId="2F66AB09" w:rsidR="001F6D44" w:rsidRPr="00183A02" w:rsidDel="00960013" w:rsidRDefault="001F6D44">
      <w:pPr>
        <w:pStyle w:val="Heading1"/>
        <w:spacing w:line="360" w:lineRule="auto"/>
        <w:jc w:val="both"/>
        <w:rPr>
          <w:del w:id="4026" w:author="laca" w:date="2015-04-27T16:14:00Z"/>
        </w:rPr>
        <w:pPrChange w:id="4027" w:author="laca" w:date="2015-04-27T16:16:00Z">
          <w:pPr>
            <w:pStyle w:val="NormalWeb"/>
            <w:spacing w:before="0" w:beforeAutospacing="0" w:after="0" w:afterAutospacing="0" w:line="360" w:lineRule="auto"/>
            <w:ind w:firstLine="576"/>
          </w:pPr>
        </w:pPrChange>
      </w:pPr>
      <w:del w:id="4028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4029" w:author="laca" w:date="2015-04-27T16:16:00Z">
              <w:rPr/>
            </w:rPrChange>
          </w:rPr>
          <w:delText xml:space="preserve">Az 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30" w:author="laca" w:date="2015-04-27T16:16:00Z">
              <w:rPr/>
            </w:rPrChange>
          </w:rPr>
          <w:delText>eddig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31" w:author="laca" w:date="2015-04-27T16:16:00Z">
              <w:rPr/>
            </w:rPrChange>
          </w:rPr>
          <w:delText xml:space="preserve"> 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32" w:author="laca" w:date="2015-04-27T16:16:00Z">
              <w:rPr/>
            </w:rPrChange>
          </w:rPr>
          <w:delText>megépítet,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33" w:author="laca" w:date="2015-04-27T16:16:00Z">
              <w:rPr/>
            </w:rPrChange>
          </w:rPr>
          <w:delText xml:space="preserve"> modulokat összekötve alkotunk egy nagy modult</w:delText>
        </w:r>
        <w:r w:rsidR="008464E4" w:rsidRPr="00183A02" w:rsidDel="00960013">
          <w:rPr>
            <w:rFonts w:ascii="Times New Roman" w:hAnsi="Times New Roman" w:cs="Times New Roman"/>
            <w:sz w:val="24"/>
            <w:szCs w:val="24"/>
            <w:rPrChange w:id="4034" w:author="laca" w:date="2015-04-27T16:16:00Z">
              <w:rPr/>
            </w:rPrChange>
          </w:rPr>
          <w:delText>,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35" w:author="laca" w:date="2015-04-27T16:16:00Z">
              <w:rPr/>
            </w:rPrChange>
          </w:rPr>
          <w:delText xml:space="preserve"> 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36" w:author="laca" w:date="2015-04-27T16:16:00Z">
              <w:rPr/>
            </w:rPrChange>
          </w:rPr>
          <w:delText>amely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37" w:author="laca" w:date="2015-04-27T16:16:00Z">
              <w:rPr/>
            </w:rPrChange>
          </w:rPr>
          <w:delText xml:space="preserve"> tartalmazza a 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38" w:author="laca" w:date="2015-04-27T16:16:00Z">
              <w:rPr/>
            </w:rPrChange>
          </w:rPr>
          <w:delText>sebesség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39" w:author="laca" w:date="2015-04-27T16:16:00Z">
              <w:rPr/>
            </w:rPrChange>
          </w:rPr>
          <w:delText xml:space="preserve"> és a pozíció 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40" w:author="laca" w:date="2015-04-27T16:16:00Z">
              <w:rPr/>
            </w:rPrChange>
          </w:rPr>
          <w:delText>szabályzási hurkokhoz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41" w:author="laca" w:date="2015-04-27T16:16:00Z">
              <w:rPr/>
            </w:rPrChange>
          </w:rPr>
          <w:delText xml:space="preserve"> szükséges elemeket. A </w:delText>
        </w:r>
      </w:del>
      <w:del w:id="4042" w:author="laca" w:date="2015-04-17T22:16:00Z">
        <w:r w:rsidR="00A7306B" w:rsidRPr="00183A02" w:rsidDel="00BC755A">
          <w:rPr>
            <w:rFonts w:ascii="Times New Roman" w:hAnsi="Times New Roman" w:cs="Times New Roman"/>
            <w:sz w:val="24"/>
            <w:szCs w:val="24"/>
            <w:rPrChange w:id="4043" w:author="laca" w:date="2015-04-27T16:16:00Z">
              <w:rPr/>
            </w:rPrChange>
          </w:rPr>
          <w:delText>szabályzó</w:delText>
        </w:r>
      </w:del>
      <w:del w:id="4044" w:author="laca" w:date="2015-04-27T16:14:00Z"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45" w:author="laca" w:date="2015-04-27T16:16:00Z">
              <w:rPr/>
            </w:rPrChange>
          </w:rPr>
          <w:delText>k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46" w:author="laca" w:date="2015-04-27T16:16:00Z">
              <w:rPr/>
            </w:rPrChange>
          </w:rPr>
          <w:delText xml:space="preserve"> referencia bemeneteit 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47" w:author="laca" w:date="2015-04-27T16:16:00Z">
              <w:rPr/>
            </w:rPrChange>
          </w:rPr>
          <w:delText>osztott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48" w:author="laca" w:date="2015-04-27T16:16:00Z">
              <w:rPr/>
            </w:rPrChange>
          </w:rPr>
          <w:delText xml:space="preserve"> regiszterekkel 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49" w:author="laca" w:date="2015-04-27T16:16:00Z">
              <w:rPr/>
            </w:rPrChange>
          </w:rPr>
          <w:delText>írjuk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50" w:author="laca" w:date="2015-04-27T16:16:00Z">
              <w:rPr/>
            </w:rPrChange>
          </w:rPr>
          <w:delText xml:space="preserve"> elő microBaze 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51" w:author="laca" w:date="2015-04-27T16:16:00Z">
              <w:rPr/>
            </w:rPrChange>
          </w:rPr>
          <w:delText>processzor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52" w:author="laca" w:date="2015-04-27T16:16:00Z">
              <w:rPr/>
            </w:rPrChange>
          </w:rPr>
          <w:delText xml:space="preserve"> segítségével.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53" w:author="laca" w:date="2015-04-27T16:16:00Z">
              <w:rPr/>
            </w:rPrChange>
          </w:rPr>
          <w:delText xml:space="preserve"> Mindkét </w:delText>
        </w:r>
      </w:del>
      <w:del w:id="4054" w:author="laca" w:date="2015-04-17T22:16:00Z">
        <w:r w:rsidR="00A7306B" w:rsidRPr="00183A02" w:rsidDel="00BC755A">
          <w:rPr>
            <w:rFonts w:ascii="Times New Roman" w:hAnsi="Times New Roman" w:cs="Times New Roman"/>
            <w:sz w:val="24"/>
            <w:szCs w:val="24"/>
            <w:rPrChange w:id="4055" w:author="laca" w:date="2015-04-27T16:16:00Z">
              <w:rPr/>
            </w:rPrChange>
          </w:rPr>
          <w:delText>szabályzó</w:delText>
        </w:r>
      </w:del>
      <w:del w:id="4056" w:author="laca" w:date="2015-04-27T16:14:00Z"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57" w:author="laca" w:date="2015-04-27T16:16:00Z">
              <w:rPr/>
            </w:rPrChange>
          </w:rPr>
          <w:delText xml:space="preserve"> tartalmazza a PWM generátort, és a sebesség mérő modult (counterSebesseg).</w:delText>
        </w:r>
        <w:r w:rsidR="008464E4" w:rsidRPr="00183A02" w:rsidDel="00960013">
          <w:rPr>
            <w:rFonts w:ascii="Times New Roman" w:hAnsi="Times New Roman" w:cs="Times New Roman"/>
            <w:sz w:val="24"/>
            <w:szCs w:val="24"/>
            <w:rPrChange w:id="4058" w:author="laca" w:date="2015-04-27T16:16:00Z">
              <w:rPr/>
            </w:rPrChange>
          </w:rPr>
          <w:delText xml:space="preserve"> </w:delText>
        </w:r>
        <w:r w:rsidR="00A7306B" w:rsidRPr="00183A02" w:rsidDel="00960013">
          <w:rPr>
            <w:rFonts w:ascii="Times New Roman" w:hAnsi="Times New Roman" w:cs="Times New Roman"/>
            <w:sz w:val="24"/>
            <w:szCs w:val="24"/>
            <w:rPrChange w:id="4059" w:author="laca" w:date="2015-04-27T16:16:00Z">
              <w:rPr/>
            </w:rPrChange>
          </w:rPr>
          <w:delText xml:space="preserve">A két inkrementális érzékelő jeleit egyetlen modul segítségével dolgoztam fel (Inkremntális_ Jelfeldolgozó_2_érzékelő), amely megfelel két BlackBox1 nevű modulnak az inkrementális szenzort tárgyaló fejezetből. </w:delText>
        </w:r>
        <w:bookmarkStart w:id="4060" w:name="_Toc417922421"/>
        <w:bookmarkStart w:id="4061" w:name="_Toc417922901"/>
        <w:bookmarkStart w:id="4062" w:name="_Toc417923261"/>
        <w:bookmarkStart w:id="4063" w:name="_Toc417923442"/>
        <w:bookmarkStart w:id="4064" w:name="_Toc417923623"/>
        <w:bookmarkStart w:id="4065" w:name="_Toc417923798"/>
        <w:bookmarkStart w:id="4066" w:name="_Toc419127941"/>
        <w:bookmarkStart w:id="4067" w:name="_Toc419128313"/>
        <w:bookmarkStart w:id="4068" w:name="_Toc419128501"/>
        <w:bookmarkStart w:id="4069" w:name="_Toc419128688"/>
        <w:bookmarkStart w:id="4070" w:name="_Toc419128875"/>
        <w:bookmarkStart w:id="4071" w:name="_Toc419129063"/>
        <w:bookmarkStart w:id="4072" w:name="_Toc419129251"/>
        <w:bookmarkStart w:id="4073" w:name="_Toc419129439"/>
        <w:bookmarkStart w:id="4074" w:name="_Toc419130083"/>
        <w:bookmarkStart w:id="4075" w:name="_Toc419130271"/>
        <w:bookmarkStart w:id="4076" w:name="_Toc419222323"/>
        <w:bookmarkStart w:id="4077" w:name="_Toc419222511"/>
        <w:bookmarkEnd w:id="4060"/>
        <w:bookmarkEnd w:id="4061"/>
        <w:bookmarkEnd w:id="4062"/>
        <w:bookmarkEnd w:id="4063"/>
        <w:bookmarkEnd w:id="4064"/>
        <w:bookmarkEnd w:id="4065"/>
        <w:bookmarkEnd w:id="4066"/>
        <w:bookmarkEnd w:id="4067"/>
        <w:bookmarkEnd w:id="4068"/>
        <w:bookmarkEnd w:id="4069"/>
        <w:bookmarkEnd w:id="4070"/>
        <w:bookmarkEnd w:id="4071"/>
        <w:bookmarkEnd w:id="4072"/>
        <w:bookmarkEnd w:id="4073"/>
        <w:bookmarkEnd w:id="4074"/>
        <w:bookmarkEnd w:id="4075"/>
        <w:bookmarkEnd w:id="4076"/>
        <w:bookmarkEnd w:id="4077"/>
      </w:del>
    </w:p>
    <w:p w14:paraId="5C06A73B" w14:textId="52C6F97F" w:rsidR="00A7306B" w:rsidRPr="00183A02" w:rsidDel="00960013" w:rsidRDefault="00A7306B">
      <w:pPr>
        <w:pStyle w:val="Heading1"/>
        <w:spacing w:line="360" w:lineRule="auto"/>
        <w:jc w:val="both"/>
        <w:rPr>
          <w:del w:id="4078" w:author="laca" w:date="2015-04-27T16:14:00Z"/>
        </w:rPr>
        <w:pPrChange w:id="4079" w:author="laca" w:date="2015-04-27T16:16:00Z">
          <w:pPr>
            <w:pStyle w:val="NormalWeb"/>
            <w:spacing w:before="0" w:beforeAutospacing="0" w:after="0" w:afterAutospacing="0" w:line="360" w:lineRule="auto"/>
            <w:ind w:firstLine="576"/>
          </w:pPr>
        </w:pPrChange>
      </w:pPr>
      <w:del w:id="4080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4081" w:author="laca" w:date="2015-04-27T16:16:00Z">
              <w:rPr/>
            </w:rPrChange>
          </w:rPr>
          <w:delText xml:space="preserve">A </w:delText>
        </w:r>
        <w:commentRangeStart w:id="4082"/>
        <w:r w:rsidRPr="00183A02" w:rsidDel="00960013">
          <w:rPr>
            <w:rFonts w:ascii="Times New Roman" w:hAnsi="Times New Roman" w:cs="Times New Roman"/>
            <w:sz w:val="24"/>
            <w:szCs w:val="24"/>
            <w:rPrChange w:id="4083" w:author="laca" w:date="2015-04-27T16:16:00Z">
              <w:rPr>
                <w:highlight w:val="cyan"/>
              </w:rPr>
            </w:rPrChange>
          </w:rPr>
          <w:delText xml:space="preserve">robot forgó talpának </w:delText>
        </w:r>
        <w:commentRangeEnd w:id="4082"/>
        <w:r w:rsidR="008464E4" w:rsidRPr="00183A02" w:rsidDel="00960013">
          <w:rPr>
            <w:rStyle w:val="CommentReference"/>
            <w:rFonts w:ascii="Times New Roman" w:hAnsi="Times New Roman" w:cs="Times New Roman"/>
            <w:sz w:val="24"/>
            <w:szCs w:val="24"/>
            <w:rPrChange w:id="4084" w:author="laca" w:date="2015-04-27T16:16:00Z">
              <w:rPr>
                <w:rStyle w:val="CommentReference"/>
              </w:rPr>
            </w:rPrChange>
          </w:rPr>
          <w:commentReference w:id="4082"/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085" w:author="laca" w:date="2015-04-27T16:16:00Z">
              <w:rPr/>
            </w:rPrChange>
          </w:rPr>
          <w:delText>a pozíció változása</w:delText>
        </w:r>
        <w:r w:rsidR="00B07338" w:rsidRPr="00183A02" w:rsidDel="00960013">
          <w:rPr>
            <w:rFonts w:ascii="Times New Roman" w:hAnsi="Times New Roman" w:cs="Times New Roman"/>
            <w:sz w:val="24"/>
            <w:szCs w:val="24"/>
            <w:rPrChange w:id="4086" w:author="laca" w:date="2015-04-27T16:16:00Z">
              <w:rPr/>
            </w:rPrChange>
          </w:rPr>
          <w:delText xml:space="preserve"> a sebességet generál a kis</w:delText>
        </w:r>
        <w:r w:rsidR="008464E4" w:rsidRPr="00183A02" w:rsidDel="00960013">
          <w:rPr>
            <w:rFonts w:ascii="Times New Roman" w:hAnsi="Times New Roman" w:cs="Times New Roman"/>
            <w:sz w:val="24"/>
            <w:szCs w:val="24"/>
            <w:rPrChange w:id="4087" w:author="laca" w:date="2015-04-27T16:16:00Z">
              <w:rPr/>
            </w:rPrChange>
          </w:rPr>
          <w:delText xml:space="preserve"> k</w:delText>
        </w:r>
        <w:r w:rsidR="00B07338" w:rsidRPr="00183A02" w:rsidDel="00960013">
          <w:rPr>
            <w:rFonts w:ascii="Times New Roman" w:hAnsi="Times New Roman" w:cs="Times New Roman"/>
            <w:sz w:val="24"/>
            <w:szCs w:val="24"/>
            <w:rPrChange w:id="4088" w:author="laca" w:date="2015-04-27T16:16:00Z">
              <w:rPr/>
            </w:rPrChange>
          </w:rPr>
          <w:delText>eréknél, ezért megváltozik a lánctalp sebessége, a talajhoz viszonyítva. A sebesség szabályozó referencia bemenetéthez hozzá kell adni a pozíció változását megszorozva egy arányosáig tényezővel.</w:delText>
        </w:r>
        <w:bookmarkStart w:id="4089" w:name="_Toc417922422"/>
        <w:bookmarkStart w:id="4090" w:name="_Toc417922902"/>
        <w:bookmarkStart w:id="4091" w:name="_Toc417923262"/>
        <w:bookmarkStart w:id="4092" w:name="_Toc417923443"/>
        <w:bookmarkStart w:id="4093" w:name="_Toc417923624"/>
        <w:bookmarkStart w:id="4094" w:name="_Toc417923799"/>
        <w:bookmarkStart w:id="4095" w:name="_Toc419127942"/>
        <w:bookmarkStart w:id="4096" w:name="_Toc419128314"/>
        <w:bookmarkStart w:id="4097" w:name="_Toc419128502"/>
        <w:bookmarkStart w:id="4098" w:name="_Toc419128689"/>
        <w:bookmarkStart w:id="4099" w:name="_Toc419128876"/>
        <w:bookmarkStart w:id="4100" w:name="_Toc419129064"/>
        <w:bookmarkStart w:id="4101" w:name="_Toc419129252"/>
        <w:bookmarkStart w:id="4102" w:name="_Toc419129440"/>
        <w:bookmarkStart w:id="4103" w:name="_Toc419130084"/>
        <w:bookmarkStart w:id="4104" w:name="_Toc419130272"/>
        <w:bookmarkStart w:id="4105" w:name="_Toc419222324"/>
        <w:bookmarkStart w:id="4106" w:name="_Toc419222512"/>
        <w:bookmarkEnd w:id="4089"/>
        <w:bookmarkEnd w:id="4090"/>
        <w:bookmarkEnd w:id="4091"/>
        <w:bookmarkEnd w:id="4092"/>
        <w:bookmarkEnd w:id="4093"/>
        <w:bookmarkEnd w:id="4094"/>
        <w:bookmarkEnd w:id="4095"/>
        <w:bookmarkEnd w:id="4096"/>
        <w:bookmarkEnd w:id="4097"/>
        <w:bookmarkEnd w:id="4098"/>
        <w:bookmarkEnd w:id="4099"/>
        <w:bookmarkEnd w:id="4100"/>
        <w:bookmarkEnd w:id="4101"/>
        <w:bookmarkEnd w:id="4102"/>
        <w:bookmarkEnd w:id="4103"/>
        <w:bookmarkEnd w:id="4104"/>
        <w:bookmarkEnd w:id="4105"/>
        <w:bookmarkEnd w:id="4106"/>
      </w:del>
    </w:p>
    <w:p w14:paraId="05B10748" w14:textId="274B133C" w:rsidR="00B07338" w:rsidRPr="00183A02" w:rsidDel="00960013" w:rsidRDefault="00B07338">
      <w:pPr>
        <w:pStyle w:val="Heading1"/>
        <w:spacing w:line="360" w:lineRule="auto"/>
        <w:jc w:val="both"/>
        <w:rPr>
          <w:del w:id="4107" w:author="laca" w:date="2015-04-27T16:14:00Z"/>
        </w:rPr>
        <w:pPrChange w:id="4108" w:author="laca" w:date="2015-04-27T16:16:00Z">
          <w:pPr>
            <w:pStyle w:val="NormalWeb"/>
            <w:spacing w:before="0" w:beforeAutospacing="0" w:after="0" w:afterAutospacing="0" w:line="360" w:lineRule="auto"/>
            <w:ind w:firstLine="576"/>
          </w:pPr>
        </w:pPrChange>
      </w:pPr>
      <w:del w:id="4109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4110" w:author="laca" w:date="2015-04-27T16:16:00Z">
              <w:rPr/>
            </w:rPrChange>
          </w:rPr>
          <w:delText>A 6.3 képen látható az 1 forgó talp  sebességet generál az  kör mentén, a robot</w:delText>
        </w:r>
        <w:r w:rsidR="00482CE2" w:rsidRPr="00183A02" w:rsidDel="00960013">
          <w:rPr>
            <w:rFonts w:ascii="Times New Roman" w:hAnsi="Times New Roman" w:cs="Times New Roman"/>
            <w:sz w:val="24"/>
            <w:szCs w:val="24"/>
            <w:rPrChange w:id="4111" w:author="laca" w:date="2015-04-27T16:16:00Z">
              <w:rPr/>
            </w:rPrChange>
          </w:rPr>
          <w:delText xml:space="preserve"> lánctalpának az aktuális sebessége </w:delText>
        </w:r>
        <m:oMath>
          <m:r>
            <w:rPr>
              <w:rFonts w:ascii="Cambria Math" w:hAnsi="Cambria Math" w:cs="Times New Roman"/>
              <w:sz w:val="24"/>
              <w:szCs w:val="24"/>
              <w:rPrChange w:id="4112" w:author="laca" w:date="2015-04-27T16:16:00Z">
                <w:rPr>
                  <w:rFonts w:ascii="Cambria Math" w:hAnsi="Cambria Math"/>
                </w:rPr>
              </w:rPrChange>
            </w:rPr>
            <m:t>.</m:t>
          </m:r>
        </m:oMath>
        <w:bookmarkStart w:id="4113" w:name="_Toc417922423"/>
        <w:bookmarkStart w:id="4114" w:name="_Toc417922903"/>
        <w:bookmarkStart w:id="4115" w:name="_Toc417923263"/>
        <w:bookmarkStart w:id="4116" w:name="_Toc417923444"/>
        <w:bookmarkStart w:id="4117" w:name="_Toc417923625"/>
        <w:bookmarkStart w:id="4118" w:name="_Toc417923800"/>
        <w:bookmarkStart w:id="4119" w:name="_Toc419127943"/>
        <w:bookmarkStart w:id="4120" w:name="_Toc419128315"/>
        <w:bookmarkStart w:id="4121" w:name="_Toc419128503"/>
        <w:bookmarkStart w:id="4122" w:name="_Toc419128690"/>
        <w:bookmarkStart w:id="4123" w:name="_Toc419128877"/>
        <w:bookmarkStart w:id="4124" w:name="_Toc419129065"/>
        <w:bookmarkStart w:id="4125" w:name="_Toc419129253"/>
        <w:bookmarkStart w:id="4126" w:name="_Toc419129441"/>
        <w:bookmarkStart w:id="4127" w:name="_Toc419130085"/>
        <w:bookmarkStart w:id="4128" w:name="_Toc419130273"/>
        <w:bookmarkStart w:id="4129" w:name="_Toc419222325"/>
        <w:bookmarkStart w:id="4130" w:name="_Toc419222513"/>
        <w:bookmarkEnd w:id="4113"/>
        <w:bookmarkEnd w:id="4114"/>
        <w:bookmarkEnd w:id="4115"/>
        <w:bookmarkEnd w:id="4116"/>
        <w:bookmarkEnd w:id="4117"/>
        <w:bookmarkEnd w:id="4118"/>
        <w:bookmarkEnd w:id="4119"/>
        <w:bookmarkEnd w:id="4120"/>
        <w:bookmarkEnd w:id="4121"/>
        <w:bookmarkEnd w:id="4122"/>
        <w:bookmarkEnd w:id="4123"/>
        <w:bookmarkEnd w:id="4124"/>
        <w:bookmarkEnd w:id="4125"/>
        <w:bookmarkEnd w:id="4126"/>
        <w:bookmarkEnd w:id="4127"/>
        <w:bookmarkEnd w:id="4128"/>
        <w:bookmarkEnd w:id="4129"/>
        <w:bookmarkEnd w:id="4130"/>
      </w:del>
    </w:p>
    <w:p w14:paraId="10B59E4A" w14:textId="14345746" w:rsidR="00482CE2" w:rsidRPr="00183A02" w:rsidDel="00960013" w:rsidRDefault="00E272CD">
      <w:pPr>
        <w:pStyle w:val="Heading1"/>
        <w:spacing w:line="360" w:lineRule="auto"/>
        <w:jc w:val="both"/>
        <w:rPr>
          <w:del w:id="4131" w:author="laca" w:date="2015-04-27T16:14:00Z"/>
        </w:rPr>
        <w:pPrChange w:id="4132" w:author="laca" w:date="2015-04-27T16:16:00Z">
          <w:pPr>
            <w:pStyle w:val="NormalWeb"/>
            <w:spacing w:before="0" w:beforeAutospacing="0" w:after="0" w:afterAutospacing="0" w:line="360" w:lineRule="auto"/>
            <w:ind w:firstLine="576"/>
          </w:pPr>
        </w:pPrChange>
      </w:pPr>
      <m:oMath>
        <m:r>
          <w:del w:id="4133" w:author="laca" w:date="2015-04-27T16:14:00Z">
            <w:rPr>
              <w:rFonts w:ascii="Cambria Math" w:hAnsi="Cambria Math" w:cs="Times New Roman"/>
              <w:sz w:val="24"/>
              <w:szCs w:val="24"/>
              <w:rPrChange w:id="4134" w:author="laca" w:date="2015-04-27T16:16:00Z">
                <w:rPr>
                  <w:rFonts w:ascii="Cambria Math" w:hAnsi="Cambria Math"/>
                </w:rPr>
              </w:rPrChange>
            </w:rPr>
            <m:t>+</m:t>
          </w:del>
        </m:r>
      </m:oMath>
      <w:bookmarkStart w:id="4135" w:name="_Toc417922424"/>
      <w:bookmarkStart w:id="4136" w:name="_Toc417922904"/>
      <w:bookmarkStart w:id="4137" w:name="_Toc417923264"/>
      <w:bookmarkStart w:id="4138" w:name="_Toc417923445"/>
      <w:bookmarkStart w:id="4139" w:name="_Toc417923626"/>
      <w:bookmarkStart w:id="4140" w:name="_Toc417923801"/>
      <w:bookmarkStart w:id="4141" w:name="_Toc419127944"/>
      <w:bookmarkStart w:id="4142" w:name="_Toc419128316"/>
      <w:bookmarkStart w:id="4143" w:name="_Toc419128504"/>
      <w:bookmarkStart w:id="4144" w:name="_Toc419128691"/>
      <w:bookmarkStart w:id="4145" w:name="_Toc419128878"/>
      <w:bookmarkStart w:id="4146" w:name="_Toc419129066"/>
      <w:bookmarkStart w:id="4147" w:name="_Toc419129254"/>
      <w:bookmarkStart w:id="4148" w:name="_Toc419129442"/>
      <w:bookmarkStart w:id="4149" w:name="_Toc419130086"/>
      <w:bookmarkStart w:id="4150" w:name="_Toc419130274"/>
      <w:bookmarkStart w:id="4151" w:name="_Toc419222326"/>
      <w:bookmarkStart w:id="4152" w:name="_Toc41922251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</w:p>
    <w:p w14:paraId="0B3988C1" w14:textId="27B12701" w:rsidR="002C587A" w:rsidRPr="00183A02" w:rsidDel="00960013" w:rsidRDefault="00715701">
      <w:pPr>
        <w:pStyle w:val="Heading1"/>
        <w:spacing w:line="360" w:lineRule="auto"/>
        <w:jc w:val="both"/>
        <w:rPr>
          <w:del w:id="4153" w:author="laca" w:date="2015-04-27T16:14:00Z"/>
        </w:rPr>
        <w:pPrChange w:id="4154" w:author="laca" w:date="2015-04-27T16:16:00Z">
          <w:pPr>
            <w:pStyle w:val="NormalWeb"/>
            <w:spacing w:before="0" w:beforeAutospacing="0" w:after="0" w:afterAutospacing="0" w:line="360" w:lineRule="auto"/>
            <w:ind w:firstLine="576"/>
          </w:pPr>
        </w:pPrChange>
      </w:pPr>
      <w:del w:id="4155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4156" w:author="laca" w:date="2015-04-27T16:16:00Z">
              <w:rPr/>
            </w:rPrChange>
          </w:rPr>
          <w:delText>A sebeségek összeadását 1.10</w:delText>
        </w:r>
        <w:r w:rsidR="00AF6459" w:rsidRPr="00183A02" w:rsidDel="00960013">
          <w:rPr>
            <w:rFonts w:ascii="Times New Roman" w:hAnsi="Times New Roman" w:cs="Times New Roman"/>
            <w:sz w:val="24"/>
            <w:szCs w:val="24"/>
            <w:rPrChange w:id="4157" w:author="laca" w:date="2015-04-27T16:16:00Z">
              <w:rPr/>
            </w:rPrChange>
          </w:rPr>
          <w:delText xml:space="preserve"> képen látható Mult, Mux, AddSub1 végzik, az összeadást ki vagy be kapcsolhatjuk a </w:delText>
        </w:r>
        <w:r w:rsidR="002C587A" w:rsidRPr="00183A02" w:rsidDel="00960013">
          <w:rPr>
            <w:rFonts w:ascii="Times New Roman" w:hAnsi="Times New Roman" w:cs="Times New Roman"/>
            <w:sz w:val="24"/>
            <w:szCs w:val="24"/>
            <w:rPrChange w:id="4158" w:author="laca" w:date="2015-04-27T16:16:00Z">
              <w:rPr/>
            </w:rPrChange>
          </w:rPr>
          <w:delText>Config regiszter negyedik bitjével.</w:delText>
        </w:r>
        <w:bookmarkStart w:id="4159" w:name="_Toc417922425"/>
        <w:bookmarkStart w:id="4160" w:name="_Toc417922905"/>
        <w:bookmarkStart w:id="4161" w:name="_Toc417923265"/>
        <w:bookmarkStart w:id="4162" w:name="_Toc417923446"/>
        <w:bookmarkStart w:id="4163" w:name="_Toc417923627"/>
        <w:bookmarkStart w:id="4164" w:name="_Toc417923802"/>
        <w:bookmarkStart w:id="4165" w:name="_Toc419127945"/>
        <w:bookmarkStart w:id="4166" w:name="_Toc419128317"/>
        <w:bookmarkStart w:id="4167" w:name="_Toc419128505"/>
        <w:bookmarkStart w:id="4168" w:name="_Toc419128692"/>
        <w:bookmarkStart w:id="4169" w:name="_Toc419128879"/>
        <w:bookmarkStart w:id="4170" w:name="_Toc419129067"/>
        <w:bookmarkStart w:id="4171" w:name="_Toc419129255"/>
        <w:bookmarkStart w:id="4172" w:name="_Toc419129443"/>
        <w:bookmarkStart w:id="4173" w:name="_Toc419130087"/>
        <w:bookmarkStart w:id="4174" w:name="_Toc419130275"/>
        <w:bookmarkStart w:id="4175" w:name="_Toc419222327"/>
        <w:bookmarkStart w:id="4176" w:name="_Toc419222515"/>
        <w:bookmarkEnd w:id="4159"/>
        <w:bookmarkEnd w:id="4160"/>
        <w:bookmarkEnd w:id="4161"/>
        <w:bookmarkEnd w:id="4162"/>
        <w:bookmarkEnd w:id="4163"/>
        <w:bookmarkEnd w:id="4164"/>
        <w:bookmarkEnd w:id="4165"/>
        <w:bookmarkEnd w:id="4166"/>
        <w:bookmarkEnd w:id="4167"/>
        <w:bookmarkEnd w:id="4168"/>
        <w:bookmarkEnd w:id="4169"/>
        <w:bookmarkEnd w:id="4170"/>
        <w:bookmarkEnd w:id="4171"/>
        <w:bookmarkEnd w:id="4172"/>
        <w:bookmarkEnd w:id="4173"/>
        <w:bookmarkEnd w:id="4174"/>
        <w:bookmarkEnd w:id="4175"/>
        <w:bookmarkEnd w:id="4176"/>
      </w:del>
    </w:p>
    <w:p w14:paraId="0762B570" w14:textId="5D84EE40" w:rsidR="00715701" w:rsidRPr="00183A02" w:rsidDel="00960013" w:rsidRDefault="002B5C5E">
      <w:pPr>
        <w:pStyle w:val="Heading1"/>
        <w:spacing w:line="360" w:lineRule="auto"/>
        <w:jc w:val="both"/>
        <w:rPr>
          <w:del w:id="4177" w:author="laca" w:date="2015-04-27T16:14:00Z"/>
        </w:rPr>
        <w:pPrChange w:id="4178" w:author="laca" w:date="2015-04-27T16:16:00Z">
          <w:pPr>
            <w:pStyle w:val="NormalWeb"/>
            <w:spacing w:before="0" w:beforeAutospacing="0" w:after="0" w:afterAutospacing="0" w:line="360" w:lineRule="auto"/>
            <w:ind w:firstLine="576"/>
          </w:pPr>
        </w:pPrChange>
      </w:pPr>
      <w:ins w:id="4179" w:author="stbrassai" w:date="2015-04-17T21:15:00Z">
        <w:del w:id="4180" w:author="laca" w:date="2015-04-27T16:14:00Z">
          <w:r w:rsidRPr="00183A02" w:rsidDel="00960013">
            <w:rPr>
              <w:rFonts w:ascii="Times New Roman" w:hAnsi="Times New Roman" w:cs="Times New Roman"/>
              <w:sz w:val="24"/>
              <w:szCs w:val="24"/>
              <w:rPrChange w:id="4181" w:author="laca" w:date="2015-04-27T16:16:00Z">
                <w:rPr/>
              </w:rPrChange>
            </w:rPr>
            <w:delText>íó</w:delText>
          </w:r>
        </w:del>
      </w:ins>
      <w:ins w:id="4182" w:author="stbrassai" w:date="2015-04-17T21:17:00Z">
        <w:del w:id="4183" w:author="laca" w:date="2015-04-27T16:14:00Z">
          <w:r w:rsidRPr="00183A02" w:rsidDel="00960013">
            <w:rPr>
              <w:rFonts w:ascii="Times New Roman" w:hAnsi="Times New Roman" w:cs="Times New Roman"/>
              <w:sz w:val="24"/>
              <w:szCs w:val="24"/>
              <w:rPrChange w:id="4184" w:author="laca" w:date="2015-04-27T16:16:00Z">
                <w:rPr/>
              </w:rPrChange>
            </w:rPr>
            <w:delText>ó</w:delText>
          </w:r>
        </w:del>
      </w:ins>
      <w:bookmarkStart w:id="4185" w:name="_Toc417922426"/>
      <w:bookmarkStart w:id="4186" w:name="_Toc417922906"/>
      <w:bookmarkStart w:id="4187" w:name="_Toc417923266"/>
      <w:bookmarkStart w:id="4188" w:name="_Toc417923447"/>
      <w:bookmarkStart w:id="4189" w:name="_Toc417923628"/>
      <w:bookmarkStart w:id="4190" w:name="_Toc417923803"/>
      <w:bookmarkStart w:id="4191" w:name="_Toc419127946"/>
      <w:bookmarkStart w:id="4192" w:name="_Toc419128318"/>
      <w:bookmarkStart w:id="4193" w:name="_Toc419128506"/>
      <w:bookmarkStart w:id="4194" w:name="_Toc419128693"/>
      <w:bookmarkStart w:id="4195" w:name="_Toc419128880"/>
      <w:bookmarkStart w:id="4196" w:name="_Toc419129068"/>
      <w:bookmarkStart w:id="4197" w:name="_Toc419129256"/>
      <w:bookmarkStart w:id="4198" w:name="_Toc419129444"/>
      <w:bookmarkStart w:id="4199" w:name="_Toc419130088"/>
      <w:bookmarkStart w:id="4200" w:name="_Toc419130276"/>
      <w:bookmarkStart w:id="4201" w:name="_Toc419222328"/>
      <w:bookmarkStart w:id="4202" w:name="_Toc419222516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</w:p>
    <w:p w14:paraId="65830798" w14:textId="559058AB" w:rsidR="00715701" w:rsidRPr="00183A02" w:rsidDel="00960013" w:rsidRDefault="00715701">
      <w:pPr>
        <w:pStyle w:val="Heading1"/>
        <w:spacing w:line="360" w:lineRule="auto"/>
        <w:jc w:val="both"/>
        <w:rPr>
          <w:del w:id="4203" w:author="laca" w:date="2015-04-27T16:14:00Z"/>
        </w:rPr>
        <w:pPrChange w:id="4204" w:author="laca" w:date="2015-04-27T16:16:00Z">
          <w:pPr>
            <w:pStyle w:val="NormalWeb"/>
            <w:spacing w:before="0" w:beforeAutospacing="0" w:after="0" w:afterAutospacing="0" w:line="360" w:lineRule="auto"/>
            <w:ind w:firstLine="576"/>
          </w:pPr>
        </w:pPrChange>
      </w:pPr>
      <w:del w:id="4205" w:author="laca" w:date="2015-04-27T16:14:00Z">
        <w:r w:rsidRPr="00183A02" w:rsidDel="00960013">
          <w:rPr>
            <w:rFonts w:ascii="Times New Roman" w:hAnsi="Times New Roman" w:cs="Times New Roman"/>
            <w:b/>
            <w:sz w:val="24"/>
            <w:szCs w:val="24"/>
            <w:u w:val="single"/>
            <w:rPrChange w:id="4206" w:author="laca" w:date="2015-04-27T16:16:00Z">
              <w:rPr>
                <w:b/>
                <w:u w:val="single"/>
              </w:rPr>
            </w:rPrChange>
          </w:rPr>
          <w:delText>Config regiszter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207" w:author="laca" w:date="2015-04-27T16:16:00Z">
              <w:rPr/>
            </w:rPrChange>
          </w:rPr>
          <w:delText>:</w:delText>
        </w:r>
        <w:r w:rsidR="002C587A"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4208" w:author="laca" w:date="2015-04-27T16:16:00Z">
              <w:rPr>
                <w:noProof/>
              </w:rPr>
            </w:rPrChange>
          </w:rPr>
          <mc:AlternateContent>
            <mc:Choice Requires="wpg">
              <w:drawing>
                <wp:anchor distT="0" distB="0" distL="114300" distR="114300" simplePos="0" relativeHeight="251814912" behindDoc="0" locked="0" layoutInCell="1" allowOverlap="1" wp14:anchorId="620EDE40" wp14:editId="7CD74F20">
                  <wp:simplePos x="0" y="0"/>
                  <wp:positionH relativeFrom="column">
                    <wp:posOffset>-266712</wp:posOffset>
                  </wp:positionH>
                  <wp:positionV relativeFrom="paragraph">
                    <wp:posOffset>0</wp:posOffset>
                  </wp:positionV>
                  <wp:extent cx="6356350" cy="3069590"/>
                  <wp:effectExtent l="0" t="0" r="6350" b="0"/>
                  <wp:wrapTopAndBottom/>
                  <wp:docPr id="172" name="Group 17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356350" cy="3069590"/>
                            <a:chOff x="0" y="0"/>
                            <a:chExt cx="6356350" cy="3069590"/>
                          </a:xfrm>
                        </wpg:grpSpPr>
                        <pic:pic xmlns:pic="http://schemas.openxmlformats.org/drawingml/2006/picture">
                          <pic:nvPicPr>
                            <pic:cNvPr id="170" name="Picture 1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356350" cy="27819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1" name="Text Box 171"/>
                          <wps:cNvSpPr txBox="1"/>
                          <wps:spPr>
                            <a:xfrm>
                              <a:off x="0" y="2838450"/>
                              <a:ext cx="635635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46ACE18" w14:textId="3462B42F" w:rsidR="00B8312C" w:rsidRPr="00E51BB3" w:rsidRDefault="00B8312C" w:rsidP="002C587A">
                                <w:pPr>
                                  <w:pStyle w:val="Caption"/>
                                  <w:jc w:val="center"/>
                                  <w:rPr>
                                    <w:rFonts w:ascii="Times New Roman" w:eastAsia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15</w:t>
                                </w:r>
                                <w:r>
                                  <w:fldChar w:fldCharType="end"/>
                                </w:r>
                                <w:del w:id="4209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9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Osztott regiszterek elnevezése és Típusa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620EDE40" id="Group 172" o:spid="_x0000_s1087" style="position:absolute;left:0;text-align:left;margin-left:-21pt;margin-top:0;width:500.5pt;height:241.7pt;z-index:251814912" coordsize="63563,3069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">
                  <v:shape id="Picture 170" o:spid="_x0000_s1088" type="#_x0000_t75" style="position:absolute;width:63563;height:27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kzYTGAAAA3AAAAA8AAABkcnMvZG93bnJldi54bWxEj0FrwkAQhe+F/odlCt7qpkGsja4ihYoe&#10;CjVW8Dhkx00wOxuyW43/vnMo9DbDe/PeN4vV4Ft1pT42gQ28jDNQxFWwDTsD34eP5xmomJAttoHJ&#10;wJ0irJaPDwssbLjxnq5lckpCOBZooE6pK7SOVU0e4zh0xKKdQ+8xydo7bXu8SbhvdZ5lU+2xYWmo&#10;saP3mqpL+eMNbPPL/Vh+HvRmPXNucpq+5V+7ZMzoaVjPQSUa0r/573prBf9V8OUZmUAv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eTNhMYAAADcAAAADwAAAAAAAAAAAAAA&#10;AACfAgAAZHJzL2Rvd25yZXYueG1sUEsFBgAAAAAEAAQA9wAAAJIDAAAAAA==&#10;">
                    <v:imagedata r:id="rId44" o:title=""/>
                    <v:path arrowok="t"/>
                  </v:shape>
                  <v:shape id="Text Box 171" o:spid="_x0000_s1089" type="#_x0000_t202" style="position:absolute;top:28384;width:63563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z/kMQA&#10;AADcAAAADwAAAGRycy9kb3ducmV2LnhtbERPTWsCMRC9C/0PYQq9iGatYmU1ikgLthfp1ou3YTNu&#10;VjeTJcnq9t83hUJv83ifs9r0thE38qF2rGAyzkAQl07XXCk4fr2NFiBCRNbYOCYF3xRgs34YrDDX&#10;7s6fdCtiJVIIhxwVmBjbXMpQGrIYxq4lTtzZeYsxQV9J7fGewm0jn7NsLi3WnBoMtrQzVF6Lzio4&#10;zE4HM+zOrx/b2dS/H7vd/FIVSj099tsliEh9/Bf/ufc6zX+ZwO8z6QK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8/5DEAAAA3AAAAA8AAAAAAAAAAAAAAAAAmAIAAGRycy9k&#10;b3ducmV2LnhtbFBLBQYAAAAABAAEAPUAAACJAwAAAAA=&#10;" stroked="f">
                    <v:textbox style="mso-fit-shape-to-text:t" inset="0,0,0,0">
                      <w:txbxContent>
                        <w:p w14:paraId="146ACE18" w14:textId="3462B42F" w:rsidR="00B8312C" w:rsidRPr="00E51BB3" w:rsidRDefault="00B8312C" w:rsidP="002C587A">
                          <w:pPr>
                            <w:pStyle w:val="Caption"/>
                            <w:jc w:val="center"/>
                            <w:rPr>
                              <w:rFonts w:ascii="Times New Roman" w:eastAsia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15</w:t>
                          </w:r>
                          <w:r>
                            <w:fldChar w:fldCharType="end"/>
                          </w:r>
                          <w:del w:id="4210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9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Osztott regiszterek elnevezése és Típusa</w:t>
                          </w:r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  <w:r w:rsidR="002C587A" w:rsidRPr="00183A02" w:rsidDel="00960013">
          <w:rPr>
            <w:rFonts w:ascii="Times New Roman" w:hAnsi="Times New Roman" w:cs="Times New Roman"/>
            <w:sz w:val="24"/>
            <w:szCs w:val="24"/>
            <w:rPrChange w:id="4211" w:author="laca" w:date="2015-04-27T16:16:00Z">
              <w:rPr/>
            </w:rPrChange>
          </w:rPr>
          <w:delText xml:space="preserve"> </w:delText>
        </w:r>
        <w:bookmarkStart w:id="4212" w:name="_Toc417922427"/>
        <w:bookmarkStart w:id="4213" w:name="_Toc417922907"/>
        <w:bookmarkStart w:id="4214" w:name="_Toc417923267"/>
        <w:bookmarkStart w:id="4215" w:name="_Toc417923448"/>
        <w:bookmarkStart w:id="4216" w:name="_Toc417923629"/>
        <w:bookmarkStart w:id="4217" w:name="_Toc417923804"/>
        <w:bookmarkStart w:id="4218" w:name="_Toc419127947"/>
        <w:bookmarkStart w:id="4219" w:name="_Toc419128319"/>
        <w:bookmarkStart w:id="4220" w:name="_Toc419128507"/>
        <w:bookmarkStart w:id="4221" w:name="_Toc419128694"/>
        <w:bookmarkStart w:id="4222" w:name="_Toc419128881"/>
        <w:bookmarkStart w:id="4223" w:name="_Toc419129069"/>
        <w:bookmarkStart w:id="4224" w:name="_Toc419129257"/>
        <w:bookmarkStart w:id="4225" w:name="_Toc419129445"/>
        <w:bookmarkStart w:id="4226" w:name="_Toc419130089"/>
        <w:bookmarkStart w:id="4227" w:name="_Toc419130277"/>
        <w:bookmarkStart w:id="4228" w:name="_Toc419222329"/>
        <w:bookmarkStart w:id="4229" w:name="_Toc419222517"/>
        <w:bookmarkEnd w:id="4212"/>
        <w:bookmarkEnd w:id="4213"/>
        <w:bookmarkEnd w:id="4214"/>
        <w:bookmarkEnd w:id="4215"/>
        <w:bookmarkEnd w:id="4216"/>
        <w:bookmarkEnd w:id="4217"/>
        <w:bookmarkEnd w:id="4218"/>
        <w:bookmarkEnd w:id="4219"/>
        <w:bookmarkEnd w:id="4220"/>
        <w:bookmarkEnd w:id="4221"/>
        <w:bookmarkEnd w:id="4222"/>
        <w:bookmarkEnd w:id="4223"/>
        <w:bookmarkEnd w:id="4224"/>
        <w:bookmarkEnd w:id="4225"/>
        <w:bookmarkEnd w:id="4226"/>
        <w:bookmarkEnd w:id="4227"/>
        <w:bookmarkEnd w:id="4228"/>
        <w:bookmarkEnd w:id="4229"/>
      </w:del>
    </w:p>
    <w:tbl>
      <w:tblPr>
        <w:tblStyle w:val="GridTable1Light"/>
        <w:tblW w:w="0" w:type="auto"/>
        <w:tblInd w:w="2065" w:type="dxa"/>
        <w:tblLook w:val="04A0" w:firstRow="1" w:lastRow="0" w:firstColumn="1" w:lastColumn="0" w:noHBand="0" w:noVBand="1"/>
      </w:tblPr>
      <w:tblGrid>
        <w:gridCol w:w="955"/>
        <w:gridCol w:w="2867"/>
        <w:gridCol w:w="2867"/>
      </w:tblGrid>
      <w:tr w:rsidR="000C424E" w:rsidRPr="00183A02" w:rsidDel="00960013" w14:paraId="3C8DFD25" w14:textId="5BDB2BEE" w:rsidTr="007313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  <w:del w:id="4230" w:author="laca" w:date="2015-04-27T16:1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2A6E7C43" w14:textId="1DA68033" w:rsidR="00715701" w:rsidRPr="00183A02" w:rsidDel="00960013" w:rsidRDefault="00715701">
            <w:pPr>
              <w:pStyle w:val="Heading1"/>
              <w:spacing w:line="360" w:lineRule="auto"/>
              <w:jc w:val="both"/>
              <w:rPr>
                <w:del w:id="4231" w:author="laca" w:date="2015-04-27T16:14:00Z"/>
              </w:rPr>
              <w:pPrChange w:id="4232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</w:pPr>
              </w:pPrChange>
            </w:pPr>
            <w:del w:id="4233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234" w:author="laca" w:date="2015-04-27T16:16:00Z">
                    <w:rPr/>
                  </w:rPrChange>
                </w:rPr>
                <w:delText>Bit</w:delText>
              </w:r>
              <w:bookmarkStart w:id="4235" w:name="_Toc417922428"/>
              <w:bookmarkStart w:id="4236" w:name="_Toc417922908"/>
              <w:bookmarkStart w:id="4237" w:name="_Toc417923268"/>
              <w:bookmarkStart w:id="4238" w:name="_Toc417923449"/>
              <w:bookmarkStart w:id="4239" w:name="_Toc417923630"/>
              <w:bookmarkStart w:id="4240" w:name="_Toc417923805"/>
              <w:bookmarkStart w:id="4241" w:name="_Toc419127948"/>
              <w:bookmarkStart w:id="4242" w:name="_Toc419128320"/>
              <w:bookmarkStart w:id="4243" w:name="_Toc419128508"/>
              <w:bookmarkStart w:id="4244" w:name="_Toc419128695"/>
              <w:bookmarkStart w:id="4245" w:name="_Toc419128882"/>
              <w:bookmarkStart w:id="4246" w:name="_Toc419129070"/>
              <w:bookmarkStart w:id="4247" w:name="_Toc419129258"/>
              <w:bookmarkStart w:id="4248" w:name="_Toc419129446"/>
              <w:bookmarkStart w:id="4249" w:name="_Toc419130090"/>
              <w:bookmarkStart w:id="4250" w:name="_Toc419130278"/>
              <w:bookmarkStart w:id="4251" w:name="_Toc419222330"/>
              <w:bookmarkStart w:id="4252" w:name="_Toc419222518"/>
              <w:bookmarkEnd w:id="4235"/>
              <w:bookmarkEnd w:id="4236"/>
              <w:bookmarkEnd w:id="4237"/>
              <w:bookmarkEnd w:id="4238"/>
              <w:bookmarkEnd w:id="4239"/>
              <w:bookmarkEnd w:id="4240"/>
              <w:bookmarkEnd w:id="4241"/>
              <w:bookmarkEnd w:id="4242"/>
              <w:bookmarkEnd w:id="4243"/>
              <w:bookmarkEnd w:id="4244"/>
              <w:bookmarkEnd w:id="4245"/>
              <w:bookmarkEnd w:id="4246"/>
              <w:bookmarkEnd w:id="4247"/>
              <w:bookmarkEnd w:id="4248"/>
              <w:bookmarkEnd w:id="4249"/>
              <w:bookmarkEnd w:id="4250"/>
              <w:bookmarkEnd w:id="4251"/>
              <w:bookmarkEnd w:id="4252"/>
            </w:del>
          </w:p>
        </w:tc>
        <w:tc>
          <w:tcPr>
            <w:tcW w:w="2867" w:type="dxa"/>
          </w:tcPr>
          <w:p w14:paraId="3BEFF2C0" w14:textId="1790E378" w:rsidR="00715701" w:rsidRPr="00183A02" w:rsidDel="00960013" w:rsidRDefault="00715701">
            <w:pPr>
              <w:pStyle w:val="Heading1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4253" w:author="laca" w:date="2015-04-27T16:14:00Z"/>
              </w:rPr>
              <w:pPrChange w:id="4254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255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256" w:author="laca" w:date="2015-04-27T16:16:00Z">
                    <w:rPr/>
                  </w:rPrChange>
                </w:rPr>
                <w:delText>=1</w:delText>
              </w:r>
              <w:bookmarkStart w:id="4257" w:name="_Toc417922429"/>
              <w:bookmarkStart w:id="4258" w:name="_Toc417922909"/>
              <w:bookmarkStart w:id="4259" w:name="_Toc417923269"/>
              <w:bookmarkStart w:id="4260" w:name="_Toc417923450"/>
              <w:bookmarkStart w:id="4261" w:name="_Toc417923631"/>
              <w:bookmarkStart w:id="4262" w:name="_Toc417923806"/>
              <w:bookmarkStart w:id="4263" w:name="_Toc419127949"/>
              <w:bookmarkStart w:id="4264" w:name="_Toc419128321"/>
              <w:bookmarkStart w:id="4265" w:name="_Toc419128509"/>
              <w:bookmarkStart w:id="4266" w:name="_Toc419128696"/>
              <w:bookmarkStart w:id="4267" w:name="_Toc419128883"/>
              <w:bookmarkStart w:id="4268" w:name="_Toc419129071"/>
              <w:bookmarkStart w:id="4269" w:name="_Toc419129259"/>
              <w:bookmarkStart w:id="4270" w:name="_Toc419129447"/>
              <w:bookmarkStart w:id="4271" w:name="_Toc419130091"/>
              <w:bookmarkStart w:id="4272" w:name="_Toc419130279"/>
              <w:bookmarkStart w:id="4273" w:name="_Toc419222331"/>
              <w:bookmarkStart w:id="4274" w:name="_Toc419222519"/>
              <w:bookmarkEnd w:id="4257"/>
              <w:bookmarkEnd w:id="4258"/>
              <w:bookmarkEnd w:id="4259"/>
              <w:bookmarkEnd w:id="4260"/>
              <w:bookmarkEnd w:id="4261"/>
              <w:bookmarkEnd w:id="4262"/>
              <w:bookmarkEnd w:id="4263"/>
              <w:bookmarkEnd w:id="4264"/>
              <w:bookmarkEnd w:id="4265"/>
              <w:bookmarkEnd w:id="4266"/>
              <w:bookmarkEnd w:id="4267"/>
              <w:bookmarkEnd w:id="4268"/>
              <w:bookmarkEnd w:id="4269"/>
              <w:bookmarkEnd w:id="4270"/>
              <w:bookmarkEnd w:id="4271"/>
              <w:bookmarkEnd w:id="4272"/>
              <w:bookmarkEnd w:id="4273"/>
              <w:bookmarkEnd w:id="4274"/>
            </w:del>
          </w:p>
        </w:tc>
        <w:tc>
          <w:tcPr>
            <w:tcW w:w="2867" w:type="dxa"/>
          </w:tcPr>
          <w:p w14:paraId="6BA1E2FD" w14:textId="2C733C40" w:rsidR="00715701" w:rsidRPr="00183A02" w:rsidDel="00960013" w:rsidRDefault="00715701">
            <w:pPr>
              <w:pStyle w:val="Heading1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del w:id="4275" w:author="laca" w:date="2015-04-27T16:14:00Z"/>
              </w:rPr>
              <w:pPrChange w:id="4276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277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278" w:author="laca" w:date="2015-04-27T16:16:00Z">
                    <w:rPr/>
                  </w:rPrChange>
                </w:rPr>
                <w:delText>=0</w:delText>
              </w:r>
              <w:bookmarkStart w:id="4279" w:name="_Toc417922430"/>
              <w:bookmarkStart w:id="4280" w:name="_Toc417922910"/>
              <w:bookmarkStart w:id="4281" w:name="_Toc417923270"/>
              <w:bookmarkStart w:id="4282" w:name="_Toc417923451"/>
              <w:bookmarkStart w:id="4283" w:name="_Toc417923632"/>
              <w:bookmarkStart w:id="4284" w:name="_Toc417923807"/>
              <w:bookmarkStart w:id="4285" w:name="_Toc419127950"/>
              <w:bookmarkStart w:id="4286" w:name="_Toc419128322"/>
              <w:bookmarkStart w:id="4287" w:name="_Toc419128510"/>
              <w:bookmarkStart w:id="4288" w:name="_Toc419128697"/>
              <w:bookmarkStart w:id="4289" w:name="_Toc419128884"/>
              <w:bookmarkStart w:id="4290" w:name="_Toc419129072"/>
              <w:bookmarkStart w:id="4291" w:name="_Toc419129260"/>
              <w:bookmarkStart w:id="4292" w:name="_Toc419129448"/>
              <w:bookmarkStart w:id="4293" w:name="_Toc419130092"/>
              <w:bookmarkStart w:id="4294" w:name="_Toc419130280"/>
              <w:bookmarkStart w:id="4295" w:name="_Toc419222332"/>
              <w:bookmarkStart w:id="4296" w:name="_Toc419222520"/>
              <w:bookmarkEnd w:id="4279"/>
              <w:bookmarkEnd w:id="4280"/>
              <w:bookmarkEnd w:id="4281"/>
              <w:bookmarkEnd w:id="4282"/>
              <w:bookmarkEnd w:id="4283"/>
              <w:bookmarkEnd w:id="4284"/>
              <w:bookmarkEnd w:id="4285"/>
              <w:bookmarkEnd w:id="4286"/>
              <w:bookmarkEnd w:id="4287"/>
              <w:bookmarkEnd w:id="4288"/>
              <w:bookmarkEnd w:id="4289"/>
              <w:bookmarkEnd w:id="4290"/>
              <w:bookmarkEnd w:id="4291"/>
              <w:bookmarkEnd w:id="4292"/>
              <w:bookmarkEnd w:id="4293"/>
              <w:bookmarkEnd w:id="4294"/>
              <w:bookmarkEnd w:id="4295"/>
              <w:bookmarkEnd w:id="4296"/>
            </w:del>
          </w:p>
        </w:tc>
        <w:bookmarkStart w:id="4297" w:name="_Toc417922431"/>
        <w:bookmarkStart w:id="4298" w:name="_Toc417922911"/>
        <w:bookmarkStart w:id="4299" w:name="_Toc417923271"/>
        <w:bookmarkStart w:id="4300" w:name="_Toc417923452"/>
        <w:bookmarkStart w:id="4301" w:name="_Toc417923633"/>
        <w:bookmarkStart w:id="4302" w:name="_Toc417923808"/>
        <w:bookmarkStart w:id="4303" w:name="_Toc419127951"/>
        <w:bookmarkStart w:id="4304" w:name="_Toc419128323"/>
        <w:bookmarkStart w:id="4305" w:name="_Toc419128511"/>
        <w:bookmarkStart w:id="4306" w:name="_Toc419128698"/>
        <w:bookmarkStart w:id="4307" w:name="_Toc419128885"/>
        <w:bookmarkStart w:id="4308" w:name="_Toc419129073"/>
        <w:bookmarkStart w:id="4309" w:name="_Toc419129261"/>
        <w:bookmarkStart w:id="4310" w:name="_Toc419129449"/>
        <w:bookmarkStart w:id="4311" w:name="_Toc419130093"/>
        <w:bookmarkStart w:id="4312" w:name="_Toc419130281"/>
        <w:bookmarkStart w:id="4313" w:name="_Toc419222333"/>
        <w:bookmarkStart w:id="4314" w:name="_Toc419222521"/>
        <w:bookmarkEnd w:id="4297"/>
        <w:bookmarkEnd w:id="4298"/>
        <w:bookmarkEnd w:id="4299"/>
        <w:bookmarkEnd w:id="4300"/>
        <w:bookmarkEnd w:id="4301"/>
        <w:bookmarkEnd w:id="4302"/>
        <w:bookmarkEnd w:id="4303"/>
        <w:bookmarkEnd w:id="4304"/>
        <w:bookmarkEnd w:id="4305"/>
        <w:bookmarkEnd w:id="4306"/>
        <w:bookmarkEnd w:id="4307"/>
        <w:bookmarkEnd w:id="4308"/>
        <w:bookmarkEnd w:id="4309"/>
        <w:bookmarkEnd w:id="4310"/>
        <w:bookmarkEnd w:id="4311"/>
        <w:bookmarkEnd w:id="4312"/>
        <w:bookmarkEnd w:id="4313"/>
        <w:bookmarkEnd w:id="4314"/>
      </w:tr>
      <w:tr w:rsidR="000C424E" w:rsidRPr="00183A02" w:rsidDel="00960013" w14:paraId="61E4A917" w14:textId="7411EED1" w:rsidTr="00731358">
        <w:trPr>
          <w:trHeight w:val="1138"/>
          <w:del w:id="4315" w:author="laca" w:date="2015-04-27T16:1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2E354A63" w14:textId="333DC5F9" w:rsidR="00715701" w:rsidRPr="00183A02" w:rsidDel="00960013" w:rsidRDefault="00596F87">
            <w:pPr>
              <w:pStyle w:val="Heading1"/>
              <w:spacing w:line="360" w:lineRule="auto"/>
              <w:jc w:val="both"/>
              <w:rPr>
                <w:del w:id="4316" w:author="laca" w:date="2015-04-27T16:14:00Z"/>
              </w:rPr>
              <w:pPrChange w:id="4317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</w:pPr>
              </w:pPrChange>
            </w:pPr>
            <w:del w:id="4318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319" w:author="laca" w:date="2015-04-27T16:16:00Z">
                    <w:rPr/>
                  </w:rPrChange>
                </w:rPr>
                <w:delText>0</w:delText>
              </w:r>
              <w:bookmarkStart w:id="4320" w:name="_Toc417922432"/>
              <w:bookmarkStart w:id="4321" w:name="_Toc417922912"/>
              <w:bookmarkStart w:id="4322" w:name="_Toc417923272"/>
              <w:bookmarkStart w:id="4323" w:name="_Toc417923453"/>
              <w:bookmarkStart w:id="4324" w:name="_Toc417923634"/>
              <w:bookmarkStart w:id="4325" w:name="_Toc417923809"/>
              <w:bookmarkStart w:id="4326" w:name="_Toc419127952"/>
              <w:bookmarkStart w:id="4327" w:name="_Toc419128324"/>
              <w:bookmarkStart w:id="4328" w:name="_Toc419128512"/>
              <w:bookmarkStart w:id="4329" w:name="_Toc419128699"/>
              <w:bookmarkStart w:id="4330" w:name="_Toc419128886"/>
              <w:bookmarkStart w:id="4331" w:name="_Toc419129074"/>
              <w:bookmarkStart w:id="4332" w:name="_Toc419129262"/>
              <w:bookmarkStart w:id="4333" w:name="_Toc419129450"/>
              <w:bookmarkStart w:id="4334" w:name="_Toc419130094"/>
              <w:bookmarkStart w:id="4335" w:name="_Toc419130282"/>
              <w:bookmarkStart w:id="4336" w:name="_Toc419222334"/>
              <w:bookmarkStart w:id="4337" w:name="_Toc419222522"/>
              <w:bookmarkEnd w:id="4320"/>
              <w:bookmarkEnd w:id="4321"/>
              <w:bookmarkEnd w:id="4322"/>
              <w:bookmarkEnd w:id="4323"/>
              <w:bookmarkEnd w:id="4324"/>
              <w:bookmarkEnd w:id="4325"/>
              <w:bookmarkEnd w:id="4326"/>
              <w:bookmarkEnd w:id="4327"/>
              <w:bookmarkEnd w:id="4328"/>
              <w:bookmarkEnd w:id="4329"/>
              <w:bookmarkEnd w:id="4330"/>
              <w:bookmarkEnd w:id="4331"/>
              <w:bookmarkEnd w:id="4332"/>
              <w:bookmarkEnd w:id="4333"/>
              <w:bookmarkEnd w:id="4334"/>
              <w:bookmarkEnd w:id="4335"/>
              <w:bookmarkEnd w:id="4336"/>
              <w:bookmarkEnd w:id="4337"/>
            </w:del>
          </w:p>
        </w:tc>
        <w:tc>
          <w:tcPr>
            <w:tcW w:w="2867" w:type="dxa"/>
          </w:tcPr>
          <w:p w14:paraId="6A30346C" w14:textId="7BB2C88D" w:rsidR="00715701" w:rsidRPr="00183A02" w:rsidDel="00960013" w:rsidRDefault="000A2762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338" w:author="laca" w:date="2015-04-27T16:14:00Z"/>
              </w:rPr>
              <w:pPrChange w:id="4339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340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341" w:author="laca" w:date="2015-04-27T16:16:00Z">
                    <w:rPr/>
                  </w:rPrChange>
                </w:rPr>
                <w:delText xml:space="preserve">Letiltja a pozíció </w:delText>
              </w:r>
            </w:del>
            <w:del w:id="4342" w:author="laca" w:date="2015-04-17T22:16:00Z">
              <w:r w:rsidRPr="00183A02" w:rsidDel="00BC755A">
                <w:rPr>
                  <w:rFonts w:ascii="Times New Roman" w:hAnsi="Times New Roman" w:cs="Times New Roman"/>
                  <w:sz w:val="24"/>
                  <w:szCs w:val="24"/>
                  <w:rPrChange w:id="4343" w:author="laca" w:date="2015-04-27T16:16:00Z">
                    <w:rPr/>
                  </w:rPrChange>
                </w:rPr>
                <w:delText>szabályzó</w:delText>
              </w:r>
            </w:del>
            <w:del w:id="4344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345" w:author="laca" w:date="2015-04-27T16:16:00Z">
                    <w:rPr/>
                  </w:rPrChange>
                </w:rPr>
                <w:delText>jának a PWM kimenetét.</w:delText>
              </w:r>
              <w:bookmarkStart w:id="4346" w:name="_Toc417922433"/>
              <w:bookmarkStart w:id="4347" w:name="_Toc417922913"/>
              <w:bookmarkStart w:id="4348" w:name="_Toc417923273"/>
              <w:bookmarkStart w:id="4349" w:name="_Toc417923454"/>
              <w:bookmarkStart w:id="4350" w:name="_Toc417923635"/>
              <w:bookmarkStart w:id="4351" w:name="_Toc417923810"/>
              <w:bookmarkStart w:id="4352" w:name="_Toc419127953"/>
              <w:bookmarkStart w:id="4353" w:name="_Toc419128325"/>
              <w:bookmarkStart w:id="4354" w:name="_Toc419128513"/>
              <w:bookmarkStart w:id="4355" w:name="_Toc419128700"/>
              <w:bookmarkStart w:id="4356" w:name="_Toc419128887"/>
              <w:bookmarkStart w:id="4357" w:name="_Toc419129075"/>
              <w:bookmarkStart w:id="4358" w:name="_Toc419129263"/>
              <w:bookmarkStart w:id="4359" w:name="_Toc419129451"/>
              <w:bookmarkStart w:id="4360" w:name="_Toc419130095"/>
              <w:bookmarkStart w:id="4361" w:name="_Toc419130283"/>
              <w:bookmarkStart w:id="4362" w:name="_Toc419222335"/>
              <w:bookmarkStart w:id="4363" w:name="_Toc419222523"/>
              <w:bookmarkEnd w:id="4346"/>
              <w:bookmarkEnd w:id="4347"/>
              <w:bookmarkEnd w:id="4348"/>
              <w:bookmarkEnd w:id="4349"/>
              <w:bookmarkEnd w:id="4350"/>
              <w:bookmarkEnd w:id="4351"/>
              <w:bookmarkEnd w:id="4352"/>
              <w:bookmarkEnd w:id="4353"/>
              <w:bookmarkEnd w:id="4354"/>
              <w:bookmarkEnd w:id="4355"/>
              <w:bookmarkEnd w:id="4356"/>
              <w:bookmarkEnd w:id="4357"/>
              <w:bookmarkEnd w:id="4358"/>
              <w:bookmarkEnd w:id="4359"/>
              <w:bookmarkEnd w:id="4360"/>
              <w:bookmarkEnd w:id="4361"/>
              <w:bookmarkEnd w:id="4362"/>
              <w:bookmarkEnd w:id="4363"/>
            </w:del>
          </w:p>
        </w:tc>
        <w:tc>
          <w:tcPr>
            <w:tcW w:w="2867" w:type="dxa"/>
          </w:tcPr>
          <w:p w14:paraId="4D73788D" w14:textId="40B4D310" w:rsidR="00715701" w:rsidRPr="00183A02" w:rsidDel="00960013" w:rsidRDefault="000A2762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364" w:author="laca" w:date="2015-04-27T16:14:00Z"/>
              </w:rPr>
              <w:pPrChange w:id="4365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366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367" w:author="laca" w:date="2015-04-27T16:16:00Z">
                    <w:rPr/>
                  </w:rPrChange>
                </w:rPr>
                <w:delText xml:space="preserve">Engedélyezi a pozíció </w:delText>
              </w:r>
            </w:del>
            <w:del w:id="4368" w:author="laca" w:date="2015-04-17T22:16:00Z">
              <w:r w:rsidRPr="00183A02" w:rsidDel="00BC755A">
                <w:rPr>
                  <w:rFonts w:ascii="Times New Roman" w:hAnsi="Times New Roman" w:cs="Times New Roman"/>
                  <w:sz w:val="24"/>
                  <w:szCs w:val="24"/>
                  <w:rPrChange w:id="4369" w:author="laca" w:date="2015-04-27T16:16:00Z">
                    <w:rPr/>
                  </w:rPrChange>
                </w:rPr>
                <w:delText>szabályzó</w:delText>
              </w:r>
            </w:del>
            <w:del w:id="4370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371" w:author="laca" w:date="2015-04-27T16:16:00Z">
                    <w:rPr/>
                  </w:rPrChange>
                </w:rPr>
                <w:delText>jának a PWM kimenetét.</w:delText>
              </w:r>
              <w:bookmarkStart w:id="4372" w:name="_Toc417922434"/>
              <w:bookmarkStart w:id="4373" w:name="_Toc417922914"/>
              <w:bookmarkStart w:id="4374" w:name="_Toc417923274"/>
              <w:bookmarkStart w:id="4375" w:name="_Toc417923455"/>
              <w:bookmarkStart w:id="4376" w:name="_Toc417923636"/>
              <w:bookmarkStart w:id="4377" w:name="_Toc417923811"/>
              <w:bookmarkStart w:id="4378" w:name="_Toc419127954"/>
              <w:bookmarkStart w:id="4379" w:name="_Toc419128326"/>
              <w:bookmarkStart w:id="4380" w:name="_Toc419128514"/>
              <w:bookmarkStart w:id="4381" w:name="_Toc419128701"/>
              <w:bookmarkStart w:id="4382" w:name="_Toc419128888"/>
              <w:bookmarkStart w:id="4383" w:name="_Toc419129076"/>
              <w:bookmarkStart w:id="4384" w:name="_Toc419129264"/>
              <w:bookmarkStart w:id="4385" w:name="_Toc419129452"/>
              <w:bookmarkStart w:id="4386" w:name="_Toc419130096"/>
              <w:bookmarkStart w:id="4387" w:name="_Toc419130284"/>
              <w:bookmarkStart w:id="4388" w:name="_Toc419222336"/>
              <w:bookmarkStart w:id="4389" w:name="_Toc419222524"/>
              <w:bookmarkEnd w:id="4372"/>
              <w:bookmarkEnd w:id="4373"/>
              <w:bookmarkEnd w:id="4374"/>
              <w:bookmarkEnd w:id="4375"/>
              <w:bookmarkEnd w:id="4376"/>
              <w:bookmarkEnd w:id="4377"/>
              <w:bookmarkEnd w:id="4378"/>
              <w:bookmarkEnd w:id="4379"/>
              <w:bookmarkEnd w:id="4380"/>
              <w:bookmarkEnd w:id="4381"/>
              <w:bookmarkEnd w:id="4382"/>
              <w:bookmarkEnd w:id="4383"/>
              <w:bookmarkEnd w:id="4384"/>
              <w:bookmarkEnd w:id="4385"/>
              <w:bookmarkEnd w:id="4386"/>
              <w:bookmarkEnd w:id="4387"/>
              <w:bookmarkEnd w:id="4388"/>
              <w:bookmarkEnd w:id="4389"/>
            </w:del>
          </w:p>
        </w:tc>
        <w:bookmarkStart w:id="4390" w:name="_Toc417922435"/>
        <w:bookmarkStart w:id="4391" w:name="_Toc417922915"/>
        <w:bookmarkStart w:id="4392" w:name="_Toc417923275"/>
        <w:bookmarkStart w:id="4393" w:name="_Toc417923456"/>
        <w:bookmarkStart w:id="4394" w:name="_Toc417923637"/>
        <w:bookmarkStart w:id="4395" w:name="_Toc417923812"/>
        <w:bookmarkStart w:id="4396" w:name="_Toc419127955"/>
        <w:bookmarkStart w:id="4397" w:name="_Toc419128327"/>
        <w:bookmarkStart w:id="4398" w:name="_Toc419128515"/>
        <w:bookmarkStart w:id="4399" w:name="_Toc419128702"/>
        <w:bookmarkStart w:id="4400" w:name="_Toc419128889"/>
        <w:bookmarkStart w:id="4401" w:name="_Toc419129077"/>
        <w:bookmarkStart w:id="4402" w:name="_Toc419129265"/>
        <w:bookmarkStart w:id="4403" w:name="_Toc419129453"/>
        <w:bookmarkStart w:id="4404" w:name="_Toc419130097"/>
        <w:bookmarkStart w:id="4405" w:name="_Toc419130285"/>
        <w:bookmarkStart w:id="4406" w:name="_Toc419222337"/>
        <w:bookmarkStart w:id="4407" w:name="_Toc419222525"/>
        <w:bookmarkEnd w:id="4390"/>
        <w:bookmarkEnd w:id="4391"/>
        <w:bookmarkEnd w:id="4392"/>
        <w:bookmarkEnd w:id="4393"/>
        <w:bookmarkEnd w:id="4394"/>
        <w:bookmarkEnd w:id="4395"/>
        <w:bookmarkEnd w:id="4396"/>
        <w:bookmarkEnd w:id="4397"/>
        <w:bookmarkEnd w:id="4398"/>
        <w:bookmarkEnd w:id="4399"/>
        <w:bookmarkEnd w:id="4400"/>
        <w:bookmarkEnd w:id="4401"/>
        <w:bookmarkEnd w:id="4402"/>
        <w:bookmarkEnd w:id="4403"/>
        <w:bookmarkEnd w:id="4404"/>
        <w:bookmarkEnd w:id="4405"/>
        <w:bookmarkEnd w:id="4406"/>
        <w:bookmarkEnd w:id="4407"/>
      </w:tr>
      <w:tr w:rsidR="000C424E" w:rsidRPr="00183A02" w:rsidDel="00960013" w14:paraId="125CB687" w14:textId="2E5C1718" w:rsidTr="00731358">
        <w:trPr>
          <w:trHeight w:val="1138"/>
          <w:del w:id="4408" w:author="laca" w:date="2015-04-27T16:1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1C37B877" w14:textId="7CC00726" w:rsidR="00715701" w:rsidRPr="00183A02" w:rsidDel="00960013" w:rsidRDefault="00596F87">
            <w:pPr>
              <w:pStyle w:val="Heading1"/>
              <w:spacing w:line="360" w:lineRule="auto"/>
              <w:jc w:val="both"/>
              <w:rPr>
                <w:del w:id="4409" w:author="laca" w:date="2015-04-27T16:14:00Z"/>
              </w:rPr>
              <w:pPrChange w:id="4410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</w:pPr>
              </w:pPrChange>
            </w:pPr>
            <w:del w:id="4411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412" w:author="laca" w:date="2015-04-27T16:16:00Z">
                    <w:rPr/>
                  </w:rPrChange>
                </w:rPr>
                <w:delText>1</w:delText>
              </w:r>
              <w:bookmarkStart w:id="4413" w:name="_Toc417922436"/>
              <w:bookmarkStart w:id="4414" w:name="_Toc417922916"/>
              <w:bookmarkStart w:id="4415" w:name="_Toc417923276"/>
              <w:bookmarkStart w:id="4416" w:name="_Toc417923457"/>
              <w:bookmarkStart w:id="4417" w:name="_Toc417923638"/>
              <w:bookmarkStart w:id="4418" w:name="_Toc417923813"/>
              <w:bookmarkStart w:id="4419" w:name="_Toc419127956"/>
              <w:bookmarkStart w:id="4420" w:name="_Toc419128328"/>
              <w:bookmarkStart w:id="4421" w:name="_Toc419128516"/>
              <w:bookmarkStart w:id="4422" w:name="_Toc419128703"/>
              <w:bookmarkStart w:id="4423" w:name="_Toc419128890"/>
              <w:bookmarkStart w:id="4424" w:name="_Toc419129078"/>
              <w:bookmarkStart w:id="4425" w:name="_Toc419129266"/>
              <w:bookmarkStart w:id="4426" w:name="_Toc419129454"/>
              <w:bookmarkStart w:id="4427" w:name="_Toc419130098"/>
              <w:bookmarkStart w:id="4428" w:name="_Toc419130286"/>
              <w:bookmarkStart w:id="4429" w:name="_Toc419222338"/>
              <w:bookmarkStart w:id="4430" w:name="_Toc419222526"/>
              <w:bookmarkEnd w:id="4413"/>
              <w:bookmarkEnd w:id="4414"/>
              <w:bookmarkEnd w:id="4415"/>
              <w:bookmarkEnd w:id="4416"/>
              <w:bookmarkEnd w:id="4417"/>
              <w:bookmarkEnd w:id="4418"/>
              <w:bookmarkEnd w:id="4419"/>
              <w:bookmarkEnd w:id="4420"/>
              <w:bookmarkEnd w:id="4421"/>
              <w:bookmarkEnd w:id="4422"/>
              <w:bookmarkEnd w:id="4423"/>
              <w:bookmarkEnd w:id="4424"/>
              <w:bookmarkEnd w:id="4425"/>
              <w:bookmarkEnd w:id="4426"/>
              <w:bookmarkEnd w:id="4427"/>
              <w:bookmarkEnd w:id="4428"/>
              <w:bookmarkEnd w:id="4429"/>
              <w:bookmarkEnd w:id="4430"/>
            </w:del>
          </w:p>
        </w:tc>
        <w:tc>
          <w:tcPr>
            <w:tcW w:w="2867" w:type="dxa"/>
          </w:tcPr>
          <w:p w14:paraId="08902829" w14:textId="27E3CB19" w:rsidR="00715701" w:rsidRPr="00183A02" w:rsidDel="00960013" w:rsidRDefault="000A2762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431" w:author="laca" w:date="2015-04-27T16:14:00Z"/>
              </w:rPr>
              <w:pPrChange w:id="4432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433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434" w:author="laca" w:date="2015-04-27T16:16:00Z">
                    <w:rPr/>
                  </w:rPrChange>
                </w:rPr>
                <w:delText>Null átmenet engedélyezése a pozíció mérésénél</w:delText>
              </w:r>
              <w:bookmarkStart w:id="4435" w:name="_Toc417922437"/>
              <w:bookmarkStart w:id="4436" w:name="_Toc417922917"/>
              <w:bookmarkStart w:id="4437" w:name="_Toc417923277"/>
              <w:bookmarkStart w:id="4438" w:name="_Toc417923458"/>
              <w:bookmarkStart w:id="4439" w:name="_Toc417923639"/>
              <w:bookmarkStart w:id="4440" w:name="_Toc417923814"/>
              <w:bookmarkStart w:id="4441" w:name="_Toc419127957"/>
              <w:bookmarkStart w:id="4442" w:name="_Toc419128329"/>
              <w:bookmarkStart w:id="4443" w:name="_Toc419128517"/>
              <w:bookmarkStart w:id="4444" w:name="_Toc419128704"/>
              <w:bookmarkStart w:id="4445" w:name="_Toc419128891"/>
              <w:bookmarkStart w:id="4446" w:name="_Toc419129079"/>
              <w:bookmarkStart w:id="4447" w:name="_Toc419129267"/>
              <w:bookmarkStart w:id="4448" w:name="_Toc419129455"/>
              <w:bookmarkStart w:id="4449" w:name="_Toc419130099"/>
              <w:bookmarkStart w:id="4450" w:name="_Toc419130287"/>
              <w:bookmarkStart w:id="4451" w:name="_Toc419222339"/>
              <w:bookmarkStart w:id="4452" w:name="_Toc419222527"/>
              <w:bookmarkEnd w:id="4435"/>
              <w:bookmarkEnd w:id="4436"/>
              <w:bookmarkEnd w:id="4437"/>
              <w:bookmarkEnd w:id="4438"/>
              <w:bookmarkEnd w:id="4439"/>
              <w:bookmarkEnd w:id="4440"/>
              <w:bookmarkEnd w:id="4441"/>
              <w:bookmarkEnd w:id="4442"/>
              <w:bookmarkEnd w:id="4443"/>
              <w:bookmarkEnd w:id="4444"/>
              <w:bookmarkEnd w:id="4445"/>
              <w:bookmarkEnd w:id="4446"/>
              <w:bookmarkEnd w:id="4447"/>
              <w:bookmarkEnd w:id="4448"/>
              <w:bookmarkEnd w:id="4449"/>
              <w:bookmarkEnd w:id="4450"/>
              <w:bookmarkEnd w:id="4451"/>
              <w:bookmarkEnd w:id="4452"/>
            </w:del>
          </w:p>
        </w:tc>
        <w:tc>
          <w:tcPr>
            <w:tcW w:w="2867" w:type="dxa"/>
          </w:tcPr>
          <w:p w14:paraId="20AC704B" w14:textId="55C980B9" w:rsidR="00715701" w:rsidRPr="00183A02" w:rsidDel="00960013" w:rsidRDefault="000A2762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453" w:author="laca" w:date="2015-04-27T16:14:00Z"/>
              </w:rPr>
              <w:pPrChange w:id="4454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455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456" w:author="laca" w:date="2015-04-27T16:16:00Z">
                    <w:rPr/>
                  </w:rPrChange>
                </w:rPr>
                <w:delText>Null átmenet tiltása a pozíció mérésénél</w:delText>
              </w:r>
              <w:bookmarkStart w:id="4457" w:name="_Toc417922438"/>
              <w:bookmarkStart w:id="4458" w:name="_Toc417922918"/>
              <w:bookmarkStart w:id="4459" w:name="_Toc417923278"/>
              <w:bookmarkStart w:id="4460" w:name="_Toc417923459"/>
              <w:bookmarkStart w:id="4461" w:name="_Toc417923640"/>
              <w:bookmarkStart w:id="4462" w:name="_Toc417923815"/>
              <w:bookmarkStart w:id="4463" w:name="_Toc419127958"/>
              <w:bookmarkStart w:id="4464" w:name="_Toc419128330"/>
              <w:bookmarkStart w:id="4465" w:name="_Toc419128518"/>
              <w:bookmarkStart w:id="4466" w:name="_Toc419128705"/>
              <w:bookmarkStart w:id="4467" w:name="_Toc419128892"/>
              <w:bookmarkStart w:id="4468" w:name="_Toc419129080"/>
              <w:bookmarkStart w:id="4469" w:name="_Toc419129268"/>
              <w:bookmarkStart w:id="4470" w:name="_Toc419129456"/>
              <w:bookmarkStart w:id="4471" w:name="_Toc419130100"/>
              <w:bookmarkStart w:id="4472" w:name="_Toc419130288"/>
              <w:bookmarkStart w:id="4473" w:name="_Toc419222340"/>
              <w:bookmarkStart w:id="4474" w:name="_Toc419222528"/>
              <w:bookmarkEnd w:id="4457"/>
              <w:bookmarkEnd w:id="4458"/>
              <w:bookmarkEnd w:id="4459"/>
              <w:bookmarkEnd w:id="4460"/>
              <w:bookmarkEnd w:id="4461"/>
              <w:bookmarkEnd w:id="4462"/>
              <w:bookmarkEnd w:id="4463"/>
              <w:bookmarkEnd w:id="4464"/>
              <w:bookmarkEnd w:id="4465"/>
              <w:bookmarkEnd w:id="4466"/>
              <w:bookmarkEnd w:id="4467"/>
              <w:bookmarkEnd w:id="4468"/>
              <w:bookmarkEnd w:id="4469"/>
              <w:bookmarkEnd w:id="4470"/>
              <w:bookmarkEnd w:id="4471"/>
              <w:bookmarkEnd w:id="4472"/>
              <w:bookmarkEnd w:id="4473"/>
              <w:bookmarkEnd w:id="4474"/>
            </w:del>
          </w:p>
        </w:tc>
        <w:bookmarkStart w:id="4475" w:name="_Toc417922439"/>
        <w:bookmarkStart w:id="4476" w:name="_Toc417922919"/>
        <w:bookmarkStart w:id="4477" w:name="_Toc417923279"/>
        <w:bookmarkStart w:id="4478" w:name="_Toc417923460"/>
        <w:bookmarkStart w:id="4479" w:name="_Toc417923641"/>
        <w:bookmarkStart w:id="4480" w:name="_Toc417923816"/>
        <w:bookmarkStart w:id="4481" w:name="_Toc419127959"/>
        <w:bookmarkStart w:id="4482" w:name="_Toc419128331"/>
        <w:bookmarkStart w:id="4483" w:name="_Toc419128519"/>
        <w:bookmarkStart w:id="4484" w:name="_Toc419128706"/>
        <w:bookmarkStart w:id="4485" w:name="_Toc419128893"/>
        <w:bookmarkStart w:id="4486" w:name="_Toc419129081"/>
        <w:bookmarkStart w:id="4487" w:name="_Toc419129269"/>
        <w:bookmarkStart w:id="4488" w:name="_Toc419129457"/>
        <w:bookmarkStart w:id="4489" w:name="_Toc419130101"/>
        <w:bookmarkStart w:id="4490" w:name="_Toc419130289"/>
        <w:bookmarkStart w:id="4491" w:name="_Toc419222341"/>
        <w:bookmarkStart w:id="4492" w:name="_Toc419222529"/>
        <w:bookmarkEnd w:id="4475"/>
        <w:bookmarkEnd w:id="4476"/>
        <w:bookmarkEnd w:id="4477"/>
        <w:bookmarkEnd w:id="4478"/>
        <w:bookmarkEnd w:id="4479"/>
        <w:bookmarkEnd w:id="4480"/>
        <w:bookmarkEnd w:id="4481"/>
        <w:bookmarkEnd w:id="4482"/>
        <w:bookmarkEnd w:id="4483"/>
        <w:bookmarkEnd w:id="4484"/>
        <w:bookmarkEnd w:id="4485"/>
        <w:bookmarkEnd w:id="4486"/>
        <w:bookmarkEnd w:id="4487"/>
        <w:bookmarkEnd w:id="4488"/>
        <w:bookmarkEnd w:id="4489"/>
        <w:bookmarkEnd w:id="4490"/>
        <w:bookmarkEnd w:id="4491"/>
        <w:bookmarkEnd w:id="4492"/>
      </w:tr>
      <w:tr w:rsidR="000C424E" w:rsidRPr="00183A02" w:rsidDel="00960013" w14:paraId="73C71237" w14:textId="6860E470" w:rsidTr="00731358">
        <w:trPr>
          <w:trHeight w:val="1138"/>
          <w:del w:id="4493" w:author="laca" w:date="2015-04-27T16:1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09D32540" w14:textId="6AFDB364" w:rsidR="00715701" w:rsidRPr="00183A02" w:rsidDel="00960013" w:rsidRDefault="00596F87">
            <w:pPr>
              <w:pStyle w:val="Heading1"/>
              <w:spacing w:line="360" w:lineRule="auto"/>
              <w:jc w:val="both"/>
              <w:rPr>
                <w:del w:id="4494" w:author="laca" w:date="2015-04-27T16:14:00Z"/>
              </w:rPr>
              <w:pPrChange w:id="4495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</w:pPr>
              </w:pPrChange>
            </w:pPr>
            <w:del w:id="4496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497" w:author="laca" w:date="2015-04-27T16:16:00Z">
                    <w:rPr/>
                  </w:rPrChange>
                </w:rPr>
                <w:delText>2</w:delText>
              </w:r>
              <w:bookmarkStart w:id="4498" w:name="_Toc417922440"/>
              <w:bookmarkStart w:id="4499" w:name="_Toc417922920"/>
              <w:bookmarkStart w:id="4500" w:name="_Toc417923280"/>
              <w:bookmarkStart w:id="4501" w:name="_Toc417923461"/>
              <w:bookmarkStart w:id="4502" w:name="_Toc417923642"/>
              <w:bookmarkStart w:id="4503" w:name="_Toc417923817"/>
              <w:bookmarkStart w:id="4504" w:name="_Toc419127960"/>
              <w:bookmarkStart w:id="4505" w:name="_Toc419128332"/>
              <w:bookmarkStart w:id="4506" w:name="_Toc419128520"/>
              <w:bookmarkStart w:id="4507" w:name="_Toc419128707"/>
              <w:bookmarkStart w:id="4508" w:name="_Toc419128894"/>
              <w:bookmarkStart w:id="4509" w:name="_Toc419129082"/>
              <w:bookmarkStart w:id="4510" w:name="_Toc419129270"/>
              <w:bookmarkStart w:id="4511" w:name="_Toc419129458"/>
              <w:bookmarkStart w:id="4512" w:name="_Toc419130102"/>
              <w:bookmarkStart w:id="4513" w:name="_Toc419130290"/>
              <w:bookmarkStart w:id="4514" w:name="_Toc419222342"/>
              <w:bookmarkStart w:id="4515" w:name="_Toc419222530"/>
              <w:bookmarkEnd w:id="4498"/>
              <w:bookmarkEnd w:id="4499"/>
              <w:bookmarkEnd w:id="4500"/>
              <w:bookmarkEnd w:id="4501"/>
              <w:bookmarkEnd w:id="4502"/>
              <w:bookmarkEnd w:id="4503"/>
              <w:bookmarkEnd w:id="4504"/>
              <w:bookmarkEnd w:id="4505"/>
              <w:bookmarkEnd w:id="4506"/>
              <w:bookmarkEnd w:id="4507"/>
              <w:bookmarkEnd w:id="4508"/>
              <w:bookmarkEnd w:id="4509"/>
              <w:bookmarkEnd w:id="4510"/>
              <w:bookmarkEnd w:id="4511"/>
              <w:bookmarkEnd w:id="4512"/>
              <w:bookmarkEnd w:id="4513"/>
              <w:bookmarkEnd w:id="4514"/>
              <w:bookmarkEnd w:id="4515"/>
            </w:del>
          </w:p>
        </w:tc>
        <w:tc>
          <w:tcPr>
            <w:tcW w:w="2867" w:type="dxa"/>
          </w:tcPr>
          <w:p w14:paraId="3CF71FF5" w14:textId="5F4B4B62" w:rsidR="00715701" w:rsidRPr="00183A02" w:rsidDel="00960013" w:rsidRDefault="000A2762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516" w:author="laca" w:date="2015-04-27T16:14:00Z"/>
              </w:rPr>
              <w:pPrChange w:id="4517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518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519" w:author="laca" w:date="2015-04-27T16:16:00Z">
                    <w:rPr/>
                  </w:rPrChange>
                </w:rPr>
                <w:delText xml:space="preserve">Letiltja a sebesség </w:delText>
              </w:r>
            </w:del>
            <w:del w:id="4520" w:author="laca" w:date="2015-04-17T22:16:00Z">
              <w:r w:rsidRPr="00183A02" w:rsidDel="00BC755A">
                <w:rPr>
                  <w:rFonts w:ascii="Times New Roman" w:hAnsi="Times New Roman" w:cs="Times New Roman"/>
                  <w:sz w:val="24"/>
                  <w:szCs w:val="24"/>
                  <w:rPrChange w:id="4521" w:author="laca" w:date="2015-04-27T16:16:00Z">
                    <w:rPr/>
                  </w:rPrChange>
                </w:rPr>
                <w:delText>szabályzó</w:delText>
              </w:r>
            </w:del>
            <w:del w:id="4522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523" w:author="laca" w:date="2015-04-27T16:16:00Z">
                    <w:rPr/>
                  </w:rPrChange>
                </w:rPr>
                <w:delText>jának a PWM kimenetét.</w:delText>
              </w:r>
              <w:bookmarkStart w:id="4524" w:name="_Toc417922441"/>
              <w:bookmarkStart w:id="4525" w:name="_Toc417922921"/>
              <w:bookmarkStart w:id="4526" w:name="_Toc417923281"/>
              <w:bookmarkStart w:id="4527" w:name="_Toc417923462"/>
              <w:bookmarkStart w:id="4528" w:name="_Toc417923643"/>
              <w:bookmarkStart w:id="4529" w:name="_Toc417923818"/>
              <w:bookmarkStart w:id="4530" w:name="_Toc419127961"/>
              <w:bookmarkStart w:id="4531" w:name="_Toc419128333"/>
              <w:bookmarkStart w:id="4532" w:name="_Toc419128521"/>
              <w:bookmarkStart w:id="4533" w:name="_Toc419128708"/>
              <w:bookmarkStart w:id="4534" w:name="_Toc419128895"/>
              <w:bookmarkStart w:id="4535" w:name="_Toc419129083"/>
              <w:bookmarkStart w:id="4536" w:name="_Toc419129271"/>
              <w:bookmarkStart w:id="4537" w:name="_Toc419129459"/>
              <w:bookmarkStart w:id="4538" w:name="_Toc419130103"/>
              <w:bookmarkStart w:id="4539" w:name="_Toc419130291"/>
              <w:bookmarkStart w:id="4540" w:name="_Toc419222343"/>
              <w:bookmarkStart w:id="4541" w:name="_Toc419222531"/>
              <w:bookmarkEnd w:id="4524"/>
              <w:bookmarkEnd w:id="4525"/>
              <w:bookmarkEnd w:id="4526"/>
              <w:bookmarkEnd w:id="4527"/>
              <w:bookmarkEnd w:id="4528"/>
              <w:bookmarkEnd w:id="4529"/>
              <w:bookmarkEnd w:id="4530"/>
              <w:bookmarkEnd w:id="4531"/>
              <w:bookmarkEnd w:id="4532"/>
              <w:bookmarkEnd w:id="4533"/>
              <w:bookmarkEnd w:id="4534"/>
              <w:bookmarkEnd w:id="4535"/>
              <w:bookmarkEnd w:id="4536"/>
              <w:bookmarkEnd w:id="4537"/>
              <w:bookmarkEnd w:id="4538"/>
              <w:bookmarkEnd w:id="4539"/>
              <w:bookmarkEnd w:id="4540"/>
              <w:bookmarkEnd w:id="4541"/>
            </w:del>
          </w:p>
        </w:tc>
        <w:tc>
          <w:tcPr>
            <w:tcW w:w="2867" w:type="dxa"/>
          </w:tcPr>
          <w:p w14:paraId="0448B151" w14:textId="2D9280B8" w:rsidR="00715701" w:rsidRPr="00183A02" w:rsidDel="00960013" w:rsidRDefault="000A2762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542" w:author="laca" w:date="2015-04-27T16:14:00Z"/>
              </w:rPr>
              <w:pPrChange w:id="4543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544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545" w:author="laca" w:date="2015-04-27T16:16:00Z">
                    <w:rPr/>
                  </w:rPrChange>
                </w:rPr>
                <w:delText>Engedél</w:delText>
              </w:r>
              <w:r w:rsidR="008464E4"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546" w:author="laca" w:date="2015-04-27T16:16:00Z">
                    <w:rPr/>
                  </w:rPrChange>
                </w:rPr>
                <w:delText>y</w:delText>
              </w:r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547" w:author="laca" w:date="2015-04-27T16:16:00Z">
                    <w:rPr/>
                  </w:rPrChange>
                </w:rPr>
                <w:delText xml:space="preserve">ezi a sebesség </w:delText>
              </w:r>
            </w:del>
            <w:del w:id="4548" w:author="laca" w:date="2015-04-17T22:16:00Z">
              <w:r w:rsidRPr="00183A02" w:rsidDel="00BC755A">
                <w:rPr>
                  <w:rFonts w:ascii="Times New Roman" w:hAnsi="Times New Roman" w:cs="Times New Roman"/>
                  <w:sz w:val="24"/>
                  <w:szCs w:val="24"/>
                  <w:rPrChange w:id="4549" w:author="laca" w:date="2015-04-27T16:16:00Z">
                    <w:rPr/>
                  </w:rPrChange>
                </w:rPr>
                <w:delText>szabályzó</w:delText>
              </w:r>
            </w:del>
            <w:del w:id="4550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551" w:author="laca" w:date="2015-04-27T16:16:00Z">
                    <w:rPr/>
                  </w:rPrChange>
                </w:rPr>
                <w:delText>jának a PWM kimenetét</w:delText>
              </w:r>
              <w:bookmarkStart w:id="4552" w:name="_Toc417922442"/>
              <w:bookmarkStart w:id="4553" w:name="_Toc417922922"/>
              <w:bookmarkStart w:id="4554" w:name="_Toc417923282"/>
              <w:bookmarkStart w:id="4555" w:name="_Toc417923463"/>
              <w:bookmarkStart w:id="4556" w:name="_Toc417923644"/>
              <w:bookmarkStart w:id="4557" w:name="_Toc417923819"/>
              <w:bookmarkStart w:id="4558" w:name="_Toc419127962"/>
              <w:bookmarkStart w:id="4559" w:name="_Toc419128334"/>
              <w:bookmarkStart w:id="4560" w:name="_Toc419128522"/>
              <w:bookmarkStart w:id="4561" w:name="_Toc419128709"/>
              <w:bookmarkStart w:id="4562" w:name="_Toc419128896"/>
              <w:bookmarkStart w:id="4563" w:name="_Toc419129084"/>
              <w:bookmarkStart w:id="4564" w:name="_Toc419129272"/>
              <w:bookmarkStart w:id="4565" w:name="_Toc419129460"/>
              <w:bookmarkStart w:id="4566" w:name="_Toc419130104"/>
              <w:bookmarkStart w:id="4567" w:name="_Toc419130292"/>
              <w:bookmarkStart w:id="4568" w:name="_Toc419222344"/>
              <w:bookmarkStart w:id="4569" w:name="_Toc419222532"/>
              <w:bookmarkEnd w:id="4552"/>
              <w:bookmarkEnd w:id="4553"/>
              <w:bookmarkEnd w:id="4554"/>
              <w:bookmarkEnd w:id="4555"/>
              <w:bookmarkEnd w:id="4556"/>
              <w:bookmarkEnd w:id="4557"/>
              <w:bookmarkEnd w:id="4558"/>
              <w:bookmarkEnd w:id="4559"/>
              <w:bookmarkEnd w:id="4560"/>
              <w:bookmarkEnd w:id="4561"/>
              <w:bookmarkEnd w:id="4562"/>
              <w:bookmarkEnd w:id="4563"/>
              <w:bookmarkEnd w:id="4564"/>
              <w:bookmarkEnd w:id="4565"/>
              <w:bookmarkEnd w:id="4566"/>
              <w:bookmarkEnd w:id="4567"/>
              <w:bookmarkEnd w:id="4568"/>
              <w:bookmarkEnd w:id="4569"/>
            </w:del>
          </w:p>
        </w:tc>
        <w:bookmarkStart w:id="4570" w:name="_Toc417922443"/>
        <w:bookmarkStart w:id="4571" w:name="_Toc417922923"/>
        <w:bookmarkStart w:id="4572" w:name="_Toc417923283"/>
        <w:bookmarkStart w:id="4573" w:name="_Toc417923464"/>
        <w:bookmarkStart w:id="4574" w:name="_Toc417923645"/>
        <w:bookmarkStart w:id="4575" w:name="_Toc417923820"/>
        <w:bookmarkStart w:id="4576" w:name="_Toc419127963"/>
        <w:bookmarkStart w:id="4577" w:name="_Toc419128335"/>
        <w:bookmarkStart w:id="4578" w:name="_Toc419128523"/>
        <w:bookmarkStart w:id="4579" w:name="_Toc419128710"/>
        <w:bookmarkStart w:id="4580" w:name="_Toc419128897"/>
        <w:bookmarkStart w:id="4581" w:name="_Toc419129085"/>
        <w:bookmarkStart w:id="4582" w:name="_Toc419129273"/>
        <w:bookmarkStart w:id="4583" w:name="_Toc419129461"/>
        <w:bookmarkStart w:id="4584" w:name="_Toc419130105"/>
        <w:bookmarkStart w:id="4585" w:name="_Toc419130293"/>
        <w:bookmarkStart w:id="4586" w:name="_Toc419222345"/>
        <w:bookmarkStart w:id="4587" w:name="_Toc419222533"/>
        <w:bookmarkEnd w:id="4570"/>
        <w:bookmarkEnd w:id="4571"/>
        <w:bookmarkEnd w:id="4572"/>
        <w:bookmarkEnd w:id="4573"/>
        <w:bookmarkEnd w:id="4574"/>
        <w:bookmarkEnd w:id="4575"/>
        <w:bookmarkEnd w:id="4576"/>
        <w:bookmarkEnd w:id="4577"/>
        <w:bookmarkEnd w:id="4578"/>
        <w:bookmarkEnd w:id="4579"/>
        <w:bookmarkEnd w:id="4580"/>
        <w:bookmarkEnd w:id="4581"/>
        <w:bookmarkEnd w:id="4582"/>
        <w:bookmarkEnd w:id="4583"/>
        <w:bookmarkEnd w:id="4584"/>
        <w:bookmarkEnd w:id="4585"/>
        <w:bookmarkEnd w:id="4586"/>
        <w:bookmarkEnd w:id="4587"/>
      </w:tr>
      <w:tr w:rsidR="000C424E" w:rsidRPr="00183A02" w:rsidDel="00960013" w14:paraId="0E2E3701" w14:textId="6C677AEB" w:rsidTr="00731358">
        <w:trPr>
          <w:trHeight w:val="758"/>
          <w:del w:id="4588" w:author="laca" w:date="2015-04-27T16:1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3712C51D" w14:textId="77FB154D" w:rsidR="00715701" w:rsidRPr="00183A02" w:rsidDel="00960013" w:rsidRDefault="00596F87">
            <w:pPr>
              <w:pStyle w:val="Heading1"/>
              <w:spacing w:line="360" w:lineRule="auto"/>
              <w:jc w:val="both"/>
              <w:rPr>
                <w:del w:id="4589" w:author="laca" w:date="2015-04-27T16:14:00Z"/>
              </w:rPr>
              <w:pPrChange w:id="4590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</w:pPr>
              </w:pPrChange>
            </w:pPr>
            <w:del w:id="4591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592" w:author="laca" w:date="2015-04-27T16:16:00Z">
                    <w:rPr/>
                  </w:rPrChange>
                </w:rPr>
                <w:delText>3</w:delText>
              </w:r>
              <w:bookmarkStart w:id="4593" w:name="_Toc417922444"/>
              <w:bookmarkStart w:id="4594" w:name="_Toc417922924"/>
              <w:bookmarkStart w:id="4595" w:name="_Toc417923284"/>
              <w:bookmarkStart w:id="4596" w:name="_Toc417923465"/>
              <w:bookmarkStart w:id="4597" w:name="_Toc417923646"/>
              <w:bookmarkStart w:id="4598" w:name="_Toc417923821"/>
              <w:bookmarkStart w:id="4599" w:name="_Toc419127964"/>
              <w:bookmarkStart w:id="4600" w:name="_Toc419128336"/>
              <w:bookmarkStart w:id="4601" w:name="_Toc419128524"/>
              <w:bookmarkStart w:id="4602" w:name="_Toc419128711"/>
              <w:bookmarkStart w:id="4603" w:name="_Toc419128898"/>
              <w:bookmarkStart w:id="4604" w:name="_Toc419129086"/>
              <w:bookmarkStart w:id="4605" w:name="_Toc419129274"/>
              <w:bookmarkStart w:id="4606" w:name="_Toc419129462"/>
              <w:bookmarkStart w:id="4607" w:name="_Toc419130106"/>
              <w:bookmarkStart w:id="4608" w:name="_Toc419130294"/>
              <w:bookmarkStart w:id="4609" w:name="_Toc419222346"/>
              <w:bookmarkStart w:id="4610" w:name="_Toc419222534"/>
              <w:bookmarkEnd w:id="4593"/>
              <w:bookmarkEnd w:id="4594"/>
              <w:bookmarkEnd w:id="4595"/>
              <w:bookmarkEnd w:id="4596"/>
              <w:bookmarkEnd w:id="4597"/>
              <w:bookmarkEnd w:id="4598"/>
              <w:bookmarkEnd w:id="4599"/>
              <w:bookmarkEnd w:id="4600"/>
              <w:bookmarkEnd w:id="4601"/>
              <w:bookmarkEnd w:id="4602"/>
              <w:bookmarkEnd w:id="4603"/>
              <w:bookmarkEnd w:id="4604"/>
              <w:bookmarkEnd w:id="4605"/>
              <w:bookmarkEnd w:id="4606"/>
              <w:bookmarkEnd w:id="4607"/>
              <w:bookmarkEnd w:id="4608"/>
              <w:bookmarkEnd w:id="4609"/>
              <w:bookmarkEnd w:id="4610"/>
            </w:del>
          </w:p>
        </w:tc>
        <w:tc>
          <w:tcPr>
            <w:tcW w:w="2867" w:type="dxa"/>
          </w:tcPr>
          <w:p w14:paraId="4975CBC2" w14:textId="02287800" w:rsidR="00715701" w:rsidRPr="00183A02" w:rsidDel="00960013" w:rsidRDefault="000A2762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611" w:author="laca" w:date="2015-04-27T16:14:00Z"/>
              </w:rPr>
              <w:pPrChange w:id="4612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613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614" w:author="laca" w:date="2015-04-27T16:16:00Z">
                    <w:rPr/>
                  </w:rPrChange>
                </w:rPr>
                <w:delText xml:space="preserve">Megfordítja a </w:delText>
              </w:r>
              <w:r w:rsidR="008464E4"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615" w:author="laca" w:date="2015-04-27T16:16:00Z">
                    <w:rPr/>
                  </w:rPrChange>
                </w:rPr>
                <w:delText>pozíciómérő</w:delText>
              </w:r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616" w:author="laca" w:date="2015-04-27T16:16:00Z">
                    <w:rPr/>
                  </w:rPrChange>
                </w:rPr>
                <w:delText xml:space="preserve"> számolási irányát.</w:delText>
              </w:r>
              <w:bookmarkStart w:id="4617" w:name="_Toc417922445"/>
              <w:bookmarkStart w:id="4618" w:name="_Toc417922925"/>
              <w:bookmarkStart w:id="4619" w:name="_Toc417923285"/>
              <w:bookmarkStart w:id="4620" w:name="_Toc417923466"/>
              <w:bookmarkStart w:id="4621" w:name="_Toc417923647"/>
              <w:bookmarkStart w:id="4622" w:name="_Toc417923822"/>
              <w:bookmarkStart w:id="4623" w:name="_Toc419127965"/>
              <w:bookmarkStart w:id="4624" w:name="_Toc419128337"/>
              <w:bookmarkStart w:id="4625" w:name="_Toc419128525"/>
              <w:bookmarkStart w:id="4626" w:name="_Toc419128712"/>
              <w:bookmarkStart w:id="4627" w:name="_Toc419128899"/>
              <w:bookmarkStart w:id="4628" w:name="_Toc419129087"/>
              <w:bookmarkStart w:id="4629" w:name="_Toc419129275"/>
              <w:bookmarkStart w:id="4630" w:name="_Toc419129463"/>
              <w:bookmarkStart w:id="4631" w:name="_Toc419130107"/>
              <w:bookmarkStart w:id="4632" w:name="_Toc419130295"/>
              <w:bookmarkStart w:id="4633" w:name="_Toc419222347"/>
              <w:bookmarkStart w:id="4634" w:name="_Toc419222535"/>
              <w:bookmarkEnd w:id="4617"/>
              <w:bookmarkEnd w:id="4618"/>
              <w:bookmarkEnd w:id="4619"/>
              <w:bookmarkEnd w:id="4620"/>
              <w:bookmarkEnd w:id="4621"/>
              <w:bookmarkEnd w:id="4622"/>
              <w:bookmarkEnd w:id="4623"/>
              <w:bookmarkEnd w:id="4624"/>
              <w:bookmarkEnd w:id="4625"/>
              <w:bookmarkEnd w:id="4626"/>
              <w:bookmarkEnd w:id="4627"/>
              <w:bookmarkEnd w:id="4628"/>
              <w:bookmarkEnd w:id="4629"/>
              <w:bookmarkEnd w:id="4630"/>
              <w:bookmarkEnd w:id="4631"/>
              <w:bookmarkEnd w:id="4632"/>
              <w:bookmarkEnd w:id="4633"/>
              <w:bookmarkEnd w:id="4634"/>
            </w:del>
          </w:p>
        </w:tc>
        <w:tc>
          <w:tcPr>
            <w:tcW w:w="2867" w:type="dxa"/>
          </w:tcPr>
          <w:p w14:paraId="6620AA32" w14:textId="37E8789A" w:rsidR="00715701" w:rsidRPr="00183A02" w:rsidDel="00960013" w:rsidRDefault="000A2762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635" w:author="laca" w:date="2015-04-27T16:14:00Z"/>
              </w:rPr>
              <w:pPrChange w:id="4636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637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638" w:author="laca" w:date="2015-04-27T16:16:00Z">
                    <w:rPr/>
                  </w:rPrChange>
                </w:rPr>
                <w:delText xml:space="preserve">Megfordítja a </w:delText>
              </w:r>
              <w:r w:rsidR="008464E4"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639" w:author="laca" w:date="2015-04-27T16:16:00Z">
                    <w:rPr/>
                  </w:rPrChange>
                </w:rPr>
                <w:delText>pozíciómérő</w:delText>
              </w:r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640" w:author="laca" w:date="2015-04-27T16:16:00Z">
                    <w:rPr/>
                  </w:rPrChange>
                </w:rPr>
                <w:delText xml:space="preserve"> számolási irányát</w:delText>
              </w:r>
              <w:bookmarkStart w:id="4641" w:name="_Toc417922446"/>
              <w:bookmarkStart w:id="4642" w:name="_Toc417922926"/>
              <w:bookmarkStart w:id="4643" w:name="_Toc417923286"/>
              <w:bookmarkStart w:id="4644" w:name="_Toc417923467"/>
              <w:bookmarkStart w:id="4645" w:name="_Toc417923648"/>
              <w:bookmarkStart w:id="4646" w:name="_Toc417923823"/>
              <w:bookmarkStart w:id="4647" w:name="_Toc419127966"/>
              <w:bookmarkStart w:id="4648" w:name="_Toc419128338"/>
              <w:bookmarkStart w:id="4649" w:name="_Toc419128526"/>
              <w:bookmarkStart w:id="4650" w:name="_Toc419128713"/>
              <w:bookmarkStart w:id="4651" w:name="_Toc419128900"/>
              <w:bookmarkStart w:id="4652" w:name="_Toc419129088"/>
              <w:bookmarkStart w:id="4653" w:name="_Toc419129276"/>
              <w:bookmarkStart w:id="4654" w:name="_Toc419129464"/>
              <w:bookmarkStart w:id="4655" w:name="_Toc419130108"/>
              <w:bookmarkStart w:id="4656" w:name="_Toc419130296"/>
              <w:bookmarkStart w:id="4657" w:name="_Toc419222348"/>
              <w:bookmarkStart w:id="4658" w:name="_Toc419222536"/>
              <w:bookmarkEnd w:id="4641"/>
              <w:bookmarkEnd w:id="4642"/>
              <w:bookmarkEnd w:id="4643"/>
              <w:bookmarkEnd w:id="4644"/>
              <w:bookmarkEnd w:id="4645"/>
              <w:bookmarkEnd w:id="4646"/>
              <w:bookmarkEnd w:id="4647"/>
              <w:bookmarkEnd w:id="4648"/>
              <w:bookmarkEnd w:id="4649"/>
              <w:bookmarkEnd w:id="4650"/>
              <w:bookmarkEnd w:id="4651"/>
              <w:bookmarkEnd w:id="4652"/>
              <w:bookmarkEnd w:id="4653"/>
              <w:bookmarkEnd w:id="4654"/>
              <w:bookmarkEnd w:id="4655"/>
              <w:bookmarkEnd w:id="4656"/>
              <w:bookmarkEnd w:id="4657"/>
              <w:bookmarkEnd w:id="4658"/>
            </w:del>
          </w:p>
        </w:tc>
        <w:bookmarkStart w:id="4659" w:name="_Toc417922447"/>
        <w:bookmarkStart w:id="4660" w:name="_Toc417922927"/>
        <w:bookmarkStart w:id="4661" w:name="_Toc417923287"/>
        <w:bookmarkStart w:id="4662" w:name="_Toc417923468"/>
        <w:bookmarkStart w:id="4663" w:name="_Toc417923649"/>
        <w:bookmarkStart w:id="4664" w:name="_Toc417923824"/>
        <w:bookmarkStart w:id="4665" w:name="_Toc419127967"/>
        <w:bookmarkStart w:id="4666" w:name="_Toc419128339"/>
        <w:bookmarkStart w:id="4667" w:name="_Toc419128527"/>
        <w:bookmarkStart w:id="4668" w:name="_Toc419128714"/>
        <w:bookmarkStart w:id="4669" w:name="_Toc419128901"/>
        <w:bookmarkStart w:id="4670" w:name="_Toc419129089"/>
        <w:bookmarkStart w:id="4671" w:name="_Toc419129277"/>
        <w:bookmarkStart w:id="4672" w:name="_Toc419129465"/>
        <w:bookmarkStart w:id="4673" w:name="_Toc419130109"/>
        <w:bookmarkStart w:id="4674" w:name="_Toc419130297"/>
        <w:bookmarkStart w:id="4675" w:name="_Toc419222349"/>
        <w:bookmarkStart w:id="4676" w:name="_Toc419222537"/>
        <w:bookmarkEnd w:id="4659"/>
        <w:bookmarkEnd w:id="4660"/>
        <w:bookmarkEnd w:id="4661"/>
        <w:bookmarkEnd w:id="4662"/>
        <w:bookmarkEnd w:id="4663"/>
        <w:bookmarkEnd w:id="4664"/>
        <w:bookmarkEnd w:id="4665"/>
        <w:bookmarkEnd w:id="4666"/>
        <w:bookmarkEnd w:id="4667"/>
        <w:bookmarkEnd w:id="4668"/>
        <w:bookmarkEnd w:id="4669"/>
        <w:bookmarkEnd w:id="4670"/>
        <w:bookmarkEnd w:id="4671"/>
        <w:bookmarkEnd w:id="4672"/>
        <w:bookmarkEnd w:id="4673"/>
        <w:bookmarkEnd w:id="4674"/>
        <w:bookmarkEnd w:id="4675"/>
        <w:bookmarkEnd w:id="4676"/>
      </w:tr>
      <w:tr w:rsidR="000C424E" w:rsidRPr="00183A02" w:rsidDel="00960013" w14:paraId="1894C418" w14:textId="0ABC7EF4" w:rsidTr="00731358">
        <w:trPr>
          <w:trHeight w:val="1138"/>
          <w:del w:id="4677" w:author="laca" w:date="2015-04-27T16:1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" w:type="dxa"/>
          </w:tcPr>
          <w:p w14:paraId="1E00D7FD" w14:textId="28F7029F" w:rsidR="00715701" w:rsidRPr="00183A02" w:rsidDel="00960013" w:rsidRDefault="00596F87">
            <w:pPr>
              <w:pStyle w:val="Heading1"/>
              <w:spacing w:line="360" w:lineRule="auto"/>
              <w:jc w:val="both"/>
              <w:rPr>
                <w:del w:id="4678" w:author="laca" w:date="2015-04-27T16:14:00Z"/>
              </w:rPr>
              <w:pPrChange w:id="4679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</w:pPr>
              </w:pPrChange>
            </w:pPr>
            <w:del w:id="4680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681" w:author="laca" w:date="2015-04-27T16:16:00Z">
                    <w:rPr/>
                  </w:rPrChange>
                </w:rPr>
                <w:delText>4</w:delText>
              </w:r>
              <w:bookmarkStart w:id="4682" w:name="_Toc417922448"/>
              <w:bookmarkStart w:id="4683" w:name="_Toc417922928"/>
              <w:bookmarkStart w:id="4684" w:name="_Toc417923288"/>
              <w:bookmarkStart w:id="4685" w:name="_Toc417923469"/>
              <w:bookmarkStart w:id="4686" w:name="_Toc417923650"/>
              <w:bookmarkStart w:id="4687" w:name="_Toc417923825"/>
              <w:bookmarkStart w:id="4688" w:name="_Toc419127968"/>
              <w:bookmarkStart w:id="4689" w:name="_Toc419128340"/>
              <w:bookmarkStart w:id="4690" w:name="_Toc419128528"/>
              <w:bookmarkStart w:id="4691" w:name="_Toc419128715"/>
              <w:bookmarkStart w:id="4692" w:name="_Toc419128902"/>
              <w:bookmarkStart w:id="4693" w:name="_Toc419129090"/>
              <w:bookmarkStart w:id="4694" w:name="_Toc419129278"/>
              <w:bookmarkStart w:id="4695" w:name="_Toc419129466"/>
              <w:bookmarkStart w:id="4696" w:name="_Toc419130110"/>
              <w:bookmarkStart w:id="4697" w:name="_Toc419130298"/>
              <w:bookmarkStart w:id="4698" w:name="_Toc419222350"/>
              <w:bookmarkStart w:id="4699" w:name="_Toc419222538"/>
              <w:bookmarkEnd w:id="4682"/>
              <w:bookmarkEnd w:id="4683"/>
              <w:bookmarkEnd w:id="4684"/>
              <w:bookmarkEnd w:id="4685"/>
              <w:bookmarkEnd w:id="4686"/>
              <w:bookmarkEnd w:id="4687"/>
              <w:bookmarkEnd w:id="4688"/>
              <w:bookmarkEnd w:id="4689"/>
              <w:bookmarkEnd w:id="4690"/>
              <w:bookmarkEnd w:id="4691"/>
              <w:bookmarkEnd w:id="4692"/>
              <w:bookmarkEnd w:id="4693"/>
              <w:bookmarkEnd w:id="4694"/>
              <w:bookmarkEnd w:id="4695"/>
              <w:bookmarkEnd w:id="4696"/>
              <w:bookmarkEnd w:id="4697"/>
              <w:bookmarkEnd w:id="4698"/>
              <w:bookmarkEnd w:id="4699"/>
            </w:del>
          </w:p>
        </w:tc>
        <w:tc>
          <w:tcPr>
            <w:tcW w:w="2867" w:type="dxa"/>
          </w:tcPr>
          <w:p w14:paraId="4ED07067" w14:textId="6A78D42E" w:rsidR="00715701" w:rsidRPr="00183A02" w:rsidDel="00960013" w:rsidRDefault="00565467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700" w:author="laca" w:date="2015-04-27T16:14:00Z"/>
              </w:rPr>
              <w:pPrChange w:id="4701" w:author="laca" w:date="2015-04-27T16:16:00Z">
                <w:pPr>
                  <w:pStyle w:val="NormalWeb"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702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703" w:author="laca" w:date="2015-04-27T16:16:00Z">
                    <w:rPr/>
                  </w:rPrChange>
                </w:rPr>
                <w:delText>Megfordítja a sebességmérő számolási irányát.</w:delText>
              </w:r>
              <w:bookmarkStart w:id="4704" w:name="_Toc417922449"/>
              <w:bookmarkStart w:id="4705" w:name="_Toc417922929"/>
              <w:bookmarkStart w:id="4706" w:name="_Toc417923289"/>
              <w:bookmarkStart w:id="4707" w:name="_Toc417923470"/>
              <w:bookmarkStart w:id="4708" w:name="_Toc417923651"/>
              <w:bookmarkStart w:id="4709" w:name="_Toc417923826"/>
              <w:bookmarkStart w:id="4710" w:name="_Toc419127969"/>
              <w:bookmarkStart w:id="4711" w:name="_Toc419128341"/>
              <w:bookmarkStart w:id="4712" w:name="_Toc419128529"/>
              <w:bookmarkStart w:id="4713" w:name="_Toc419128716"/>
              <w:bookmarkStart w:id="4714" w:name="_Toc419128903"/>
              <w:bookmarkStart w:id="4715" w:name="_Toc419129091"/>
              <w:bookmarkStart w:id="4716" w:name="_Toc419129279"/>
              <w:bookmarkStart w:id="4717" w:name="_Toc419129467"/>
              <w:bookmarkStart w:id="4718" w:name="_Toc419130111"/>
              <w:bookmarkStart w:id="4719" w:name="_Toc419130299"/>
              <w:bookmarkStart w:id="4720" w:name="_Toc419222351"/>
              <w:bookmarkStart w:id="4721" w:name="_Toc419222539"/>
              <w:bookmarkEnd w:id="4704"/>
              <w:bookmarkEnd w:id="4705"/>
              <w:bookmarkEnd w:id="4706"/>
              <w:bookmarkEnd w:id="4707"/>
              <w:bookmarkEnd w:id="4708"/>
              <w:bookmarkEnd w:id="4709"/>
              <w:bookmarkEnd w:id="4710"/>
              <w:bookmarkEnd w:id="4711"/>
              <w:bookmarkEnd w:id="4712"/>
              <w:bookmarkEnd w:id="4713"/>
              <w:bookmarkEnd w:id="4714"/>
              <w:bookmarkEnd w:id="4715"/>
              <w:bookmarkEnd w:id="4716"/>
              <w:bookmarkEnd w:id="4717"/>
              <w:bookmarkEnd w:id="4718"/>
              <w:bookmarkEnd w:id="4719"/>
              <w:bookmarkEnd w:id="4720"/>
              <w:bookmarkEnd w:id="4721"/>
            </w:del>
          </w:p>
        </w:tc>
        <w:tc>
          <w:tcPr>
            <w:tcW w:w="2867" w:type="dxa"/>
          </w:tcPr>
          <w:p w14:paraId="216AC859" w14:textId="5BEF69D9" w:rsidR="00715701" w:rsidRPr="00183A02" w:rsidDel="00960013" w:rsidRDefault="00565467">
            <w:pPr>
              <w:pStyle w:val="Heading1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4722" w:author="laca" w:date="2015-04-27T16:14:00Z"/>
              </w:rPr>
              <w:pPrChange w:id="4723" w:author="laca" w:date="2015-04-27T16:16:00Z">
                <w:pPr>
                  <w:pStyle w:val="NormalWeb"/>
                  <w:keepNext/>
                  <w:spacing w:before="0" w:beforeAutospacing="0" w:after="0" w:afterAutospacing="0" w:line="360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del w:id="4724" w:author="laca" w:date="2015-04-27T16:14:00Z">
              <w:r w:rsidRPr="00183A02" w:rsidDel="00960013">
                <w:rPr>
                  <w:rFonts w:ascii="Times New Roman" w:hAnsi="Times New Roman" w:cs="Times New Roman"/>
                  <w:sz w:val="24"/>
                  <w:szCs w:val="24"/>
                  <w:rPrChange w:id="4725" w:author="laca" w:date="2015-04-27T16:16:00Z">
                    <w:rPr/>
                  </w:rPrChange>
                </w:rPr>
                <w:delText>Megfordítja a sebességmérő számolási irányát.</w:delText>
              </w:r>
              <w:bookmarkStart w:id="4726" w:name="_Toc417922450"/>
              <w:bookmarkStart w:id="4727" w:name="_Toc417922930"/>
              <w:bookmarkStart w:id="4728" w:name="_Toc417923290"/>
              <w:bookmarkStart w:id="4729" w:name="_Toc417923471"/>
              <w:bookmarkStart w:id="4730" w:name="_Toc417923652"/>
              <w:bookmarkStart w:id="4731" w:name="_Toc417923827"/>
              <w:bookmarkStart w:id="4732" w:name="_Toc419127970"/>
              <w:bookmarkStart w:id="4733" w:name="_Toc419128342"/>
              <w:bookmarkStart w:id="4734" w:name="_Toc419128530"/>
              <w:bookmarkStart w:id="4735" w:name="_Toc419128717"/>
              <w:bookmarkStart w:id="4736" w:name="_Toc419128904"/>
              <w:bookmarkStart w:id="4737" w:name="_Toc419129092"/>
              <w:bookmarkStart w:id="4738" w:name="_Toc419129280"/>
              <w:bookmarkStart w:id="4739" w:name="_Toc419129468"/>
              <w:bookmarkStart w:id="4740" w:name="_Toc419130112"/>
              <w:bookmarkStart w:id="4741" w:name="_Toc419130300"/>
              <w:bookmarkStart w:id="4742" w:name="_Toc419222352"/>
              <w:bookmarkStart w:id="4743" w:name="_Toc419222540"/>
              <w:bookmarkEnd w:id="4726"/>
              <w:bookmarkEnd w:id="4727"/>
              <w:bookmarkEnd w:id="4728"/>
              <w:bookmarkEnd w:id="4729"/>
              <w:bookmarkEnd w:id="4730"/>
              <w:bookmarkEnd w:id="4731"/>
              <w:bookmarkEnd w:id="4732"/>
              <w:bookmarkEnd w:id="4733"/>
              <w:bookmarkEnd w:id="4734"/>
              <w:bookmarkEnd w:id="4735"/>
              <w:bookmarkEnd w:id="4736"/>
              <w:bookmarkEnd w:id="4737"/>
              <w:bookmarkEnd w:id="4738"/>
              <w:bookmarkEnd w:id="4739"/>
              <w:bookmarkEnd w:id="4740"/>
              <w:bookmarkEnd w:id="4741"/>
              <w:bookmarkEnd w:id="4742"/>
              <w:bookmarkEnd w:id="4743"/>
            </w:del>
          </w:p>
        </w:tc>
        <w:bookmarkStart w:id="4744" w:name="_Toc417922451"/>
        <w:bookmarkStart w:id="4745" w:name="_Toc417922931"/>
        <w:bookmarkStart w:id="4746" w:name="_Toc417923291"/>
        <w:bookmarkStart w:id="4747" w:name="_Toc417923472"/>
        <w:bookmarkStart w:id="4748" w:name="_Toc417923653"/>
        <w:bookmarkStart w:id="4749" w:name="_Toc417923828"/>
        <w:bookmarkStart w:id="4750" w:name="_Toc419127971"/>
        <w:bookmarkStart w:id="4751" w:name="_Toc419128343"/>
        <w:bookmarkStart w:id="4752" w:name="_Toc419128531"/>
        <w:bookmarkStart w:id="4753" w:name="_Toc419128718"/>
        <w:bookmarkStart w:id="4754" w:name="_Toc419128905"/>
        <w:bookmarkStart w:id="4755" w:name="_Toc419129093"/>
        <w:bookmarkStart w:id="4756" w:name="_Toc419129281"/>
        <w:bookmarkStart w:id="4757" w:name="_Toc419129469"/>
        <w:bookmarkStart w:id="4758" w:name="_Toc419130113"/>
        <w:bookmarkStart w:id="4759" w:name="_Toc419130301"/>
        <w:bookmarkStart w:id="4760" w:name="_Toc419222353"/>
        <w:bookmarkStart w:id="4761" w:name="_Toc419222541"/>
        <w:bookmarkEnd w:id="4744"/>
        <w:bookmarkEnd w:id="4745"/>
        <w:bookmarkEnd w:id="4746"/>
        <w:bookmarkEnd w:id="4747"/>
        <w:bookmarkEnd w:id="4748"/>
        <w:bookmarkEnd w:id="4749"/>
        <w:bookmarkEnd w:id="4750"/>
        <w:bookmarkEnd w:id="4751"/>
        <w:bookmarkEnd w:id="4752"/>
        <w:bookmarkEnd w:id="4753"/>
        <w:bookmarkEnd w:id="4754"/>
        <w:bookmarkEnd w:id="4755"/>
        <w:bookmarkEnd w:id="4756"/>
        <w:bookmarkEnd w:id="4757"/>
        <w:bookmarkEnd w:id="4758"/>
        <w:bookmarkEnd w:id="4759"/>
        <w:bookmarkEnd w:id="4760"/>
        <w:bookmarkEnd w:id="4761"/>
      </w:tr>
    </w:tbl>
    <w:p w14:paraId="3D5E9BED" w14:textId="7D48F169" w:rsidR="001F6D44" w:rsidRPr="00183A02" w:rsidDel="00960013" w:rsidRDefault="00D85669">
      <w:pPr>
        <w:pStyle w:val="Heading1"/>
        <w:spacing w:line="360" w:lineRule="auto"/>
        <w:jc w:val="both"/>
        <w:rPr>
          <w:del w:id="4762" w:author="laca" w:date="2015-04-27T16:14:00Z"/>
          <w:rFonts w:ascii="Times New Roman" w:hAnsi="Times New Roman" w:cs="Times New Roman"/>
          <w:sz w:val="24"/>
          <w:szCs w:val="24"/>
          <w:rPrChange w:id="4763" w:author="laca" w:date="2015-04-27T18:21:00Z">
            <w:rPr>
              <w:del w:id="4764" w:author="laca" w:date="2015-04-27T16:14:00Z"/>
            </w:rPr>
          </w:rPrChange>
        </w:rPr>
        <w:pPrChange w:id="4765" w:author="laca" w:date="2015-04-27T16:21:00Z">
          <w:pPr>
            <w:pStyle w:val="Caption"/>
            <w:jc w:val="center"/>
          </w:pPr>
        </w:pPrChange>
      </w:pPr>
      <w:del w:id="4766" w:author="laca" w:date="2015-04-27T16:14:00Z">
        <w:r w:rsidRPr="00183A02" w:rsidDel="00960013">
          <w:rPr>
            <w:rFonts w:ascii="Times New Roman" w:hAnsi="Times New Roman" w:cs="Times New Roman"/>
            <w:sz w:val="24"/>
            <w:szCs w:val="24"/>
            <w:rPrChange w:id="4767" w:author="laca" w:date="2015-04-27T18:21:00Z">
              <w:rPr>
                <w:b w:val="0"/>
                <w:bCs w:val="0"/>
                <w:smallCaps w:val="0"/>
              </w:rPr>
            </w:rPrChange>
          </w:rPr>
          <w:delText xml:space="preserve">Tábla. 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768" w:author="laca" w:date="2015-04-27T18:21:00Z">
              <w:rPr>
                <w:b w:val="0"/>
                <w:bCs w:val="0"/>
                <w:smallCaps w:val="0"/>
              </w:rPr>
            </w:rPrChange>
          </w:rPr>
          <w:fldChar w:fldCharType="begin"/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769" w:author="laca" w:date="2015-04-27T18:21:00Z">
              <w:rPr>
                <w:b w:val="0"/>
                <w:bCs w:val="0"/>
                <w:smallCaps w:val="0"/>
              </w:rPr>
            </w:rPrChange>
          </w:rPr>
          <w:delInstrText xml:space="preserve"> SEQ Tábla. \* ARABIC </w:delInstr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770" w:author="laca" w:date="2015-04-27T18:21:00Z">
              <w:rPr>
                <w:b w:val="0"/>
                <w:bCs w:val="0"/>
                <w:smallCaps w:val="0"/>
              </w:rPr>
            </w:rPrChange>
          </w:rPr>
          <w:fldChar w:fldCharType="separate"/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771" w:author="laca" w:date="2015-04-27T18:21:00Z">
              <w:rPr>
                <w:b w:val="0"/>
                <w:bCs w:val="0"/>
                <w:smallCaps w:val="0"/>
                <w:noProof/>
              </w:rPr>
            </w:rPrChange>
          </w:rPr>
          <w:delText>1</w:delText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772" w:author="laca" w:date="2015-04-27T18:21:00Z">
              <w:rPr>
                <w:b w:val="0"/>
                <w:bCs w:val="0"/>
                <w:smallCaps w:val="0"/>
              </w:rPr>
            </w:rPrChange>
          </w:rPr>
          <w:fldChar w:fldCharType="end"/>
        </w:r>
        <w:r w:rsidRPr="00183A02" w:rsidDel="00960013">
          <w:rPr>
            <w:rFonts w:ascii="Times New Roman" w:hAnsi="Times New Roman" w:cs="Times New Roman"/>
            <w:sz w:val="24"/>
            <w:szCs w:val="24"/>
            <w:rPrChange w:id="4773" w:author="laca" w:date="2015-04-27T18:21:00Z">
              <w:rPr>
                <w:b w:val="0"/>
                <w:bCs w:val="0"/>
                <w:smallCaps w:val="0"/>
              </w:rPr>
            </w:rPrChange>
          </w:rPr>
          <w:delText xml:space="preserve"> A config regiszter bitjeinek a </w:delText>
        </w:r>
      </w:del>
      <w:del w:id="4774" w:author="laca" w:date="2015-04-17T19:40:00Z">
        <w:r w:rsidRPr="00183A02" w:rsidDel="00BE2EAC">
          <w:rPr>
            <w:rFonts w:ascii="Times New Roman" w:hAnsi="Times New Roman" w:cs="Times New Roman"/>
            <w:sz w:val="24"/>
            <w:szCs w:val="24"/>
            <w:rPrChange w:id="4775" w:author="laca" w:date="2015-04-27T18:21:00Z">
              <w:rPr>
                <w:b w:val="0"/>
                <w:bCs w:val="0"/>
                <w:smallCaps w:val="0"/>
              </w:rPr>
            </w:rPrChange>
          </w:rPr>
          <w:delText>funkcioja</w:delText>
        </w:r>
      </w:del>
      <w:bookmarkStart w:id="4776" w:name="_Toc417922452"/>
      <w:bookmarkStart w:id="4777" w:name="_Toc417922932"/>
      <w:bookmarkStart w:id="4778" w:name="_Toc417923292"/>
      <w:bookmarkStart w:id="4779" w:name="_Toc417923473"/>
      <w:bookmarkStart w:id="4780" w:name="_Toc417923654"/>
      <w:bookmarkStart w:id="4781" w:name="_Toc417923829"/>
      <w:bookmarkStart w:id="4782" w:name="_Toc419127972"/>
      <w:bookmarkStart w:id="4783" w:name="_Toc419128344"/>
      <w:bookmarkStart w:id="4784" w:name="_Toc419128532"/>
      <w:bookmarkStart w:id="4785" w:name="_Toc419128719"/>
      <w:bookmarkStart w:id="4786" w:name="_Toc419128906"/>
      <w:bookmarkStart w:id="4787" w:name="_Toc419129094"/>
      <w:bookmarkStart w:id="4788" w:name="_Toc419129282"/>
      <w:bookmarkStart w:id="4789" w:name="_Toc419129470"/>
      <w:bookmarkStart w:id="4790" w:name="_Toc419130114"/>
      <w:bookmarkStart w:id="4791" w:name="_Toc419130302"/>
      <w:bookmarkStart w:id="4792" w:name="_Toc419222354"/>
      <w:bookmarkStart w:id="4793" w:name="_Toc419222542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bookmarkEnd w:id="4787"/>
      <w:bookmarkEnd w:id="4788"/>
      <w:bookmarkEnd w:id="4789"/>
      <w:bookmarkEnd w:id="4790"/>
      <w:bookmarkEnd w:id="4791"/>
      <w:bookmarkEnd w:id="4792"/>
      <w:bookmarkEnd w:id="4793"/>
    </w:p>
    <w:p w14:paraId="50833ED5" w14:textId="2E0FE7D2" w:rsidR="001F6D44" w:rsidRPr="00183A02" w:rsidDel="00960013" w:rsidRDefault="00715701">
      <w:pPr>
        <w:pStyle w:val="Heading1"/>
        <w:spacing w:line="360" w:lineRule="auto"/>
        <w:jc w:val="both"/>
        <w:rPr>
          <w:del w:id="4794" w:author="laca" w:date="2015-04-27T16:14:00Z"/>
          <w:rFonts w:ascii="Times New Roman" w:hAnsi="Times New Roman" w:cs="Times New Roman"/>
          <w:sz w:val="24"/>
          <w:szCs w:val="24"/>
          <w:rPrChange w:id="4795" w:author="laca" w:date="2015-04-27T18:21:00Z">
            <w:rPr>
              <w:del w:id="4796" w:author="laca" w:date="2015-04-27T16:14:00Z"/>
            </w:rPr>
          </w:rPrChange>
        </w:rPr>
        <w:pPrChange w:id="4797" w:author="laca" w:date="2015-04-27T16:21:00Z">
          <w:pPr>
            <w:spacing w:line="360" w:lineRule="auto"/>
          </w:pPr>
        </w:pPrChange>
      </w:pPr>
      <w:del w:id="4798" w:author="laca" w:date="2015-04-27T16:14:00Z"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4799" w:author="laca" w:date="2015-04-27T18:21:00Z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802624" behindDoc="0" locked="0" layoutInCell="1" allowOverlap="1" wp14:anchorId="7E81AC26" wp14:editId="6B0377DB">
                  <wp:simplePos x="0" y="0"/>
                  <wp:positionH relativeFrom="margin">
                    <wp:posOffset>-1537335</wp:posOffset>
                  </wp:positionH>
                  <wp:positionV relativeFrom="paragraph">
                    <wp:posOffset>1261110</wp:posOffset>
                  </wp:positionV>
                  <wp:extent cx="8897620" cy="6376035"/>
                  <wp:effectExtent l="3492" t="0" r="2223" b="2222"/>
                  <wp:wrapTopAndBottom/>
                  <wp:docPr id="165" name="Group 16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 rot="16200000">
                            <a:off x="0" y="0"/>
                            <a:ext cx="8897620" cy="6376035"/>
                            <a:chOff x="0" y="-1"/>
                            <a:chExt cx="5566410" cy="4041776"/>
                          </a:xfrm>
                        </wpg:grpSpPr>
                        <pic:pic xmlns:pic="http://schemas.openxmlformats.org/drawingml/2006/picture">
                          <pic:nvPicPr>
                            <pic:cNvPr id="160" name="Picture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1"/>
                              <a:ext cx="5566410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4" name="Text Box 164"/>
                          <wps:cNvSpPr txBox="1"/>
                          <wps:spPr>
                            <a:xfrm>
                              <a:off x="0" y="3769360"/>
                              <a:ext cx="5566410" cy="27241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1169AEA" w14:textId="69CD709A" w:rsidR="00B8312C" w:rsidRDefault="00B8312C" w:rsidP="001F6D44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16</w:t>
                                </w:r>
                                <w:r>
                                  <w:fldChar w:fldCharType="end"/>
                                </w:r>
                                <w:del w:id="4800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10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 két </w:t>
                                </w:r>
                                <w:del w:id="4801" w:author="laca" w:date="2015-04-17T22:16:00Z">
                                  <w:r w:rsidDel="00BC755A">
                                    <w:delText>szabályzó</w:delText>
                                  </w:r>
                                </w:del>
                                <w:ins w:id="4802" w:author="laca" w:date="2015-04-17T22:16:00Z">
                                  <w:r>
                                    <w:t>szabályozó</w:t>
                                  </w:r>
                                </w:ins>
                                <w:r>
                                  <w:t>t tartalmazó modul System generatoros felepitesben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7E81AC26" id="Group 165" o:spid="_x0000_s1090" style="position:absolute;left:0;text-align:left;margin-left:-121.05pt;margin-top:99.3pt;width:700.6pt;height:502.05pt;rotation:-90;z-index:251802624;mso-position-horizontal-relative:margin;mso-width-relative:margin;mso-height-relative:margin" coordorigin="" coordsize="55664,4041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">
                  <v:shape id="Picture 160" o:spid="_x0000_s1091" type="#_x0000_t75" style="position:absolute;width:55664;height:37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UXE/FAAAA3AAAAA8AAABkcnMvZG93bnJldi54bWxEj0FvwjAMhe+T+A+RkXYbKTsg1hHQKNtA&#10;OwEDcbUa01ZrnKoJtPv3+IDEzdZ7fu/zbNG7Wl2pDZVnA+NRAoo497biwsDh9+tlCipEZIu1ZzLw&#10;TwEW88HTDFPrO97RdR8LJSEcUjRQxtikWoe8JIdh5Bti0c6+dRhlbQttW+wk3NX6NUkm2mHF0lBi&#10;Q1lJ+d/+4gx862x5Oq6320uWff7gpltN39YrY56H/cc7qEh9fJjv1xsr+BPBl2dkAj2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1FxPxQAAANwAAAAPAAAAAAAAAAAAAAAA&#10;AJ8CAABkcnMvZG93bnJldi54bWxQSwUGAAAAAAQABAD3AAAAkQMAAAAA&#10;">
                    <v:imagedata r:id="rId46" o:title=""/>
                    <v:path arrowok="t"/>
                  </v:shape>
                  <v:shape id="Text Box 164" o:spid="_x0000_s1092" type="#_x0000_t202" style="position:absolute;top:37693;width:55664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NVqMMA&#10;AADcAAAADwAAAGRycy9kb3ducmV2LnhtbERPTWvCQBC9F/wPywheSt1USiipq2hSwUN70Iach+w0&#10;Cc3Oht3VxH/vFgq9zeN9zno7mV5cyfnOsoLnZQKCuLa640ZB+XV4egXhA7LG3jIpuJGH7Wb2sMZM&#10;25FPdD2HRsQQ9hkqaEMYMil93ZJBv7QDceS+rTMYInSN1A7HGG56uUqSVBrsODa0OFDeUv1zvhgF&#10;aeEu44nzx6J8/8DPoVlV+1ul1GI+7d5ABJrCv/jPfdRxfvoCv8/EC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4NVqMMAAADcAAAADwAAAAAAAAAAAAAAAACYAgAAZHJzL2Rv&#10;d25yZXYueG1sUEsFBgAAAAAEAAQA9QAAAIgDAAAAAA==&#10;" stroked="f">
                    <v:textbox inset="0,0,0,0">
                      <w:txbxContent>
                        <w:p w14:paraId="01169AEA" w14:textId="69CD709A" w:rsidR="00B8312C" w:rsidRDefault="00B8312C" w:rsidP="001F6D44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16</w:t>
                          </w:r>
                          <w:r>
                            <w:fldChar w:fldCharType="end"/>
                          </w:r>
                          <w:del w:id="4803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10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 két </w:t>
                          </w:r>
                          <w:del w:id="4804" w:author="laca" w:date="2015-04-17T22:16:00Z">
                            <w:r w:rsidDel="00BC755A">
                              <w:delText>szabályzó</w:delText>
                            </w:r>
                          </w:del>
                          <w:ins w:id="4805" w:author="laca" w:date="2015-04-17T22:16:00Z">
                            <w:r>
                              <w:t>szabályozó</w:t>
                            </w:r>
                          </w:ins>
                          <w:r>
                            <w:t>t tartalmazó modul System generatoros felepitesben</w:t>
                          </w:r>
                        </w:p>
                      </w:txbxContent>
                    </v:textbox>
                  </v:shape>
                  <w10:wrap type="topAndBottom" anchorx="margin"/>
                </v:group>
              </w:pict>
            </mc:Fallback>
          </mc:AlternateContent>
        </w:r>
        <w:bookmarkStart w:id="4806" w:name="_Toc417922453"/>
        <w:bookmarkStart w:id="4807" w:name="_Toc417922933"/>
        <w:bookmarkStart w:id="4808" w:name="_Toc417923293"/>
        <w:bookmarkStart w:id="4809" w:name="_Toc417923474"/>
        <w:bookmarkStart w:id="4810" w:name="_Toc417923655"/>
        <w:bookmarkStart w:id="4811" w:name="_Toc417923830"/>
        <w:bookmarkStart w:id="4812" w:name="_Toc419127973"/>
        <w:bookmarkStart w:id="4813" w:name="_Toc419128345"/>
        <w:bookmarkStart w:id="4814" w:name="_Toc419128533"/>
        <w:bookmarkStart w:id="4815" w:name="_Toc419128720"/>
        <w:bookmarkStart w:id="4816" w:name="_Toc419128907"/>
        <w:bookmarkStart w:id="4817" w:name="_Toc419129095"/>
        <w:bookmarkStart w:id="4818" w:name="_Toc419129283"/>
        <w:bookmarkStart w:id="4819" w:name="_Toc419129471"/>
        <w:bookmarkStart w:id="4820" w:name="_Toc419130115"/>
        <w:bookmarkStart w:id="4821" w:name="_Toc419130303"/>
        <w:bookmarkStart w:id="4822" w:name="_Toc419222355"/>
        <w:bookmarkStart w:id="4823" w:name="_Toc419222543"/>
        <w:bookmarkEnd w:id="4806"/>
        <w:bookmarkEnd w:id="4807"/>
        <w:bookmarkEnd w:id="4808"/>
        <w:bookmarkEnd w:id="4809"/>
        <w:bookmarkEnd w:id="4810"/>
        <w:bookmarkEnd w:id="4811"/>
        <w:bookmarkEnd w:id="4812"/>
        <w:bookmarkEnd w:id="4813"/>
        <w:bookmarkEnd w:id="4814"/>
        <w:bookmarkEnd w:id="4815"/>
        <w:bookmarkEnd w:id="4816"/>
        <w:bookmarkEnd w:id="4817"/>
        <w:bookmarkEnd w:id="4818"/>
        <w:bookmarkEnd w:id="4819"/>
        <w:bookmarkEnd w:id="4820"/>
        <w:bookmarkEnd w:id="4821"/>
        <w:bookmarkEnd w:id="4822"/>
        <w:bookmarkEnd w:id="4823"/>
      </w:del>
    </w:p>
    <w:p w14:paraId="17AC741E" w14:textId="4D64840A" w:rsidR="00482CE2" w:rsidRPr="00183A02" w:rsidDel="00960013" w:rsidRDefault="00AF6459">
      <w:pPr>
        <w:pStyle w:val="Heading1"/>
        <w:spacing w:line="360" w:lineRule="auto"/>
        <w:jc w:val="both"/>
        <w:rPr>
          <w:del w:id="4824" w:author="laca" w:date="2015-04-27T16:14:00Z"/>
          <w:rFonts w:ascii="Times New Roman" w:hAnsi="Times New Roman" w:cs="Times New Roman"/>
          <w:sz w:val="24"/>
          <w:szCs w:val="24"/>
          <w:rPrChange w:id="4825" w:author="laca" w:date="2015-04-27T18:21:00Z">
            <w:rPr>
              <w:del w:id="4826" w:author="laca" w:date="2015-04-27T16:14:00Z"/>
            </w:rPr>
          </w:rPrChange>
        </w:rPr>
        <w:pPrChange w:id="4827" w:author="laca" w:date="2015-04-27T16:21:00Z">
          <w:pPr>
            <w:keepNext/>
            <w:spacing w:line="360" w:lineRule="auto"/>
            <w:jc w:val="both"/>
          </w:pPr>
        </w:pPrChange>
      </w:pPr>
      <w:del w:id="4828" w:author="laca" w:date="2015-04-27T16:14:00Z"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4829" w:author="laca" w:date="2015-04-27T18:21:00Z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810816" behindDoc="0" locked="0" layoutInCell="1" allowOverlap="1" wp14:anchorId="5B0E89D4" wp14:editId="7F1A08DC">
                  <wp:simplePos x="0" y="0"/>
                  <wp:positionH relativeFrom="margin">
                    <wp:align>right</wp:align>
                  </wp:positionH>
                  <wp:positionV relativeFrom="paragraph">
                    <wp:posOffset>4128337</wp:posOffset>
                  </wp:positionV>
                  <wp:extent cx="5566410" cy="3535045"/>
                  <wp:effectExtent l="0" t="0" r="0" b="8255"/>
                  <wp:wrapTopAndBottom/>
                  <wp:docPr id="169" name="Group 16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3535045"/>
                            <a:chOff x="0" y="0"/>
                            <a:chExt cx="5566410" cy="3535045"/>
                          </a:xfrm>
                        </wpg:grpSpPr>
                        <pic:pic xmlns:pic="http://schemas.openxmlformats.org/drawingml/2006/picture">
                          <pic:nvPicPr>
                            <pic:cNvPr id="163" name="Picture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6410" cy="32473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8" name="Text Box 168"/>
                          <wps:cNvSpPr txBox="1"/>
                          <wps:spPr>
                            <a:xfrm>
                              <a:off x="0" y="3303905"/>
                              <a:ext cx="556641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EFF6F86" w14:textId="57F66B22" w:rsidR="00B8312C" w:rsidRPr="00EE0D97" w:rsidRDefault="00B8312C" w:rsidP="00AF6459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.12 Sebesség </w:t>
                                </w:r>
                                <w:del w:id="4830" w:author="laca" w:date="2015-04-17T22:16:00Z">
                                  <w:r w:rsidDel="00BC755A">
                                    <w:delText>Szabályzó</w:delText>
                                  </w:r>
                                </w:del>
                                <w:ins w:id="4831" w:author="laca" w:date="2015-04-17T22:16:00Z">
                                  <w:r>
                                    <w:t>Szabályozó</w:t>
                                  </w:r>
                                </w:ins>
                                <w:r>
                                  <w:t xml:space="preserve"> és beavatkozó, PositionControl belső felépítése (kép 1.10)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B0E89D4" id="Group 169" o:spid="_x0000_s1093" style="position:absolute;left:0;text-align:left;margin-left:387.1pt;margin-top:325.05pt;width:438.3pt;height:278.35pt;z-index:251810816;mso-position-horizontal:right;mso-position-horizontal-relative:margin" coordsize="55664,3535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">
                  <v:shape id="Picture 163" o:spid="_x0000_s1094" type="#_x0000_t75" style="position:absolute;width:55664;height:32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7cM7EAAAA3AAAAA8AAABkcnMvZG93bnJldi54bWxET0trwkAQvgv9D8sUvIhu2opImo20paFe&#10;PPgCj9PsNEmbnU2za4z/3hUEb/PxPSdZ9KYWHbWusqzgaRKBIM6trrhQsNtm4zkI55E11pZJwZkc&#10;LNKHQYKxtideU7fxhQgh7GJUUHrfxFK6vCSDbmIb4sD92NagD7AtpG7xFMJNLZ+jaCYNVhwaSmzo&#10;o6T8b3M0Craj9fun+XLT/6rLej5/739Xh0yp4WP/9grCU+/v4pt7qcP82QtcnwkXyPQ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7cM7EAAAA3AAAAA8AAAAAAAAAAAAAAAAA&#10;nwIAAGRycy9kb3ducmV2LnhtbFBLBQYAAAAABAAEAPcAAACQAwAAAAA=&#10;">
                    <v:imagedata r:id="rId48" o:title=""/>
                    <v:path arrowok="t"/>
                  </v:shape>
                  <v:shape id="Text Box 168" o:spid="_x0000_s1095" type="#_x0000_t202" style="position:absolute;top:33039;width:55664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/A0McA&#10;AADcAAAADwAAAGRycy9kb3ducmV2LnhtbESPQUvDQBCF74L/YRnBi9iNWoKk3ZZSFNRLaezF25Cd&#10;ZlOzs2F308Z/7xwEbzO8N+99s1xPvldniqkLbOBhVoAiboLtuDVw+Hy9fwaVMrLFPjAZ+KEE69X1&#10;1RIrGy68p3OdWyUhnCo04HIeKq1T48hjmoWBWLRjiB6zrLHVNuJFwn2vH4ui1B47lgaHA20dNd/1&#10;6A3s5l87dzceXz4286f4fhi35amtjbm9mTYLUJmm/G/+u36zgl8KrTwjE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fwNDHAAAA3AAAAA8AAAAAAAAAAAAAAAAAmAIAAGRy&#10;cy9kb3ducmV2LnhtbFBLBQYAAAAABAAEAPUAAACMAwAAAAA=&#10;" stroked="f">
                    <v:textbox style="mso-fit-shape-to-text:t" inset="0,0,0,0">
                      <w:txbxContent>
                        <w:p w14:paraId="7EFF6F86" w14:textId="57F66B22" w:rsidR="00B8312C" w:rsidRPr="00EE0D97" w:rsidRDefault="00B8312C" w:rsidP="00AF6459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 xml:space="preserve">.12 Sebesség </w:t>
                          </w:r>
                          <w:del w:id="4832" w:author="laca" w:date="2015-04-17T22:16:00Z">
                            <w:r w:rsidDel="00BC755A">
                              <w:delText>Szabályzó</w:delText>
                            </w:r>
                          </w:del>
                          <w:ins w:id="4833" w:author="laca" w:date="2015-04-17T22:16:00Z">
                            <w:r>
                              <w:t>Szabályozó</w:t>
                            </w:r>
                          </w:ins>
                          <w:r>
                            <w:t xml:space="preserve"> és beavatkozó, PositionControl belső felépítése (kép 1.10)</w:t>
                          </w:r>
                        </w:p>
                      </w:txbxContent>
                    </v:textbox>
                  </v:shape>
                  <w10:wrap type="topAndBottom" anchorx="margin"/>
                </v:group>
              </w:pict>
            </mc:Fallback>
          </mc:AlternateContent>
        </w:r>
        <w:r w:rsidRPr="00183A02" w:rsidDel="00960013">
          <w:rPr>
            <w:rFonts w:ascii="Times New Roman" w:hAnsi="Times New Roman" w:cs="Times New Roman"/>
            <w:noProof/>
            <w:sz w:val="24"/>
            <w:szCs w:val="24"/>
            <w:rPrChange w:id="4834" w:author="laca" w:date="2015-04-27T18:21:00Z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806720" behindDoc="0" locked="0" layoutInCell="1" allowOverlap="1" wp14:anchorId="3CF578D6" wp14:editId="24D2ED50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5566410" cy="3953510"/>
                  <wp:effectExtent l="0" t="0" r="0" b="8890"/>
                  <wp:wrapTopAndBottom/>
                  <wp:docPr id="167" name="Group 16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3953510"/>
                            <a:chOff x="0" y="0"/>
                            <a:chExt cx="5566410" cy="3953510"/>
                          </a:xfrm>
                        </wpg:grpSpPr>
                        <pic:pic xmlns:pic="http://schemas.openxmlformats.org/drawingml/2006/picture">
                          <pic:nvPicPr>
                            <pic:cNvPr id="162" name="Picture 1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6410" cy="35090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6" name="Text Box 166"/>
                          <wps:cNvSpPr txBox="1"/>
                          <wps:spPr>
                            <a:xfrm>
                              <a:off x="0" y="3567430"/>
                              <a:ext cx="5566410" cy="38608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F5EEB1F" w14:textId="2378EDAA" w:rsidR="00B8312C" w:rsidRPr="00A3447A" w:rsidRDefault="00B8312C" w:rsidP="00AF6459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.11 Pozíció </w:t>
                                </w:r>
                                <w:del w:id="4835" w:author="laca" w:date="2015-04-17T22:16:00Z">
                                  <w:r w:rsidDel="00BC755A">
                                    <w:delText>Szabályzó</w:delText>
                                  </w:r>
                                </w:del>
                                <w:ins w:id="4836" w:author="laca" w:date="2015-04-17T22:16:00Z">
                                  <w:r>
                                    <w:t>Szabályozó</w:t>
                                  </w:r>
                                </w:ins>
                                <w:r>
                                  <w:t xml:space="preserve"> és beavatkozó SebessegControlModul belső felépítéses (kép1.10)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3CF578D6" id="Group 167" o:spid="_x0000_s1096" style="position:absolute;left:0;text-align:left;margin-left:.05pt;margin-top:0;width:438.3pt;height:311.3pt;z-index:251806720" coordsize="55664,3953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">
                  <v:shape id="Picture 162" o:spid="_x0000_s1097" type="#_x0000_t75" style="position:absolute;width:55664;height:350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AB13CAAAA3AAAAA8AAABkcnMvZG93bnJldi54bWxET9tqAjEQfRf8hzAF3zTrCla2RtGCIFQp&#10;aj9g3IybpZvJNom6/XtTKPg2h3Od+bKzjbiRD7VjBeNRBoK4dLrmSsHXaTOcgQgRWWPjmBT8UoDl&#10;ot+bY6HdnQ90O8ZKpBAOBSowMbaFlKE0ZDGMXEucuIvzFmOCvpLa4z2F20bmWTaVFmtODQZbejdU&#10;fh+vVsHh8pGP97vXz2ztVzzZm8n558xKDV661RuISF18iv/dW53mT3P4eyZd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wAddwgAAANwAAAAPAAAAAAAAAAAAAAAAAJ8C&#10;AABkcnMvZG93bnJldi54bWxQSwUGAAAAAAQABAD3AAAAjgMAAAAA&#10;">
                    <v:imagedata r:id="rId50" o:title=""/>
                    <v:path arrowok="t"/>
                  </v:shape>
                  <v:shape id="Text Box 166" o:spid="_x0000_s1098" type="#_x0000_t202" style="position:absolute;top:35674;width:55664;height:3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zxOcQA&#10;AADc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/P4fZMuk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7M8TnEAAAA3AAAAA8AAAAAAAAAAAAAAAAAmAIAAGRycy9k&#10;b3ducmV2LnhtbFBLBQYAAAAABAAEAPUAAACJAwAAAAA=&#10;" stroked="f">
                    <v:textbox style="mso-fit-shape-to-text:t" inset="0,0,0,0">
                      <w:txbxContent>
                        <w:p w14:paraId="3F5EEB1F" w14:textId="2378EDAA" w:rsidR="00B8312C" w:rsidRPr="00A3447A" w:rsidRDefault="00B8312C" w:rsidP="00AF6459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 xml:space="preserve">.11 Pozíció </w:t>
                          </w:r>
                          <w:del w:id="4837" w:author="laca" w:date="2015-04-17T22:16:00Z">
                            <w:r w:rsidDel="00BC755A">
                              <w:delText>Szabályzó</w:delText>
                            </w:r>
                          </w:del>
                          <w:ins w:id="4838" w:author="laca" w:date="2015-04-17T22:16:00Z">
                            <w:r>
                              <w:t>Szabályozó</w:t>
                            </w:r>
                          </w:ins>
                          <w:r>
                            <w:t xml:space="preserve"> és beavatkozó SebessegControlModul belső felépítéses (kép1.10)</w:t>
                          </w:r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  <w:bookmarkStart w:id="4839" w:name="_Toc417922454"/>
        <w:bookmarkStart w:id="4840" w:name="_Toc417922934"/>
        <w:bookmarkStart w:id="4841" w:name="_Toc417923294"/>
        <w:bookmarkStart w:id="4842" w:name="_Toc417923475"/>
        <w:bookmarkStart w:id="4843" w:name="_Toc417923656"/>
        <w:bookmarkStart w:id="4844" w:name="_Toc417923831"/>
        <w:bookmarkStart w:id="4845" w:name="_Toc419127974"/>
        <w:bookmarkStart w:id="4846" w:name="_Toc419128346"/>
        <w:bookmarkStart w:id="4847" w:name="_Toc419128534"/>
        <w:bookmarkStart w:id="4848" w:name="_Toc419128721"/>
        <w:bookmarkStart w:id="4849" w:name="_Toc419128908"/>
        <w:bookmarkStart w:id="4850" w:name="_Toc419129096"/>
        <w:bookmarkStart w:id="4851" w:name="_Toc419129284"/>
        <w:bookmarkStart w:id="4852" w:name="_Toc419129472"/>
        <w:bookmarkStart w:id="4853" w:name="_Toc419130116"/>
        <w:bookmarkStart w:id="4854" w:name="_Toc419130304"/>
        <w:bookmarkStart w:id="4855" w:name="_Toc419222356"/>
        <w:bookmarkStart w:id="4856" w:name="_Toc419222544"/>
        <w:bookmarkEnd w:id="4839"/>
        <w:bookmarkEnd w:id="4840"/>
        <w:bookmarkEnd w:id="4841"/>
        <w:bookmarkEnd w:id="4842"/>
        <w:bookmarkEnd w:id="4843"/>
        <w:bookmarkEnd w:id="4844"/>
        <w:bookmarkEnd w:id="4845"/>
        <w:bookmarkEnd w:id="4846"/>
        <w:bookmarkEnd w:id="4847"/>
        <w:bookmarkEnd w:id="4848"/>
        <w:bookmarkEnd w:id="4849"/>
        <w:bookmarkEnd w:id="4850"/>
        <w:bookmarkEnd w:id="4851"/>
        <w:bookmarkEnd w:id="4852"/>
        <w:bookmarkEnd w:id="4853"/>
        <w:bookmarkEnd w:id="4854"/>
        <w:bookmarkEnd w:id="4855"/>
        <w:bookmarkEnd w:id="4856"/>
      </w:del>
    </w:p>
    <w:p w14:paraId="40B8ADE0" w14:textId="5CEC803B" w:rsidR="006E3078" w:rsidRPr="00183A02" w:rsidDel="00960013" w:rsidRDefault="006E3078">
      <w:pPr>
        <w:pStyle w:val="Heading1"/>
        <w:spacing w:line="360" w:lineRule="auto"/>
        <w:jc w:val="both"/>
        <w:rPr>
          <w:del w:id="4857" w:author="laca" w:date="2015-04-27T16:14:00Z"/>
          <w:rFonts w:ascii="Times New Roman" w:hAnsi="Times New Roman" w:cs="Times New Roman"/>
          <w:sz w:val="24"/>
          <w:szCs w:val="24"/>
          <w:rPrChange w:id="4858" w:author="laca" w:date="2015-04-27T18:21:00Z">
            <w:rPr>
              <w:del w:id="4859" w:author="laca" w:date="2015-04-27T16:14:00Z"/>
            </w:rPr>
          </w:rPrChange>
        </w:rPr>
        <w:pPrChange w:id="4860" w:author="laca" w:date="2015-04-27T16:21:00Z">
          <w:pPr>
            <w:keepNext/>
            <w:spacing w:line="360" w:lineRule="auto"/>
            <w:jc w:val="both"/>
          </w:pPr>
        </w:pPrChange>
      </w:pPr>
      <w:bookmarkStart w:id="4861" w:name="_Toc417922455"/>
      <w:bookmarkStart w:id="4862" w:name="_Toc417922935"/>
      <w:bookmarkStart w:id="4863" w:name="_Toc417923295"/>
      <w:bookmarkStart w:id="4864" w:name="_Toc417923476"/>
      <w:bookmarkStart w:id="4865" w:name="_Toc417923657"/>
      <w:bookmarkStart w:id="4866" w:name="_Toc417923832"/>
      <w:bookmarkStart w:id="4867" w:name="_Toc419127975"/>
      <w:bookmarkStart w:id="4868" w:name="_Toc419128347"/>
      <w:bookmarkStart w:id="4869" w:name="_Toc419128535"/>
      <w:bookmarkStart w:id="4870" w:name="_Toc419128722"/>
      <w:bookmarkStart w:id="4871" w:name="_Toc419128909"/>
      <w:bookmarkStart w:id="4872" w:name="_Toc419129097"/>
      <w:bookmarkStart w:id="4873" w:name="_Toc419129285"/>
      <w:bookmarkStart w:id="4874" w:name="_Toc419129473"/>
      <w:bookmarkStart w:id="4875" w:name="_Toc419130117"/>
      <w:bookmarkStart w:id="4876" w:name="_Toc419130305"/>
      <w:bookmarkStart w:id="4877" w:name="_Toc419222357"/>
      <w:bookmarkStart w:id="4878" w:name="_Toc419222545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</w:p>
    <w:p w14:paraId="2254E8F4" w14:textId="2B8F3FA9" w:rsidR="00420F71" w:rsidRPr="00183A02" w:rsidRDefault="0000617B" w:rsidP="00753DCE">
      <w:pPr>
        <w:pStyle w:val="Heading2"/>
        <w:spacing w:line="360" w:lineRule="auto"/>
        <w:jc w:val="both"/>
        <w:rPr>
          <w:ins w:id="4879" w:author="laca" w:date="2015-04-27T18:23:00Z"/>
          <w:rFonts w:ascii="Times New Roman" w:hAnsi="Times New Roman" w:cs="Times New Roman"/>
          <w:sz w:val="24"/>
          <w:szCs w:val="24"/>
        </w:rPr>
      </w:pPr>
      <w:bookmarkStart w:id="4880" w:name="_Toc417922936"/>
      <w:bookmarkStart w:id="4881" w:name="_Toc419222546"/>
      <w:r w:rsidRPr="00183A02">
        <w:rPr>
          <w:rFonts w:ascii="Times New Roman" w:hAnsi="Times New Roman" w:cs="Times New Roman"/>
          <w:sz w:val="24"/>
          <w:szCs w:val="24"/>
        </w:rPr>
        <w:t>Szenzorok</w:t>
      </w:r>
      <w:bookmarkEnd w:id="4880"/>
      <w:bookmarkEnd w:id="4881"/>
    </w:p>
    <w:p w14:paraId="52BB251C" w14:textId="611205AB" w:rsidR="001374F0" w:rsidRPr="00183A02" w:rsidRDefault="00AE24B6">
      <w:pPr>
        <w:pStyle w:val="Heading3"/>
        <w:spacing w:line="360" w:lineRule="auto"/>
        <w:jc w:val="both"/>
        <w:rPr>
          <w:rFonts w:ascii="Times New Roman" w:hAnsi="Times New Roman" w:cs="Times New Roman"/>
        </w:rPr>
        <w:pPrChange w:id="4882" w:author="laca" w:date="2015-04-27T18:31:00Z">
          <w:pPr>
            <w:pStyle w:val="Heading1"/>
            <w:spacing w:line="360" w:lineRule="auto"/>
            <w:jc w:val="both"/>
          </w:pPr>
        </w:pPrChange>
      </w:pPr>
      <w:bookmarkStart w:id="4883" w:name="_Toc417922937"/>
      <w:bookmarkStart w:id="4884" w:name="_Toc419222547"/>
      <w:ins w:id="4885" w:author="laca" w:date="2015-04-27T18:23:00Z">
        <w:r w:rsidRPr="00183A02">
          <w:rPr>
            <w:rFonts w:ascii="Times New Roman" w:hAnsi="Times New Roman" w:cs="Times New Roman"/>
          </w:rPr>
          <w:t>Inkrementál</w:t>
        </w:r>
      </w:ins>
      <w:bookmarkEnd w:id="4883"/>
      <w:ins w:id="4886" w:author="laca" w:date="2015-04-27T18:31:00Z">
        <w:r w:rsidR="001374F0" w:rsidRPr="00183A02">
          <w:rPr>
            <w:rFonts w:ascii="Times New Roman" w:hAnsi="Times New Roman" w:cs="Times New Roman"/>
          </w:rPr>
          <w:t>is Szenzor</w:t>
        </w:r>
      </w:ins>
      <w:bookmarkEnd w:id="4884"/>
    </w:p>
    <w:p w14:paraId="27065117" w14:textId="0B704B57" w:rsidR="00BB1E4D" w:rsidRPr="00183A02" w:rsidRDefault="00E71759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074F6B8E" wp14:editId="789DB588">
                <wp:simplePos x="0" y="0"/>
                <wp:positionH relativeFrom="margin">
                  <wp:align>left</wp:align>
                </wp:positionH>
                <wp:positionV relativeFrom="margin">
                  <wp:posOffset>4240515</wp:posOffset>
                </wp:positionV>
                <wp:extent cx="2837180" cy="1940560"/>
                <wp:effectExtent l="0" t="0" r="1270" b="2540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180" cy="1940560"/>
                          <a:chOff x="0" y="0"/>
                          <a:chExt cx="2837180" cy="1941087"/>
                        </a:xfrm>
                      </wpg:grpSpPr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180" cy="160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1656607"/>
                            <a:ext cx="2837180" cy="2844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48A3816" w14:textId="03C9A25C" w:rsidR="00B8312C" w:rsidRPr="00F46EC5" w:rsidRDefault="00B8312C" w:rsidP="00BB1E4D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.5</w:t>
                              </w:r>
                              <w:r w:rsidDel="00C47BFF">
                                <w:t xml:space="preserve"> </w:t>
                              </w:r>
                              <w:del w:id="4887" w:author="laca" w:date="2015-04-17T19:04:00Z"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STYLEREF 1 \s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2</w:delText>
                                </w:r>
                                <w:r w:rsidDel="00C47BFF">
                                  <w:fldChar w:fldCharType="end"/>
                                </w:r>
                                <w:r w:rsidDel="00C47BFF">
                                  <w:delText>.</w:delText>
                                </w:r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SEQ Kép. \* ARABIC \s 1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6</w:delText>
                                </w:r>
                                <w:r w:rsidDel="00C47BFF">
                                  <w:fldChar w:fldCharType="end"/>
                                </w:r>
                              </w:del>
                              <w:r>
                                <w:t xml:space="preserve"> Black Box1 modul belső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F6B8E" id="Group 8" o:spid="_x0000_s1099" style="position:absolute;left:0;text-align:left;margin-left:0;margin-top:333.9pt;width:223.4pt;height:152.8pt;z-index:251837440;mso-position-horizontal:left;mso-position-horizontal-relative:margin;mso-position-vertical-relative:margin" coordsize="28371,1941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">
                <v:shape id="Picture 110" o:spid="_x0000_s1100" type="#_x0000_t75" style="position:absolute;width:28371;height:160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ITC3GAAAA3AAAAA8AAABkcnMvZG93bnJldi54bWxEj0FPwzAMhe9I+w+RkbixdJNAW1k2sQmk&#10;7QTrduFmGq+paJyqCWv49/iAxM3We37v82qTfaeuNMQ2sIHZtABFXAfbcmPgfHq9X4CKCdliF5gM&#10;/FCEzXpys8LShpGPdK1SoySEY4kGXEp9qXWsHXmM09ATi3YJg8ck69BoO+Ao4b7T86J41B5blgaH&#10;Pe0c1V/VtzewePic5z2/Hz7exuVlW53zYfvijLm7zc9PoBLl9G/+u95bwZ8JvjwjE+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ohMLcYAAADcAAAADwAAAAAAAAAAAAAA&#10;AACfAgAAZHJzL2Rvd25yZXYueG1sUEsFBgAAAAAEAAQA9wAAAJIDAAAAAA==&#10;">
                  <v:imagedata r:id="rId52" o:title=""/>
                  <v:path arrowok="t"/>
                </v:shape>
                <v:shape id="Text Box 117" o:spid="_x0000_s1101" type="#_x0000_t202" style="position:absolute;top:16566;width:28371;height:2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e4osIA&#10;AADcAAAADwAAAGRycy9kb3ducmV2LnhtbERPS4vCMBC+C/6HMMJeRFM9uFKNsj4WPLiHqngemrEt&#10;20xKEm3990ZY2Nt8fM9ZrjtTiwc5X1lWMBknIIhzqysuFFzO36M5CB+QNdaWScGTPKxX/d4SU21b&#10;zuhxCoWIIexTVFCG0KRS+rwkg35sG+LI3awzGCJ0hdQO2xhuajlNkpk0WHFsKLGhbUn57+luFMx2&#10;7t5mvB3uLvsj/jTF9Lp5XpX6GHRfCxCBuvAv/nMfdJw/+YT3M/ECuX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V7iiwgAAANwAAAAPAAAAAAAAAAAAAAAAAJgCAABkcnMvZG93&#10;bnJldi54bWxQSwUGAAAAAAQABAD1AAAAhwMAAAAA&#10;" stroked="f">
                  <v:textbox inset="0,0,0,0">
                    <w:txbxContent>
                      <w:p w14:paraId="548A3816" w14:textId="03C9A25C" w:rsidR="00B8312C" w:rsidRPr="00F46EC5" w:rsidRDefault="00B8312C" w:rsidP="00BB1E4D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.5</w:t>
                        </w:r>
                        <w:r w:rsidDel="00C47BFF">
                          <w:t xml:space="preserve"> </w:t>
                        </w:r>
                        <w:del w:id="4888" w:author="laca" w:date="2015-04-17T19:04:00Z">
                          <w:r w:rsidDel="00C47BFF">
                            <w:fldChar w:fldCharType="begin"/>
                          </w:r>
                          <w:r w:rsidDel="00C47BFF">
                            <w:delInstrText xml:space="preserve"> STYLEREF 1 \s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2</w:delText>
                          </w:r>
                          <w:r w:rsidDel="00C47BFF">
                            <w:fldChar w:fldCharType="end"/>
                          </w:r>
                          <w:r w:rsidDel="00C47BFF">
                            <w:delText>.</w:delText>
                          </w:r>
                          <w:r w:rsidDel="00C47BFF">
                            <w:fldChar w:fldCharType="begin"/>
                          </w:r>
                          <w:r w:rsidDel="00C47BFF">
                            <w:delInstrText xml:space="preserve"> SEQ Kép. \* ARABIC \s 1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6</w:delText>
                          </w:r>
                          <w:r w:rsidDel="00C47BFF">
                            <w:fldChar w:fldCharType="end"/>
                          </w:r>
                        </w:del>
                        <w:r>
                          <w:t xml:space="preserve"> Black Box1 modul belső felépítése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420F71" w:rsidRPr="00183A02">
        <w:rPr>
          <w:rFonts w:ascii="Times New Roman" w:hAnsi="Times New Roman" w:cs="Times New Roman"/>
          <w:sz w:val="24"/>
          <w:szCs w:val="24"/>
        </w:rPr>
        <w:tab/>
        <w:t xml:space="preserve">A rendszeren megtalálható 8 </w:t>
      </w:r>
      <w:r w:rsidR="00BB1E4D" w:rsidRPr="00183A02">
        <w:rPr>
          <w:rFonts w:ascii="Times New Roman" w:hAnsi="Times New Roman" w:cs="Times New Roman"/>
          <w:sz w:val="24"/>
          <w:szCs w:val="24"/>
        </w:rPr>
        <w:t>inkrementális szenzor, amelyeknek adatait FPGA rendszer dolgozza fel. Az elkészített modul V</w:t>
      </w:r>
      <w:r w:rsidR="00702788" w:rsidRPr="00183A02">
        <w:rPr>
          <w:rFonts w:ascii="Times New Roman" w:hAnsi="Times New Roman" w:cs="Times New Roman"/>
          <w:sz w:val="24"/>
          <w:szCs w:val="24"/>
        </w:rPr>
        <w:t xml:space="preserve">HDL programnyelven készült a 3.5 </w:t>
      </w:r>
      <w:r w:rsidR="00BB1E4D" w:rsidRPr="00183A02">
        <w:rPr>
          <w:rFonts w:ascii="Times New Roman" w:hAnsi="Times New Roman" w:cs="Times New Roman"/>
          <w:sz w:val="24"/>
          <w:szCs w:val="24"/>
        </w:rPr>
        <w:t xml:space="preserve">képen látható kialakítás szerint, BLACK BOX modul segítségével integráljuk a Simulink környezetbe. </w:t>
      </w:r>
    </w:p>
    <w:p w14:paraId="7A65947E" w14:textId="36D7A473" w:rsidR="00BB1E4D" w:rsidRPr="00183A02" w:rsidRDefault="00BB1E4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A bementi jelek négy </w:t>
      </w:r>
      <w:r w:rsidR="00702788" w:rsidRPr="00183A02">
        <w:rPr>
          <w:rFonts w:ascii="Times New Roman" w:hAnsi="Times New Roman" w:cs="Times New Roman"/>
          <w:sz w:val="24"/>
          <w:szCs w:val="24"/>
        </w:rPr>
        <w:t>kategóriába</w:t>
      </w:r>
      <w:r w:rsidRPr="00183A02">
        <w:rPr>
          <w:rFonts w:ascii="Times New Roman" w:hAnsi="Times New Roman" w:cs="Times New Roman"/>
          <w:sz w:val="24"/>
          <w:szCs w:val="24"/>
        </w:rPr>
        <w:t xml:space="preserve"> sorolhatók:</w:t>
      </w:r>
    </w:p>
    <w:p w14:paraId="25FEAB73" w14:textId="2E9CB013" w:rsidR="00BB1E4D" w:rsidRPr="00183A02" w:rsidRDefault="00BB1E4D" w:rsidP="00753DC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Az A jel késik a B jelhez képest, a kimenti jelek</w:t>
      </w:r>
      <w:r w:rsidR="00702788" w:rsidRPr="00183A02">
        <w:rPr>
          <w:rFonts w:ascii="Times New Roman" w:hAnsi="Times New Roman" w:cs="Times New Roman"/>
          <w:sz w:val="24"/>
          <w:szCs w:val="24"/>
        </w:rPr>
        <w:t>en látható (</w:t>
      </w:r>
      <w:r w:rsidRPr="00183A02">
        <w:rPr>
          <w:rFonts w:ascii="Times New Roman" w:hAnsi="Times New Roman" w:cs="Times New Roman"/>
          <w:sz w:val="24"/>
          <w:szCs w:val="24"/>
        </w:rPr>
        <w:t>érkező impulzusok és az irány).</w:t>
      </w:r>
    </w:p>
    <w:p w14:paraId="3604100D" w14:textId="16F67B66" w:rsidR="00BB1E4D" w:rsidRPr="00183A02" w:rsidRDefault="00BB1E4D" w:rsidP="00753DC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Az B jel késik a A jelhez képest, látható hogy az irány megfordult.</w:t>
      </w:r>
    </w:p>
    <w:p w14:paraId="54E8A22E" w14:textId="09E4B8CD" w:rsidR="00BB1E4D" w:rsidRPr="00183A02" w:rsidRDefault="00BB1E4D" w:rsidP="00753DC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Az A bemeneti jelen hibás jelek érkeznek, látható hogy ekkor nem történik impulzus </w:t>
      </w:r>
      <w:r w:rsidR="00582D27" w:rsidRPr="00183A02">
        <w:rPr>
          <w:rFonts w:ascii="Times New Roman" w:hAnsi="Times New Roman" w:cs="Times New Roman"/>
          <w:sz w:val="24"/>
          <w:szCs w:val="24"/>
        </w:rPr>
        <w:t>generálás</w:t>
      </w:r>
      <w:r w:rsidRPr="00183A02">
        <w:rPr>
          <w:rFonts w:ascii="Times New Roman" w:hAnsi="Times New Roman" w:cs="Times New Roman"/>
          <w:sz w:val="24"/>
          <w:szCs w:val="24"/>
        </w:rPr>
        <w:t xml:space="preserve"> a kimeneten.</w:t>
      </w:r>
    </w:p>
    <w:p w14:paraId="7BA2A848" w14:textId="295AECDE" w:rsidR="00BB1E4D" w:rsidRPr="00183A02" w:rsidRDefault="00EB069B" w:rsidP="00753DC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2A1ECFBD" wp14:editId="08A41A0F">
                <wp:simplePos x="0" y="0"/>
                <wp:positionH relativeFrom="margin">
                  <wp:posOffset>720523</wp:posOffset>
                </wp:positionH>
                <wp:positionV relativeFrom="paragraph">
                  <wp:posOffset>749612</wp:posOffset>
                </wp:positionV>
                <wp:extent cx="3933190" cy="2355850"/>
                <wp:effectExtent l="0" t="0" r="0" b="6350"/>
                <wp:wrapTopAndBottom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190" cy="2355850"/>
                          <a:chOff x="-64238" y="0"/>
                          <a:chExt cx="5396968" cy="3275859"/>
                        </a:xfrm>
                      </wpg:grpSpPr>
                      <wps:wsp>
                        <wps:cNvPr id="143" name="Text Box 143"/>
                        <wps:cNvSpPr txBox="1"/>
                        <wps:spPr>
                          <a:xfrm>
                            <a:off x="-64238" y="2714479"/>
                            <a:ext cx="5344685" cy="5613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A3F03F0" w14:textId="34269A20" w:rsidR="00B8312C" w:rsidRPr="00EF53AB" w:rsidRDefault="00B8312C" w:rsidP="00BB1E4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 w:rsidR="00E45796">
                                <w:t>6</w:t>
                              </w:r>
                              <w:r>
                                <w:t xml:space="preserve"> Szimulációs eredmények a lehetséges bemenetekről az Black Box1 modulba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1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21" t="1673" r="30349" b="14130"/>
                          <a:stretch/>
                        </pic:blipFill>
                        <pic:spPr bwMode="auto">
                          <a:xfrm>
                            <a:off x="0" y="0"/>
                            <a:ext cx="5332730" cy="2572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1ECFBD" id="Group 138" o:spid="_x0000_s1102" style="position:absolute;left:0;text-align:left;margin-left:56.75pt;margin-top:59pt;width:309.7pt;height:185.5pt;z-index:251839488;mso-position-horizontal-relative:margin;mso-width-relative:margin;mso-height-relative:margin" coordorigin="-642" coordsize="53969,327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GATkik2r6UtFAAAAM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">
                <v:shape id="Text Box 143" o:spid="_x0000_s1103" type="#_x0000_t202" style="position:absolute;left:-642;top:27144;width:53446;height:5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+RvMMA&#10;AADcAAAADwAAAGRycy9kb3ducmV2LnhtbERPS2vCQBC+F/wPywi9FN00LSLRVaxpoYf2oBXPQ3ZM&#10;gtnZsLvm8e+7hYK3+fies94OphEdOV9bVvA8T0AQF1bXXCo4/XzMliB8QNbYWCYFI3nYbiYPa8y0&#10;7flA3TGUIoawz1BBFUKbSemLigz6uW2JI3exzmCI0JVSO+xjuGlkmiQLabDm2FBhS/uKiuvxZhQs&#10;cnfrD7x/yk/vX/jdlun5bTwr9TgddisQgYZwF/+7P3Wc//oCf8/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9+RvMMAAADcAAAADwAAAAAAAAAAAAAAAACYAgAAZHJzL2Rv&#10;d25yZXYueG1sUEsFBgAAAAAEAAQA9QAAAIgDAAAAAA==&#10;" stroked="f">
                  <v:textbox inset="0,0,0,0">
                    <w:txbxContent>
                      <w:p w14:paraId="7A3F03F0" w14:textId="34269A20" w:rsidR="00B8312C" w:rsidRPr="00EF53AB" w:rsidRDefault="00B8312C" w:rsidP="00BB1E4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 w:rsidR="00E45796">
                          <w:t>6</w:t>
                        </w:r>
                        <w:r>
                          <w:t xml:space="preserve"> Szimulációs eredmények a lehetséges bemenetekről az Black Box1 modulba</w:t>
                        </w:r>
                      </w:p>
                    </w:txbxContent>
                  </v:textbox>
                </v:shape>
                <v:shape id="Picture 147" o:spid="_x0000_s1104" type="#_x0000_t75" style="position:absolute;width:53327;height:257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fQNHDAAAA3AAAAA8AAABkcnMvZG93bnJldi54bWxET01rwkAQvQv+h2WE3nRjEZXUVUSpeBGq&#10;VdrehuwkG8zOhuw2xn/fFYTe5vE+Z7HqbCVaanzpWMF4lIAgzpwuuVBw/nwfzkH4gKyxckwK7uRh&#10;tez3Fphqd+MjtadQiBjCPkUFJoQ6ldJnhiz6kauJI5e7xmKIsCmkbvAWw20lX5NkKi2WHBsM1rQx&#10;lF1Pv1bBz/d+ez5kXx/+4BJz3OWXfNaOlXoZdOs3EIG68C9+uvc6zp/M4PFMvEA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x9A0cMAAADcAAAADwAAAAAAAAAAAAAAAACf&#10;AgAAZHJzL2Rvd25yZXYueG1sUEsFBgAAAAAEAAQA9wAAAI8DAAAAAA==&#10;">
                  <v:imagedata r:id="rId54" o:title="" croptop="1096f" cropbottom="9260f" cropleft="18692f" cropright="19890f"/>
                  <v:path arrowok="t"/>
                </v:shape>
                <w10:wrap type="topAndBottom" anchorx="margin"/>
              </v:group>
            </w:pict>
          </mc:Fallback>
        </mc:AlternateContent>
      </w:r>
      <w:r w:rsidR="00BB1E4D" w:rsidRPr="00183A02">
        <w:rPr>
          <w:rFonts w:ascii="Times New Roman" w:hAnsi="Times New Roman" w:cs="Times New Roman"/>
          <w:sz w:val="24"/>
          <w:szCs w:val="24"/>
        </w:rPr>
        <w:t>Az A bemeneti jelen ismét hibás adatok érkeznek, ez az eset akkor áll fen amikor a tárcsa forgási iránya azelőtt változik meg mielőtt elérte volna a sötét mező a B csatornát is.</w:t>
      </w:r>
    </w:p>
    <w:p w14:paraId="7B844072" w14:textId="77EBBA67" w:rsidR="00BB1E4D" w:rsidRPr="00183A02" w:rsidRDefault="00BB1E4D" w:rsidP="00753DCE">
      <w:pPr>
        <w:pStyle w:val="Heading3"/>
        <w:jc w:val="both"/>
        <w:rPr>
          <w:rFonts w:ascii="Times New Roman" w:hAnsi="Times New Roman" w:cs="Times New Roman"/>
        </w:rPr>
      </w:pPr>
      <w:bookmarkStart w:id="4889" w:name="_Toc417072933"/>
      <w:bookmarkStart w:id="4890" w:name="_Toc419222548"/>
      <w:r w:rsidRPr="00183A02">
        <w:rPr>
          <w:rFonts w:ascii="Times New Roman" w:hAnsi="Times New Roman" w:cs="Times New Roman"/>
        </w:rPr>
        <w:t>Relatív Pozíció mérése Inkrementális adó segítségével</w:t>
      </w:r>
      <w:bookmarkEnd w:id="4889"/>
      <w:bookmarkEnd w:id="4890"/>
    </w:p>
    <w:p w14:paraId="6B7ED4F3" w14:textId="77777777" w:rsidR="00702788" w:rsidRPr="00183A02" w:rsidRDefault="00BB1E4D" w:rsidP="00702788">
      <w:pPr>
        <w:keepNext/>
        <w:spacing w:line="360" w:lineRule="auto"/>
        <w:ind w:firstLine="720"/>
        <w:jc w:val="both"/>
      </w:pPr>
      <w:r w:rsidRPr="00183A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67358FB8" wp14:editId="3A8229CE">
                <wp:extent cx="5325110" cy="3174798"/>
                <wp:effectExtent l="0" t="0" r="8890" b="6985"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110" cy="3174798"/>
                          <a:chOff x="-29260" y="168250"/>
                          <a:chExt cx="5325110" cy="2887563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46" r="3364" b="22061"/>
                          <a:stretch/>
                        </pic:blipFill>
                        <pic:spPr bwMode="auto">
                          <a:xfrm>
                            <a:off x="-29260" y="168250"/>
                            <a:ext cx="5325110" cy="273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-29260" y="2824673"/>
                            <a:ext cx="5325110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0C988DF" w14:textId="656164D9" w:rsidR="00B8312C" w:rsidRPr="00DD03C4" w:rsidRDefault="00B8312C" w:rsidP="00BB1E4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 w:rsidR="00E45796">
                                <w:t>.7</w:t>
                              </w:r>
                              <w:r>
                                <w:t>.</w:t>
                              </w:r>
                              <w:r w:rsidDel="00C47BFF">
                                <w:t xml:space="preserve"> </w:t>
                              </w:r>
                              <w:del w:id="4891" w:author="laca" w:date="2015-04-17T19:04:00Z"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STYLEREF 1 \s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delText>2</w:delText>
                                </w:r>
                                <w:r w:rsidDel="00C47BFF">
                                  <w:fldChar w:fldCharType="end"/>
                                </w:r>
                                <w:r w:rsidDel="00C47BFF">
                                  <w:delText>.</w:delText>
                                </w:r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SEQ Kép. \* ARABIC \s 1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delText>9</w:delText>
                                </w:r>
                                <w:r w:rsidDel="00C47BFF">
                                  <w:fldChar w:fldCharType="end"/>
                                </w:r>
                              </w:del>
                              <w:r>
                                <w:t xml:space="preserve"> CounterPosition Belső Felépítése System Generátorban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358FB8" id="Group 150" o:spid="_x0000_s1105" style="width:419.3pt;height:250pt;mso-position-horizontal-relative:char;mso-position-vertical-relative:line" coordorigin="-292,1682" coordsize="53251,288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+/i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">
                <v:shape id="Picture 154" o:spid="_x0000_s1106" type="#_x0000_t75" style="position:absolute;left:-292;top:1682;width:53250;height:27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CYXTEAAAA3AAAAA8AAABkcnMvZG93bnJldi54bWxET0trAjEQvhf6H8IUeqtZrS+2RrGFVvFQ&#10;8IHnYTNNVjeTZZOuW3+9KRR6m4/vObNF5yrRUhNKzwr6vQwEceF1yUbBYf/+NAURIrLGyjMp+KEA&#10;i/n93Qxz7S+8pXYXjUghHHJUYGOscylDYclh6PmaOHFfvnEYE2yM1A1eUrir5CDLxtJhyanBYk1v&#10;lorz7tspKD6GV7Np7atdmZPbTLaD1efzUanHh275AiJSF//Ff+61TvNHQ/h9Jl0g5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7CYXTEAAAA3AAAAA8AAAAAAAAAAAAAAAAA&#10;nwIAAGRycy9kb3ducmV2LnhtbFBLBQYAAAAABAAEAPcAAACQAwAAAAA=&#10;">
                  <v:imagedata r:id="rId56" o:title="" croptop="2521f" cropbottom="14458f" cropright="2205f"/>
                  <v:path arrowok="t"/>
                </v:shape>
                <v:shape id="Text Box 159" o:spid="_x0000_s1107" type="#_x0000_t202" style="position:absolute;left:-292;top:28246;width:53250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4wi8MA&#10;AADcAAAADwAAAGRycy9kb3ducmV2LnhtbERPS2vCQBC+F/wPywi9FN00UKnRVaxpoYd60IrnITsm&#10;wexs2F3z+PfdQqG3+fies94OphEdOV9bVvA8T0AQF1bXXCo4f3/MXkH4gKyxsUwKRvKw3Uwe1php&#10;2/ORulMoRQxhn6GCKoQ2k9IXFRn0c9sSR+5qncEQoSuldtjHcNPINEkW0mDNsaHClvYVFbfT3ShY&#10;5O7eH3n/lJ/fv/DQlunlbbwo9TgddisQgYbwL/5zf+o4/2UJv8/EC+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+4wi8MAAADcAAAADwAAAAAAAAAAAAAAAACYAgAAZHJzL2Rv&#10;d25yZXYueG1sUEsFBgAAAAAEAAQA9QAAAIgDAAAAAA==&#10;" stroked="f">
                  <v:textbox inset="0,0,0,0">
                    <w:txbxContent>
                      <w:p w14:paraId="30C988DF" w14:textId="656164D9" w:rsidR="00B8312C" w:rsidRPr="00DD03C4" w:rsidRDefault="00B8312C" w:rsidP="00BB1E4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 w:rsidR="00E45796">
                          <w:t>.7</w:t>
                        </w:r>
                        <w:r>
                          <w:t>.</w:t>
                        </w:r>
                        <w:r w:rsidDel="00C47BFF">
                          <w:t xml:space="preserve"> </w:t>
                        </w:r>
                        <w:del w:id="4892" w:author="laca" w:date="2015-04-17T19:04:00Z">
                          <w:r w:rsidDel="00C47BFF">
                            <w:fldChar w:fldCharType="begin"/>
                          </w:r>
                          <w:r w:rsidDel="00C47BFF">
                            <w:delInstrText xml:space="preserve"> STYLEREF 1 \s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delText>2</w:delText>
                          </w:r>
                          <w:r w:rsidDel="00C47BFF">
                            <w:fldChar w:fldCharType="end"/>
                          </w:r>
                          <w:r w:rsidDel="00C47BFF">
                            <w:delText>.</w:delText>
                          </w:r>
                          <w:r w:rsidDel="00C47BFF">
                            <w:fldChar w:fldCharType="begin"/>
                          </w:r>
                          <w:r w:rsidDel="00C47BFF">
                            <w:delInstrText xml:space="preserve"> SEQ Kép. \* ARABIC \s 1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delText>9</w:delText>
                          </w:r>
                          <w:r w:rsidDel="00C47BFF">
                            <w:fldChar w:fldCharType="end"/>
                          </w:r>
                        </w:del>
                        <w:r>
                          <w:t xml:space="preserve"> CounterPosition Belső Felépítése System Generátorban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B5C891" w14:textId="542BD348" w:rsidR="00232050" w:rsidRPr="00183A02" w:rsidRDefault="00E45796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 3.7</w:t>
      </w:r>
      <w:r w:rsidR="00BB1E4D" w:rsidRPr="00183A02">
        <w:rPr>
          <w:rFonts w:ascii="Times New Roman" w:hAnsi="Times New Roman" w:cs="Times New Roman"/>
          <w:sz w:val="24"/>
          <w:szCs w:val="24"/>
        </w:rPr>
        <w:t>.képen látható modul</w:t>
      </w:r>
      <w:r w:rsidR="00702788" w:rsidRPr="00183A02">
        <w:rPr>
          <w:rFonts w:ascii="Times New Roman" w:hAnsi="Times New Roman" w:cs="Times New Roman"/>
          <w:sz w:val="24"/>
          <w:szCs w:val="24"/>
        </w:rPr>
        <w:t>, feldolgozza a 3.5</w:t>
      </w:r>
      <w:r w:rsidR="00BB1E4D" w:rsidRPr="00183A02">
        <w:rPr>
          <w:rFonts w:ascii="Times New Roman" w:hAnsi="Times New Roman" w:cs="Times New Roman"/>
          <w:sz w:val="24"/>
          <w:szCs w:val="24"/>
        </w:rPr>
        <w:t xml:space="preserve">.képen </w:t>
      </w:r>
      <w:r w:rsidR="00232050" w:rsidRPr="00183A02">
        <w:rPr>
          <w:rFonts w:ascii="Times New Roman" w:hAnsi="Times New Roman" w:cs="Times New Roman"/>
          <w:sz w:val="24"/>
          <w:szCs w:val="24"/>
        </w:rPr>
        <w:t>megva</w:t>
      </w:r>
      <w:r w:rsidR="00702788" w:rsidRPr="00183A02">
        <w:rPr>
          <w:rFonts w:ascii="Times New Roman" w:hAnsi="Times New Roman" w:cs="Times New Roman"/>
          <w:sz w:val="24"/>
          <w:szCs w:val="24"/>
        </w:rPr>
        <w:t>lósított modul kimeneti jeleit</w:t>
      </w:r>
      <w:r w:rsidR="00232050" w:rsidRPr="00183A02">
        <w:rPr>
          <w:rFonts w:ascii="Times New Roman" w:hAnsi="Times New Roman" w:cs="Times New Roman"/>
          <w:sz w:val="24"/>
          <w:szCs w:val="24"/>
        </w:rPr>
        <w:t>. Működési logikája alapján három osztályba sorolhatok. Az első az él detektáló, melynek feladata az impulzusok felfutó éleinek a detektálása, és egyetlen órajelig tartó impulzus generálása a Tároló regiszternek így engedélyezve az adatbevitelt a regiszterbe.</w:t>
      </w:r>
    </w:p>
    <w:p w14:paraId="33DC1255" w14:textId="77777777" w:rsidR="00232050" w:rsidRPr="00183A02" w:rsidRDefault="00232050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Tároló regiszter, feladata az aktuális érték tárolása, a típusa 16bites előjeles egész értékű a kezdőértéke mindig 0. A rst bemeneten érkező jel 0 értékre hozza a regiszter </w:t>
      </w:r>
      <w:r w:rsidRPr="00183A02">
        <w:rPr>
          <w:rFonts w:ascii="Times New Roman" w:hAnsi="Times New Roman" w:cs="Times New Roman"/>
          <w:sz w:val="24"/>
          <w:szCs w:val="24"/>
        </w:rPr>
        <w:lastRenderedPageBreak/>
        <w:t>tartalmát, ez akkor történik meg, ha a Null bemeneten impulzus érkezik. Azt mondhatjuk, hogy a pozíciót a 0 állapothoz mérjük, amely a Null átmeneti tárcsa határozza meg.</w:t>
      </w:r>
    </w:p>
    <w:p w14:paraId="1CB80E70" w14:textId="77777777" w:rsidR="00232050" w:rsidRPr="00183A02" w:rsidRDefault="00232050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 számláló logika feladata, hogy növelje vagy csökkentse eggyel a regiszter tartalmát, annak függvényében, hogy a Dir jel milyen értékű. A ValueCT bemenet segítségével meg tudjuk fordítani a számolás irányát.</w:t>
      </w:r>
    </w:p>
    <w:p w14:paraId="32412DB8" w14:textId="77777777" w:rsidR="00232050" w:rsidRPr="00183A02" w:rsidRDefault="00232050" w:rsidP="00753DCE">
      <w:pPr>
        <w:pStyle w:val="Heading3"/>
        <w:spacing w:line="360" w:lineRule="auto"/>
        <w:jc w:val="both"/>
        <w:rPr>
          <w:rFonts w:ascii="Times New Roman" w:hAnsi="Times New Roman" w:cs="Times New Roman"/>
        </w:rPr>
      </w:pPr>
      <w:bookmarkStart w:id="4893" w:name="_Toc417072935"/>
      <w:bookmarkStart w:id="4894" w:name="_Toc419222549"/>
      <w:r w:rsidRPr="00183A02">
        <w:rPr>
          <w:rFonts w:ascii="Times New Roman" w:hAnsi="Times New Roman" w:cs="Times New Roman"/>
        </w:rPr>
        <w:t>Szögsebesség mérése Inkrementális adó segítségével</w:t>
      </w:r>
      <w:bookmarkEnd w:id="4893"/>
      <w:bookmarkEnd w:id="4894"/>
    </w:p>
    <w:p w14:paraId="5389835F" w14:textId="7E49C19E" w:rsidR="00232050" w:rsidRPr="00183A02" w:rsidRDefault="00232050" w:rsidP="00E4579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 sebesség mérésénél hasonlóképpen járunk el, mint a pozíció mérésénél. A sebességet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imp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Ts</m:t>
            </m:r>
          </m:den>
        </m:f>
      </m:oMath>
      <w:r w:rsidRPr="00183A02">
        <w:rPr>
          <w:rFonts w:ascii="Times New Roman" w:hAnsi="Times New Roman" w:cs="Times New Roman"/>
          <w:sz w:val="24"/>
          <w:szCs w:val="24"/>
        </w:rPr>
        <w:t>, időegység alatt érkező impulzusok számát mérjük. Az impulzusok az inkrementális adó jeleinek a feldolgozó moduljától érkeznek.</w:t>
      </w:r>
    </w:p>
    <w:p w14:paraId="5D81B212" w14:textId="26E85E29" w:rsidR="00232050" w:rsidRPr="00183A02" w:rsidRDefault="00582D27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55A34DC0" wp14:editId="1792F35D">
                <wp:simplePos x="0" y="0"/>
                <wp:positionH relativeFrom="column">
                  <wp:posOffset>103505</wp:posOffset>
                </wp:positionH>
                <wp:positionV relativeFrom="paragraph">
                  <wp:posOffset>2483730</wp:posOffset>
                </wp:positionV>
                <wp:extent cx="5566410" cy="2614263"/>
                <wp:effectExtent l="0" t="0" r="0" b="0"/>
                <wp:wrapTopAndBottom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2614263"/>
                          <a:chOff x="0" y="0"/>
                          <a:chExt cx="5566410" cy="2614263"/>
                        </a:xfrm>
                      </wpg:grpSpPr>
                      <wps:wsp>
                        <wps:cNvPr id="177" name="Text Box 177"/>
                        <wps:cNvSpPr txBox="1"/>
                        <wps:spPr>
                          <a:xfrm>
                            <a:off x="47570" y="2304499"/>
                            <a:ext cx="5262245" cy="3097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4720CB6" w14:textId="30556359" w:rsidR="00B8312C" w:rsidRPr="00760537" w:rsidRDefault="00B8312C" w:rsidP="0023205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17</w:t>
                              </w:r>
                              <w:r>
                                <w:fldChar w:fldCharType="end"/>
                              </w:r>
                              <w:r>
                                <w:t xml:space="preserve"> Sebesség mérő modul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2273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A34DC0" id="Group 179" o:spid="_x0000_s1108" style="position:absolute;left:0;text-align:left;margin-left:8.15pt;margin-top:195.55pt;width:438.3pt;height:205.85pt;z-index:251880448;mso-position-horizontal-relative:text;mso-position-vertical-relative:text" coordsize="55664,2614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">
                <v:shape id="Text Box 177" o:spid="_x0000_s1109" type="#_x0000_t202" style="position:absolute;left:475;top:23044;width:52623;height:30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hdAsIA&#10;AADcAAAADwAAAGRycy9kb3ducmV2LnhtbERPS4vCMBC+C/sfwix4kTVdDypdo7g+wIMe6ornoZlt&#10;i82kJNHWf28Ewdt8fM+ZLTpTixs5X1lW8D1MQBDnVldcKDj9bb+mIHxA1lhbJgV38rCYf/RmmGrb&#10;cka3YyhEDGGfooIyhCaV0uclGfRD2xBH7t86gyFCV0jtsI3hppajJBlLgxXHhhIbWpWUX45Xo2C8&#10;dtc249Vgfdrs8dAUo/Pv/axU/7Nb/oAI1IW3+OXe6Th/MoHnM/ECO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iF0CwgAAANwAAAAPAAAAAAAAAAAAAAAAAJgCAABkcnMvZG93&#10;bnJldi54bWxQSwUGAAAAAAQABAD1AAAAhwMAAAAA&#10;" stroked="f">
                  <v:textbox inset="0,0,0,0">
                    <w:txbxContent>
                      <w:p w14:paraId="44720CB6" w14:textId="30556359" w:rsidR="00B8312C" w:rsidRPr="00760537" w:rsidRDefault="00B8312C" w:rsidP="0023205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17</w:t>
                        </w:r>
                        <w:r>
                          <w:fldChar w:fldCharType="end"/>
                        </w:r>
                        <w:r>
                          <w:t xml:space="preserve"> Sebesség mérő modul felépítése</w:t>
                        </w:r>
                      </w:p>
                    </w:txbxContent>
                  </v:textbox>
                </v:shape>
                <v:shape id="Picture 178" o:spid="_x0000_s1110" type="#_x0000_t75" style="position:absolute;width:55664;height:227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XuXLGAAAA3AAAAA8AAABkcnMvZG93bnJldi54bWxEj9FKAzEQRd8F/yGM0DebrdAqa9MiUkVo&#10;V7DdDxiSMbu4mWw3sV39eueh4NsM9869Z5brMXTqRENqIxuYTQtQxDa6lr2B+vBy+wAqZWSHXWQy&#10;8EMJ1qvrqyWWLp75g0777JWEcCrRQJNzX2qdbEMB0zT2xKJ9xiFglnXw2g14lvDQ6buiWOiALUtD&#10;gz09N2S/9t/BwKauqvdi5/2sssd6+/pr0/yQjJncjE+PoDKN+d98uX5zgn8vtPKMTKB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Je5csYAAADcAAAADwAAAAAAAAAAAAAA&#10;AACfAgAAZHJzL2Rvd25yZXYueG1sUEsFBgAAAAAEAAQA9wAAAJIDAAAAAA==&#10;">
                  <v:imagedata r:id="rId58" o:title=""/>
                  <v:path arrowok="t"/>
                </v:shape>
                <w10:wrap type="topAndBottom"/>
              </v:group>
            </w:pict>
          </mc:Fallback>
        </mc:AlternateContent>
      </w:r>
      <w:r w:rsidR="00232050" w:rsidRPr="00183A02">
        <w:rPr>
          <w:rFonts w:ascii="Times New Roman" w:hAnsi="Times New Roman" w:cs="Times New Roman"/>
          <w:sz w:val="24"/>
          <w:szCs w:val="24"/>
        </w:rPr>
        <w:t xml:space="preserve">A modulban megtalálható a pozíció mérésénél kifejtet számláló logika, tároló logika és él detektáló logika. A SpeedTsimp, bementen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Tper</m:t>
        </m:r>
      </m:oMath>
      <w:r w:rsidR="00232050" w:rsidRPr="00183A02">
        <w:rPr>
          <w:rFonts w:ascii="Times New Roman" w:hAnsi="Times New Roman" w:cs="Times New Roman"/>
          <w:sz w:val="24"/>
          <w:szCs w:val="24"/>
        </w:rPr>
        <w:t xml:space="preserve"> időközönként impulzusok érkeznek. A rendszer megszámolja a két impulzus között elhaladt inkrementális tárcsától érkező impulzusokat.</w:t>
      </w:r>
      <w:r w:rsidR="00C0319D" w:rsidRPr="00183A02">
        <w:rPr>
          <w:rFonts w:ascii="Times New Roman" w:hAnsi="Times New Roman" w:cs="Times New Roman"/>
          <w:sz w:val="24"/>
          <w:szCs w:val="24"/>
        </w:rPr>
        <w:t xml:space="preserve"> A sebességet a következő </w:t>
      </w:r>
      <w:r w:rsidR="00702788" w:rsidRPr="00183A02">
        <w:rPr>
          <w:rFonts w:ascii="Times New Roman" w:hAnsi="Times New Roman" w:cs="Times New Roman"/>
          <w:sz w:val="24"/>
          <w:szCs w:val="24"/>
        </w:rPr>
        <w:t>összefüggések</w:t>
      </w:r>
      <w:r w:rsidR="00C0319D" w:rsidRPr="00183A02">
        <w:rPr>
          <w:rFonts w:ascii="Times New Roman" w:hAnsi="Times New Roman" w:cs="Times New Roman"/>
          <w:sz w:val="24"/>
          <w:szCs w:val="24"/>
        </w:rPr>
        <w:t xml:space="preserve"> alakíthatjuk át RPM be:</w:t>
      </w:r>
    </w:p>
    <w:p w14:paraId="03156C19" w14:textId="77777777" w:rsidR="00C0319D" w:rsidRPr="00183A02" w:rsidRDefault="00B8312C" w:rsidP="00753DCE">
      <w:pPr>
        <w:pStyle w:val="NormalWeb"/>
        <w:spacing w:before="0" w:beforeAutospacing="0" w:after="0" w:afterAutospacing="0" w:line="360" w:lineRule="auto"/>
        <w:jc w:val="both"/>
        <w:rPr>
          <w:rFonts w:eastAsiaTheme="minorEastAsia"/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Jelőlések: ω</m:t>
              </m:r>
            </m:e>
            <m:sub>
              <m:r>
                <w:rPr>
                  <w:rFonts w:ascii="Cambria Math" w:hAnsi="Cambria Math"/>
                  <w:lang w:val="hu-HU"/>
                </w:rPr>
                <m:t>mért</m:t>
              </m:r>
            </m:sub>
          </m:sSub>
          <m:r>
            <w:rPr>
              <w:rFonts w:ascii="Cambria Math" w:hAnsi="Cambria Math"/>
              <w:lang w:val="hu-HU"/>
            </w:rPr>
            <m:t>-Tper idő alat érkezett impulzusok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hu-HU"/>
                    </w:rPr>
                    <m:t>Imp</m:t>
                  </m:r>
                </m:num>
                <m:den>
                  <m:r>
                    <w:rPr>
                      <w:rFonts w:ascii="Cambria Math" w:hAnsi="Cambria Math"/>
                      <w:lang w:val="hu-HU"/>
                    </w:rPr>
                    <m:t>Ts</m:t>
                  </m:r>
                </m:den>
              </m:f>
            </m:e>
          </m:d>
        </m:oMath>
      </m:oMathPara>
    </w:p>
    <w:p w14:paraId="26479AAE" w14:textId="324D6D59" w:rsidR="00C0319D" w:rsidRPr="00183A02" w:rsidRDefault="00C0319D" w:rsidP="00753DCE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m:oMathPara>
        <m:oMath>
          <m:r>
            <w:rPr>
              <w:rFonts w:ascii="Cambria Math" w:hAnsi="Cambria Math"/>
              <w:lang w:val="hu-HU"/>
            </w:rPr>
            <m:t xml:space="preserve"> A tárcsa réseinek száma: N=180, Ts=8ms</m:t>
          </m:r>
        </m:oMath>
      </m:oMathPara>
    </w:p>
    <w:p w14:paraId="64DA966C" w14:textId="49E6661E" w:rsidR="00BB1E4D" w:rsidRPr="00183A02" w:rsidRDefault="00B8312C" w:rsidP="00582D27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u-HU"/>
                </w:rPr>
              </m:ctrlPr>
            </m:sSubPr>
            <m:e>
              <m:r>
                <w:rPr>
                  <w:rFonts w:ascii="Cambria Math" w:hAnsi="Cambria Math"/>
                  <w:lang w:val="hu-HU"/>
                </w:rPr>
                <m:t>ω</m:t>
              </m:r>
            </m:e>
            <m:sub>
              <m:r>
                <w:rPr>
                  <w:rFonts w:ascii="Cambria Math" w:hAnsi="Cambria Math"/>
                  <w:lang w:val="hu-HU"/>
                </w:rPr>
                <m:t>Fordulat</m:t>
              </m:r>
            </m:sub>
          </m:sSub>
          <m:r>
            <w:rPr>
              <w:rFonts w:ascii="Cambria Math" w:hAnsi="Cambria Math"/>
              <w:lang w:val="hu-H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hu-H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u-HU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hu-HU"/>
                    </w:rPr>
                    <m:t>mért</m:t>
                  </m:r>
                </m:sub>
              </m:sSub>
              <m:r>
                <w:rPr>
                  <w:rFonts w:ascii="Cambria Math" w:hAnsi="Cambria Math"/>
                  <w:lang w:val="hu-HU"/>
                </w:rPr>
                <m:t>*60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hu-H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hu-HU"/>
                    </w:rPr>
                    <m:t>*10</m:t>
                  </m:r>
                </m:e>
                <m:sup>
                  <m:r>
                    <w:rPr>
                      <w:rFonts w:ascii="Cambria Math" w:hAnsi="Cambria Math"/>
                      <w:lang w:val="hu-HU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lang w:val="hu-HU"/>
                </w:rPr>
                <m:t>N*Tper</m:t>
              </m:r>
            </m:den>
          </m:f>
          <m:r>
            <w:rPr>
              <w:rFonts w:ascii="Cambria Math" w:hAnsi="Cambria Math"/>
              <w:lang w:val="hu-HU"/>
            </w:rPr>
            <m:t>,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hu-HU"/>
                </w:rPr>
              </m:ctrlPr>
            </m:dPr>
            <m:e>
              <m:r>
                <w:rPr>
                  <w:rFonts w:ascii="Cambria Math" w:hAnsi="Cambria Math"/>
                  <w:lang w:val="hu-HU"/>
                </w:rPr>
                <m:t>RPM</m:t>
              </m:r>
            </m:e>
          </m:d>
        </m:oMath>
      </m:oMathPara>
    </w:p>
    <w:p w14:paraId="7B8F01A3" w14:textId="77777777" w:rsidR="00582D27" w:rsidRPr="00183A02" w:rsidRDefault="00582D27" w:rsidP="00582D27">
      <w:pPr>
        <w:pStyle w:val="NormalWeb"/>
        <w:spacing w:before="0" w:beforeAutospacing="0" w:after="0" w:afterAutospacing="0" w:line="360" w:lineRule="auto"/>
        <w:jc w:val="both"/>
        <w:rPr>
          <w:lang w:val="hu-HU"/>
        </w:rPr>
      </w:pPr>
    </w:p>
    <w:p w14:paraId="3DBB5380" w14:textId="42DD9418" w:rsidR="00960013" w:rsidRPr="00183A02" w:rsidRDefault="00960013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pPrChange w:id="4895" w:author="laca" w:date="2015-04-27T16:22:00Z">
          <w:pPr>
            <w:pStyle w:val="Heading1"/>
            <w:spacing w:line="360" w:lineRule="auto"/>
            <w:jc w:val="both"/>
          </w:pPr>
        </w:pPrChange>
      </w:pPr>
      <w:bookmarkStart w:id="4896" w:name="_Toc417922938"/>
      <w:bookmarkStart w:id="4897" w:name="_Toc419222550"/>
      <w:ins w:id="4898" w:author="laca" w:date="2015-04-27T16:22:00Z">
        <w:r w:rsidRPr="00183A02">
          <w:rPr>
            <w:rFonts w:ascii="Times New Roman" w:hAnsi="Times New Roman" w:cs="Times New Roman"/>
            <w:sz w:val="24"/>
            <w:szCs w:val="24"/>
            <w:rPrChange w:id="4899" w:author="laca" w:date="2015-04-27T18:22:00Z">
              <w:rPr/>
            </w:rPrChange>
          </w:rPr>
          <w:lastRenderedPageBreak/>
          <w:t>SZABÁLYOZÓK</w:t>
        </w:r>
      </w:ins>
      <w:bookmarkEnd w:id="4896"/>
      <w:bookmarkEnd w:id="4897"/>
    </w:p>
    <w:p w14:paraId="61935F78" w14:textId="77777777" w:rsidR="00C0319D" w:rsidRPr="00183A02" w:rsidRDefault="00C0319D" w:rsidP="00305FA9">
      <w:pPr>
        <w:pStyle w:val="Heading3"/>
        <w:rPr>
          <w:rStyle w:val="IntenseEmphasis"/>
          <w:rFonts w:ascii="Times New Roman" w:hAnsi="Times New Roman" w:cs="Times New Roman"/>
          <w:b w:val="0"/>
          <w:i w:val="0"/>
        </w:rPr>
      </w:pPr>
      <w:bookmarkStart w:id="4900" w:name="_Toc419222551"/>
      <w:r w:rsidRPr="00183A02">
        <w:rPr>
          <w:rStyle w:val="IntenseEmphasis"/>
          <w:rFonts w:ascii="Times New Roman" w:hAnsi="Times New Roman" w:cs="Times New Roman"/>
          <w:b w:val="0"/>
          <w:i w:val="0"/>
        </w:rPr>
        <w:t>Diszkrét Hardveres PID szabályozó</w:t>
      </w:r>
      <w:bookmarkEnd w:id="4900"/>
    </w:p>
    <w:p w14:paraId="6DC27534" w14:textId="77777777" w:rsidR="00C0319D" w:rsidRPr="00183A02" w:rsidRDefault="00C0319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>Napjainkban az egyik leghasználtabb szabályozótípus a PID, amely az átviteli függvénye a következő:</w:t>
      </w:r>
      <w:r w:rsidRPr="00183A02">
        <w:rPr>
          <w:rFonts w:ascii="Times New Roman" w:hAnsi="Times New Roman" w:cs="Times New Roman"/>
          <w:sz w:val="24"/>
          <w:szCs w:val="24"/>
        </w:rPr>
        <w:tab/>
      </w:r>
    </w:p>
    <w:p w14:paraId="58173A55" w14:textId="3F515984" w:rsidR="00C0319D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k-2</m:t>
              </m:r>
            </m:sub>
          </m:sSub>
        </m:oMath>
      </m:oMathPara>
    </w:p>
    <w:p w14:paraId="0E25C532" w14:textId="77777777" w:rsidR="00C0319D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-1-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</m:e>
          </m:d>
        </m:oMath>
      </m:oMathPara>
    </w:p>
    <w:p w14:paraId="60EF005B" w14:textId="77777777" w:rsidR="00C0319D" w:rsidRPr="00183A02" w:rsidRDefault="00C0319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C0319D" w:rsidRPr="00183A02" w:rsidSect="00C0319D">
          <w:type w:val="continuous"/>
          <w:pgSz w:w="11907" w:h="16840" w:code="9"/>
          <w:pgMar w:top="1440" w:right="1440" w:bottom="1440" w:left="1701" w:header="720" w:footer="720" w:gutter="0"/>
          <w:cols w:space="720"/>
          <w:docGrid w:linePitch="360"/>
        </w:sectPr>
      </w:pPr>
    </w:p>
    <w:p w14:paraId="5A0ABB5F" w14:textId="7BD2CC27" w:rsidR="00C0319D" w:rsidRPr="00183A02" w:rsidRDefault="00C0319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lastRenderedPageBreak/>
        <w:tab/>
        <w:t>Forrás: [1]</w:t>
      </w:r>
    </w:p>
    <w:p w14:paraId="68C30BCB" w14:textId="6ECFD44B" w:rsidR="00C0319D" w:rsidRPr="00183A02" w:rsidRDefault="00C0319D" w:rsidP="00E4579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Az általam elkészített PID szabályozó hardveresen van megvalósítva FPGA áramkörben, a minél kisebb mintavételezési periódus elérése céljából. A fent látható összefüggések alapján egy adat utas automatát terveztem, amelyet majd System Generatorban építtettem meg. A PID szabályozó paramétereit, a Q paraméterek segítségével adhatjuk meg, amelyek függenek az ismert paraméterektől: </w:t>
      </w:r>
      <m:oMath>
        <m:r>
          <w:rPr>
            <w:rFonts w:ascii="Cambria Math" w:hAnsi="Cambria Math" w:cs="Times New Roman"/>
            <w:sz w:val="24"/>
            <w:szCs w:val="24"/>
          </w:rPr>
          <m:t>Td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- deriválási idő, </w:t>
      </w:r>
      <m:oMath>
        <m:r>
          <w:rPr>
            <w:rFonts w:ascii="Cambria Math" w:hAnsi="Cambria Math" w:cs="Times New Roman"/>
            <w:sz w:val="24"/>
            <w:szCs w:val="24"/>
          </w:rPr>
          <m:t>Ti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-integrálási idő, </w:t>
      </w:r>
      <m:oMath>
        <m:r>
          <w:rPr>
            <w:rFonts w:ascii="Cambria Math" w:hAnsi="Cambria Math" w:cs="Times New Roman"/>
            <w:sz w:val="24"/>
            <w:szCs w:val="24"/>
          </w:rPr>
          <m:t>Ts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mintavételezési periódus, valamint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Kp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proporcionális erősítés. Az automata öt állapotot tartalmaz. Minden mintavételre, az automata végigpörög az állapotokon és majd visszatér a kiinduló állapotba.</w:t>
      </w:r>
    </w:p>
    <w:p w14:paraId="1DA8543F" w14:textId="36103250" w:rsidR="00C0319D" w:rsidRPr="00183A02" w:rsidRDefault="00D979BD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6D5136A0" wp14:editId="13DBC989">
                <wp:simplePos x="0" y="0"/>
                <wp:positionH relativeFrom="margin">
                  <wp:align>left</wp:align>
                </wp:positionH>
                <wp:positionV relativeFrom="paragraph">
                  <wp:posOffset>483743</wp:posOffset>
                </wp:positionV>
                <wp:extent cx="1666240" cy="3510915"/>
                <wp:effectExtent l="0" t="0" r="0" b="0"/>
                <wp:wrapSquare wrapText="bothSides"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240" cy="3510915"/>
                          <a:chOff x="-39587" y="-50469"/>
                          <a:chExt cx="2276475" cy="4995941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56" y="-50469"/>
                            <a:ext cx="2188961" cy="4607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-39587" y="4502877"/>
                            <a:ext cx="2276475" cy="442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6F87741" w14:textId="2FD0208E" w:rsidR="00B8312C" w:rsidRPr="00297076" w:rsidRDefault="00B8312C" w:rsidP="00C0319D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 w:rsidR="00E45796">
                                <w:t>.9</w:t>
                              </w:r>
                              <w:r>
                                <w:t xml:space="preserve"> Állapot automata, amely leírja a Diszkrét PID szabály ózót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5136A0" id="Group 187" o:spid="_x0000_s1111" style="position:absolute;left:0;text-align:left;margin-left:0;margin-top:38.1pt;width:131.2pt;height:276.45pt;z-index:251847680;mso-position-horizontal:left;mso-position-horizontal-relative:margin;mso-position-vertical-relative:text;mso-width-relative:margin;mso-height-relative:margin" coordorigin="-395,-504" coordsize="22764,499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">
                <v:shape id="Picture 188" o:spid="_x0000_s1112" type="#_x0000_t75" style="position:absolute;left:109;top:-504;width:21890;height:460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D7vrFAAAA3AAAAA8AAABkcnMvZG93bnJldi54bWxEj0FrwzAMhe+D/gejQW+rswa6ktUtZbBR&#10;dlvWy24iVpPQWHZtr0n366fDYDeJ9/Tep81ucoO6Uky9ZwOPiwIUceNtz62B4+frwxpUysgWB89k&#10;4EYJdtvZ3QYr60f+oGudWyUhnCo00OUcKq1T05HDtPCBWLSTjw6zrLHVNuIo4W7Qy6JYaYc9S0OH&#10;gV46as71tzMQY7Bf5SXU+mksy/f2sPw5r96Mmd9P+2dQmab8b/67PljBXwutPCMT6O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A+76xQAAANwAAAAPAAAAAAAAAAAAAAAA&#10;AJ8CAABkcnMvZG93bnJldi54bWxQSwUGAAAAAAQABAD3AAAAkQMAAAAA&#10;">
                  <v:imagedata r:id="rId26" o:title=""/>
                  <v:path arrowok="t"/>
                </v:shape>
                <v:shape id="Text Box 189" o:spid="_x0000_s1113" type="#_x0000_t202" style="position:absolute;left:-395;top:45028;width:22763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4czMIA&#10;AADcAAAADwAAAGRycy9kb3ducmV2LnhtbERPS4vCMBC+C/sfwix4kTVdD6Jdo7g+wIMe6ornoZlt&#10;i82kJNHWf28Ewdt8fM+ZLTpTixs5X1lW8D1MQBDnVldcKDj9bb8mIHxA1lhbJgV38rCYf/RmmGrb&#10;cka3YyhEDGGfooIyhCaV0uclGfRD2xBH7t86gyFCV0jtsI3hppajJBlLgxXHhhIbWpWUX45Xo2C8&#10;dtc249Vgfdrs8dAUo/Pv/axU/7Nb/oAI1IW3+OXe6Th/MoXnM/ECO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jhzMwgAAANwAAAAPAAAAAAAAAAAAAAAAAJgCAABkcnMvZG93&#10;bnJldi54bWxQSwUGAAAAAAQABAD1AAAAhwMAAAAA&#10;" stroked="f">
                  <v:textbox inset="0,0,0,0">
                    <w:txbxContent>
                      <w:p w14:paraId="76F87741" w14:textId="2FD0208E" w:rsidR="00B8312C" w:rsidRPr="00297076" w:rsidRDefault="00B8312C" w:rsidP="00C0319D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 w:rsidR="00E45796">
                          <w:t>.9</w:t>
                        </w:r>
                        <w:r>
                          <w:t xml:space="preserve"> Állapot automata, amely leírja a Diszkrét PID szabály ózót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0319D" w:rsidRPr="00183A02">
        <w:rPr>
          <w:rFonts w:ascii="Times New Roman" w:hAnsi="Times New Roman" w:cs="Times New Roman"/>
          <w:sz w:val="24"/>
          <w:szCs w:val="24"/>
        </w:rPr>
        <w:t>Az állapotokban végzet műveletet az FPGA fejlesztő lap órajelének a frekvenciájára hajtjuk végre, minden állapoton egy órajel periódus alatt lép át.</w:t>
      </w:r>
    </w:p>
    <w:p w14:paraId="5DB4C522" w14:textId="77777777" w:rsidR="00C0319D" w:rsidRPr="00183A02" w:rsidRDefault="00C0319D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Minden állapotban egy (ÖSSZEGZŐ) regiszterhez adjuk, hozzá a műveletek eredményét és így valósul meg a fenti rekurzív összefüggés.</w:t>
      </w:r>
    </w:p>
    <w:p w14:paraId="7AFB97CB" w14:textId="34783440" w:rsidR="00C0319D" w:rsidRPr="00183A02" w:rsidRDefault="00C0319D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Az automata mindaddig 0. állapotban van, amíg a TS szignálon nem érkezik egy felfutó él. A 1. állapotban végrehajtja az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 xml:space="preserve"> regiszterek eltolását, azáltal hogy </w:t>
      </w:r>
      <m:oMath>
        <m:r>
          <w:rPr>
            <w:rFonts w:ascii="Cambria Math" w:hAnsi="Cambria Math" w:cs="Times New Roman"/>
            <w:sz w:val="24"/>
            <w:szCs w:val="24"/>
          </w:rPr>
          <m:t>EnEltolás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jel</w:t>
      </w:r>
      <w:r w:rsidR="00582D27" w:rsidRPr="00183A02">
        <w:rPr>
          <w:rFonts w:ascii="Times New Roman" w:hAnsi="Times New Roman" w:cs="Times New Roman"/>
          <w:sz w:val="24"/>
          <w:szCs w:val="24"/>
        </w:rPr>
        <w:t>et logikai 1 re állítja, vagyis</w:t>
      </w:r>
      <w:r w:rsidRPr="00183A02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>,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 xml:space="preserve"> és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 xml:space="preserve">k 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>regiszterbe betölti az aktuális bemeneti értéket.</w:t>
      </w:r>
    </w:p>
    <w:p w14:paraId="20FB3CE9" w14:textId="77777777" w:rsidR="00C0319D" w:rsidRPr="00183A02" w:rsidRDefault="00C0319D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Az 2,3,4 állapotokban matematikai műveleteket végez, azáltal hogy EnSzorzó jellel a SZORZÓ modult aktívája. A szorzás elvégzésére egy órajel periódust vesz igénybe, és a következő periódusban használhatjuk csak az eredményt.</w:t>
      </w:r>
    </w:p>
    <w:p w14:paraId="615C7B5A" w14:textId="77777777" w:rsidR="00C0319D" w:rsidRPr="00183A02" w:rsidRDefault="00C0319D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Az állapotokban végzet műveletek: </w:t>
      </w:r>
    </w:p>
    <w:p w14:paraId="33F51B31" w14:textId="77777777" w:rsidR="00C0319D" w:rsidRPr="00183A02" w:rsidRDefault="00C0319D" w:rsidP="00753DCE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lastRenderedPageBreak/>
        <w:t xml:space="preserve">0. állapotban </w:t>
      </w:r>
      <m:oMath>
        <m:r>
          <w:rPr>
            <w:rFonts w:ascii="Cambria Math" w:hAnsi="Cambria Math" w:cs="Times New Roman"/>
            <w:sz w:val="24"/>
            <w:szCs w:val="24"/>
          </w:rPr>
          <m:t>Ts Impulzus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várakozik a felfutó él érkezésére</w:t>
      </w:r>
    </w:p>
    <w:p w14:paraId="5D20E511" w14:textId="77777777" w:rsidR="00C0319D" w:rsidRPr="00183A02" w:rsidRDefault="00C0319D" w:rsidP="00753DCE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1. állapotban elcsúsztatja az e regiszterek értékét</w:t>
      </w:r>
    </w:p>
    <w:p w14:paraId="520094D7" w14:textId="77777777" w:rsidR="00C0319D" w:rsidRPr="00183A02" w:rsidRDefault="00C0319D" w:rsidP="00753DCE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2. állapotban elindítja a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 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 xml:space="preserve">, műveletet. </w:t>
      </w:r>
    </w:p>
    <w:p w14:paraId="7B5AE9DF" w14:textId="77777777" w:rsidR="00C0319D" w:rsidRPr="00183A02" w:rsidRDefault="00C0319D" w:rsidP="00753DCE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3. állapotban </w:t>
      </w:r>
      <w:commentRangeStart w:id="4901"/>
      <w:r w:rsidRPr="00183A02">
        <w:rPr>
          <w:rFonts w:ascii="Times New Roman" w:hAnsi="Times New Roman" w:cs="Times New Roman"/>
          <w:sz w:val="24"/>
          <w:szCs w:val="24"/>
        </w:rPr>
        <w:t>eltárolja a 2. állapotban elindított művelet eredményét</w:t>
      </w:r>
      <w:commentRangeEnd w:id="4901"/>
      <w:r w:rsidRPr="00183A02">
        <w:rPr>
          <w:rStyle w:val="CommentReference"/>
          <w:rFonts w:ascii="Times New Roman" w:hAnsi="Times New Roman" w:cs="Times New Roman"/>
          <w:sz w:val="24"/>
          <w:szCs w:val="24"/>
        </w:rPr>
        <w:commentReference w:id="4901"/>
      </w:r>
      <w:r w:rsidRPr="00183A02">
        <w:rPr>
          <w:rFonts w:ascii="Times New Roman" w:hAnsi="Times New Roman" w:cs="Times New Roman"/>
          <w:sz w:val="24"/>
          <w:szCs w:val="24"/>
        </w:rPr>
        <w:t xml:space="preserve"> és elindítja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>, műveletet .</w:t>
      </w:r>
    </w:p>
    <w:p w14:paraId="69CB142F" w14:textId="77777777" w:rsidR="00C0319D" w:rsidRPr="00183A02" w:rsidRDefault="00C0319D" w:rsidP="00753DCE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4. állapotban eltárolja a 3. állapotban elindított művelet eredményét és elindítja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 xml:space="preserve">k-2 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>műveletet.</w:t>
      </w:r>
    </w:p>
    <w:p w14:paraId="2ED238CD" w14:textId="77777777" w:rsidR="00C0319D" w:rsidRPr="00183A02" w:rsidRDefault="00C0319D" w:rsidP="00753DCE">
      <w:pPr>
        <w:pStyle w:val="ListParagraph"/>
        <w:numPr>
          <w:ilvl w:val="0"/>
          <w:numId w:val="20"/>
        </w:num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5. állapotban eltárolja a 4. állapotban elindított művelet eredményét.</w:t>
      </w:r>
    </w:p>
    <w:p w14:paraId="51D9CF43" w14:textId="77777777" w:rsidR="00C0319D" w:rsidRPr="00183A02" w:rsidRDefault="00C0319D" w:rsidP="00806B0B">
      <w:pPr>
        <w:pStyle w:val="Heading4"/>
      </w:pPr>
      <w:bookmarkStart w:id="4902" w:name="_Toc417072918"/>
      <w:bookmarkStart w:id="4903" w:name="_Toc419222552"/>
      <w:r w:rsidRPr="00183A02">
        <w:t>Megvalósítás System Generátorban</w:t>
      </w:r>
      <w:bookmarkEnd w:id="4902"/>
      <w:bookmarkEnd w:id="4903"/>
    </w:p>
    <w:p w14:paraId="2BF11F6C" w14:textId="77777777" w:rsidR="00C0319D" w:rsidRPr="00183A02" w:rsidRDefault="00C0319D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 xml:space="preserve">Az adatút kiválasztására egy 2bit-es számlálót alkalmazunk (ADAT UT) amely, órajelre számol, ha az enable (en) bemenetén logikai 1 érték található, 2biten a számláló maximum 4 értéket vehet, ezért a számlálót úgy állítjuk, be hogy a maximális értéke 2 lehessen. Az adat utakat két 16bites multiplexerrel MUXQ és MUXE válaszuk ki. </w:t>
      </w:r>
      <w:r w:rsidRPr="00183A02">
        <w:rPr>
          <w:rStyle w:val="CommentReference"/>
          <w:rFonts w:ascii="Times New Roman" w:hAnsi="Times New Roman" w:cs="Times New Roman"/>
          <w:sz w:val="24"/>
          <w:szCs w:val="24"/>
        </w:rPr>
        <w:commentReference w:id="4904"/>
      </w:r>
    </w:p>
    <w:p w14:paraId="5C4F4328" w14:textId="77777777" w:rsidR="00C0319D" w:rsidRPr="00183A02" w:rsidRDefault="00C0319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 xml:space="preserve">Bemeneti paraméterek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 xml:space="preserve"> 16bit előjeles egész értékek,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16bit előjeles egész érték,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>-bool típusú.</w:t>
      </w:r>
    </w:p>
    <w:p w14:paraId="67D035F6" w14:textId="77777777" w:rsidR="00C0319D" w:rsidRPr="00183A02" w:rsidRDefault="00C0319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 xml:space="preserve">Kimenetek: </w:t>
      </w:r>
      <m:oMath>
        <m:r>
          <w:rPr>
            <w:rFonts w:ascii="Cambria Math" w:hAnsi="Cambria Math" w:cs="Times New Roman"/>
            <w:sz w:val="24"/>
            <w:szCs w:val="24"/>
          </w:rPr>
          <m:t>U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17bit előjeles egész érték. A MUXQ a Q paraméterek kiválasztásáért felelős, valamint a MUXE az időben késleltetett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bemeneti értékek kiválasztásáért felelős. A 1.3 képen a SZORZÓ modul a két szelekciós multiplexertől kapott értéket összeszorozza, aztán hozzáadja az ADAT_REG regiszter értékéhez.</w:t>
      </w:r>
    </w:p>
    <w:p w14:paraId="39B315CE" w14:textId="77777777" w:rsidR="00C0319D" w:rsidRPr="00183A02" w:rsidRDefault="00C0319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>Minden modulértéke szaturálódik abban az esetben, ha túlcsordulna akár negatív vagy pozitív irányba, így elkerülhetjük azt is, hogy az integráló tag változatlan hiba bemenete esetén túlcsorduljon és felborítaná a rendszer működését.</w:t>
      </w:r>
    </w:p>
    <w:p w14:paraId="265847D8" w14:textId="1CE97D59" w:rsidR="00C0319D" w:rsidRPr="00183A02" w:rsidRDefault="00E45796" w:rsidP="00753DCE">
      <w:pPr>
        <w:keepNext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 3.10</w:t>
      </w:r>
      <w:r w:rsidR="00C0319D" w:rsidRPr="00183A02">
        <w:rPr>
          <w:rFonts w:ascii="Times New Roman" w:hAnsi="Times New Roman" w:cs="Times New Roman"/>
          <w:sz w:val="24"/>
          <w:szCs w:val="24"/>
        </w:rPr>
        <w:t xml:space="preserve"> képen a KÉSLELTETŐ regiszterek állítják elő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 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k-2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</m:oMath>
      <w:r w:rsidR="00C0319D" w:rsidRPr="00183A02">
        <w:rPr>
          <w:rFonts w:ascii="Times New Roman" w:hAnsi="Times New Roman" w:cs="Times New Roman"/>
          <w:sz w:val="24"/>
          <w:szCs w:val="24"/>
        </w:rPr>
        <w:t xml:space="preserve"> múltbeli hiba értékeket, úgy hogy a három regiszter egymás után van láncolva és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sub>
        </m:sSub>
      </m:oMath>
      <w:r w:rsidR="00C0319D" w:rsidRPr="00183A02">
        <w:rPr>
          <w:rFonts w:ascii="Times New Roman" w:hAnsi="Times New Roman" w:cs="Times New Roman"/>
          <w:sz w:val="24"/>
          <w:szCs w:val="24"/>
        </w:rPr>
        <w:t xml:space="preserve"> felfutó élére a következő regiszterbe csúszik át az érték. A KÉSLELTETŐ1 regiszterbe kerül mindig az aktuális mintavételezett hiba értéke.</w:t>
      </w:r>
    </w:p>
    <w:p w14:paraId="23C8F24D" w14:textId="77777777" w:rsidR="00C0319D" w:rsidRPr="00183A02" w:rsidRDefault="00C0319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>Az adat utat kiválasztó számláló csak a regiszterek elcsúsztatása után indul el, amelyet a fent látható késleltető elemek segítségével valósítunk meg.</w:t>
      </w:r>
    </w:p>
    <w:p w14:paraId="6F043CBA" w14:textId="6A6F7E24" w:rsidR="00C0319D" w:rsidRPr="00183A02" w:rsidRDefault="00C0319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0828E18F" wp14:editId="71CF4975">
                <wp:simplePos x="0" y="0"/>
                <wp:positionH relativeFrom="margin">
                  <wp:align>left</wp:align>
                </wp:positionH>
                <wp:positionV relativeFrom="paragraph">
                  <wp:posOffset>351</wp:posOffset>
                </wp:positionV>
                <wp:extent cx="5614174" cy="3636010"/>
                <wp:effectExtent l="0" t="0" r="5715" b="2540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4174" cy="3636010"/>
                          <a:chOff x="0" y="0"/>
                          <a:chExt cx="5614174" cy="3636010"/>
                        </a:xfrm>
                      </wpg:grpSpPr>
                      <wps:wsp>
                        <wps:cNvPr id="191" name="Text Box 191"/>
                        <wps:cNvSpPr txBox="1"/>
                        <wps:spPr>
                          <a:xfrm>
                            <a:off x="47764" y="3404870"/>
                            <a:ext cx="5566410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503E3C3" w14:textId="18B48CCF" w:rsidR="00B8312C" w:rsidRPr="00153356" w:rsidRDefault="00B8312C" w:rsidP="00C0319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 w:rsidR="00E45796">
                                <w:t>.10</w:t>
                              </w:r>
                              <w:r>
                                <w:t xml:space="preserve"> A PID felépítése System Generatorban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3289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28E18F" id="Group 190" o:spid="_x0000_s1114" style="position:absolute;left:0;text-align:left;margin-left:0;margin-top:.05pt;width:442.05pt;height:286.3pt;z-index:251848704;mso-position-horizontal:left;mso-position-horizontal-relative:margin;mso-position-vertical-relative:text" coordsize="56141,3636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">
                <v:shape id="Text Box 191" o:spid="_x0000_s1115" type="#_x0000_t202" style="position:absolute;left:477;top:34048;width:55664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AZasQA&#10;AADcAAAADwAAAGRycy9kb3ducmV2LnhtbERPTWsCMRC9C/0PYQq9iGatInU1ikgLthfp1ou3YTNu&#10;VjeTJcnq9t83hUJv83ifs9r0thE38qF2rGAyzkAQl07XXCk4fr2NXkCEiKyxcUwKvinAZv0wWGGu&#10;3Z0/6VbESqQQDjkqMDG2uZShNGQxjF1LnLiz8xZjgr6S2uM9hdtGPmfZXFqsOTUYbGlnqLwWnVVw&#10;mJ0OZtidXz+2s6l/P3a7+aUqlHp67LdLEJH6+C/+c+91mr+YwO8z6QK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wGWrEAAAA3AAAAA8AAAAAAAAAAAAAAAAAmAIAAGRycy9k&#10;b3ducmV2LnhtbFBLBQYAAAAABAAEAPUAAACJAwAAAAA=&#10;" stroked="f">
                  <v:textbox style="mso-fit-shape-to-text:t" inset="0,0,0,0">
                    <w:txbxContent>
                      <w:p w14:paraId="3503E3C3" w14:textId="18B48CCF" w:rsidR="00B8312C" w:rsidRPr="00153356" w:rsidRDefault="00B8312C" w:rsidP="00C0319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 w:rsidR="00E45796">
                          <w:t>.10</w:t>
                        </w:r>
                        <w:r>
                          <w:t xml:space="preserve"> A PID felépítése System Generatorban</w:t>
                        </w:r>
                      </w:p>
                    </w:txbxContent>
                  </v:textbox>
                </v:shape>
                <v:shape id="Picture 192" o:spid="_x0000_s1116" type="#_x0000_t75" style="position:absolute;width:55664;height:328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B3WzDAAAA3AAAAA8AAABkcnMvZG93bnJldi54bWxET01rwkAQvQv9D8sUvOmmOUhNs4qkCPVi&#10;ayyk3obsmA1mZ0N2q/HfdwuF3ubxPidfj7YTVxp861jB0zwBQVw73XKj4PO4nT2D8AFZY+eYFNzJ&#10;w3r1MMkx0+7GB7qWoRExhH2GCkwIfSalrw1Z9HPXE0fu7AaLIcKhkXrAWwy3nUyTZCEtthwbDPZU&#10;GKov5bdV8M7707a97Cu7+zgVx+qVSvNFSk0fx80LiEBj+Bf/ud90nL9M4feZeIFc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cHdbMMAAADcAAAADwAAAAAAAAAAAAAAAACf&#10;AgAAZHJzL2Rvd25yZXYueG1sUEsFBgAAAAAEAAQA9wAAAI8DAAAAAA==&#10;">
                  <v:imagedata r:id="rId28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Pr="00183A02">
        <w:rPr>
          <w:rFonts w:ascii="Times New Roman" w:hAnsi="Times New Roman" w:cs="Times New Roman"/>
          <w:sz w:val="24"/>
          <w:szCs w:val="24"/>
        </w:rPr>
        <w:tab/>
        <w:t>Az él detektáló elemet egy tagadó kapó (inverter) valamint egy és kapú (logical) biztosítják, mégpedig úgy, hogy figyeljük egyazon jel előbbi periódusban az értéket és összehasonlítva a két értéket tudjuk detektálni az élet.</w:t>
      </w:r>
    </w:p>
    <w:p w14:paraId="109A93B9" w14:textId="37E24C48" w:rsidR="00C0319D" w:rsidRPr="00183A02" w:rsidRDefault="00C0319D" w:rsidP="00305FA9">
      <w:pPr>
        <w:pStyle w:val="Heading4"/>
      </w:pPr>
      <w:bookmarkStart w:id="4905" w:name="_Toc417072919"/>
      <w:bookmarkStart w:id="4906" w:name="_Toc419222553"/>
      <w:r w:rsidRPr="00183A02">
        <w:t>Szoftveres Szimulációs eredmények</w:t>
      </w:r>
      <w:bookmarkEnd w:id="4905"/>
      <w:bookmarkEnd w:id="4906"/>
      <w:r w:rsidRPr="00183A02">
        <w:t xml:space="preserve"> </w:t>
      </w:r>
    </w:p>
    <w:p w14:paraId="7BEACDD5" w14:textId="649EF48B" w:rsidR="00ED75C1" w:rsidRPr="00183A02" w:rsidRDefault="004E50E2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E061D1A" wp14:editId="384212A7">
                <wp:simplePos x="0" y="0"/>
                <wp:positionH relativeFrom="page">
                  <wp:posOffset>987425</wp:posOffset>
                </wp:positionH>
                <wp:positionV relativeFrom="paragraph">
                  <wp:posOffset>51435</wp:posOffset>
                </wp:positionV>
                <wp:extent cx="3077845" cy="1898650"/>
                <wp:effectExtent l="0" t="0" r="8255" b="6350"/>
                <wp:wrapSquare wrapText="bothSides"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7845" cy="1898650"/>
                          <a:chOff x="186782" y="-163774"/>
                          <a:chExt cx="5663787" cy="3336679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010" y="-163774"/>
                            <a:ext cx="5431790" cy="2933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86782" y="2816185"/>
                            <a:ext cx="5663787" cy="3567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24FBA71" w14:textId="355B0FBE" w:rsidR="00B8312C" w:rsidRPr="00115F37" w:rsidRDefault="00B8312C" w:rsidP="004E50E2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 w:rsidR="00E70A52">
                                <w:t>.11</w:t>
                              </w:r>
                              <w:r>
                                <w:t xml:space="preserve"> Szimulációs eredmény amely tükrözi a konstans bementre a számolási lépéseket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061D1A" id="Group 193" o:spid="_x0000_s1117" style="position:absolute;left:0;text-align:left;margin-left:77.75pt;margin-top:4.05pt;width:242.35pt;height:149.5pt;z-index:251849728;mso-position-horizontal-relative:page;mso-position-vertical-relative:text;mso-width-relative:margin;mso-height-relative:margin" coordorigin="1867,-1637" coordsize="56637,333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">
                <v:shape id="Picture 194" o:spid="_x0000_s1118" type="#_x0000_t75" style="position:absolute;left:2810;top:-1637;width:54318;height:29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Ykg/BAAAA3AAAAA8AAABkcnMvZG93bnJldi54bWxET01rAjEQvRf8D2EEbzWrFtGtUUQUFE9a&#10;L71NN9Pd4GayJnFd/31TKPQ2j/c5i1Vna9GSD8axgtEwA0FcOG24VHD52L3OQISIrLF2TAqeFGC1&#10;7L0sMNfuwSdqz7EUKYRDjgqqGJtcylBUZDEMXUOcuG/nLcYEfSm1x0cKt7UcZ9lUWjScGipsaFNR&#10;cT3frYJje7mNr/54mG8NfrUZms/ZxCg16HfrdxCRuvgv/nPvdZo/f4PfZ9IFcv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Ykg/BAAAA3AAAAA8AAAAAAAAAAAAAAAAAnwIA&#10;AGRycy9kb3ducmV2LnhtbFBLBQYAAAAABAAEAPcAAACNAwAAAAA=&#10;">
                  <v:imagedata r:id="rId60" o:title=""/>
                  <v:path arrowok="t"/>
                </v:shape>
                <v:shape id="Text Box 195" o:spid="_x0000_s1119" type="#_x0000_t202" style="position:absolute;left:1867;top:28161;width:56638;height:35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qAFMMA&#10;AADcAAAADwAAAGRycy9kb3ducmV2LnhtbERPS2vCQBC+F/wPywi9FN00UKnRVaxpoYd60IrnITsm&#10;wexs2F3z+PfdQqG3+fies94OphEdOV9bVvA8T0AQF1bXXCo4f3/MXkH4gKyxsUwKRvKw3Uwe1php&#10;2/ORulMoRQxhn6GCKoQ2k9IXFRn0c9sSR+5qncEQoSuldtjHcNPINEkW0mDNsaHClvYVFbfT3ShY&#10;5O7eH3n/lJ/fv/DQlunlbbwo9TgddisQgYbwL/5zf+o4f/kCv8/EC+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qAFMMAAADcAAAADwAAAAAAAAAAAAAAAACYAgAAZHJzL2Rv&#10;d25yZXYueG1sUEsFBgAAAAAEAAQA9QAAAIgDAAAAAA==&#10;" stroked="f">
                  <v:textbox inset="0,0,0,0">
                    <w:txbxContent>
                      <w:p w14:paraId="124FBA71" w14:textId="355B0FBE" w:rsidR="00B8312C" w:rsidRPr="00115F37" w:rsidRDefault="00B8312C" w:rsidP="004E50E2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 w:rsidR="00E70A52">
                          <w:t>.11</w:t>
                        </w:r>
                        <w:r>
                          <w:t xml:space="preserve"> Szimulációs eredmény amely tükrözi a konstans bementre a számolási lépéseket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ED75C1" w:rsidRPr="00183A02">
        <w:rPr>
          <w:rFonts w:ascii="Times New Roman" w:hAnsi="Times New Roman" w:cs="Times New Roman"/>
          <w:noProof/>
          <w:sz w:val="24"/>
          <w:szCs w:val="24"/>
          <w:rPrChange w:id="4907" w:author="laca" w:date="2015-04-17T19:05:00Z">
            <w:rPr>
              <w:noProof/>
              <w:lang w:val="en-US"/>
            </w:rPr>
          </w:rPrChange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D70E07A" wp14:editId="59D261F7">
                <wp:simplePos x="0" y="0"/>
                <wp:positionH relativeFrom="margin">
                  <wp:posOffset>-39370</wp:posOffset>
                </wp:positionH>
                <wp:positionV relativeFrom="paragraph">
                  <wp:posOffset>1951990</wp:posOffset>
                </wp:positionV>
                <wp:extent cx="3041650" cy="1828800"/>
                <wp:effectExtent l="0" t="0" r="6350" b="0"/>
                <wp:wrapSquare wrapText="bothSides"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1650" cy="1828800"/>
                          <a:chOff x="0" y="0"/>
                          <a:chExt cx="4119245" cy="2495042"/>
                        </a:xfrm>
                      </wpg:grpSpPr>
                      <wps:wsp>
                        <wps:cNvPr id="200" name="Text Box 200"/>
                        <wps:cNvSpPr txBox="1"/>
                        <wps:spPr>
                          <a:xfrm>
                            <a:off x="425513" y="2222613"/>
                            <a:ext cx="2931160" cy="2724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741AEEF" w14:textId="1227F101" w:rsidR="00B8312C" w:rsidRPr="00C71E39" w:rsidRDefault="00B8312C" w:rsidP="00ED75C1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 w:rsidR="00E70A52">
                                <w:t>.12</w:t>
                              </w:r>
                              <w:r w:rsidDel="00C47BFF">
                                <w:t xml:space="preserve"> </w:t>
                              </w:r>
                              <w:del w:id="4908" w:author="laca" w:date="2015-04-17T19:04:00Z"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STYLEREF 1 \s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1</w:delText>
                                </w:r>
                                <w:r w:rsidDel="00C47BFF">
                                  <w:fldChar w:fldCharType="end"/>
                                </w:r>
                                <w:r w:rsidDel="00C47BFF">
                                  <w:delText>.</w:delText>
                                </w:r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SEQ Kép. \* ARABIC \s 1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5</w:delText>
                                </w:r>
                                <w:r w:rsidDel="00C47BFF">
                                  <w:fldChar w:fldCharType="end"/>
                                </w:r>
                              </w:del>
                              <w:r>
                                <w:t xml:space="preserve"> PID minimális periódusa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2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25997" b="292"/>
                          <a:stretch/>
                        </pic:blipFill>
                        <pic:spPr bwMode="auto">
                          <a:xfrm>
                            <a:off x="0" y="0"/>
                            <a:ext cx="4119245" cy="2208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70E07A" id="Group 199" o:spid="_x0000_s1120" style="position:absolute;left:0;text-align:left;margin-left:-3.1pt;margin-top:153.7pt;width:239.5pt;height:2in;z-index:251852800;mso-position-horizontal-relative:margin;mso-position-vertical-relative:text;mso-width-relative:margin;mso-height-relative:margin" coordsize="41192,249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">
                <v:shape id="Text Box 200" o:spid="_x0000_s1121" type="#_x0000_t202" style="position:absolute;left:4255;top:22226;width:29311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LXd8IA&#10;AADcAAAADwAAAGRycy9kb3ducmV2LnhtbESPS6vCMBSE9xf8D+EId3PRVBci1Si+LrjQhQ9cH5pj&#10;W2xOShJt/fdGEFwOM/MNM523phIPcr60rGDQT0AQZ1aXnCs4n/57YxA+IGusLJOCJ3mYzzo/U0y1&#10;bfhAj2PIRYSwT1FBEUKdSumzggz6vq2Jo3e1zmCI0uVSO2wi3FRymCQjabDkuFBgTauCstvxbhSM&#10;1u7eHHj1tz5vdriv8+Fl+bwo9dttFxMQgdrwDX/aW60gEuF9Jh4BO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Qtd3wgAAANwAAAAPAAAAAAAAAAAAAAAAAJgCAABkcnMvZG93&#10;bnJldi54bWxQSwUGAAAAAAQABAD1AAAAhwMAAAAA&#10;" stroked="f">
                  <v:textbox inset="0,0,0,0">
                    <w:txbxContent>
                      <w:p w14:paraId="5741AEEF" w14:textId="1227F101" w:rsidR="00B8312C" w:rsidRPr="00C71E39" w:rsidRDefault="00B8312C" w:rsidP="00ED75C1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 w:rsidR="00E70A52">
                          <w:t>.12</w:t>
                        </w:r>
                        <w:r w:rsidDel="00C47BFF">
                          <w:t xml:space="preserve"> </w:t>
                        </w:r>
                        <w:del w:id="4909" w:author="laca" w:date="2015-04-17T19:04:00Z">
                          <w:r w:rsidDel="00C47BFF">
                            <w:fldChar w:fldCharType="begin"/>
                          </w:r>
                          <w:r w:rsidDel="00C47BFF">
                            <w:delInstrText xml:space="preserve"> STYLEREF 1 \s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1</w:delText>
                          </w:r>
                          <w:r w:rsidDel="00C47BFF">
                            <w:fldChar w:fldCharType="end"/>
                          </w:r>
                          <w:r w:rsidDel="00C47BFF">
                            <w:delText>.</w:delText>
                          </w:r>
                          <w:r w:rsidDel="00C47BFF">
                            <w:fldChar w:fldCharType="begin"/>
                          </w:r>
                          <w:r w:rsidDel="00C47BFF">
                            <w:delInstrText xml:space="preserve"> SEQ Kép. \* ARABIC \s 1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5</w:delText>
                          </w:r>
                          <w:r w:rsidDel="00C47BFF">
                            <w:fldChar w:fldCharType="end"/>
                          </w:r>
                        </w:del>
                        <w:r>
                          <w:t xml:space="preserve"> PID minimális periódusa</w:t>
                        </w:r>
                      </w:p>
                    </w:txbxContent>
                  </v:textbox>
                </v:shape>
                <v:shape id="Picture 201" o:spid="_x0000_s1122" type="#_x0000_t75" style="position:absolute;width:41192;height:220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ZZurFAAAA3AAAAA8AAABkcnMvZG93bnJldi54bWxEj92KwjAUhO8XfIdwhL1bE39YpBpFRF1X&#10;8cKfBzg0x7bYnJQmavXpN8KCl8PMN8OMp40txY1qXzjW0O0oEMSpMwVnGk7H5dcQhA/IBkvHpOFB&#10;HqaT1scYE+PuvKfbIWQilrBPUEMeQpVI6dOcLPqOq4ijd3a1xRBlnUlT4z2W21L2lPqWFguOCzlW&#10;NM8pvRyuVkPvN90u+rufajd8LDarAT/V9fjU+rPdzEYgAjXhHf6n1yZyqguvM/EIyM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WWbqxQAAANwAAAAPAAAAAAAAAAAAAAAA&#10;AJ8CAABkcnMvZG93bnJldi54bWxQSwUGAAAAAAQABAD3AAAAkQMAAAAA&#10;">
                  <v:imagedata r:id="rId62" o:title="" croptop="1f" cropbottom="191f" cropright="17037f"/>
                  <v:path arrowok="t"/>
                </v:shape>
                <w10:wrap type="square" anchorx="margin"/>
              </v:group>
            </w:pict>
          </mc:Fallback>
        </mc:AlternateContent>
      </w:r>
      <w:r w:rsidR="00C0319D" w:rsidRPr="00183A02">
        <w:rPr>
          <w:rFonts w:ascii="Times New Roman" w:hAnsi="Times New Roman" w:cs="Times New Roman"/>
          <w:sz w:val="24"/>
          <w:szCs w:val="24"/>
        </w:rPr>
        <w:t xml:space="preserve">A szimulációk során a számítások eredményét ellenőriztem le, amelyeket SYSTEM GENERATOR-ban végeztem el, az eredményeket majd összehasonlítottam a manuálisan számolt </w:t>
      </w:r>
      <w:r w:rsidR="00582D27" w:rsidRPr="00183A02">
        <w:rPr>
          <w:rFonts w:ascii="Times New Roman" w:hAnsi="Times New Roman" w:cs="Times New Roman"/>
          <w:sz w:val="24"/>
          <w:szCs w:val="24"/>
        </w:rPr>
        <w:t>értékekkel. Bemeneti</w:t>
      </w:r>
      <w:r w:rsidR="00C0319D" w:rsidRPr="00183A02">
        <w:rPr>
          <w:rFonts w:ascii="Times New Roman" w:hAnsi="Times New Roman" w:cs="Times New Roman"/>
          <w:sz w:val="24"/>
          <w:szCs w:val="24"/>
        </w:rPr>
        <w:t xml:space="preserve"> paraméterek: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=3,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=5,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=10</m:t>
        </m:r>
      </m:oMath>
      <w:r w:rsidR="00C0319D" w:rsidRPr="00183A02">
        <w:rPr>
          <w:rFonts w:ascii="Times New Roman" w:hAnsi="Times New Roman" w:cs="Times New Roman"/>
          <w:sz w:val="24"/>
          <w:szCs w:val="24"/>
        </w:rPr>
        <w:t xml:space="preserve">, a bemenet konstans: </w:t>
      </w:r>
      <m:oMath>
        <m:r>
          <w:rPr>
            <w:rFonts w:ascii="Cambria Math" w:hAnsi="Cambria Math" w:cs="Times New Roman"/>
            <w:sz w:val="24"/>
            <w:szCs w:val="24"/>
          </w:rPr>
          <m:t>e=2</m:t>
        </m:r>
      </m:oMath>
      <w:r w:rsidR="00E70A52">
        <w:rPr>
          <w:rFonts w:ascii="Times New Roman" w:hAnsi="Times New Roman" w:cs="Times New Roman"/>
          <w:sz w:val="24"/>
          <w:szCs w:val="24"/>
        </w:rPr>
        <w:tab/>
        <w:t>A fenti 3.11</w:t>
      </w:r>
      <w:r w:rsidR="00C0319D" w:rsidRPr="00183A02">
        <w:rPr>
          <w:rFonts w:ascii="Times New Roman" w:hAnsi="Times New Roman" w:cs="Times New Roman"/>
          <w:sz w:val="24"/>
          <w:szCs w:val="24"/>
        </w:rPr>
        <w:t xml:space="preserve"> képen látszik a szükséges 6 órajel a számítások elvégzésére. Megjegyzésként a szabályozó negatív bemeneti értékekre is működőképes.</w:t>
      </w:r>
    </w:p>
    <w:p w14:paraId="1F1C94D5" w14:textId="210CA461" w:rsidR="00960013" w:rsidRPr="00183A02" w:rsidRDefault="00C0319D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</w:r>
      <w:r w:rsidR="00ED75C1" w:rsidRPr="00183A02">
        <w:rPr>
          <w:rFonts w:ascii="Times New Roman" w:hAnsi="Times New Roman" w:cs="Times New Roman"/>
          <w:sz w:val="24"/>
          <w:szCs w:val="24"/>
        </w:rPr>
        <w:t>A</w:t>
      </w:r>
      <w:r w:rsidRPr="00183A02">
        <w:rPr>
          <w:rFonts w:ascii="Times New Roman" w:hAnsi="Times New Roman" w:cs="Times New Roman"/>
          <w:sz w:val="24"/>
          <w:szCs w:val="24"/>
        </w:rPr>
        <w:t xml:space="preserve">z elindítástól a végső eredmény megjelenéséig 6 órajelre van szükség. Ismerve a rendszer órajelét ki tudjuk </w:t>
      </w:r>
      <w:r w:rsidRPr="00183A02">
        <w:rPr>
          <w:rFonts w:ascii="Times New Roman" w:hAnsi="Times New Roman" w:cs="Times New Roman"/>
          <w:sz w:val="24"/>
          <w:szCs w:val="24"/>
        </w:rPr>
        <w:lastRenderedPageBreak/>
        <w:t xml:space="preserve">számolni a szükséges időt ami, kell a számítások elvégzésére. Az órajel jelen esetben 50MHz, amiből következik, hogy egy periódus 20ns –ig. tart, és így a szükséges idő </w:t>
      </w:r>
      <m:oMath>
        <m:r>
          <w:rPr>
            <w:rFonts w:ascii="Cambria Math" w:hAnsi="Cambria Math" w:cs="Times New Roman"/>
            <w:sz w:val="24"/>
            <w:szCs w:val="24"/>
          </w:rPr>
          <m:t>6×20ns=120ns</m:t>
        </m:r>
      </m:oMath>
      <w:r w:rsidRPr="00183A02">
        <w:rPr>
          <w:rFonts w:ascii="Times New Roman" w:hAnsi="Times New Roman" w:cs="Times New Roman"/>
          <w:sz w:val="24"/>
          <w:szCs w:val="24"/>
        </w:rPr>
        <w:t>. Következés képpen a szabályozó minimális mintavételi periodusa 120ns</w:t>
      </w:r>
      <w:ins w:id="4910" w:author="laca" w:date="2015-04-27T16:22:00Z">
        <w:r w:rsidR="00960013" w:rsidRPr="00183A02">
          <w:rPr>
            <w:rFonts w:ascii="Times New Roman" w:hAnsi="Times New Roman" w:cs="Times New Roman"/>
            <w:sz w:val="24"/>
            <w:szCs w:val="24"/>
            <w:rPrChange w:id="4911" w:author="laca" w:date="2015-04-27T18:46:00Z">
              <w:rPr/>
            </w:rPrChange>
          </w:rPr>
          <w:t xml:space="preserve"> </w:t>
        </w:r>
      </w:ins>
    </w:p>
    <w:p w14:paraId="3746FD15" w14:textId="09D26866" w:rsidR="00ED75C1" w:rsidRPr="00183A02" w:rsidRDefault="00ED75C1" w:rsidP="00305FA9">
      <w:pPr>
        <w:pStyle w:val="Heading3"/>
      </w:pPr>
      <w:bookmarkStart w:id="4912" w:name="_Toc417072922"/>
      <w:bookmarkStart w:id="4913" w:name="_Toc419222554"/>
      <w:r w:rsidRPr="00183A02">
        <w:t>Pozíció Szabály</w:t>
      </w:r>
      <w:r w:rsidR="00221BC1" w:rsidRPr="00183A02">
        <w:t>o</w:t>
      </w:r>
      <w:r w:rsidRPr="00183A02">
        <w:t>zása</w:t>
      </w:r>
      <w:bookmarkEnd w:id="4912"/>
      <w:bookmarkEnd w:id="4913"/>
      <w:r w:rsidRPr="00183A02">
        <w:t xml:space="preserve"> </w:t>
      </w:r>
    </w:p>
    <w:p w14:paraId="3967DC2E" w14:textId="77777777" w:rsidR="00ED75C1" w:rsidRPr="00183A02" w:rsidRDefault="00ED75C1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>A mechanikai rendszer kialakításából adódóan, ha a hajtó motor leáll és a hajtott tengely terhelés alatt marad, a hajtott tengely a súrlódások miatt nem tud visszafele hajtani, ezért elegendő, ha a megfelelő időpillanatban a hajtó motort leálltjuk. Mivel a Dc motor polaritás váltásakor a motor forgási iránya is megváltozik elegendő, ha a maximális vagy minimális szabályozó jellel avatkozunk be a rendszerbe.</w:t>
      </w:r>
    </w:p>
    <w:p w14:paraId="6076AA79" w14:textId="77777777" w:rsidR="00ED75C1" w:rsidRPr="00183A02" w:rsidRDefault="00ED75C1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Az elkészített szabályozót a következő egyenletek írják le:</w:t>
      </w:r>
    </w:p>
    <w:p w14:paraId="4376D506" w14:textId="668F426E" w:rsidR="00ED75C1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U=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,   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&gt;0,  a1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U=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,  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&lt;0,  a_1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U=0,  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ha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=0,  a0</m:t>
                  </m:r>
                </m:e>
              </m:eqAr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    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ha re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=0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akkor ha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&gt;q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 xml:space="preserve">akkor 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sz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=e,  a1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 xml:space="preserve">maskép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sz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=0,      a2</m:t>
                                  </m:r>
                                </m:e>
                              </m:eqArr>
                            </m:e>
                          </m:d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maskép                       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sz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=e</m:t>
                          </m:r>
                        </m:e>
                      </m:eqAr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</m:t>
                  </m:r>
                </m:e>
              </m:eqArr>
            </m:e>
          </m:d>
        </m:oMath>
      </m:oMathPara>
    </w:p>
    <w:p w14:paraId="40D724B1" w14:textId="4EBBF129" w:rsidR="00ED75C1" w:rsidRPr="00183A02" w:rsidRDefault="00ED75C1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A76827" w14:textId="77777777" w:rsidR="00ED75C1" w:rsidRPr="00183A02" w:rsidRDefault="00ED75C1" w:rsidP="00753DC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Elmondható a kimeneti szabályozó jel függ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sz</m:t>
            </m:r>
          </m:sub>
        </m:sSub>
      </m:oMath>
      <w:r w:rsidRPr="00183A02">
        <w:rPr>
          <w:rFonts w:ascii="Times New Roman" w:hAnsi="Times New Roman" w:cs="Times New Roman"/>
          <w:sz w:val="24"/>
          <w:szCs w:val="24"/>
        </w:rPr>
        <w:t xml:space="preserve"> hiba </w:t>
      </w:r>
      <w:r w:rsidRPr="00183A02">
        <w:rPr>
          <w:rFonts w:ascii="Times New Roman" w:hAnsi="Times New Roman" w:cs="Times New Roman"/>
          <w:sz w:val="24"/>
          <w:szCs w:val="24"/>
          <w:u w:val="single"/>
        </w:rPr>
        <w:t>értékétől</w:t>
      </w:r>
      <w:r w:rsidRPr="00183A02">
        <w:rPr>
          <w:rFonts w:ascii="Times New Roman" w:hAnsi="Times New Roman" w:cs="Times New Roman"/>
          <w:sz w:val="24"/>
          <w:szCs w:val="24"/>
        </w:rPr>
        <w:t xml:space="preserve">. A mechanikai rendszerben kotyogás van, és az ebből származó zajokat szeretnénk kiszűrni úgy, hogy ha a mechanizmus a megfelelő pozícióban van, akkor egy </w:t>
      </w:r>
      <m:oMath>
        <m:r>
          <w:rPr>
            <w:rFonts w:ascii="Cambria Math" w:hAnsi="Cambria Math" w:cs="Times New Roman"/>
            <w:sz w:val="24"/>
            <w:szCs w:val="24"/>
          </w:rPr>
          <m:t>+q,-q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tartományban a szabályozót érzéketlené tesszük a bemenetre mindaddig, amíg a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hiba ki nem lép a sávból vagy a referencia jel meg nem változik.</w:t>
      </w:r>
    </w:p>
    <w:p w14:paraId="69536F71" w14:textId="77777777" w:rsidR="00ED75C1" w:rsidRPr="00183A02" w:rsidRDefault="00ED75C1" w:rsidP="00305FA9">
      <w:pPr>
        <w:pStyle w:val="Heading4"/>
      </w:pPr>
      <w:bookmarkStart w:id="4914" w:name="_Toc417072923"/>
      <w:bookmarkStart w:id="4915" w:name="_Toc419222555"/>
      <w:r w:rsidRPr="00183A02">
        <w:t>A szabályozó felépítése:</w:t>
      </w:r>
      <w:bookmarkEnd w:id="4914"/>
      <w:bookmarkEnd w:id="4915"/>
    </w:p>
    <w:p w14:paraId="40E722A2" w14:textId="77777777" w:rsidR="00ED75C1" w:rsidRPr="00183A02" w:rsidRDefault="00ED75C1" w:rsidP="00753DCE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Funkcionalitás szerint öt csoportba sorolhatjuk az alábbi 1.8 képen látható elemeket:</w:t>
      </w:r>
    </w:p>
    <w:p w14:paraId="7E287FDB" w14:textId="77777777" w:rsidR="00ED75C1" w:rsidRPr="00183A02" w:rsidRDefault="00ED75C1" w:rsidP="00753D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ref’-a referencia értéket figyeli és minden órajel periódusban megvizsgálja, hogy van váltózás az értékben.</w:t>
      </w:r>
    </w:p>
    <w:p w14:paraId="72BE010C" w14:textId="77777777" w:rsidR="00ED75C1" w:rsidRPr="00183A02" w:rsidRDefault="00B8312C" w:rsidP="00753D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&gt;q</m:t>
        </m:r>
      </m:oMath>
      <w:r w:rsidR="00ED75C1" w:rsidRPr="00183A02">
        <w:rPr>
          <w:rFonts w:ascii="Times New Roman" w:hAnsi="Times New Roman" w:cs="Times New Roman"/>
          <w:sz w:val="24"/>
          <w:szCs w:val="24"/>
        </w:rPr>
        <w:t xml:space="preserve"> – négyzetre emeli a hibát és összehasonlítja az általunk megadott q értékével.</w:t>
      </w:r>
    </w:p>
    <w:p w14:paraId="7E3B1960" w14:textId="77777777" w:rsidR="00ED75C1" w:rsidRPr="00183A02" w:rsidRDefault="00ED75C1" w:rsidP="00753D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a1,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,a0 megfelelnek a matematikai modelben megjelölt egyenleteknek</m:t>
        </m:r>
      </m:oMath>
    </w:p>
    <w:p w14:paraId="3C4966FF" w14:textId="77777777" w:rsidR="00ED75C1" w:rsidRPr="00183A02" w:rsidRDefault="00ED75C1" w:rsidP="00753D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MUX – az U kimeneti jel állapot multiplexere.</w:t>
      </w:r>
    </w:p>
    <w:p w14:paraId="6701067F" w14:textId="77777777" w:rsidR="00ED75C1" w:rsidRPr="00183A02" w:rsidRDefault="00ED75C1" w:rsidP="00753D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MUX1 –az manipulált hiba multiplexere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sz</m:t>
            </m:r>
          </m:sub>
        </m:sSub>
      </m:oMath>
    </w:p>
    <w:p w14:paraId="358EFF8B" w14:textId="77777777" w:rsidR="008B40D0" w:rsidRPr="00183A02" w:rsidRDefault="00ED75C1" w:rsidP="00753D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MUX2 –hiba multiplexere</w:t>
      </w:r>
      <w:bookmarkStart w:id="4916" w:name="_Toc417072924"/>
    </w:p>
    <w:p w14:paraId="57E0731F" w14:textId="7AE847A6" w:rsidR="008B40D0" w:rsidRPr="00183A02" w:rsidRDefault="008B40D0" w:rsidP="00221BC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47508C79" wp14:editId="77051DA3">
                <wp:simplePos x="0" y="0"/>
                <wp:positionH relativeFrom="page">
                  <wp:posOffset>1913075</wp:posOffset>
                </wp:positionH>
                <wp:positionV relativeFrom="paragraph">
                  <wp:posOffset>2982371</wp:posOffset>
                </wp:positionV>
                <wp:extent cx="4102100" cy="2209800"/>
                <wp:effectExtent l="0" t="0" r="0" b="0"/>
                <wp:wrapTopAndBottom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100" cy="2209800"/>
                          <a:chOff x="166160" y="-114539"/>
                          <a:chExt cx="5963285" cy="3066123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07"/>
                          <a:stretch/>
                        </pic:blipFill>
                        <pic:spPr bwMode="auto">
                          <a:xfrm>
                            <a:off x="166160" y="-114539"/>
                            <a:ext cx="5963285" cy="2472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460859" y="2501265"/>
                            <a:ext cx="5036820" cy="4503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E540D1E" w14:textId="10BE8A2F" w:rsidR="00B8312C" w:rsidRPr="005709D2" w:rsidRDefault="00B8312C" w:rsidP="008B40D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 w:rsidR="00433686">
                                <w:t>.14</w:t>
                              </w:r>
                              <w:r w:rsidDel="00C47BFF">
                                <w:t xml:space="preserve"> </w:t>
                              </w:r>
                              <w:del w:id="4917" w:author="laca" w:date="2015-04-17T19:04:00Z"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STYLEREF 1 \s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1</w:delText>
                                </w:r>
                                <w:r w:rsidDel="00C47BFF">
                                  <w:fldChar w:fldCharType="end"/>
                                </w:r>
                                <w:r w:rsidDel="00C47BFF">
                                  <w:delText>.</w:delText>
                                </w:r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SEQ Kép. \* ARABIC \s 1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8</w:delText>
                                </w:r>
                                <w:r w:rsidDel="00C47BFF">
                                  <w:fldChar w:fldCharType="end"/>
                                </w:r>
                              </w:del>
                              <w:r>
                                <w:t xml:space="preserve"> a pozíció </w:t>
                              </w:r>
                              <w:del w:id="4918" w:author="laca" w:date="2015-04-17T22:16:00Z">
                                <w:r w:rsidDel="00BC755A">
                                  <w:delText>szabályzó</w:delText>
                                </w:r>
                              </w:del>
                              <w:ins w:id="4919" w:author="laca" w:date="2015-04-17T22:16:00Z">
                                <w:r>
                                  <w:t>szabályozó</w:t>
                                </w:r>
                              </w:ins>
                              <w:r>
                                <w:t xml:space="preserve"> bemenete (pozíció hiba), valamint a </w:t>
                              </w:r>
                              <w:del w:id="4920" w:author="laca" w:date="2015-04-17T22:16:00Z">
                                <w:r w:rsidDel="00BC755A">
                                  <w:delText>Szabályzó</w:delText>
                                </w:r>
                              </w:del>
                              <w:ins w:id="4921" w:author="laca" w:date="2015-04-17T22:16:00Z">
                                <w:r>
                                  <w:t>Szabályozó</w:t>
                                </w:r>
                              </w:ins>
                              <w:r>
                                <w:t xml:space="preserve"> kimenti jele.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08C79" id="Group 205" o:spid="_x0000_s1123" style="position:absolute;left:0;text-align:left;margin-left:150.65pt;margin-top:234.85pt;width:323pt;height:174pt;z-index:251856896;mso-position-horizontal-relative:page;mso-position-vertical-relative:text;mso-width-relative:margin;mso-height-relative:margin" coordorigin="1661,-1145" coordsize="59632,306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">
                <v:shape id="Picture 206" o:spid="_x0000_s1124" type="#_x0000_t75" style="position:absolute;left:1661;top:-1145;width:59633;height:24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PLiHHAAAA3AAAAA8AAABkcnMvZG93bnJldi54bWxEj0FrwkAUhO+F/oflFbzVTUWkpK5SBSHQ&#10;StXmkOMz+0xCs29jdptEf31XKHgcZuYbZr4cTC06al1lWcHLOAJBnFtdcaEg/d48v4JwHlljbZkU&#10;XMjBcvH4MMdY25731B18IQKEXYwKSu+bWEqXl2TQjW1DHLyTbQ36INtC6hb7ADe1nETRTBqsOCyU&#10;2NC6pPzn8GsU7L7O19XnenuWXTJcpx9pdlxtMqVGT8P7GwhPg7+H/9uJVjCJZnA7E46AXP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IPLiHHAAAA3AAAAA8AAAAAAAAAAAAA&#10;AAAAnwIAAGRycy9kb3ducmV2LnhtbFBLBQYAAAAABAAEAPcAAACTAwAAAAA=&#10;">
                  <v:imagedata r:id="rId64" o:title="" cropleft="5182f"/>
                  <v:path arrowok="t"/>
                </v:shape>
                <v:shape id="Text Box 207" o:spid="_x0000_s1125" type="#_x0000_t202" style="position:absolute;left:4608;top:25012;width:50368;height:4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tPA8QA&#10;AADcAAAADwAAAGRycy9kb3ducmV2LnhtbESPT4vCMBTE7wt+h/AEL8ua2oMuXaP4FzzoQVc8P5q3&#10;bdnmpSTR1m9vBMHjMDO/YabzztTiRs5XlhWMhgkI4tzqigsF59/t1zcIH5A11pZJwZ08zGe9jylm&#10;2rZ8pNspFCJC2GeooAyhyaT0eUkG/dA2xNH7s85giNIVUjtsI9zUMk2SsTRYcVwosaFVSfn/6WoU&#10;jNfu2h559bk+b/Z4aIr0srxflBr0u8UPiEBdeIdf7Z1WkCYTeJ6JR0D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rTwPEAAAA3AAAAA8AAAAAAAAAAAAAAAAAmAIAAGRycy9k&#10;b3ducmV2LnhtbFBLBQYAAAAABAAEAPUAAACJAwAAAAA=&#10;" stroked="f">
                  <v:textbox inset="0,0,0,0">
                    <w:txbxContent>
                      <w:p w14:paraId="4E540D1E" w14:textId="10BE8A2F" w:rsidR="00B8312C" w:rsidRPr="005709D2" w:rsidRDefault="00B8312C" w:rsidP="008B40D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 w:rsidR="00433686">
                          <w:t>.14</w:t>
                        </w:r>
                        <w:r w:rsidDel="00C47BFF">
                          <w:t xml:space="preserve"> </w:t>
                        </w:r>
                        <w:del w:id="4922" w:author="laca" w:date="2015-04-17T19:04:00Z">
                          <w:r w:rsidDel="00C47BFF">
                            <w:fldChar w:fldCharType="begin"/>
                          </w:r>
                          <w:r w:rsidDel="00C47BFF">
                            <w:delInstrText xml:space="preserve"> STYLEREF 1 \s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1</w:delText>
                          </w:r>
                          <w:r w:rsidDel="00C47BFF">
                            <w:fldChar w:fldCharType="end"/>
                          </w:r>
                          <w:r w:rsidDel="00C47BFF">
                            <w:delText>.</w:delText>
                          </w:r>
                          <w:r w:rsidDel="00C47BFF">
                            <w:fldChar w:fldCharType="begin"/>
                          </w:r>
                          <w:r w:rsidDel="00C47BFF">
                            <w:delInstrText xml:space="preserve"> SEQ Kép. \* ARABIC \s 1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8</w:delText>
                          </w:r>
                          <w:r w:rsidDel="00C47BFF">
                            <w:fldChar w:fldCharType="end"/>
                          </w:r>
                        </w:del>
                        <w:r>
                          <w:t xml:space="preserve"> a pozíció </w:t>
                        </w:r>
                        <w:del w:id="4923" w:author="laca" w:date="2015-04-17T22:16:00Z">
                          <w:r w:rsidDel="00BC755A">
                            <w:delText>szabályzó</w:delText>
                          </w:r>
                        </w:del>
                        <w:ins w:id="4924" w:author="laca" w:date="2015-04-17T22:16:00Z">
                          <w:r>
                            <w:t>szabályozó</w:t>
                          </w:r>
                        </w:ins>
                        <w:r>
                          <w:t xml:space="preserve"> bemenete (pozíció hiba), valamint a </w:t>
                        </w:r>
                        <w:del w:id="4925" w:author="laca" w:date="2015-04-17T22:16:00Z">
                          <w:r w:rsidDel="00BC755A">
                            <w:delText>Szabályzó</w:delText>
                          </w:r>
                        </w:del>
                        <w:ins w:id="4926" w:author="laca" w:date="2015-04-17T22:16:00Z">
                          <w:r>
                            <w:t>Szabályozó</w:t>
                          </w:r>
                        </w:ins>
                        <w:r>
                          <w:t xml:space="preserve"> kimenti jele.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183A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702BE318" wp14:editId="1A4EFF69">
                <wp:simplePos x="0" y="0"/>
                <wp:positionH relativeFrom="margin">
                  <wp:posOffset>-540385</wp:posOffset>
                </wp:positionH>
                <wp:positionV relativeFrom="paragraph">
                  <wp:posOffset>3810</wp:posOffset>
                </wp:positionV>
                <wp:extent cx="4159250" cy="2451100"/>
                <wp:effectExtent l="0" t="0" r="0" b="6350"/>
                <wp:wrapSquare wrapText="bothSides"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250" cy="2451100"/>
                          <a:chOff x="0" y="0"/>
                          <a:chExt cx="6062980" cy="3460115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4" t="14198" r="49008" b="14489"/>
                          <a:stretch/>
                        </pic:blipFill>
                        <pic:spPr bwMode="auto">
                          <a:xfrm>
                            <a:off x="0" y="0"/>
                            <a:ext cx="5895975" cy="3147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152400" y="3187700"/>
                            <a:ext cx="5910580" cy="2724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AA2D0F9" w14:textId="5ED90ADE" w:rsidR="00B8312C" w:rsidRPr="00471710" w:rsidRDefault="00B8312C" w:rsidP="00ED75C1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 w:rsidR="00E70A52">
                                <w:t>.13</w:t>
                              </w:r>
                              <w:r>
                                <w:t xml:space="preserve"> A Pozíció szabályozó System generátoros felépítése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2BE318" id="Group 202" o:spid="_x0000_s1126" style="position:absolute;left:0;text-align:left;margin-left:-42.55pt;margin-top:.3pt;width:327.5pt;height:193pt;z-index:251854848;mso-position-horizontal-relative:margin;mso-position-vertical-relative:text;mso-width-relative:margin;mso-height-relative:margin" coordsize="60629,346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">
                <v:shape id="Picture 203" o:spid="_x0000_s1127" type="#_x0000_t75" style="position:absolute;width:5895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AUwTEAAAA3AAAAA8AAABkcnMvZG93bnJldi54bWxEj0FLw0AUhO9C/8PyhF6k3diISOy2FMHS&#10;k2JUen1mn9mQ7Nuw+2zjv3cFweMwM98w6+3kB3WimLrABq6XBSjiJtiOWwNvr4+LO1BJkC0OgcnA&#10;NyXYbmYXa6xsOPMLnWppVYZwqtCAExkrrVPjyGNahpE4e58hepQsY6ttxHOG+0GviuJWe+w4Lzgc&#10;6cFR09df3sCTO5b9cFPWH+9TlP55v2/kyhszv5x296CEJvkP/7UP1sCqKOH3TD4Ce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AUwTEAAAA3AAAAA8AAAAAAAAAAAAAAAAA&#10;nwIAAGRycy9kb3ducmV2LnhtbFBLBQYAAAAABAAEAPcAAACQAwAAAAA=&#10;">
                  <v:imagedata r:id="rId66" o:title="" croptop="9305f" cropbottom="9496f" cropleft="2467f" cropright="32118f"/>
                  <v:path arrowok="t"/>
                </v:shape>
                <v:shape id="Text Box 204" o:spid="_x0000_s1128" type="#_x0000_t202" style="position:absolute;left:1524;top:31877;width:59105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nRdMQA&#10;AADcAAAADwAAAGRycy9kb3ducmV2LnhtbESPT4vCMBTE74LfITzBi6ypRWTpGsW/4ME96IrnR/O2&#10;Ldu8lCTa+u2NIOxxmJnfMPNlZ2pxJ+crywom4wQEcW51xYWCy8/+4xOED8gaa8uk4EEelot+b46Z&#10;ti2f6H4OhYgQ9hkqKENoMil9XpJBP7YNcfR+rTMYonSF1A7bCDe1TJNkJg1WHBdKbGhTUv53vhkF&#10;s627tSfejLaX3RG/myK9rh9XpYaDbvUFIlAX/sPv9kErSJMpvM7EIy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50XTEAAAA3AAAAA8AAAAAAAAAAAAAAAAAmAIAAGRycy9k&#10;b3ducmV2LnhtbFBLBQYAAAAABAAEAPUAAACJAwAAAAA=&#10;" stroked="f">
                  <v:textbox inset="0,0,0,0">
                    <w:txbxContent>
                      <w:p w14:paraId="1AA2D0F9" w14:textId="5ED90ADE" w:rsidR="00B8312C" w:rsidRPr="00471710" w:rsidRDefault="00B8312C" w:rsidP="00ED75C1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 w:rsidR="00E70A52">
                          <w:t>.13</w:t>
                        </w:r>
                        <w:r>
                          <w:t xml:space="preserve"> A Pozíció szabályozó System generátoros felépítése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33686">
        <w:rPr>
          <w:rFonts w:ascii="Times New Roman" w:hAnsi="Times New Roman" w:cs="Times New Roman"/>
          <w:sz w:val="24"/>
          <w:szCs w:val="24"/>
        </w:rPr>
        <w:t>A 3.14</w:t>
      </w:r>
      <w:r w:rsidRPr="00183A02">
        <w:rPr>
          <w:rFonts w:ascii="Times New Roman" w:hAnsi="Times New Roman" w:cs="Times New Roman"/>
          <w:sz w:val="24"/>
          <w:szCs w:val="24"/>
        </w:rPr>
        <w:t xml:space="preserve"> képen megfigyelhető hogy a kimeneti jel miként változik a hiba függvényében. Látható, ha a hiba 0 környékén van a szabályozó kimenete 0 lesz, és csak akkor mozdul ki, amikor a hiba kilép a sávból</w:t>
      </w:r>
      <w:commentRangeStart w:id="4927"/>
      <w:r w:rsidRPr="00183A02">
        <w:rPr>
          <w:rFonts w:ascii="Times New Roman" w:hAnsi="Times New Roman" w:cs="Times New Roman"/>
          <w:sz w:val="24"/>
          <w:szCs w:val="24"/>
        </w:rPr>
        <w:t>. A referencia jel a szimuláció során konstans értékű, ezért a nem idézheti elő az érzéketlenségi sávból való</w:t>
      </w:r>
      <w:commentRangeEnd w:id="4927"/>
      <w:r w:rsidRPr="00183A02">
        <w:rPr>
          <w:rStyle w:val="CommentReference"/>
          <w:rFonts w:ascii="Times New Roman" w:hAnsi="Times New Roman" w:cs="Times New Roman"/>
          <w:sz w:val="24"/>
          <w:szCs w:val="24"/>
        </w:rPr>
        <w:commentReference w:id="4927"/>
      </w:r>
      <w:r w:rsidRPr="00183A02">
        <w:rPr>
          <w:rFonts w:ascii="Times New Roman" w:hAnsi="Times New Roman" w:cs="Times New Roman"/>
          <w:sz w:val="24"/>
          <w:szCs w:val="24"/>
        </w:rPr>
        <w:t xml:space="preserve"> kilépést.</w:t>
      </w:r>
      <w:bookmarkEnd w:id="4916"/>
    </w:p>
    <w:p w14:paraId="56202491" w14:textId="77777777" w:rsidR="00582D27" w:rsidRPr="00183A02" w:rsidRDefault="00582D27" w:rsidP="00221BC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8AD4EA4" w14:textId="77777777" w:rsidR="008B40D0" w:rsidRPr="00183A02" w:rsidRDefault="008B40D0" w:rsidP="00753DCE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4928" w:name="_Toc417072927"/>
      <w:bookmarkStart w:id="4929" w:name="_Toc419222556"/>
      <w:r w:rsidRPr="00183A02">
        <w:rPr>
          <w:rFonts w:ascii="Times New Roman" w:hAnsi="Times New Roman" w:cs="Times New Roman"/>
          <w:sz w:val="24"/>
          <w:szCs w:val="24"/>
        </w:rPr>
        <w:t>Sebesség és pozíció szabályozót tartalmazó IP mag generálása System Generator-ban</w:t>
      </w:r>
      <w:bookmarkEnd w:id="4928"/>
      <w:bookmarkEnd w:id="4929"/>
    </w:p>
    <w:p w14:paraId="4D62F0D3" w14:textId="7A11FE97" w:rsidR="008B40D0" w:rsidRPr="00183A02" w:rsidRDefault="008B40D0" w:rsidP="00753DCE">
      <w:pPr>
        <w:pStyle w:val="NormalWeb"/>
        <w:spacing w:before="0" w:beforeAutospacing="0" w:after="0" w:afterAutospacing="0" w:line="360" w:lineRule="auto"/>
        <w:ind w:firstLine="576"/>
        <w:jc w:val="both"/>
        <w:rPr>
          <w:lang w:val="hu-HU"/>
        </w:rPr>
      </w:pPr>
      <w:r w:rsidRPr="00183A02">
        <w:rPr>
          <w:lang w:val="hu-HU"/>
        </w:rPr>
        <w:t xml:space="preserve">Az eddig megépítet, modulokat összekötve alkotunk egy nagy modult, amely tartalmazza a sebesség és a pozíció szabályzási hurkokhoz szükséges elemeket. A szabályozók referencia bemeneteit osztott regiszterekkel írjuk elő microBaze processzor segítségével. Mindkét szabályozó tartalmazza a PWM generátort, és a sebesség mérő modult (counterSebesseg). A két inkrementális érzékelő jeleit egyetlen modul segítségével dolgoztam fel (Inkremntális_ Jelfeldolgozó_2_érzékelő), amely megfelel két BlackBox1 nevű modulnak az inkrementális szenzort tárgyaló fejezetből. </w:t>
      </w:r>
    </w:p>
    <w:p w14:paraId="67BDA139" w14:textId="77777777" w:rsidR="008B40D0" w:rsidRPr="00183A02" w:rsidRDefault="008B40D0" w:rsidP="00753DCE">
      <w:pPr>
        <w:pStyle w:val="NormalWeb"/>
        <w:spacing w:before="0" w:beforeAutospacing="0" w:after="0" w:afterAutospacing="0" w:line="360" w:lineRule="auto"/>
        <w:ind w:firstLine="576"/>
        <w:jc w:val="both"/>
        <w:rPr>
          <w:lang w:val="hu-HU"/>
        </w:rPr>
      </w:pPr>
      <w:r w:rsidRPr="00183A02">
        <w:rPr>
          <w:lang w:val="hu-HU"/>
        </w:rPr>
        <w:t xml:space="preserve">A </w:t>
      </w:r>
      <w:commentRangeStart w:id="4930"/>
      <w:r w:rsidRPr="00183A02">
        <w:rPr>
          <w:lang w:val="hu-HU"/>
        </w:rPr>
        <w:t xml:space="preserve">robot forgó talpának </w:t>
      </w:r>
      <w:commentRangeEnd w:id="4930"/>
      <w:r w:rsidRPr="00183A02">
        <w:rPr>
          <w:rStyle w:val="CommentReference"/>
          <w:rFonts w:eastAsiaTheme="minorEastAsia"/>
          <w:sz w:val="24"/>
          <w:szCs w:val="24"/>
          <w:lang w:val="hu-HU"/>
        </w:rPr>
        <w:commentReference w:id="4930"/>
      </w:r>
      <w:r w:rsidRPr="00183A02">
        <w:rPr>
          <w:lang w:val="hu-HU"/>
        </w:rPr>
        <w:t>a pozíció változása a sebességet generál a kis keréknél, ezért megváltozik a lánctalp sebessége, a talajhoz viszonyítva. A sebesség szabályozó referencia bemenetéthez hozzá kell adni a pozíció változását megszorozva egy arányosáig tényezővel.</w:t>
      </w:r>
    </w:p>
    <w:p w14:paraId="3276BE69" w14:textId="4062BB3F" w:rsidR="008B40D0" w:rsidRPr="00183A02" w:rsidRDefault="00582D27" w:rsidP="00753DCE">
      <w:pPr>
        <w:pStyle w:val="NormalWeb"/>
        <w:spacing w:before="0" w:beforeAutospacing="0" w:after="0" w:afterAutospacing="0" w:line="360" w:lineRule="auto"/>
        <w:ind w:firstLine="576"/>
        <w:jc w:val="both"/>
        <w:rPr>
          <w:lang w:val="hu-HU"/>
        </w:rPr>
      </w:pPr>
      <w:r w:rsidRPr="00183A02">
        <w:rPr>
          <w:lang w:val="hu-HU"/>
        </w:rPr>
        <w:t>A 4</w:t>
      </w:r>
      <w:r w:rsidR="008B40D0" w:rsidRPr="00183A02">
        <w:rPr>
          <w:lang w:val="hu-HU"/>
        </w:rPr>
        <w:t xml:space="preserve">.3 képen látható az 1 forgó talp </w:t>
      </w:r>
      <m:oMath>
        <m:sSub>
          <m:sSubPr>
            <m:ctrlPr>
              <w:rPr>
                <w:rFonts w:ascii="Cambria Math" w:hAnsi="Cambria Math"/>
                <w:i/>
                <w:lang w:val="hu-HU"/>
              </w:rPr>
            </m:ctrlPr>
          </m:sSubPr>
          <m:e>
            <m:r>
              <w:rPr>
                <w:rFonts w:ascii="Cambria Math" w:hAnsi="Cambria Math"/>
                <w:lang w:val="hu-HU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hu-HU"/>
                  </w:rPr>
                </m:ctrlPr>
              </m:sSubPr>
              <m:e>
                <m:r>
                  <w:rPr>
                    <w:rFonts w:ascii="Cambria Math" w:hAnsi="Cambria Math"/>
                    <w:lang w:val="hu-HU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hu-HU"/>
                  </w:rPr>
                  <m:t>i</m:t>
                </m:r>
              </m:sub>
            </m:sSub>
          </m:sub>
        </m:sSub>
      </m:oMath>
      <w:r w:rsidR="008B40D0" w:rsidRPr="00183A02">
        <w:rPr>
          <w:lang w:val="hu-HU"/>
        </w:rPr>
        <w:t xml:space="preserve"> sebességet generál az </w:t>
      </w:r>
      <m:oMath>
        <m:sSub>
          <m:sSubPr>
            <m:ctrlPr>
              <w:rPr>
                <w:rFonts w:ascii="Cambria Math" w:hAnsi="Cambria Math"/>
                <w:i/>
                <w:lang w:val="hu-HU"/>
              </w:rPr>
            </m:ctrlPr>
          </m:sSubPr>
          <m:e>
            <m:r>
              <w:rPr>
                <w:rFonts w:ascii="Cambria Math" w:hAnsi="Cambria Math"/>
                <w:lang w:val="hu-HU"/>
              </w:rPr>
              <m:t>f</m:t>
            </m:r>
          </m:e>
          <m:sub>
            <m:r>
              <w:rPr>
                <w:rFonts w:ascii="Cambria Math" w:hAnsi="Cambria Math"/>
                <w:lang w:val="hu-HU"/>
              </w:rPr>
              <m:t>i</m:t>
            </m:r>
          </m:sub>
        </m:sSub>
      </m:oMath>
      <w:r w:rsidR="008B40D0" w:rsidRPr="00183A02">
        <w:rPr>
          <w:lang w:val="hu-HU"/>
        </w:rPr>
        <w:t xml:space="preserve"> kör mentén, a robot lánctalpának az aktuális sebessége </w:t>
      </w:r>
      <m:oMath>
        <m:sSub>
          <m:sSubPr>
            <m:ctrlPr>
              <w:rPr>
                <w:rFonts w:ascii="Cambria Math" w:hAnsi="Cambria Math"/>
                <w:i/>
                <w:lang w:val="hu-HU"/>
              </w:rPr>
            </m:ctrlPr>
          </m:sSubPr>
          <m:e>
            <m:r>
              <w:rPr>
                <w:rFonts w:ascii="Cambria Math" w:hAnsi="Cambria Math"/>
                <w:lang w:val="hu-HU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hu-HU"/>
                  </w:rPr>
                </m:ctrlPr>
              </m:sSubPr>
              <m:e>
                <m:r>
                  <w:rPr>
                    <w:rFonts w:ascii="Cambria Math" w:hAnsi="Cambria Math"/>
                    <w:lang w:val="hu-HU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val="hu-HU"/>
                  </w:rPr>
                  <m:t>i</m:t>
                </m:r>
              </m:sub>
            </m:sSub>
          </m:sub>
        </m:sSub>
        <m:r>
          <w:rPr>
            <w:rFonts w:ascii="Cambria Math" w:hAnsi="Cambria Math"/>
            <w:lang w:val="hu-HU"/>
          </w:rPr>
          <m:t xml:space="preserve">.                         </m:t>
        </m:r>
        <m:sSub>
          <m:sSubPr>
            <m:ctrlPr>
              <w:rPr>
                <w:rFonts w:ascii="Cambria Math" w:hAnsi="Cambria Math"/>
                <w:i/>
                <w:lang w:val="hu-HU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hu-HU"/>
                  </w:rPr>
                </m:ctrlPr>
              </m:sSubPr>
              <m:e>
                <m:r>
                  <w:rPr>
                    <w:rFonts w:ascii="Cambria Math" w:hAnsi="Cambria Math"/>
                    <w:lang w:val="hu-HU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hu-HU"/>
                  </w:rPr>
                  <m:t>i</m:t>
                </m:r>
              </m:sub>
            </m:sSub>
            <m:r>
              <w:rPr>
                <w:rFonts w:ascii="Cambria Math" w:hAnsi="Cambria Math"/>
                <w:lang w:val="hu-HU"/>
              </w:rPr>
              <m:t>=V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hu-HU"/>
                  </w:rPr>
                </m:ctrlPr>
              </m:sSubPr>
              <m:e>
                <m:r>
                  <w:rPr>
                    <w:rFonts w:ascii="Cambria Math" w:hAnsi="Cambria Math"/>
                    <w:lang w:val="hu-HU"/>
                  </w:rPr>
                  <m:t>K</m:t>
                </m:r>
              </m:e>
              <m:sub>
                <m:r>
                  <w:rPr>
                    <w:rFonts w:ascii="Cambria Math" w:hAnsi="Cambria Math"/>
                    <w:lang w:val="hu-HU"/>
                  </w:rPr>
                  <m:t>i</m:t>
                </m:r>
              </m:sub>
            </m:sSub>
          </m:sub>
        </m:sSub>
        <m:r>
          <w:rPr>
            <w:rFonts w:ascii="Cambria Math" w:hAnsi="Cambria Math"/>
            <w:lang w:val="hu-HU"/>
          </w:rPr>
          <m:t>+</m:t>
        </m:r>
        <m:sSub>
          <m:sSubPr>
            <m:ctrlPr>
              <w:rPr>
                <w:rFonts w:ascii="Cambria Math" w:hAnsi="Cambria Math"/>
                <w:i/>
                <w:lang w:val="hu-HU"/>
              </w:rPr>
            </m:ctrlPr>
          </m:sSubPr>
          <m:e>
            <m:r>
              <w:rPr>
                <w:rFonts w:ascii="Cambria Math" w:hAnsi="Cambria Math"/>
                <w:lang w:val="hu-HU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hu-HU"/>
                  </w:rPr>
                </m:ctrlPr>
              </m:sSubPr>
              <m:e>
                <m:r>
                  <w:rPr>
                    <w:rFonts w:ascii="Cambria Math" w:hAnsi="Cambria Math"/>
                    <w:lang w:val="hu-HU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hu-HU"/>
                  </w:rPr>
                  <m:t>i</m:t>
                </m:r>
              </m:sub>
            </m:sSub>
          </m:sub>
        </m:sSub>
      </m:oMath>
    </w:p>
    <w:p w14:paraId="7FDAF8D8" w14:textId="3BE2187E" w:rsidR="00070283" w:rsidRPr="00183A02" w:rsidRDefault="00EB069B" w:rsidP="00753DCE">
      <w:pPr>
        <w:pStyle w:val="NormalWeb"/>
        <w:spacing w:before="0" w:beforeAutospacing="0" w:after="0" w:afterAutospacing="0" w:line="360" w:lineRule="auto"/>
        <w:ind w:firstLine="576"/>
        <w:jc w:val="both"/>
        <w:rPr>
          <w:b/>
          <w:u w:val="single"/>
          <w:lang w:val="hu-HU"/>
        </w:rPr>
      </w:pPr>
      <w:bookmarkStart w:id="4931" w:name="_Toc417072948"/>
      <w:r w:rsidRPr="00183A02">
        <w:rPr>
          <w:b/>
          <w:u w:val="single"/>
          <w:lang w:val="hu-HU"/>
        </w:rPr>
        <w:lastRenderedPageBreak/>
        <w:t>Mérések:</w:t>
      </w:r>
    </w:p>
    <w:p w14:paraId="6A7626BD" w14:textId="6DB62ED0" w:rsidR="00EB069B" w:rsidRPr="00183A02" w:rsidRDefault="00CA748B" w:rsidP="00753DCE">
      <w:pPr>
        <w:pStyle w:val="NormalWeb"/>
        <w:spacing w:before="0" w:beforeAutospacing="0" w:after="0" w:afterAutospacing="0" w:line="360" w:lineRule="auto"/>
        <w:ind w:firstLine="576"/>
        <w:jc w:val="both"/>
        <w:rPr>
          <w:lang w:val="hu-HU"/>
        </w:rPr>
      </w:pPr>
      <w:r w:rsidRPr="00183A02">
        <w:rPr>
          <w:b/>
          <w:noProof/>
          <w:u w:val="single"/>
          <w:lang w:val="hu-HU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18161E04" wp14:editId="22C0CF23">
                <wp:simplePos x="0" y="0"/>
                <wp:positionH relativeFrom="column">
                  <wp:posOffset>-26880</wp:posOffset>
                </wp:positionH>
                <wp:positionV relativeFrom="paragraph">
                  <wp:posOffset>1361452</wp:posOffset>
                </wp:positionV>
                <wp:extent cx="6367145" cy="3157220"/>
                <wp:effectExtent l="0" t="0" r="0" b="5080"/>
                <wp:wrapTopAndBottom/>
                <wp:docPr id="186" name="Group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7145" cy="3157220"/>
                          <a:chOff x="0" y="0"/>
                          <a:chExt cx="6367145" cy="315722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93" b="6756"/>
                          <a:stretch/>
                        </pic:blipFill>
                        <pic:spPr bwMode="auto">
                          <a:xfrm>
                            <a:off x="0" y="0"/>
                            <a:ext cx="6367145" cy="287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5" name="Text Box 185"/>
                        <wps:cNvSpPr txBox="1"/>
                        <wps:spPr>
                          <a:xfrm>
                            <a:off x="0" y="2926080"/>
                            <a:ext cx="6367145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27BC1E2" w14:textId="256104F4" w:rsidR="00B8312C" w:rsidRPr="00F81118" w:rsidRDefault="00B8312C" w:rsidP="00D42076">
                              <w:pPr>
                                <w:pStyle w:val="Caption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 w:rsidR="00433686">
                                <w:t>15</w:t>
                              </w:r>
                              <w:r>
                                <w:t xml:space="preserve"> Sebesség Szabályozás PID szabályzóval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61E04" id="Group 186" o:spid="_x0000_s1129" style="position:absolute;left:0;text-align:left;margin-left:-2.1pt;margin-top:107.2pt;width:501.35pt;height:248.6pt;z-index:251892736;mso-position-horizontal-relative:text;mso-position-vertical-relative:text" coordsize="63671,315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/OPQPDHjj4E+Pfg1+0B8Yfgx4+1bwT4V+PHx2X&#10;UdE8P+Fdf1S90bUtZ8Vaxd6H4mOkabaTvd239nxahaR3LJiMeIYZIyUld1/RyigD8qvCXwr0bwFq&#10;d18f/D//AATv8eWHwr8Pft+W3j1fBNn8L3l1GPR7r4eW+mW/ie20XBuZY01u7gvmigia9tDHKWto&#10;rizlhi+qP2J/EEPxd/bd+Pn7RvgD4HePPCPgfxB4d8F6RDq3jnwXd+HH8Ua/YpqzX9/DYX6RXpRL&#10;O80ayN1PbxCVrHyozIlsGH1b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">
                <v:shape id="Picture 161" o:spid="_x0000_s1130" type="#_x0000_t75" style="position:absolute;width:63671;height:287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b8F3CAAAA3AAAAA8AAABkcnMvZG93bnJldi54bWxET0uLwjAQvgv7H8IseNO0gsV2jbIICwpe&#10;fOzC3oZmbIvNpDRRW3+9EQRv8/E9Z77sTC2u1LrKsoJ4HIEgzq2uuFBwPPyMZiCcR9ZYWyYFPTlY&#10;Lj4Gc8y0vfGOrntfiBDCLkMFpfdNJqXLSzLoxrYhDtzJtgZ9gG0hdYu3EG5qOYmiRBqsODSU2NCq&#10;pPy8vxgFh376v4599bvD9L5J+jRfNX9bpYaf3fcXCE+df4tf7rUO85MYns+EC+Ti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2/BdwgAAANwAAAAPAAAAAAAAAAAAAAAAAJ8C&#10;AABkcnMvZG93bnJldi54bWxQSwUGAAAAAAQABAD3AAAAjgMAAAAA&#10;">
                  <v:imagedata r:id="rId68" o:title="" cropbottom="4428f" cropright="11333f"/>
                  <v:path arrowok="t"/>
                </v:shape>
                <v:shape id="Text Box 185" o:spid="_x0000_s1131" type="#_x0000_t202" style="position:absolute;top:29260;width:63671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KJtMQA&#10;AADcAAAADwAAAGRycy9kb3ducmV2LnhtbERPTWsCMRC9F/ofwhR6KZptqyKrUURaaHsRVy/ehs24&#10;WbuZLElW139vCgVv83ifM1/2thFn8qF2rOB1mIEgLp2uuVKw330OpiBCRNbYOCYFVwqwXDw+zDHX&#10;7sJbOhexEimEQ44KTIxtLmUoDVkMQ9cSJ+7ovMWYoK+k9nhJ4baRb1k2kRZrTg0GW1obKn+LzirY&#10;jA4b89IdP35Wo3f/ve/Wk1NVKPX81K9mICL18S7+d3/pNH86hr9n0gV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4SibTEAAAA3AAAAA8AAAAAAAAAAAAAAAAAmAIAAGRycy9k&#10;b3ducmV2LnhtbFBLBQYAAAAABAAEAPUAAACJAwAAAAA=&#10;" stroked="f">
                  <v:textbox style="mso-fit-shape-to-text:t" inset="0,0,0,0">
                    <w:txbxContent>
                      <w:p w14:paraId="227BC1E2" w14:textId="256104F4" w:rsidR="00B8312C" w:rsidRPr="00F81118" w:rsidRDefault="00B8312C" w:rsidP="00D42076">
                        <w:pPr>
                          <w:pStyle w:val="Caption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 w:rsidR="00433686">
                          <w:t>15</w:t>
                        </w:r>
                        <w:r>
                          <w:t xml:space="preserve"> Sebesség Szabályozás PID szabályzóval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E5B18" w:rsidRPr="00183A02">
        <w:rPr>
          <w:noProof/>
          <w:lang w:val="hu-HU"/>
        </w:rPr>
        <w:tab/>
      </w:r>
      <w:r w:rsidR="006E5B18" w:rsidRPr="00183A02">
        <w:rPr>
          <w:noProof/>
          <w:lang w:val="hu-HU"/>
        </w:rPr>
        <w:tab/>
        <w:t>A méréseket egy 2700 RPM maximális fordulatszámmal rendelkező Dc motor segítségével végeztem el.</w:t>
      </w:r>
      <w:r w:rsidR="0056090E" w:rsidRPr="00183A02">
        <w:rPr>
          <w:noProof/>
          <w:lang w:val="hu-HU"/>
        </w:rPr>
        <w:t xml:space="preserve"> A mintavételi idő 0.02s</w:t>
      </w:r>
      <w:r w:rsidR="00BF653F" w:rsidRPr="00183A02">
        <w:rPr>
          <w:noProof/>
          <w:lang w:val="hu-HU"/>
        </w:rPr>
        <w:t>. A</w:t>
      </w:r>
      <w:r w:rsidR="006E5B18" w:rsidRPr="00183A02">
        <w:rPr>
          <w:noProof/>
          <w:lang w:val="hu-HU"/>
        </w:rPr>
        <w:t xml:space="preserve"> </w:t>
      </w:r>
      <w:r w:rsidRPr="00183A02">
        <w:rPr>
          <w:noProof/>
          <w:lang w:val="hu-HU"/>
        </w:rPr>
        <w:t>3.7 képen látható a PID szabályozó, és a kimeneti értéke. A kimneti értéke -65535 és 65535 közöti egész szám, amélyet a PWM generátor tud értelmezni. Megfigzelhető hogy a segesség mérése alacsony fordulaton elég zajos illetve a PID kimeneteében is tulővések vanak</w:t>
      </w:r>
    </w:p>
    <w:p w14:paraId="37C466F8" w14:textId="57863724" w:rsidR="00070283" w:rsidRPr="00183A02" w:rsidRDefault="0056090E" w:rsidP="00753DCE">
      <w:pPr>
        <w:pStyle w:val="NormalWeb"/>
        <w:spacing w:before="0" w:beforeAutospacing="0" w:after="0" w:afterAutospacing="0" w:line="360" w:lineRule="auto"/>
        <w:ind w:firstLine="576"/>
        <w:jc w:val="both"/>
        <w:rPr>
          <w:noProof/>
          <w:lang w:val="hu-HU"/>
        </w:rPr>
      </w:pPr>
      <w:r w:rsidRPr="00183A02">
        <w:rPr>
          <w:noProof/>
          <w:lang w:val="hu-HU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8EFAF05" wp14:editId="7B2DB512">
                <wp:simplePos x="0" y="0"/>
                <wp:positionH relativeFrom="page">
                  <wp:posOffset>812286</wp:posOffset>
                </wp:positionH>
                <wp:positionV relativeFrom="paragraph">
                  <wp:posOffset>3774187</wp:posOffset>
                </wp:positionV>
                <wp:extent cx="6748780" cy="2974340"/>
                <wp:effectExtent l="0" t="0" r="0" b="0"/>
                <wp:wrapTopAndBottom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8780" cy="2974340"/>
                          <a:chOff x="0" y="0"/>
                          <a:chExt cx="6748780" cy="297434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" t="-808" r="9207" b="53"/>
                          <a:stretch/>
                        </pic:blipFill>
                        <pic:spPr bwMode="auto">
                          <a:xfrm>
                            <a:off x="0" y="0"/>
                            <a:ext cx="6748780" cy="268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3" name="Text Box 183"/>
                        <wps:cNvSpPr txBox="1"/>
                        <wps:spPr>
                          <a:xfrm>
                            <a:off x="0" y="2743200"/>
                            <a:ext cx="6748780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1FD2EDB" w14:textId="3ECF7F59" w:rsidR="00B8312C" w:rsidRPr="00774205" w:rsidRDefault="00B8312C" w:rsidP="00D42076">
                              <w:pPr>
                                <w:pStyle w:val="Caption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 w:rsidR="001039C9">
                                <w:t>16</w:t>
                              </w:r>
                              <w:r>
                                <w:t xml:space="preserve"> Pozíció szabályzó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EFAF05" id="Group 184" o:spid="_x0000_s1132" style="position:absolute;left:0;text-align:left;margin-left:63.95pt;margin-top:297.2pt;width:531.4pt;height:234.2pt;z-index:251889664;mso-position-horizontal-relative:page;mso-position-vertical-relative:text" coordsize="67487,297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3+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o/4QTwf/0Kmh/+C6H/AOJroKKAOf8A+EE8&#10;H/8AQqaH/wCC6H/4mj/hBPB//QqaH/4Lof8A4mugooA5/wD4QTwf/wBCpof/AILof/iaP+EE8H/9&#10;Cpof/guh/wDia6CigDn/APhBPB//AEKmh/8Aguh/+JrYsbCz0yzjs7C0gtLWPOyGCMRouSScKOBk&#10;kn8as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">
                <v:shape id="Picture 173" o:spid="_x0000_s1133" type="#_x0000_t75" style="position:absolute;width:67487;height:26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ba+jBAAAA3AAAAA8AAABkcnMvZG93bnJldi54bWxET9uKwjAQfRf2H8Is+KbpVtGlGmUVCqIg&#10;6PoBQzO2ZZtJN4la/94Igm9zONeZLzvTiCs5X1tW8DVMQBAXVtdcKjj95oNvED4ga2wsk4I7eVgu&#10;PnpzzLS98YGux1CKGMI+QwVVCG0mpS8qMuiHtiWO3Nk6gyFCV0rt8BbDTSPTJJlIgzXHhgpbWldU&#10;/B0vRsF2tZtuu3R/Sk3+72ST22SSj5Xqf3Y/MxCBuvAWv9wbHedPR/B8Jl4gF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0ba+jBAAAA3AAAAA8AAAAAAAAAAAAAAAAAnwIA&#10;AGRycy9kb3ducmV2LnhtbFBLBQYAAAAABAAEAPcAAACNAwAAAAA=&#10;">
                  <v:imagedata r:id="rId70" o:title="" croptop="-530f" cropbottom="35f" cropleft="-7f" cropright="6034f"/>
                  <v:path arrowok="t"/>
                </v:shape>
                <v:shape id="Text Box 183" o:spid="_x0000_s1134" type="#_x0000_t202" style="position:absolute;top:27432;width:67487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e0W8QA&#10;AADcAAAADwAAAGRycy9kb3ducmV2LnhtbERPTWsCMRC9F/ofwhS8FM22ishqFJEWrBfp6sXbsBk3&#10;q5vJkmR1++9NodDbPN7nLFa9bcSNfKgdK3gbZSCIS6drrhQcD5/DGYgQkTU2jknBDwVYLZ+fFphr&#10;d+dvuhWxEimEQ44KTIxtLmUoDVkMI9cSJ+7svMWYoK+k9nhP4baR71k2lRZrTg0GW9oYKq9FZxXs&#10;J6e9ee3OH7v1ZOy/jt1meqkKpQYv/XoOIlIf/8V/7q1O82dj+H0mXS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63tFvEAAAA3AAAAA8AAAAAAAAAAAAAAAAAmAIAAGRycy9k&#10;b3ducmV2LnhtbFBLBQYAAAAABAAEAPUAAACJAwAAAAA=&#10;" stroked="f">
                  <v:textbox style="mso-fit-shape-to-text:t" inset="0,0,0,0">
                    <w:txbxContent>
                      <w:p w14:paraId="71FD2EDB" w14:textId="3ECF7F59" w:rsidR="00B8312C" w:rsidRPr="00774205" w:rsidRDefault="00B8312C" w:rsidP="00D42076">
                        <w:pPr>
                          <w:pStyle w:val="Caption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 w:rsidR="001039C9">
                          <w:t>16</w:t>
                        </w:r>
                        <w:r>
                          <w:t xml:space="preserve"> Pozíció szabályzó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183A02">
        <w:rPr>
          <w:noProof/>
          <w:lang w:val="hu-HU"/>
        </w:rPr>
        <w:tab/>
      </w:r>
      <w:r w:rsidRPr="00183A02">
        <w:rPr>
          <w:noProof/>
          <w:lang w:val="hu-HU"/>
        </w:rPr>
        <w:tab/>
        <w:t>A pozicíó mérésénél megfigyelhető, tulővés illetve oszcilácíó, az amilyat van hogy mérőstandon levő motor nem tartalmazza az orsos átételt.</w:t>
      </w:r>
    </w:p>
    <w:p w14:paraId="68E80CD1" w14:textId="5B048599" w:rsidR="00070283" w:rsidRPr="00183A02" w:rsidRDefault="00070283" w:rsidP="00753DCE">
      <w:pPr>
        <w:pStyle w:val="NormalWeb"/>
        <w:spacing w:before="0" w:beforeAutospacing="0" w:after="0" w:afterAutospacing="0" w:line="360" w:lineRule="auto"/>
        <w:ind w:firstLine="576"/>
        <w:jc w:val="both"/>
        <w:rPr>
          <w:lang w:val="hu-HU"/>
        </w:rPr>
      </w:pPr>
    </w:p>
    <w:p w14:paraId="1202B4E3" w14:textId="77777777" w:rsidR="002803C7" w:rsidRPr="00183A02" w:rsidRDefault="002803C7">
      <w:pPr>
        <w:rPr>
          <w:rFonts w:ascii="Times New Roman" w:eastAsia="Times New Roman" w:hAnsi="Times New Roman" w:cs="Times New Roman"/>
          <w:sz w:val="24"/>
          <w:szCs w:val="24"/>
        </w:rPr>
      </w:pPr>
      <w:r w:rsidRPr="00183A02">
        <w:br w:type="page"/>
      </w:r>
    </w:p>
    <w:p w14:paraId="259EA8D3" w14:textId="77777777" w:rsidR="002803C7" w:rsidRPr="00183A02" w:rsidRDefault="002803C7" w:rsidP="00753DCE">
      <w:pPr>
        <w:pStyle w:val="NormalWeb"/>
        <w:spacing w:before="0" w:beforeAutospacing="0" w:after="0" w:afterAutospacing="0" w:line="360" w:lineRule="auto"/>
        <w:ind w:firstLine="576"/>
        <w:jc w:val="both"/>
        <w:rPr>
          <w:lang w:val="hu-HU"/>
        </w:rPr>
      </w:pPr>
    </w:p>
    <w:p w14:paraId="617752E4" w14:textId="036EB3DC" w:rsidR="004E50E2" w:rsidRDefault="00D72243" w:rsidP="002803C7">
      <w:pPr>
        <w:pStyle w:val="Heading1"/>
      </w:pPr>
      <w:bookmarkStart w:id="4932" w:name="_Toc419222557"/>
      <w:r w:rsidRPr="00183A02">
        <w:t>Robot Modell</w:t>
      </w:r>
      <w:bookmarkEnd w:id="4931"/>
      <w:bookmarkEnd w:id="4932"/>
    </w:p>
    <w:p w14:paraId="454586D1" w14:textId="48F6AA3B" w:rsidR="00183A02" w:rsidRPr="00183A02" w:rsidRDefault="00183A02" w:rsidP="00183A02">
      <w:r w:rsidRPr="00183A02">
        <w:rPr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768771C0" wp14:editId="091C52A8">
                <wp:simplePos x="0" y="0"/>
                <wp:positionH relativeFrom="margin">
                  <wp:posOffset>138108</wp:posOffset>
                </wp:positionH>
                <wp:positionV relativeFrom="paragraph">
                  <wp:posOffset>478667</wp:posOffset>
                </wp:positionV>
                <wp:extent cx="5350510" cy="3088005"/>
                <wp:effectExtent l="0" t="0" r="2540" b="0"/>
                <wp:wrapSquare wrapText="bothSides"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0510" cy="3088005"/>
                          <a:chOff x="0" y="0"/>
                          <a:chExt cx="5566410" cy="3505835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1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 Box 219"/>
                        <wps:cNvSpPr txBox="1"/>
                        <wps:spPr>
                          <a:xfrm>
                            <a:off x="0" y="3274695"/>
                            <a:ext cx="5566410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2D4C9B3" w14:textId="18BEDBF9" w:rsidR="00B8312C" w:rsidRPr="00472C25" w:rsidRDefault="00B8312C" w:rsidP="004E50E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1F4E79" w:themeColor="accent1" w:themeShade="80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Robot 3D vektorábrája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771C0" id="Group 217" o:spid="_x0000_s1135" style="position:absolute;margin-left:10.85pt;margin-top:37.7pt;width:421.3pt;height:243.15pt;z-index:251863040;mso-position-horizontal-relative:margin;mso-position-vertical-relative:text;mso-width-relative:margin;mso-height-relative:margin" coordsize="55664,3505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">
                <v:shape id="Picture 218" o:spid="_x0000_s1136" type="#_x0000_t75" style="position:absolute;width:55664;height:32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CVxHBAAAA3AAAAA8AAABkcnMvZG93bnJldi54bWxET8uKwjAU3Q/4D+EKbgZNFWaQahQRBV2M&#10;g48PuDTXNtrclCba6tebheDycN7TeWtLcafaG8cKhoMEBHHmtOFcwem47o9B+ICssXRMCh7kYT7r&#10;fE0x1a7hPd0PIRcxhH2KCooQqlRKnxVk0Q9cRRy5s6sthgjrXOoamxhuSzlKkl9p0XBsKLCiZUHZ&#10;9XCzClbayP+/xVOa1Zab758L7TbtTalet11MQARqw0f8dm+0gtEwro1n4hGQs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gCVxHBAAAA3AAAAA8AAAAAAAAAAAAAAAAAnwIA&#10;AGRycy9kb3ducmV2LnhtbFBLBQYAAAAABAAEAPcAAACNAwAAAAA=&#10;">
                  <v:imagedata r:id="rId72" o:title=""/>
                  <v:path arrowok="t"/>
                </v:shape>
                <v:shape id="Text Box 219" o:spid="_x0000_s1137" type="#_x0000_t202" style="position:absolute;top:32746;width:55664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HoN8UA&#10;AADcAAAADwAAAGRycy9kb3ducmV2LnhtbESPzYvCMBTE7wv+D+EJe1k0tQdZq1H8WvDgHvzA86N5&#10;tsXmpSTR1v/eCAt7HGbmN8xs0ZlaPMj5yrKC0TABQZxbXXGh4Hz6GXyD8AFZY22ZFDzJw2Le+5hh&#10;pm3LB3ocQyEihH2GCsoQmkxKn5dk0A9tQxy9q3UGQ5SukNphG+GmlmmSjKXBiuNCiQ2tS8pvx7tR&#10;MN64e3vg9dfmvN3jb1Okl9XzotRnv1tOQQTqwn/4r73TCtLRBN5n4hGQ8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oeg3xQAAANwAAAAPAAAAAAAAAAAAAAAAAJgCAABkcnMv&#10;ZG93bnJldi54bWxQSwUGAAAAAAQABAD1AAAAigMAAAAA&#10;" stroked="f">
                  <v:textbox inset="0,0,0,0">
                    <w:txbxContent>
                      <w:p w14:paraId="42D4C9B3" w14:textId="18BEDBF9" w:rsidR="00B8312C" w:rsidRPr="00472C25" w:rsidRDefault="00B8312C" w:rsidP="004E50E2">
                        <w:pPr>
                          <w:pStyle w:val="Caption"/>
                          <w:jc w:val="center"/>
                          <w:rPr>
                            <w:noProof/>
                            <w:color w:val="1F4E79" w:themeColor="accent1" w:themeShade="80"/>
                            <w:sz w:val="36"/>
                            <w:szCs w:val="36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Robot 3D vektorábrája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65AAB5DB" w14:textId="1B01747D" w:rsidR="00D72243" w:rsidRPr="00183A02" w:rsidRDefault="002803C7" w:rsidP="00753DCE">
      <w:pPr>
        <w:pStyle w:val="NormalWeb"/>
        <w:spacing w:before="0" w:beforeAutospacing="0" w:after="0" w:afterAutospacing="0" w:line="360" w:lineRule="auto"/>
        <w:ind w:firstLine="576"/>
        <w:jc w:val="both"/>
        <w:outlineLvl w:val="0"/>
        <w:rPr>
          <w:lang w:val="hu-HU"/>
        </w:rPr>
      </w:pPr>
      <w:bookmarkStart w:id="4933" w:name="_Toc419222558"/>
      <w:r w:rsidRPr="00183A02">
        <w:rPr>
          <w:noProof/>
          <w:lang w:val="hu-HU"/>
        </w:rPr>
        <mc:AlternateContent>
          <mc:Choice Requires="wpg">
            <w:drawing>
              <wp:inline distT="0" distB="0" distL="0" distR="0" wp14:anchorId="155868CA" wp14:editId="370B3D90">
                <wp:extent cx="5198694" cy="3359953"/>
                <wp:effectExtent l="0" t="0" r="2540" b="0"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8694" cy="3359953"/>
                          <a:chOff x="-107071" y="-30199"/>
                          <a:chExt cx="5673481" cy="3868107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07071" y="-30199"/>
                            <a:ext cx="5566410" cy="3766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3439066"/>
                            <a:ext cx="5566410" cy="39884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3373B1B" w14:textId="5096C224" w:rsidR="00B8312C" w:rsidRPr="0089273C" w:rsidRDefault="00B8312C" w:rsidP="002803C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1F4E79" w:themeColor="accent1" w:themeShade="80"/>
                                  <w:sz w:val="36"/>
                                  <w:szCs w:val="36"/>
                                </w:rPr>
                              </w:pPr>
                              <w:r w:rsidRPr="0089273C"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 w:rsidRPr="00523E67">
                                <w:t xml:space="preserve"> </w:t>
                              </w:r>
                              <w:r w:rsidRPr="003025BA">
                                <w:t xml:space="preserve">a talaj sikjábban nézve a </w:t>
                              </w:r>
                              <w:r w:rsidRPr="0089273C">
                                <w:t>robot kerekeinek a sebességét</w:t>
                              </w:r>
                              <w:r>
                                <w:t xml:space="preserve">, amikor O pont körüli forgást végez, </w:t>
                              </w:r>
                              <w:r w:rsidRPr="00C47BF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Forrás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: [2</w:t>
                              </w:r>
                              <w:r w:rsidRPr="00C47BF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5868CA" id="Group 214" o:spid="_x0000_s1138" style="width:409.35pt;height:264.55pt;mso-position-horizontal-relative:char;mso-position-vertical-relative:line" coordorigin="-1070,-301" coordsize="56734,3868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">
                <v:shape id="Picture 215" o:spid="_x0000_s1139" type="#_x0000_t75" style="position:absolute;left:-1070;top:-301;width:55663;height:37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XEfDEAAAA3AAAAA8AAABkcnMvZG93bnJldi54bWxEj0FrAjEUhO8F/0N4greaVbDIapRFUPQg&#10;pdpLb4/Nc3dx87Im0Y3/3hQKPQ4z8w2zXEfTigc531hWMBlnIIhLqxuuFHyft+9zED4ga2wtk4In&#10;eVivBm9LzLXt+Ysep1CJBGGfo4I6hC6X0pc1GfRj2xEn72KdwZCkq6R22Ce4aeU0yz6kwYbTQo0d&#10;bWoqr6e7URD3rj/Ozj8739lYzYubLA7bT6VGw1gsQASK4T/8195rBdPJDH7PpCMgVy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IXEfDEAAAA3AAAAA8AAAAAAAAAAAAAAAAA&#10;nwIAAGRycy9kb3ducmV2LnhtbFBLBQYAAAAABAAEAPcAAACQAwAAAAA=&#10;">
                  <v:imagedata r:id="rId74" o:title=""/>
                  <v:path arrowok="t"/>
                </v:shape>
                <v:shape id="Text Box 216" o:spid="_x0000_s1140" type="#_x0000_t202" style="position:absolute;top:34390;width:55664;height:3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58RcQA&#10;AADcAAAADwAAAGRycy9kb3ducmV2LnhtbESPzYvCMBTE7wv+D+EJe1k0tYeyVKP4teDBPfiB50fz&#10;bIvNS0mirf+9ERb2OMzMb5jZojeNeJDztWUFk3ECgriwuuZSwfn0M/oG4QOyxsYyKXiSh8V88DHD&#10;XNuOD/Q4hlJECPscFVQhtLmUvqjIoB/bljh6V+sMhihdKbXDLsJNI9MkyaTBmuNChS2tKypux7tR&#10;kG3cvTvw+mtz3u7xty3Ty+p5Uepz2C+nIAL14T/8195pBekkg/eZe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+fEXEAAAA3AAAAA8AAAAAAAAAAAAAAAAAmAIAAGRycy9k&#10;b3ducmV2LnhtbFBLBQYAAAAABAAEAPUAAACJAwAAAAA=&#10;" stroked="f">
                  <v:textbox inset="0,0,0,0">
                    <w:txbxContent>
                      <w:p w14:paraId="53373B1B" w14:textId="5096C224" w:rsidR="00B8312C" w:rsidRPr="0089273C" w:rsidRDefault="00B8312C" w:rsidP="002803C7">
                        <w:pPr>
                          <w:pStyle w:val="Caption"/>
                          <w:jc w:val="center"/>
                          <w:rPr>
                            <w:noProof/>
                            <w:color w:val="1F4E79" w:themeColor="accent1" w:themeShade="80"/>
                            <w:sz w:val="36"/>
                            <w:szCs w:val="36"/>
                          </w:rPr>
                        </w:pPr>
                        <w:r w:rsidRPr="0089273C"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 w:rsidRPr="00523E67">
                          <w:t xml:space="preserve"> </w:t>
                        </w:r>
                        <w:r w:rsidRPr="003025BA">
                          <w:t xml:space="preserve">a talaj sikjábban nézve a </w:t>
                        </w:r>
                        <w:r w:rsidRPr="0089273C">
                          <w:t>robot kerekeinek a sebességét</w:t>
                        </w:r>
                        <w:r>
                          <w:t xml:space="preserve">, amikor O pont körüli forgást végez, </w:t>
                        </w:r>
                        <w:r w:rsidRPr="00C47BF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Forrás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: [2</w:t>
                        </w:r>
                        <w:r w:rsidRPr="00C47BF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4933"/>
    </w:p>
    <w:p w14:paraId="610F6DAB" w14:textId="33E7428B" w:rsidR="00D72243" w:rsidRPr="00183A02" w:rsidRDefault="00D72243" w:rsidP="00753DCE">
      <w:pPr>
        <w:keepNext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242D7675" wp14:editId="53B9BE13">
                <wp:extent cx="5661660" cy="8863965"/>
                <wp:effectExtent l="0" t="0" r="0" b="0"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1660" cy="8863965"/>
                          <a:chOff x="-7315" y="0"/>
                          <a:chExt cx="5661660" cy="8863965"/>
                        </a:xfrm>
                      </wpg:grpSpPr>
                      <wpg:grpSp>
                        <wpg:cNvPr id="221" name="Group 221"/>
                        <wpg:cNvGrpSpPr/>
                        <wpg:grpSpPr>
                          <a:xfrm>
                            <a:off x="0" y="0"/>
                            <a:ext cx="5639849" cy="8582568"/>
                            <a:chOff x="150" y="-90"/>
                            <a:chExt cx="5639849" cy="8583028"/>
                          </a:xfrm>
                        </wpg:grpSpPr>
                        <pic:pic xmlns:pic="http://schemas.openxmlformats.org/drawingml/2006/picture">
                          <pic:nvPicPr>
                            <pic:cNvPr id="222" name="Picture 2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50" y="-90"/>
                              <a:ext cx="5594686" cy="334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3" name="Picture 2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3589" y="5661303"/>
                              <a:ext cx="5566410" cy="2921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4" name="Picture 2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1937982" y="2552131"/>
                              <a:ext cx="2756535" cy="37363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25" name="Text Box 225"/>
                        <wps:cNvSpPr txBox="1"/>
                        <wps:spPr>
                          <a:xfrm>
                            <a:off x="-7315" y="8632825"/>
                            <a:ext cx="5661660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361CE14" w14:textId="605AEB01" w:rsidR="00B8312C" w:rsidRDefault="00B8312C" w:rsidP="00D72243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Oldalnézetek és Felülnéztet, jelölések szemléltetése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2D7675" id="Group 220" o:spid="_x0000_s1141" style="width:445.8pt;height:697.95pt;mso-position-horizontal-relative:char;mso-position-vertical-relative:line" coordorigin="-73" coordsize="56616,8863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">
                <v:group id="Group 221" o:spid="_x0000_s1142" style="position:absolute;width:56398;height:85825" coordorigin="1" coordsize="56398,858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gC28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hh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0GALbxgAAANwA&#10;AAAPAAAAAAAAAAAAAAAAAKoCAABkcnMvZG93bnJldi54bWxQSwUGAAAAAAQABAD6AAAAnQMAAAAA&#10;">
                  <v:shape id="Picture 222" o:spid="_x0000_s1143" type="#_x0000_t75" style="position:absolute;left:1;width:55947;height:33414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y7T/CAAAA3AAAAA8AAABkcnMvZG93bnJldi54bWxEj9FqAjEURN8L/YdwC74UzRqKratRRBD7&#10;Wu0H3G6um8XNzZJEXf16Iwh9HGbmDDNf9q4VZwqx8axhPCpAEFfeNFxr+N1vhl8gYkI22HomDVeK&#10;sFy8vsyxNP7CP3TepVpkCMcSNdiUulLKWFlyGEe+I87ewQeHKctQSxPwkuGulaooJtJhw3nBYkdr&#10;S9Vxd3IattN3JHv4UO1tWjWTzS3sj59/Wg/e+tUMRKI+/Yef7W+jQSkFjzP5CMjF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8u0/wgAAANwAAAAPAAAAAAAAAAAAAAAAAJ8C&#10;AABkcnMvZG93bnJldi54bWxQSwUGAAAAAAQABAD3AAAAjgMAAAAA&#10;">
                    <v:imagedata r:id="rId78" o:title=""/>
                    <v:path arrowok="t"/>
                  </v:shape>
                  <v:shape id="Picture 223" o:spid="_x0000_s1144" type="#_x0000_t75" style="position:absolute;left:735;top:56613;width:55664;height:29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n9bDHAAAA3AAAAA8AAABkcnMvZG93bnJldi54bWxEj09rwkAUxO8Fv8PyhF6KbkzFP6mrFKFU&#10;vIhRweMj+0xSd9+G7Krpt+8WCj0OM/MbZrHqrBF3an3tWMFomIAgLpyuuVRwPHwMZiB8QNZoHJOC&#10;b/KwWvaeFphp9+A93fNQighhn6GCKoQmk9IXFVn0Q9cQR+/iWoshyraUusVHhFsj0ySZSIs1x4UK&#10;G1pXVFzzm1UwyV+m45Off27Ner67nc15t/lySj33u/c3EIG68B/+a2+0gjR9hd8z8QjI5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Nn9bDHAAAA3AAAAA8AAAAAAAAAAAAA&#10;AAAAnwIAAGRycy9kb3ducmV2LnhtbFBLBQYAAAAABAAEAPcAAACTAwAAAAA=&#10;">
                    <v:imagedata r:id="rId79" o:title=""/>
                    <v:path arrowok="t"/>
                  </v:shape>
                  <v:shape id="Picture 224" o:spid="_x0000_s1145" type="#_x0000_t75" style="position:absolute;left:19379;top:25521;width:27565;height:3736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A1WLHAAAA3AAAAA8AAABkcnMvZG93bnJldi54bWxEj09rwkAUxO+FfoflFbzVjbFUia7SCmoP&#10;RfDPQW+P7DMbzL4N2VWTfvpuoeBxmJnfMNN5aytxo8aXjhUM+gkI4tzpkgsFh/3ydQzCB2SNlWNS&#10;0JGH+ez5aYqZdnfe0m0XChEh7DNUYEKoMyl9bsii77uaOHpn11gMUTaF1A3eI9xWMk2Sd2mx5Lhg&#10;sKaFofyyu1oF9vO8PO63h271PfxZm1O+GdUdKdV7aT8mIAK14RH+b39pBWn6Bn9n4hGQs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9A1WLHAAAA3AAAAA8AAAAAAAAAAAAA&#10;AAAAnwIAAGRycy9kb3ducmV2LnhtbFBLBQYAAAAABAAEAPcAAACTAwAAAAA=&#10;">
                    <v:imagedata r:id="rId80" o:title=""/>
                    <v:path arrowok="t"/>
                  </v:shape>
                </v:group>
                <v:shape id="Text Box 225" o:spid="_x0000_s1146" type="#_x0000_t202" style="position:absolute;left:-73;top:86328;width:56616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G38scA&#10;AADcAAAADwAAAGRycy9kb3ducmV2LnhtbESPQWsCMRSE70L/Q3iFXqRmu7VStkYRaaH2Im699PbY&#10;PDfbbl6WJKvrvzdCweMwM98w8+VgW3EkHxrHCp4mGQjiyumGawX774/HVxAhImtsHZOCMwVYLu5G&#10;cyy0O/GOjmWsRYJwKFCBibErpAyVIYth4jri5B2ctxiT9LXUHk8JbluZZ9lMWmw4LRjsaG2o+it7&#10;q2A7/dmacX94/1pNn/1m369nv3Wp1MP9sHoDEWmIt/B/+1MryPMXuJ5JR0Au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Rt/LHAAAA3AAAAA8AAAAAAAAAAAAAAAAAmAIAAGRy&#10;cy9kb3ducmV2LnhtbFBLBQYAAAAABAAEAPUAAACMAwAAAAA=&#10;" stroked="f">
                  <v:textbox style="mso-fit-shape-to-text:t" inset="0,0,0,0">
                    <w:txbxContent>
                      <w:p w14:paraId="1361CE14" w14:textId="605AEB01" w:rsidR="00B8312C" w:rsidRDefault="00B8312C" w:rsidP="00D72243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Oldalnézetek és Felülnéztet, jelölések szemléltetése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EF3488" w14:textId="77777777" w:rsidR="00D72243" w:rsidRPr="00183A02" w:rsidRDefault="00D72243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Jelölések</w:t>
      </w:r>
      <w:r w:rsidRPr="00183A02">
        <w:rPr>
          <w:rFonts w:ascii="Times New Roman" w:hAnsi="Times New Roman" w:cs="Times New Roman"/>
          <w:sz w:val="24"/>
          <w:szCs w:val="24"/>
        </w:rPr>
        <w:t>:</w:t>
      </w:r>
    </w:p>
    <w:p w14:paraId="1EBEFF1A" w14:textId="77777777" w:rsidR="00D72243" w:rsidRPr="00183A02" w:rsidRDefault="00D72243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i∈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1,2,3,4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-index jelőlése</m:t>
          </m:r>
        </m:oMath>
      </m:oMathPara>
    </w:p>
    <w:p w14:paraId="204D5D0B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-egy vektor felépítése</m:t>
          </m:r>
        </m:oMath>
      </m:oMathPara>
    </w:p>
    <w:p w14:paraId="52F7253E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-a robot i talpa kis kerekének a pozició vektora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-től nézve,</m:t>
          </m:r>
        </m:oMath>
      </m:oMathPara>
    </w:p>
    <w:p w14:paraId="6E5CA8D7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RK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4"/>
              <w:szCs w:val="24"/>
            </w:rPr>
            <m:t>-a robot i nagy kerekének a pozicíó vektora</m:t>
          </m:r>
        </m:oMath>
      </m:oMathPara>
    </w:p>
    <w:p w14:paraId="73C640D4" w14:textId="77777777" w:rsidR="00D72243" w:rsidRPr="00183A02" w:rsidRDefault="00D72243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Bs-a robot vázához rögzitett kordináta rendsze origója</m:t>
          </m:r>
        </m:oMath>
      </m:oMathPara>
    </w:p>
    <w:p w14:paraId="17B2079E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BASE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-a robot Bs pontjának a vetülete a talaj sikjára a robot kordináta rendszerében</m:t>
          </m:r>
        </m:oMath>
      </m:oMathPara>
    </w:p>
    <w:p w14:paraId="23DB02F4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sub>
              </m:sSub>
            </m:e>
          </m:acc>
          <m:r>
            <w:rPr>
              <w:rFonts w:ascii="Cambria Math" w:hAnsi="Cambria Math" w:cs="Times New Roman"/>
              <w:sz w:val="24"/>
              <w:szCs w:val="24"/>
            </w:rPr>
            <m:t>-a robot i lánctalpának a pozició sebessége</m:t>
          </m:r>
        </m:oMath>
      </m:oMathPara>
    </w:p>
    <w:p w14:paraId="240D1A37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sub>
              </m:sSub>
            </m:e>
          </m:acc>
          <m:r>
            <w:rPr>
              <w:rFonts w:ascii="Cambria Math" w:hAnsi="Cambria Math" w:cs="Times New Roman"/>
              <w:sz w:val="24"/>
              <w:szCs w:val="24"/>
            </w:rPr>
            <m:t>-a robot i lánctalpának a sebessége</m:t>
          </m:r>
        </m:oMath>
      </m:oMathPara>
    </w:p>
    <w:p w14:paraId="25B38613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-a robot i talpán levő  kis kerekének a középontjának a pályája</m:t>
          </m:r>
        </m:oMath>
      </m:oMathPara>
    </w:p>
    <w:p w14:paraId="732B556D" w14:textId="77777777" w:rsidR="00D72243" w:rsidRPr="00183A02" w:rsidRDefault="00D72243" w:rsidP="00753DCE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XR,YR,ZR a robothoz rögzítet koordináta rendszer tengelyei</m:t>
          </m:r>
        </m:oMath>
      </m:oMathPara>
    </w:p>
    <w:p w14:paraId="60791E39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Magasság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Base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 és a Bs közötti vektor</m:t>
          </m:r>
        </m:oMath>
      </m:oMathPara>
    </w:p>
    <w:p w14:paraId="218952A4" w14:textId="77777777" w:rsidR="00D72243" w:rsidRPr="00183A02" w:rsidRDefault="00D72243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i/>
          <w:sz w:val="24"/>
          <w:szCs w:val="24"/>
        </w:rPr>
        <w:tab/>
      </w:r>
      <w:r w:rsidRPr="00183A02">
        <w:rPr>
          <w:rFonts w:ascii="Times New Roman" w:hAnsi="Times New Roman" w:cs="Times New Roman"/>
          <w:sz w:val="24"/>
          <w:szCs w:val="24"/>
        </w:rPr>
        <w:t xml:space="preserve">Szeretnénk, ha a robotunk egy adott körpályát írna le egy pont körül egy adott sebességgel. Jelen esetben O pont körül és, </w:t>
      </w:r>
      <m:oMath>
        <m:r>
          <w:rPr>
            <w:rFonts w:ascii="Cambria Math" w:hAnsi="Cambria Math" w:cs="Times New Roman"/>
            <w:sz w:val="24"/>
            <w:szCs w:val="24"/>
          </w:rPr>
          <m:t>ω</m:t>
        </m:r>
      </m:oMath>
      <w:r w:rsidRPr="00183A02">
        <w:rPr>
          <w:rFonts w:ascii="Times New Roman" w:hAnsi="Times New Roman" w:cs="Times New Roman"/>
          <w:sz w:val="24"/>
          <w:szCs w:val="24"/>
        </w:rPr>
        <w:t xml:space="preserve"> szögsebességgel. </w:t>
      </w:r>
    </w:p>
    <w:p w14:paraId="2C342091" w14:textId="77777777" w:rsidR="00D72243" w:rsidRPr="00183A02" w:rsidRDefault="00D72243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ab/>
        <w:t>Az 6.2 kép alapján felírhatók a következő összefüggések a vektorok között:</w:t>
      </w:r>
    </w:p>
    <w:p w14:paraId="66D21CFC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ωK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ωBase</m:t>
                      </m:r>
                    </m:sub>
                  </m:sSub>
                </m:e>
              </m:box>
            </m:e>
          </m:acc>
          <m:r>
            <w:rPr>
              <w:rFonts w:ascii="Cambria Math" w:hAnsi="Cambria Math" w:cs="Times New Roman"/>
              <w:sz w:val="24"/>
              <w:szCs w:val="24"/>
            </w:rPr>
            <m:t>-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</m:oMath>
      </m:oMathPara>
    </w:p>
    <w:p w14:paraId="25AEE63C" w14:textId="77777777" w:rsidR="00D72243" w:rsidRPr="00183A02" w:rsidRDefault="00B8312C" w:rsidP="00753DCE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ωK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box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ωK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sub>
                  </m:sSub>
                </m:e>
              </m:box>
            </m:e>
          </m:acc>
          <m:r>
            <w:rPr>
              <w:rFonts w:ascii="Cambria Math" w:hAnsi="Cambria Math" w:cs="Times New Roman"/>
              <w:sz w:val="24"/>
              <w:szCs w:val="24"/>
            </w:rPr>
            <m:t>×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box>
                <m:boxPr>
                  <m:opEmu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box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ω</m:t>
                  </m:r>
                </m:e>
              </m:box>
            </m:e>
          </m:acc>
        </m:oMath>
      </m:oMathPara>
    </w:p>
    <w:p w14:paraId="41C35AD9" w14:textId="77777777" w:rsidR="00D72243" w:rsidRPr="00183A02" w:rsidRDefault="00D72243" w:rsidP="00753DCE">
      <w:pPr>
        <w:spacing w:line="360" w:lineRule="auto"/>
        <w:ind w:firstLine="432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Ha ismerjük a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box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ωBase</m:t>
                    </m:r>
                  </m:sub>
                </m:sSub>
              </m:e>
            </m:box>
          </m:e>
        </m:acc>
      </m:oMath>
      <w:r w:rsidRPr="00183A02">
        <w:rPr>
          <w:rFonts w:ascii="Times New Roman" w:hAnsi="Times New Roman" w:cs="Times New Roman"/>
          <w:sz w:val="24"/>
          <w:szCs w:val="24"/>
        </w:rPr>
        <w:t xml:space="preserve">, és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box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ω</m:t>
                </m:r>
              </m:e>
            </m:box>
          </m:e>
        </m:acc>
      </m:oMath>
      <w:r w:rsidRPr="00183A02">
        <w:rPr>
          <w:rFonts w:ascii="Times New Roman" w:hAnsi="Times New Roman" w:cs="Times New Roman"/>
          <w:sz w:val="24"/>
          <w:szCs w:val="24"/>
        </w:rPr>
        <w:t xml:space="preserve"> kitudjuk számolni a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box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sub>
                </m:sSub>
              </m:e>
            </m:box>
          </m:e>
        </m:acc>
      </m:oMath>
      <w:r w:rsidRPr="00183A02">
        <w:rPr>
          <w:rFonts w:ascii="Times New Roman" w:hAnsi="Times New Roman" w:cs="Times New Roman"/>
          <w:sz w:val="24"/>
          <w:szCs w:val="24"/>
        </w:rPr>
        <w:t xml:space="preserve"> sebességeket. Tudva hogy a rendszer csak az YR tengelye mentén tud sebességet generálni így:</w:t>
      </w:r>
    </w:p>
    <w:p w14:paraId="7E810282" w14:textId="77777777" w:rsidR="00D72243" w:rsidRPr="00183A02" w:rsidRDefault="00D72243" w:rsidP="00753DCE">
      <w:pPr>
        <w:spacing w:line="360" w:lineRule="auto"/>
        <w:ind w:firstLine="432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box>
              <m:boxPr>
                <m:opEmu m:val="1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box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ωK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sub>
                </m:sSub>
              </m:e>
            </m:box>
          </m:e>
        </m:acc>
        <m:r>
          <w:rPr>
            <w:rFonts w:ascii="Cambria Math" w:hAnsi="Cambria Math" w:cs="Times New Roman"/>
            <w:sz w:val="24"/>
            <w:szCs w:val="24"/>
          </w:rPr>
          <m:t>-ak  YR szerinti komponensével.</m:t>
        </m:r>
      </m:oMath>
    </w:p>
    <w:p w14:paraId="3905B45A" w14:textId="77777777" w:rsidR="00702788" w:rsidRPr="00183A02" w:rsidRDefault="00702788">
      <w:pPr>
        <w:rPr>
          <w:rFonts w:ascii="Times New Roman" w:eastAsiaTheme="majorEastAsia" w:hAnsi="Times New Roman" w:cs="Times New Roman"/>
          <w:color w:val="2E74B5" w:themeColor="accent1" w:themeShade="BF"/>
          <w:sz w:val="24"/>
          <w:szCs w:val="24"/>
        </w:rPr>
      </w:pPr>
      <w:bookmarkStart w:id="4934" w:name="_Toc417072952"/>
      <w:r w:rsidRPr="00183A02">
        <w:rPr>
          <w:rFonts w:ascii="Times New Roman" w:hAnsi="Times New Roman" w:cs="Times New Roman"/>
          <w:sz w:val="24"/>
          <w:szCs w:val="24"/>
        </w:rPr>
        <w:br w:type="page"/>
      </w:r>
    </w:p>
    <w:p w14:paraId="31DE934D" w14:textId="6B04FA5D" w:rsidR="004E50E2" w:rsidRPr="00183A02" w:rsidRDefault="004E50E2" w:rsidP="00753DCE">
      <w:pPr>
        <w:pStyle w:val="Heading1"/>
        <w:jc w:val="both"/>
        <w:rPr>
          <w:rFonts w:ascii="Times New Roman" w:hAnsi="Times New Roman" w:cs="Times New Roman"/>
          <w:sz w:val="24"/>
          <w:szCs w:val="24"/>
        </w:rPr>
      </w:pPr>
      <w:bookmarkStart w:id="4935" w:name="_Toc419222559"/>
      <w:r w:rsidRPr="00183A02">
        <w:rPr>
          <w:rFonts w:ascii="Times New Roman" w:hAnsi="Times New Roman" w:cs="Times New Roman"/>
          <w:sz w:val="24"/>
          <w:szCs w:val="24"/>
        </w:rPr>
        <w:lastRenderedPageBreak/>
        <w:t>Következtetések:</w:t>
      </w:r>
      <w:bookmarkEnd w:id="4934"/>
      <w:bookmarkEnd w:id="4935"/>
    </w:p>
    <w:p w14:paraId="42C5C711" w14:textId="77777777" w:rsidR="004E50E2" w:rsidRPr="00183A02" w:rsidRDefault="004E50E2" w:rsidP="00753DCE">
      <w:pPr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Elért eredmények, magvalósítások:</w:t>
      </w:r>
    </w:p>
    <w:p w14:paraId="3872A5B4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Autodesk Invnetor megterveztem a mechanikai rendszert</w:t>
      </w:r>
    </w:p>
    <w:p w14:paraId="214BABA8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 mechanikai rendszer megépítettem az Inventoros terv alapján</w:t>
      </w:r>
    </w:p>
    <w:p w14:paraId="6F050786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Inkrementális tárcsa tervezése.</w:t>
      </w:r>
    </w:p>
    <w:p w14:paraId="2EFE8210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Hardveres pozíció Szabályozó megvalósítása</w:t>
      </w:r>
    </w:p>
    <w:p w14:paraId="74D06651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Hardveres PID szabályozó megvalósítása</w:t>
      </w:r>
    </w:p>
    <w:p w14:paraId="79F22EB4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DC motor mérőstand megépítése</w:t>
      </w:r>
    </w:p>
    <w:p w14:paraId="5AF6A434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Hardver alapkonfigurációs kialakítása Xilinx Platform Studio-val a két fejlesztőrendszeren</w:t>
      </w:r>
    </w:p>
    <w:p w14:paraId="43063FA0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 beágyazott processzorokon futó programok megvalósítása Xilinx Software Development Kit eszközzel</w:t>
      </w:r>
    </w:p>
    <w:p w14:paraId="61C3A3B5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Ipmag generálása (Sebesség+Pozíció Szabályozó)</w:t>
      </w:r>
    </w:p>
    <w:p w14:paraId="296C34A4" w14:textId="77777777" w:rsidR="004E50E2" w:rsidRPr="00183A02" w:rsidRDefault="004E50E2" w:rsidP="00753DC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Az egyes alegységek Simulink System generatorban való szimulációja</w:t>
      </w:r>
    </w:p>
    <w:p w14:paraId="372C41E8" w14:textId="77777777" w:rsidR="004E50E2" w:rsidRPr="00183A02" w:rsidRDefault="004E50E2" w:rsidP="00753DCE">
      <w:pPr>
        <w:pStyle w:val="ListParagraph"/>
        <w:ind w:left="1444"/>
        <w:jc w:val="both"/>
        <w:rPr>
          <w:rFonts w:ascii="Times New Roman" w:hAnsi="Times New Roman" w:cs="Times New Roman"/>
          <w:sz w:val="24"/>
          <w:szCs w:val="24"/>
        </w:rPr>
      </w:pPr>
    </w:p>
    <w:p w14:paraId="37E94250" w14:textId="77777777" w:rsidR="004E50E2" w:rsidRPr="00183A02" w:rsidRDefault="004E50E2" w:rsidP="00753DC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A1D986" w14:textId="77777777" w:rsidR="004E50E2" w:rsidRPr="00183A02" w:rsidRDefault="004E50E2" w:rsidP="00753DCE">
      <w:pPr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br w:type="page"/>
      </w:r>
    </w:p>
    <w:p w14:paraId="7E2290B7" w14:textId="77777777" w:rsidR="004E50E2" w:rsidRPr="00183A02" w:rsidRDefault="004E50E2" w:rsidP="00753DCE">
      <w:pPr>
        <w:pStyle w:val="Heading1"/>
        <w:jc w:val="both"/>
        <w:rPr>
          <w:rFonts w:ascii="Times New Roman" w:hAnsi="Times New Roman" w:cs="Times New Roman"/>
          <w:sz w:val="24"/>
          <w:szCs w:val="24"/>
        </w:rPr>
      </w:pPr>
      <w:bookmarkStart w:id="4936" w:name="_Toc417072953"/>
      <w:bookmarkStart w:id="4937" w:name="_Toc419222560"/>
      <w:r w:rsidRPr="00183A02">
        <w:rPr>
          <w:rFonts w:ascii="Times New Roman" w:hAnsi="Times New Roman" w:cs="Times New Roman"/>
          <w:sz w:val="24"/>
          <w:szCs w:val="24"/>
        </w:rPr>
        <w:lastRenderedPageBreak/>
        <w:t>Szakirodalom</w:t>
      </w:r>
      <w:r w:rsidRPr="00183A02" w:rsidDel="00846F70">
        <w:rPr>
          <w:rFonts w:ascii="Times New Roman" w:hAnsi="Times New Roman" w:cs="Times New Roman"/>
          <w:sz w:val="24"/>
          <w:szCs w:val="24"/>
        </w:rPr>
        <w:t xml:space="preserve"> </w:t>
      </w:r>
      <w:r w:rsidRPr="00183A02">
        <w:rPr>
          <w:rFonts w:ascii="Times New Roman" w:hAnsi="Times New Roman" w:cs="Times New Roman"/>
          <w:sz w:val="24"/>
          <w:szCs w:val="24"/>
        </w:rPr>
        <w:t>:</w:t>
      </w:r>
      <w:bookmarkEnd w:id="4936"/>
      <w:bookmarkEnd w:id="4937"/>
    </w:p>
    <w:p w14:paraId="0F16AEAD" w14:textId="77777777" w:rsidR="004E50E2" w:rsidRPr="00183A02" w:rsidRDefault="004E50E2" w:rsidP="00753DC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37CF6D" w14:textId="77777777" w:rsidR="004E50E2" w:rsidRPr="00183A02" w:rsidRDefault="004E50E2" w:rsidP="00753DCE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 xml:space="preserve">Márton Lőrinc (2009): </w:t>
      </w:r>
      <w:r w:rsidRPr="00183A02">
        <w:rPr>
          <w:rFonts w:ascii="Times New Roman" w:hAnsi="Times New Roman" w:cs="Times New Roman"/>
          <w:bCs/>
          <w:color w:val="000000"/>
          <w:sz w:val="24"/>
          <w:szCs w:val="24"/>
        </w:rPr>
        <w:t>PID típusú szabályozók</w:t>
      </w:r>
      <w:r w:rsidRPr="00183A02">
        <w:rPr>
          <w:rFonts w:ascii="Times New Roman" w:hAnsi="Times New Roman" w:cs="Times New Roman"/>
          <w:sz w:val="24"/>
          <w:szCs w:val="24"/>
        </w:rPr>
        <w:t xml:space="preserve"> In Irányítástechnika. Scientia Kiadó, Kolozsvár.</w:t>
      </w:r>
    </w:p>
    <w:p w14:paraId="1C1D8BBA" w14:textId="77777777" w:rsidR="004E50E2" w:rsidRPr="00183A02" w:rsidRDefault="004E50E2" w:rsidP="00753DCE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Maciej Torjancki (2015):Dynamic Model of a Four-Wheeld Mobile Robot for Control Applications- A Three-Case Study In Intelligent Systems’2014 . Springer Kiadó,Switzerland.</w:t>
      </w:r>
    </w:p>
    <w:p w14:paraId="34860D40" w14:textId="77777777" w:rsidR="004E50E2" w:rsidRPr="00183A02" w:rsidRDefault="00B8312C" w:rsidP="00753DCE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81" w:history="1">
        <w:r w:rsidR="004E50E2" w:rsidRPr="00183A02">
          <w:rPr>
            <w:rStyle w:val="Hyperlink"/>
            <w:rFonts w:ascii="Times New Roman" w:hAnsi="Times New Roman" w:cs="Times New Roman"/>
            <w:sz w:val="24"/>
            <w:szCs w:val="24"/>
          </w:rPr>
          <w:t>https://wiki.geogebra.org/en/Manual</w:t>
        </w:r>
      </w:hyperlink>
    </w:p>
    <w:p w14:paraId="15B73050" w14:textId="77777777" w:rsidR="004E50E2" w:rsidRPr="00183A02" w:rsidRDefault="004E50E2" w:rsidP="00753DCE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3A02">
        <w:rPr>
          <w:rFonts w:ascii="Times New Roman" w:hAnsi="Times New Roman" w:cs="Times New Roman"/>
          <w:sz w:val="24"/>
          <w:szCs w:val="24"/>
        </w:rPr>
        <w:t>http://help.autodesk.com/view/INVNTOR/2014/ENU/</w:t>
      </w:r>
    </w:p>
    <w:p w14:paraId="2FC51B4B" w14:textId="77777777" w:rsidR="004E50E2" w:rsidRPr="00183A02" w:rsidRDefault="00B8312C" w:rsidP="00753DCE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82" w:history="1">
        <w:r w:rsidR="004E50E2" w:rsidRPr="00183A02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http://www.xilinx.com/support/documentation/data_sheets/ds312.pdf</w:t>
        </w:r>
      </w:hyperlink>
    </w:p>
    <w:p w14:paraId="37B4E8DC" w14:textId="77777777" w:rsidR="004E50E2" w:rsidRPr="00183A02" w:rsidRDefault="00B8312C" w:rsidP="00753DCE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83" w:history="1">
        <w:r w:rsidR="004E50E2" w:rsidRPr="00183A02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https://www.digilentinc.com/Products/Detail.cfm?NavPath=2,400,1198&amp;Prod=ZYBO</w:t>
        </w:r>
      </w:hyperlink>
    </w:p>
    <w:p w14:paraId="325606E1" w14:textId="77777777" w:rsidR="004E50E2" w:rsidRPr="00183A02" w:rsidRDefault="00B8312C" w:rsidP="00753DCE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84" w:history="1">
        <w:r w:rsidR="004E50E2" w:rsidRPr="00183A02">
          <w:rPr>
            <w:rStyle w:val="Hyperlink"/>
            <w:rFonts w:ascii="Times New Roman" w:hAnsi="Times New Roman" w:cs="Times New Roman"/>
            <w:sz w:val="24"/>
            <w:szCs w:val="24"/>
          </w:rPr>
          <w:t>http://www.xilinx.com/support/documentation/sw_manuals/xilinx14_5/sysgen_gs.pdf</w:t>
        </w:r>
      </w:hyperlink>
    </w:p>
    <w:p w14:paraId="2952C01A" w14:textId="77777777" w:rsidR="004E50E2" w:rsidRPr="00183A02" w:rsidRDefault="00B8312C" w:rsidP="00753DCE">
      <w:pPr>
        <w:pStyle w:val="ListParagraph"/>
        <w:numPr>
          <w:ilvl w:val="0"/>
          <w:numId w:val="22"/>
        </w:numPr>
        <w:spacing w:line="360" w:lineRule="auto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hyperlink r:id="rId85" w:history="1">
        <w:r w:rsidR="004E50E2" w:rsidRPr="00183A02">
          <w:rPr>
            <w:rStyle w:val="Hyperlink"/>
            <w:rFonts w:ascii="Times New Roman" w:hAnsi="Times New Roman" w:cs="Times New Roman"/>
            <w:sz w:val="24"/>
            <w:szCs w:val="24"/>
          </w:rPr>
          <w:t>http://www.xilinx.com/support/documentation/ip_documentation/xps_spi.pdf</w:t>
        </w:r>
      </w:hyperlink>
    </w:p>
    <w:p w14:paraId="2C3D7A06" w14:textId="4D7F067B" w:rsidR="006E0DC9" w:rsidRPr="00183A02" w:rsidRDefault="006E0DC9" w:rsidP="00753DCE">
      <w:pPr>
        <w:pStyle w:val="ListParagraph"/>
        <w:numPr>
          <w:ilvl w:val="0"/>
          <w:numId w:val="22"/>
        </w:numPr>
        <w:spacing w:line="360" w:lineRule="auto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183A02">
        <w:rPr>
          <w:rFonts w:ascii="Times New Roman" w:hAnsi="Times New Roman" w:cs="Times New Roman"/>
          <w:sz w:val="24"/>
          <w:szCs w:val="24"/>
        </w:rPr>
        <w:t>http://japan.xilinx.com/support/documentation/ip_documentation/axi_iic/v2_0/pg090-axi-iic.pdf</w:t>
      </w:r>
    </w:p>
    <w:p w14:paraId="7C251E0B" w14:textId="45C185F9" w:rsidR="00C638CF" w:rsidRPr="00183A02" w:rsidDel="00960013" w:rsidRDefault="00C638CF">
      <w:pPr>
        <w:pStyle w:val="ListParagraph"/>
        <w:numPr>
          <w:ilvl w:val="0"/>
          <w:numId w:val="22"/>
        </w:numPr>
        <w:spacing w:line="360" w:lineRule="auto"/>
        <w:jc w:val="both"/>
        <w:rPr>
          <w:del w:id="4938" w:author="laca" w:date="2015-04-27T16:15:00Z"/>
          <w:rFonts w:ascii="Times New Roman" w:hAnsi="Times New Roman" w:cs="Times New Roman"/>
          <w:color w:val="44546A" w:themeColor="text2"/>
          <w:sz w:val="24"/>
          <w:szCs w:val="24"/>
          <w:rPrChange w:id="4939" w:author="laca" w:date="2015-04-27T16:16:00Z">
            <w:rPr>
              <w:del w:id="4940" w:author="laca" w:date="2015-04-27T16:15:00Z"/>
            </w:rPr>
          </w:rPrChange>
        </w:rPr>
        <w:pPrChange w:id="4941" w:author="laca" w:date="2015-04-27T16:16:00Z">
          <w:pPr>
            <w:pStyle w:val="Heading2"/>
            <w:spacing w:line="360" w:lineRule="auto"/>
            <w:jc w:val="both"/>
          </w:pPr>
        </w:pPrChange>
      </w:pPr>
      <w:del w:id="4942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43" w:author="laca" w:date="2015-04-27T16:16:00Z">
              <w:rPr/>
            </w:rPrChange>
          </w:rPr>
          <w:delText>Inkrementális</w:delText>
        </w:r>
      </w:del>
      <w:del w:id="4944" w:author="laca" w:date="2015-04-17T15:18:00Z">
        <w:r w:rsidR="001C3641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45" w:author="laca" w:date="2015-04-27T16:16:00Z">
              <w:rPr/>
            </w:rPrChange>
          </w:rPr>
          <w:delText xml:space="preserve"> </w:delText>
        </w:r>
        <w:r w:rsidR="00EB7B10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46" w:author="laca" w:date="2015-04-27T16:16:00Z">
              <w:rPr/>
            </w:rPrChange>
          </w:rPr>
          <w:delText xml:space="preserve"> </w:delText>
        </w:r>
        <w:r w:rsidR="001C3641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47" w:author="laca" w:date="2015-04-27T16:16:00Z">
              <w:rPr/>
            </w:rPrChange>
          </w:rPr>
          <w:delText>ó</w:delText>
        </w:r>
      </w:del>
      <w:bookmarkStart w:id="4948" w:name="_Toc417922462"/>
      <w:bookmarkStart w:id="4949" w:name="_Toc417922943"/>
      <w:bookmarkStart w:id="4950" w:name="_Toc419127992"/>
      <w:bookmarkEnd w:id="4948"/>
      <w:bookmarkEnd w:id="4949"/>
      <w:bookmarkEnd w:id="4950"/>
    </w:p>
    <w:p w14:paraId="36FE8741" w14:textId="1AF2F40F" w:rsidR="00C638CF" w:rsidRPr="00183A02" w:rsidDel="00960013" w:rsidRDefault="00C638CF">
      <w:pPr>
        <w:pStyle w:val="ListParagraph"/>
        <w:rPr>
          <w:del w:id="4951" w:author="laca" w:date="2015-04-27T16:15:00Z"/>
          <w:rFonts w:ascii="Times New Roman" w:hAnsi="Times New Roman" w:cs="Times New Roman"/>
          <w:rPrChange w:id="4952" w:author="laca" w:date="2015-04-27T16:16:00Z">
            <w:rPr>
              <w:del w:id="4953" w:author="laca" w:date="2015-04-27T16:15:00Z"/>
            </w:rPr>
          </w:rPrChange>
        </w:rPr>
        <w:pPrChange w:id="4954" w:author="laca" w:date="2015-04-27T16:16:00Z">
          <w:pPr>
            <w:pStyle w:val="Heading3"/>
            <w:spacing w:line="360" w:lineRule="auto"/>
            <w:jc w:val="both"/>
          </w:pPr>
        </w:pPrChange>
      </w:pPr>
      <w:del w:id="4955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56" w:author="laca" w:date="2015-04-27T16:16:00Z">
              <w:rPr/>
            </w:rPrChange>
          </w:rPr>
          <w:delText>Optikai inkrementális vevő felépítése</w:delText>
        </w:r>
        <w:bookmarkStart w:id="4957" w:name="_Toc417922463"/>
        <w:bookmarkStart w:id="4958" w:name="_Toc417922944"/>
        <w:bookmarkStart w:id="4959" w:name="_Toc419127993"/>
        <w:bookmarkEnd w:id="4957"/>
        <w:bookmarkEnd w:id="4958"/>
        <w:bookmarkEnd w:id="4959"/>
      </w:del>
    </w:p>
    <w:p w14:paraId="32B9CA1D" w14:textId="75C64885" w:rsidR="00C01170" w:rsidRPr="00183A02" w:rsidDel="00960013" w:rsidRDefault="00C01170">
      <w:pPr>
        <w:pStyle w:val="ListParagraph"/>
        <w:rPr>
          <w:del w:id="4960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4961" w:author="laca" w:date="2015-04-27T16:16:00Z">
            <w:rPr>
              <w:del w:id="4962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4963" w:author="laca" w:date="2015-04-27T16:16:00Z">
          <w:pPr>
            <w:spacing w:line="360" w:lineRule="auto"/>
            <w:jc w:val="both"/>
          </w:pPr>
        </w:pPrChange>
      </w:pPr>
      <w:del w:id="4964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4965" w:author="Unknown">
              <w:rPr>
                <w:noProof/>
                <w:lang w:val="en-US"/>
              </w:rPr>
            </w:rPrChange>
          </w:rPr>
          <w:drawing>
            <wp:anchor distT="0" distB="0" distL="114300" distR="114300" simplePos="0" relativeHeight="251736064" behindDoc="0" locked="0" layoutInCell="1" allowOverlap="1" wp14:anchorId="2C97F33E" wp14:editId="17BDC808">
              <wp:simplePos x="0" y="0"/>
              <wp:positionH relativeFrom="column">
                <wp:posOffset>106878</wp:posOffset>
              </wp:positionH>
              <wp:positionV relativeFrom="paragraph">
                <wp:posOffset>540962</wp:posOffset>
              </wp:positionV>
              <wp:extent cx="1489588" cy="1579419"/>
              <wp:effectExtent l="0" t="0" r="0" b="1905"/>
              <wp:wrapSquare wrapText="bothSides"/>
              <wp:docPr id="104" name="Picture 10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4" name="optikai erzekelo.JPG"/>
                      <pic:cNvPicPr/>
                    </pic:nvPicPr>
                    <pic:blipFill rotWithShape="1">
                      <a:blip r:embed="rId8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37233" t="1096" r="496" b="26027"/>
                      <a:stretch/>
                    </pic:blipFill>
                    <pic:spPr bwMode="auto">
                      <a:xfrm>
                        <a:off x="0" y="0"/>
                        <a:ext cx="1489588" cy="157941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anchor>
          </w:drawing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6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6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Az optikai érzékelő két részből áll, egy optikai forrásból, és egy vevő részből, amelyen két optikai kapcsoló eszközt tartalmaz egymástól 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  <w:rPrChange w:id="4968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xd</m:t>
          </m:r>
        </m:oMath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6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távolságra.</w:delText>
        </w:r>
        <w:bookmarkStart w:id="4970" w:name="_Toc417922464"/>
        <w:bookmarkStart w:id="4971" w:name="_Toc417922945"/>
        <w:bookmarkStart w:id="4972" w:name="_Toc419127994"/>
        <w:bookmarkEnd w:id="4970"/>
        <w:bookmarkEnd w:id="4971"/>
        <w:bookmarkEnd w:id="4972"/>
      </w:del>
    </w:p>
    <w:p w14:paraId="1C1ADB02" w14:textId="52D8FC25" w:rsidR="00C638CF" w:rsidRPr="00183A02" w:rsidDel="00960013" w:rsidRDefault="00C638CF">
      <w:pPr>
        <w:pStyle w:val="ListParagraph"/>
        <w:rPr>
          <w:del w:id="4973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4974" w:author="laca" w:date="2015-04-27T16:16:00Z">
            <w:rPr>
              <w:del w:id="4975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4976" w:author="laca" w:date="2015-04-27T16:16:00Z">
          <w:pPr>
            <w:spacing w:line="360" w:lineRule="auto"/>
            <w:jc w:val="both"/>
          </w:pPr>
        </w:pPrChange>
      </w:pPr>
      <w:del w:id="4977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7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Két vezeték segítségével táplálhatjuk be a piros (3,3V-5V), fekete (GND), a sárga és a kék vezetékek, azok kimenti jelek az érzékelőtől.</w:delText>
        </w:r>
        <w:bookmarkStart w:id="4979" w:name="_Toc417922465"/>
        <w:bookmarkStart w:id="4980" w:name="_Toc417922946"/>
        <w:bookmarkStart w:id="4981" w:name="_Toc419127995"/>
        <w:bookmarkEnd w:id="4979"/>
        <w:bookmarkEnd w:id="4980"/>
        <w:bookmarkEnd w:id="4981"/>
      </w:del>
    </w:p>
    <w:p w14:paraId="4D508D1B" w14:textId="6D53B2A8" w:rsidR="00C638CF" w:rsidRPr="00183A02" w:rsidDel="00960013" w:rsidRDefault="00C638CF">
      <w:pPr>
        <w:pStyle w:val="ListParagraph"/>
        <w:rPr>
          <w:del w:id="4982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4983" w:author="laca" w:date="2015-04-27T16:16:00Z">
            <w:rPr>
              <w:del w:id="4984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4985" w:author="laca" w:date="2015-04-27T16:16:00Z">
          <w:pPr>
            <w:spacing w:line="360" w:lineRule="auto"/>
            <w:jc w:val="both"/>
          </w:pPr>
        </w:pPrChange>
      </w:pPr>
      <w:del w:id="4986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8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A sárga vezetéken érkező jeleket nevezzük el A jelnek, míg a kék vezetéken érkező jeleket B-nek.</w:delText>
        </w:r>
        <w:bookmarkStart w:id="4988" w:name="_Toc417922466"/>
        <w:bookmarkStart w:id="4989" w:name="_Toc417922947"/>
        <w:bookmarkStart w:id="4990" w:name="_Toc419127996"/>
        <w:bookmarkEnd w:id="4988"/>
        <w:bookmarkEnd w:id="4989"/>
        <w:bookmarkEnd w:id="4990"/>
      </w:del>
    </w:p>
    <w:p w14:paraId="2642132F" w14:textId="5A7D2396" w:rsidR="00C638CF" w:rsidRPr="00183A02" w:rsidDel="00960013" w:rsidRDefault="00C01170">
      <w:pPr>
        <w:pStyle w:val="ListParagraph"/>
        <w:rPr>
          <w:del w:id="4991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4992" w:author="laca" w:date="2015-04-27T16:16:00Z">
            <w:rPr>
              <w:del w:id="4993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4994" w:author="laca" w:date="2015-04-27T16:16:00Z">
          <w:pPr>
            <w:spacing w:line="360" w:lineRule="auto"/>
            <w:jc w:val="both"/>
          </w:pPr>
        </w:pPrChange>
      </w:pPr>
      <w:del w:id="4995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4996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15232" behindDoc="0" locked="0" layoutInCell="1" allowOverlap="1" wp14:anchorId="3D1BFCF4" wp14:editId="66AF8850">
                  <wp:simplePos x="0" y="0"/>
                  <wp:positionH relativeFrom="margin">
                    <wp:align>left</wp:align>
                  </wp:positionH>
                  <wp:positionV relativeFrom="paragraph">
                    <wp:posOffset>269578</wp:posOffset>
                  </wp:positionV>
                  <wp:extent cx="3187700" cy="2956560"/>
                  <wp:effectExtent l="0" t="0" r="0" b="0"/>
                  <wp:wrapSquare wrapText="bothSides"/>
                  <wp:docPr id="41" name="Group 41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187700" cy="2956560"/>
                            <a:chOff x="0" y="0"/>
                            <a:chExt cx="3187700" cy="2956560"/>
                          </a:xfrm>
                        </wpg:grpSpPr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87700" cy="25171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9" name="Text Box 39"/>
                          <wps:cNvSpPr txBox="1"/>
                          <wps:spPr>
                            <a:xfrm>
                              <a:off x="0" y="2570480"/>
                              <a:ext cx="3187700" cy="38608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5E25D19" w14:textId="7CE2E288" w:rsidR="00B8312C" w:rsidRPr="00F756D1" w:rsidRDefault="00B8312C" w:rsidP="0000617B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  <w:del w:id="4997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Optikai inkrementális vevő felépítése és elhelyezése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3D1BFCF4" id="Group 41" o:spid="_x0000_s1147" style="position:absolute;left:0;text-align:left;margin-left:0;margin-top:21.25pt;width:251pt;height:232.8pt;z-index:251615232;mso-position-horizontal:left;mso-position-horizontal-relative:margin;mso-position-vertical-relative:text" coordsize="31877,2956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">
                  <v:shape id="Picture 3" o:spid="_x0000_s1148" type="#_x0000_t75" style="position:absolute;width:31877;height:25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qHD3EAAAA2gAAAA8AAABkcnMvZG93bnJldi54bWxEj0FrAjEUhO+C/yE8wYvUpC1o2RqltNQW&#10;etK1pb09Nq+bxc3LkkRd/31TEDwOM/MNs1j1rhVHCrHxrOF2qkAQV940XGvYla83DyBiQjbYeiYN&#10;Z4qwWg4HCyyMP/GGjttUiwzhWKAGm1JXSBkrSw7j1HfE2fv1wWHKMtTSBDxluGvlnVIz6bDhvGCx&#10;o2dL1X57cBrmHZX2e/L2sS6V/Hw5H9TXT9hrPR71T48gEvXpGr60342Ge/i/km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qHD3EAAAA2gAAAA8AAAAAAAAAAAAAAAAA&#10;nwIAAGRycy9kb3ducmV2LnhtbFBLBQYAAAAABAAEAPcAAACQAwAAAAA=&#10;">
                    <v:imagedata r:id="rId88" o:title=""/>
                    <v:path arrowok="t"/>
                  </v:shape>
                  <v:shape id="Text Box 39" o:spid="_x0000_s1149" type="#_x0000_t202" style="position:absolute;top:25704;width:31877;height:3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5uO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Mof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5uO8YAAADbAAAADwAAAAAAAAAAAAAAAACYAgAAZHJz&#10;L2Rvd25yZXYueG1sUEsFBgAAAAAEAAQA9QAAAIsDAAAAAA==&#10;" stroked="f">
                    <v:textbox style="mso-fit-shape-to-text:t" inset="0,0,0,0">
                      <w:txbxContent>
                        <w:p w14:paraId="65E25D19" w14:textId="7CE2E288" w:rsidR="00B8312C" w:rsidRPr="00F756D1" w:rsidRDefault="00B8312C" w:rsidP="0000617B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  <w:del w:id="4998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Optikai inkrementális vevő felépítése és elhelyezése</w:t>
                          </w:r>
                        </w:p>
                      </w:txbxContent>
                    </v:textbox>
                  </v:shape>
                  <w10:wrap type="square" anchorx="margin"/>
                </v:group>
              </w:pict>
            </mc:Fallback>
          </mc:AlternateContent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499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Az érzékelő számára a tárcsát a</w:delText>
        </w:r>
      </w:del>
      <w:del w:id="5000" w:author="laca" w:date="2015-04-17T17:08:00Z">
        <w:r w:rsidR="00C638CF" w:rsidRPr="00183A02" w:rsidDel="001A4247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0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mellékelt</w:delText>
        </w:r>
      </w:del>
      <w:del w:id="5002" w:author="laca" w:date="2015-04-27T16:15:00Z"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0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képen látható módon kell illeszteni.</w:delText>
        </w:r>
        <w:bookmarkStart w:id="5004" w:name="_Toc417922467"/>
        <w:bookmarkStart w:id="5005" w:name="_Toc417922948"/>
        <w:bookmarkStart w:id="5006" w:name="_Toc419127997"/>
        <w:bookmarkEnd w:id="5004"/>
        <w:bookmarkEnd w:id="5005"/>
        <w:bookmarkEnd w:id="5006"/>
      </w:del>
    </w:p>
    <w:p w14:paraId="4FE6CBC3" w14:textId="7991EA79" w:rsidR="00C638CF" w:rsidRPr="00183A02" w:rsidDel="00960013" w:rsidRDefault="00C638CF">
      <w:pPr>
        <w:pStyle w:val="ListParagraph"/>
        <w:rPr>
          <w:del w:id="5007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008" w:author="laca" w:date="2015-04-27T16:16:00Z">
            <w:rPr>
              <w:del w:id="5009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010" w:author="laca" w:date="2015-04-27T16:16:00Z">
          <w:pPr>
            <w:spacing w:line="360" w:lineRule="auto"/>
            <w:jc w:val="both"/>
          </w:pPr>
        </w:pPrChange>
      </w:pPr>
      <w:del w:id="5011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1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Könnyen belátható hogy a tárcsán a rések mérete és dőlés szöge befolyásolja az A, B jelek időbeni </w:delText>
        </w:r>
        <w:r w:rsidR="00C01170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13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eltol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ását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1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 A könnyebb kivitelezés kedvéért a tárcsákat lézeres nyomtató segítségével átlátszó fóliára szeretnénk nyomtatni.</w:delText>
        </w:r>
        <w:bookmarkStart w:id="5015" w:name="_Toc417922468"/>
        <w:bookmarkStart w:id="5016" w:name="_Toc417922949"/>
        <w:bookmarkStart w:id="5017" w:name="_Toc419127998"/>
        <w:bookmarkEnd w:id="5015"/>
        <w:bookmarkEnd w:id="5016"/>
        <w:bookmarkEnd w:id="5017"/>
      </w:del>
    </w:p>
    <w:p w14:paraId="6423E1F0" w14:textId="2647A9DC" w:rsidR="00C638CF" w:rsidRPr="00183A02" w:rsidDel="00960013" w:rsidRDefault="00C01170">
      <w:pPr>
        <w:pStyle w:val="ListParagraph"/>
        <w:rPr>
          <w:del w:id="5018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019" w:author="laca" w:date="2015-04-27T16:16:00Z">
            <w:rPr>
              <w:del w:id="5020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021" w:author="laca" w:date="2015-04-27T16:16:00Z">
          <w:pPr>
            <w:spacing w:line="360" w:lineRule="auto"/>
            <w:jc w:val="both"/>
          </w:pPr>
        </w:pPrChange>
      </w:pPr>
      <w:del w:id="5022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023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18304" behindDoc="0" locked="0" layoutInCell="1" allowOverlap="1" wp14:anchorId="7977ADF4" wp14:editId="770D41BF">
                  <wp:simplePos x="0" y="0"/>
                  <wp:positionH relativeFrom="margin">
                    <wp:align>left</wp:align>
                  </wp:positionH>
                  <wp:positionV relativeFrom="paragraph">
                    <wp:posOffset>1182370</wp:posOffset>
                  </wp:positionV>
                  <wp:extent cx="1266190" cy="2203450"/>
                  <wp:effectExtent l="0" t="0" r="0" b="6350"/>
                  <wp:wrapSquare wrapText="bothSides"/>
                  <wp:docPr id="48" name="Group 4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266190" cy="2203450"/>
                            <a:chOff x="0" y="0"/>
                            <a:chExt cx="1586865" cy="3248660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586865" cy="27489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" name="Text Box 45"/>
                          <wps:cNvSpPr txBox="1"/>
                          <wps:spPr>
                            <a:xfrm>
                              <a:off x="0" y="2806065"/>
                              <a:ext cx="1586865" cy="44259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BD5C6B5" w14:textId="3CBE7E86" w:rsidR="00B8312C" w:rsidRPr="00054502" w:rsidRDefault="00B8312C" w:rsidP="0000617B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del w:id="5024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Érzékelő tranzisztorok elhelyezése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7977ADF4" id="Group 48" o:spid="_x0000_s1150" style="position:absolute;left:0;text-align:left;margin-left:0;margin-top:93.1pt;width:99.7pt;height:173.5pt;z-index:251618304;mso-position-horizontal:left;mso-position-horizontal-relative:margin;mso-position-vertical-relative:text;mso-width-relative:margin;mso-height-relative:margin" coordsize="15868,3248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">
                  <v:shape id="Picture 1" o:spid="_x0000_s1151" type="#_x0000_t75" style="position:absolute;width:15868;height:27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OxaLBAAAA2gAAAA8AAABkcnMvZG93bnJldi54bWxET0trwkAQvhf8D8sIvdVNE1tqdBURhF4U&#10;jG29DtkxCc3Ohuyax793hUJPw8f3nNVmMLXoqHWVZQWvswgEcW51xYWCr/P+5QOE88gaa8ukYCQH&#10;m/XkaYWptj2fqMt8IUIIuxQVlN43qZQuL8mgm9mGOHBX2xr0AbaF1C32IdzUMo6id2mw4tBQYkO7&#10;kvLf7GYUHH+ScZvE4/ztcvjOz/HuVC38oNTzdNguQXga/L/4z/2pw3x4vPK4cn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LOxaLBAAAA2gAAAA8AAAAAAAAAAAAAAAAAnwIA&#10;AGRycy9kb3ducmV2LnhtbFBLBQYAAAAABAAEAPcAAACNAwAAAAA=&#10;">
                    <v:imagedata r:id="rId90" o:title=""/>
                    <v:path arrowok="t"/>
                  </v:shape>
                  <v:shape id="Text Box 45" o:spid="_x0000_s1152" type="#_x0000_t202" style="position:absolute;top:28060;width:15868;height:4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Y28UA&#10;AADbAAAADwAAAGRycy9kb3ducmV2LnhtbESPT2vCQBTE7wW/w/KEXopuGlqR6CrWtNBDe9CK50f2&#10;mQSzb8Pumj/fvlsoeBxm5jfMejuYRnTkfG1ZwfM8AUFcWF1zqeD08zFbgvABWWNjmRSM5GG7mTys&#10;MdO25wN1x1CKCGGfoYIqhDaT0hcVGfRz2xJH72KdwRClK6V22Ee4aWSaJAtpsOa4UGFL+4qK6/Fm&#10;FCxyd+sPvH/KT+9f+N2W6fltPCv1OB12KxCBhnAP/7c/tYKXV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5ljbxQAAANsAAAAPAAAAAAAAAAAAAAAAAJgCAABkcnMv&#10;ZG93bnJldi54bWxQSwUGAAAAAAQABAD1AAAAigMAAAAA&#10;" stroked="f">
                    <v:textbox inset="0,0,0,0">
                      <w:txbxContent>
                        <w:p w14:paraId="6BD5C6B5" w14:textId="3CBE7E86" w:rsidR="00B8312C" w:rsidRPr="00054502" w:rsidRDefault="00B8312C" w:rsidP="0000617B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del w:id="5025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Érzékelő tranzisztorok elhelyezése</w:t>
                          </w:r>
                        </w:p>
                      </w:txbxContent>
                    </v:textbox>
                  </v:shape>
                  <w10:wrap type="square" anchorx="margin"/>
                </v:group>
              </w:pict>
            </mc:Fallback>
          </mc:AlternateContent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Ha a 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2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2.2 ábrán látható </w:delText>
        </w:r>
        <w:r w:rsidR="008464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2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módon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2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8464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3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helyezzük 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3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el, </w:delText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3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sugár irányban 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3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nem jön</w:delText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3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létre késés a két jel között (A és B), így nem lehetne m</w:delText>
        </w:r>
        <w:r w:rsidR="00A3026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3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eghatározni a forgás irányát</w:delText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3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. Ezt elkerülendő a réseket meg kell </w:delText>
        </w:r>
      </w:del>
      <w:del w:id="5037" w:author="laca" w:date="2015-04-17T19:43:00Z">
        <w:r w:rsidR="00C9496D" w:rsidRPr="00183A02" w:rsidDel="00523E67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38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>ölteni</w:delText>
        </w:r>
      </w:del>
      <w:del w:id="5039" w:author="laca" w:date="2015-04-27T16:15:00Z"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 xml:space="preserve"> egy alfa szöggel így kialakul a késés is. </w:delText>
        </w:r>
        <w:bookmarkStart w:id="5040" w:name="_Toc417922469"/>
        <w:bookmarkStart w:id="5041" w:name="_Toc417922950"/>
        <w:bookmarkStart w:id="5042" w:name="_Toc419127999"/>
        <w:bookmarkEnd w:id="5040"/>
        <w:bookmarkEnd w:id="5041"/>
        <w:bookmarkEnd w:id="5042"/>
      </w:del>
    </w:p>
    <w:p w14:paraId="4F9F95D2" w14:textId="051FD922" w:rsidR="00C638CF" w:rsidRPr="00183A02" w:rsidDel="00960013" w:rsidRDefault="00C638CF">
      <w:pPr>
        <w:pStyle w:val="ListParagraph"/>
        <w:rPr>
          <w:del w:id="5043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044" w:author="laca" w:date="2015-04-27T16:16:00Z">
            <w:rPr>
              <w:del w:id="5045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046" w:author="laca" w:date="2015-04-27T16:16:00Z">
          <w:pPr>
            <w:spacing w:line="360" w:lineRule="auto"/>
            <w:jc w:val="both"/>
          </w:pPr>
        </w:pPrChange>
      </w:pPr>
      <w:del w:id="5047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4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r w:rsidR="0000617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4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5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Tekintsük az A és B pontokat az Érzékelő A és Érzékelő B pontjainak. Az AB szakasz hossza 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5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ismert,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5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amely megadja az érzékelők közti távolságot.</w:delText>
        </w:r>
        <w:bookmarkStart w:id="5053" w:name="_Toc417922470"/>
        <w:bookmarkStart w:id="5054" w:name="_Toc417922951"/>
        <w:bookmarkStart w:id="5055" w:name="_Toc419128000"/>
        <w:bookmarkEnd w:id="5053"/>
        <w:bookmarkEnd w:id="5054"/>
        <w:bookmarkEnd w:id="5055"/>
      </w:del>
    </w:p>
    <w:p w14:paraId="384366C4" w14:textId="2ACEF056" w:rsidR="00C638CF" w:rsidRPr="00183A02" w:rsidDel="00960013" w:rsidRDefault="00C638CF">
      <w:pPr>
        <w:pStyle w:val="ListParagraph"/>
        <w:rPr>
          <w:del w:id="5056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057" w:author="laca" w:date="2015-04-27T16:16:00Z">
            <w:rPr>
              <w:del w:id="5058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059" w:author="laca" w:date="2015-04-27T16:16:00Z">
          <w:pPr>
            <w:spacing w:line="360" w:lineRule="auto"/>
            <w:jc w:val="both"/>
          </w:pPr>
        </w:pPrChange>
      </w:pPr>
      <w:del w:id="5060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6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r w:rsidR="0000617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6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Az 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  <w:rPrChange w:id="5063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O</m:t>
          </m:r>
        </m:oMath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6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pont az inkrementális tárcsa középpontja, amely körül 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6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Omega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6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szögsebességgel forog.</w:delText>
        </w:r>
        <w:bookmarkStart w:id="5067" w:name="_Toc417922471"/>
        <w:bookmarkStart w:id="5068" w:name="_Toc417922952"/>
        <w:bookmarkStart w:id="5069" w:name="_Toc419128001"/>
        <w:bookmarkEnd w:id="5067"/>
        <w:bookmarkEnd w:id="5068"/>
        <w:bookmarkEnd w:id="5069"/>
      </w:del>
    </w:p>
    <w:p w14:paraId="0CCA4001" w14:textId="35567C04" w:rsidR="00A626E4" w:rsidRPr="00183A02" w:rsidDel="00960013" w:rsidRDefault="00C638CF">
      <w:pPr>
        <w:pStyle w:val="ListParagraph"/>
        <w:rPr>
          <w:del w:id="5070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071" w:author="laca" w:date="2015-04-27T16:16:00Z">
            <w:rPr>
              <w:del w:id="5072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073" w:author="laca" w:date="2015-04-27T16:16:00Z">
          <w:pPr>
            <w:spacing w:line="360" w:lineRule="auto"/>
            <w:jc w:val="both"/>
          </w:pPr>
        </w:pPrChange>
      </w:pPr>
      <w:del w:id="5074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7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bookmarkStart w:id="5076" w:name="_Toc417922472"/>
        <w:bookmarkStart w:id="5077" w:name="_Toc417922953"/>
        <w:bookmarkStart w:id="5078" w:name="_Toc419128002"/>
        <w:bookmarkEnd w:id="5076"/>
        <w:bookmarkEnd w:id="5077"/>
        <w:bookmarkEnd w:id="5078"/>
      </w:del>
    </w:p>
    <w:p w14:paraId="46060ED3" w14:textId="697089E3" w:rsidR="00C638CF" w:rsidRPr="00183A02" w:rsidDel="00960013" w:rsidRDefault="00E67FAB">
      <w:pPr>
        <w:pStyle w:val="ListParagraph"/>
        <w:rPr>
          <w:del w:id="5079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080" w:author="laca" w:date="2015-04-27T16:16:00Z">
            <w:rPr>
              <w:del w:id="5081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082" w:author="laca" w:date="2015-04-27T16:16:00Z">
          <w:pPr>
            <w:spacing w:line="360" w:lineRule="auto"/>
            <w:ind w:firstLine="720"/>
            <w:jc w:val="both"/>
          </w:pPr>
        </w:pPrChange>
      </w:pPr>
      <w:del w:id="5083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084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21376" behindDoc="0" locked="0" layoutInCell="1" allowOverlap="1" wp14:anchorId="258046BC" wp14:editId="52A030AD">
                  <wp:simplePos x="0" y="0"/>
                  <wp:positionH relativeFrom="column">
                    <wp:posOffset>-21902</wp:posOffset>
                  </wp:positionH>
                  <wp:positionV relativeFrom="paragraph">
                    <wp:posOffset>5355</wp:posOffset>
                  </wp:positionV>
                  <wp:extent cx="2805430" cy="3037205"/>
                  <wp:effectExtent l="0" t="0" r="0" b="0"/>
                  <wp:wrapSquare wrapText="bothSides"/>
                  <wp:docPr id="53" name="Group 53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2805430" cy="3037205"/>
                            <a:chOff x="0" y="0"/>
                            <a:chExt cx="2805430" cy="3037205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05430" cy="27482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2" name="Text Box 52"/>
                          <wps:cNvSpPr txBox="1"/>
                          <wps:spPr>
                            <a:xfrm>
                              <a:off x="0" y="2806065"/>
                              <a:ext cx="280543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234E67B" w14:textId="1F4CC53F" w:rsidR="00B8312C" w:rsidRPr="001E4AE7" w:rsidRDefault="00B8312C" w:rsidP="0000617B">
                                <w:pPr>
                                  <w:pStyle w:val="Caption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del w:id="5085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3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Rések és az Érzékelők közti kapcsolat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258046BC" id="Group 53" o:spid="_x0000_s1153" style="position:absolute;left:0;text-align:left;margin-left:-1.7pt;margin-top:.4pt;width:220.9pt;height:239.15pt;z-index:251621376;mso-position-horizontal-relative:text;mso-position-vertical-relative:text" coordsize="28054,3037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">
                  <v:shape id="Picture 9" o:spid="_x0000_s1154" type="#_x0000_t75" style="position:absolute;width:28054;height:274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32FvDAAAA2gAAAA8AAABkcnMvZG93bnJldi54bWxEj09rwkAUxO+FfoflCb01G6v4J7qKiILe&#10;alrQ4zP7mg3Nvg3ZrcZv7xYEj8PM/IaZLztbiwu1vnKsoJ+kIIgLpysuFXx/bd8nIHxA1lg7JgU3&#10;8rBcvL7MMdPuyge65KEUEcI+QwUmhCaT0heGLPrENcTR+3GtxRBlW0rd4jXCbS0/0nQkLVYcFww2&#10;tDZU/OZ/VsFpsJ+cj9VhLAuZm3XYfA7T80qpt163moEI1IVn+NHeaQVT+L8Sb4Bc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DfYW8MAAADaAAAADwAAAAAAAAAAAAAAAACf&#10;AgAAZHJzL2Rvd25yZXYueG1sUEsFBgAAAAAEAAQA9wAAAI8DAAAAAA==&#10;">
                    <v:imagedata r:id="rId92" o:title=""/>
                    <v:path arrowok="t"/>
                  </v:shape>
                  <v:shape id="Text Box 52" o:spid="_x0000_s1155" type="#_x0000_t202" style="position:absolute;top:28060;width:28054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UZ6sYA&#10;AADbAAAADwAAAGRycy9kb3ducmV2LnhtbESPQWsCMRSE70L/Q3gFL6LZWiuyGkWkQtuLdOvF22Pz&#10;3KxuXpYkq9t/3xQKPQ4z8w2z2vS2ETfyoXas4GmSgSAuna65UnD82o8XIEJE1tg4JgXfFGCzfhis&#10;MNfuzp90K2IlEoRDjgpMjG0uZSgNWQwT1xIn7+y8xZikr6T2eE9w28hpls2lxZrTgsGWdobKa9FZ&#10;BYfZ6WBG3fn1Yzt79u/Hbje/VIVSw8d+uwQRqY//4b/2m1bwMoX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UZ6sYAAADbAAAADwAAAAAAAAAAAAAAAACYAgAAZHJz&#10;L2Rvd25yZXYueG1sUEsFBgAAAAAEAAQA9QAAAIsDAAAAAA==&#10;" stroked="f">
                    <v:textbox style="mso-fit-shape-to-text:t" inset="0,0,0,0">
                      <w:txbxContent>
                        <w:p w14:paraId="2234E67B" w14:textId="1F4CC53F" w:rsidR="00B8312C" w:rsidRPr="001E4AE7" w:rsidRDefault="00B8312C" w:rsidP="0000617B">
                          <w:pPr>
                            <w:pStyle w:val="Caption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del w:id="5086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3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Rések és az Érzékelők közti kapcsolat</w:t>
                          </w:r>
                        </w:p>
                      </w:txbxContent>
                    </v:textbox>
                  </v:shape>
                  <w10:wrap type="square"/>
                </v:group>
              </w:pict>
            </mc:Fallback>
          </mc:AlternateConten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8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8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z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8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9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2.3 képen a 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9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fehér mezők </w:delText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9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az inkrementális tárcsa réseit képviselik. A rések száma 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9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megadja,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9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tárcsa felbontását</w:delText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09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N.</w:delText>
        </w:r>
        <w:bookmarkStart w:id="5096" w:name="_Toc417922473"/>
        <w:bookmarkStart w:id="5097" w:name="_Toc417922954"/>
        <w:bookmarkStart w:id="5098" w:name="_Toc419128003"/>
        <w:bookmarkEnd w:id="5096"/>
        <w:bookmarkEnd w:id="5097"/>
        <w:bookmarkEnd w:id="5098"/>
      </w:del>
    </w:p>
    <w:p w14:paraId="717391C9" w14:textId="59391F0A" w:rsidR="00C638CF" w:rsidRPr="00183A02" w:rsidDel="00960013" w:rsidRDefault="00C638CF">
      <w:pPr>
        <w:pStyle w:val="ListParagraph"/>
        <w:rPr>
          <w:del w:id="5099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100" w:author="laca" w:date="2015-04-27T16:16:00Z">
            <w:rPr>
              <w:del w:id="5101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102" w:author="laca" w:date="2015-04-27T16:16:00Z">
          <w:pPr>
            <w:spacing w:line="360" w:lineRule="auto"/>
            <w:jc w:val="both"/>
          </w:pPr>
        </w:pPrChange>
      </w:pPr>
      <w:del w:id="5103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0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Azokban a pontokban ahol a rések fedik az érzékelőke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0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 ott az érzékelő</w:delText>
        </w:r>
        <w:r w:rsidR="008464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0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kimeneti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0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jele </w:delText>
        </w:r>
        <w:r w:rsidR="008464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0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logikai 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0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magas</w:delText>
        </w:r>
        <w:r w:rsidR="008464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1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szinten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1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míg ahol nem fedik</w:delText>
        </w:r>
      </w:del>
      <w:ins w:id="5112" w:author="stbrassai" w:date="2015-04-17T21:23:00Z">
        <w:del w:id="5113" w:author="laca" w:date="2015-04-27T16:15:00Z">
          <w:r w:rsidR="00C0166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114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,</w:delText>
          </w:r>
        </w:del>
      </w:ins>
      <w:del w:id="5115" w:author="laca" w:date="2015-04-27T16:15:00Z"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1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ott</w:delText>
        </w:r>
        <w:r w:rsidR="008464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logikai </w:delText>
        </w:r>
        <w:r w:rsidR="005D5C9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alacsony</w:delText>
        </w:r>
        <w:r w:rsidR="008464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szinten van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2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bookmarkStart w:id="5121" w:name="_Toc417922474"/>
        <w:bookmarkStart w:id="5122" w:name="_Toc417922955"/>
        <w:bookmarkStart w:id="5123" w:name="_Toc419128004"/>
        <w:bookmarkEnd w:id="5121"/>
        <w:bookmarkEnd w:id="5122"/>
        <w:bookmarkEnd w:id="5123"/>
      </w:del>
    </w:p>
    <w:p w14:paraId="79ACC3C0" w14:textId="119DC09B" w:rsidR="00C638CF" w:rsidRPr="00183A02" w:rsidDel="00960013" w:rsidRDefault="00C638CF">
      <w:pPr>
        <w:pStyle w:val="ListParagraph"/>
        <w:rPr>
          <w:del w:id="5124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125" w:author="laca" w:date="2015-04-27T16:16:00Z">
            <w:rPr>
              <w:del w:id="5126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127" w:author="laca" w:date="2015-04-27T16:16:00Z">
          <w:pPr>
            <w:spacing w:line="360" w:lineRule="auto"/>
            <w:jc w:val="both"/>
          </w:pPr>
        </w:pPrChange>
      </w:pPr>
      <w:del w:id="5128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2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3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Ha az A,</w:delText>
        </w:r>
      </w:del>
      <w:ins w:id="5131" w:author="stbrassai" w:date="2015-04-17T21:23:00Z">
        <w:del w:id="5132" w:author="laca" w:date="2015-04-27T16:15:00Z">
          <w:r w:rsidR="00C0166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133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 xml:space="preserve"> </w:delText>
          </w:r>
        </w:del>
      </w:ins>
      <w:del w:id="5134" w:author="laca" w:date="2015-04-27T16:15:00Z">
        <w:r w:rsidR="00E67FA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35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B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36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,</w:delText>
        </w:r>
      </w:del>
      <w:ins w:id="5137" w:author="stbrassai" w:date="2015-04-17T21:23:00Z">
        <w:del w:id="5138" w:author="laca" w:date="2015-04-27T16:15:00Z">
          <w:r w:rsidR="00C0166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</w:rPr>
            <w:delText xml:space="preserve"> </w:delText>
          </w:r>
        </w:del>
      </w:ins>
      <w:del w:id="5139" w:author="laca" w:date="2015-04-27T16:15:00Z"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40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O</w:delText>
        </w:r>
        <w:r w:rsidR="00E67FA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41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pontok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42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egy egyenesen találhatok (könnyebb az érzékelő felfogatása)</w:delText>
        </w:r>
        <w:r w:rsidR="00E67FA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,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 xml:space="preserve"> akkor meg kel dö</w:delText>
        </w:r>
        <w:r w:rsidR="00523AD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43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>l</w:delText>
        </w:r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44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 xml:space="preserve">teni a réseket az A,B pontok által meghatározott egyeneshez képest 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</w:rPr>
            <m:t>α</m:t>
          </m:r>
        </m:oMath>
        <w:r w:rsidR="00C9496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 xml:space="preserve"> szöggel (2.3 kép).</w:delText>
        </w:r>
        <w:r w:rsidR="00E67FA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4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bookmarkStart w:id="5146" w:name="_Toc417922475"/>
        <w:bookmarkStart w:id="5147" w:name="_Toc417922956"/>
        <w:bookmarkStart w:id="5148" w:name="_Toc419128005"/>
        <w:bookmarkEnd w:id="5146"/>
        <w:bookmarkEnd w:id="5147"/>
        <w:bookmarkEnd w:id="5148"/>
      </w:del>
    </w:p>
    <w:p w14:paraId="73DEA724" w14:textId="0A89F852" w:rsidR="00E67FAB" w:rsidRPr="00183A02" w:rsidDel="00960013" w:rsidRDefault="008A0507">
      <w:pPr>
        <w:pStyle w:val="ListParagraph"/>
        <w:rPr>
          <w:del w:id="5149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150" w:author="laca" w:date="2015-04-27T16:16:00Z">
            <w:rPr>
              <w:del w:id="5151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152" w:author="laca" w:date="2015-04-27T16:16:00Z">
          <w:pPr>
            <w:spacing w:line="360" w:lineRule="auto"/>
            <w:jc w:val="both"/>
          </w:pPr>
        </w:pPrChange>
      </w:pPr>
      <w:del w:id="5153" w:author="laca" w:date="2015-04-27T16:15:00Z">
        <w:r w:rsidRPr="00183A02" w:rsidDel="00960013">
          <w:rPr>
            <w:rFonts w:ascii="Times New Roman" w:eastAsiaTheme="majorEastAsia" w:hAnsi="Times New Roman" w:cs="Times New Roman"/>
            <w:b/>
            <w:color w:val="44546A" w:themeColor="text2"/>
            <w:sz w:val="24"/>
            <w:szCs w:val="24"/>
            <w:rPrChange w:id="5154" w:author="laca" w:date="2015-04-27T16:16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delText>Ismert</w:delText>
        </w:r>
        <w:r w:rsidR="00523AD1" w:rsidRPr="00183A02" w:rsidDel="00960013">
          <w:rPr>
            <w:rFonts w:ascii="Times New Roman" w:eastAsiaTheme="majorEastAsia" w:hAnsi="Times New Roman" w:cs="Times New Roman"/>
            <w:b/>
            <w:color w:val="44546A" w:themeColor="text2"/>
            <w:sz w:val="24"/>
            <w:szCs w:val="24"/>
            <w:rPrChange w:id="5155" w:author="laca" w:date="2015-04-27T16:16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delText xml:space="preserve"> </w:delText>
        </w:r>
        <w:r w:rsidR="00C638CF" w:rsidRPr="00183A02" w:rsidDel="00960013">
          <w:rPr>
            <w:rFonts w:ascii="Times New Roman" w:eastAsiaTheme="majorEastAsia" w:hAnsi="Times New Roman" w:cs="Times New Roman"/>
            <w:b/>
            <w:color w:val="44546A" w:themeColor="text2"/>
            <w:sz w:val="24"/>
            <w:szCs w:val="24"/>
            <w:rPrChange w:id="5156" w:author="laca" w:date="2015-04-27T16:16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delText>adatok</w:delText>
        </w:r>
        <w:r w:rsidR="00C638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15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: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  <w:rPrChange w:id="5158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 xml:space="preserve"> R-tárcsa sugara,</m:t>
          </m:r>
        </m:oMath>
        <w:bookmarkStart w:id="5159" w:name="_Toc417922476"/>
        <w:bookmarkStart w:id="5160" w:name="_Toc417922957"/>
        <w:bookmarkStart w:id="5161" w:name="_Toc419128006"/>
        <w:bookmarkEnd w:id="5159"/>
        <w:bookmarkEnd w:id="5160"/>
        <w:bookmarkEnd w:id="5161"/>
      </w:del>
    </w:p>
    <w:p w14:paraId="3FBEFCCD" w14:textId="00FD94F9" w:rsidR="00E67FAB" w:rsidRPr="00183A02" w:rsidDel="00960013" w:rsidRDefault="001301EF">
      <w:pPr>
        <w:pStyle w:val="ListParagraph"/>
        <w:rPr>
          <w:del w:id="5162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163" w:author="laca" w:date="2015-04-27T16:16:00Z">
            <w:rPr>
              <w:del w:id="5164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165" w:author="laca" w:date="2015-04-27T16:16:00Z">
          <w:pPr>
            <w:spacing w:line="360" w:lineRule="auto"/>
            <w:jc w:val="both"/>
          </w:pPr>
        </w:pPrChange>
      </w:pPr>
      <m:oMathPara>
        <m:oMath>
          <m:r>
            <w:del w:id="5166" w:author="laca" w:date="2015-04-27T16:15:00Z">
              <w:rPr>
                <w:rFonts w:ascii="Cambria Math" w:eastAsiaTheme="majorEastAsia" w:hAnsi="Cambria Math" w:cs="Times New Roman"/>
                <w:color w:val="44546A" w:themeColor="text2"/>
                <w:sz w:val="24"/>
                <w:szCs w:val="24"/>
                <w:rPrChange w:id="5167" w:author="laca" w:date="2015-04-27T16:16:00Z">
                  <w:rPr>
                    <w:rFonts w:ascii="Cambria Math" w:hAnsi="Cambria Math" w:cs="Times New Roman"/>
                    <w:sz w:val="24"/>
                    <w:szCs w:val="24"/>
                  </w:rPr>
                </w:rPrChange>
              </w:rPr>
              <m:t xml:space="preserve"> N-tárcsa felbontása,</m:t>
            </w:del>
          </m:r>
        </m:oMath>
      </m:oMathPara>
      <w:bookmarkStart w:id="5168" w:name="_Toc417922477"/>
      <w:bookmarkStart w:id="5169" w:name="_Toc417922958"/>
      <w:bookmarkStart w:id="5170" w:name="_Toc419128007"/>
      <w:bookmarkEnd w:id="5168"/>
      <w:bookmarkEnd w:id="5169"/>
      <w:bookmarkEnd w:id="5170"/>
    </w:p>
    <w:p w14:paraId="1CF50D88" w14:textId="28457385" w:rsidR="00E67FAB" w:rsidRPr="00183A02" w:rsidDel="00960013" w:rsidRDefault="001301EF">
      <w:pPr>
        <w:pStyle w:val="ListParagraph"/>
        <w:rPr>
          <w:del w:id="5171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172" w:author="laca" w:date="2015-04-27T16:16:00Z">
            <w:rPr>
              <w:del w:id="5173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174" w:author="laca" w:date="2015-04-27T16:16:00Z">
          <w:pPr>
            <w:spacing w:line="360" w:lineRule="auto"/>
            <w:jc w:val="both"/>
          </w:pPr>
        </w:pPrChange>
      </w:pPr>
      <m:oMathPara>
        <m:oMath>
          <m:r>
            <w:del w:id="5175" w:author="laca" w:date="2015-04-27T16:15:00Z">
              <w:rPr>
                <w:rFonts w:ascii="Cambria Math" w:eastAsiaTheme="majorEastAsia" w:hAnsi="Cambria Math" w:cs="Times New Roman"/>
                <w:color w:val="44546A" w:themeColor="text2"/>
                <w:sz w:val="24"/>
                <w:szCs w:val="24"/>
                <w:rPrChange w:id="5176" w:author="laca" w:date="2015-04-27T16:16:00Z">
                  <w:rPr>
                    <w:rFonts w:ascii="Cambria Math" w:hAnsi="Cambria Math" w:cs="Times New Roman"/>
                    <w:sz w:val="24"/>
                    <w:szCs w:val="24"/>
                  </w:rPr>
                </w:rPrChange>
              </w:rPr>
              <m:t xml:space="preserve"> Don- a résekhez tartozó köriv hossza, </m:t>
            </w:del>
          </m:r>
        </m:oMath>
      </m:oMathPara>
      <w:bookmarkStart w:id="5177" w:name="_Toc417922478"/>
      <w:bookmarkStart w:id="5178" w:name="_Toc417922959"/>
      <w:bookmarkStart w:id="5179" w:name="_Toc419128008"/>
      <w:bookmarkEnd w:id="5177"/>
      <w:bookmarkEnd w:id="5178"/>
      <w:bookmarkEnd w:id="5179"/>
    </w:p>
    <w:p w14:paraId="0014D1B5" w14:textId="7A6ECD5B" w:rsidR="00E67FAB" w:rsidRPr="00183A02" w:rsidDel="00960013" w:rsidRDefault="001301EF">
      <w:pPr>
        <w:pStyle w:val="ListParagraph"/>
        <w:rPr>
          <w:del w:id="5180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181" w:author="laca" w:date="2015-04-27T16:16:00Z">
            <w:rPr>
              <w:del w:id="5182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183" w:author="laca" w:date="2015-04-27T16:16:00Z">
          <w:pPr>
            <w:spacing w:line="360" w:lineRule="auto"/>
            <w:jc w:val="both"/>
          </w:pPr>
        </w:pPrChange>
      </w:pPr>
      <m:oMathPara>
        <m:oMath>
          <m:r>
            <w:del w:id="5184" w:author="laca" w:date="2015-04-27T16:15:00Z">
              <w:rPr>
                <w:rFonts w:ascii="Cambria Math" w:eastAsiaTheme="majorEastAsia" w:hAnsi="Cambria Math" w:cs="Times New Roman"/>
                <w:color w:val="44546A" w:themeColor="text2"/>
                <w:sz w:val="24"/>
                <w:szCs w:val="24"/>
                <w:rPrChange w:id="5185" w:author="laca" w:date="2015-04-27T16:16:00Z">
                  <w:rPr>
                    <w:rFonts w:ascii="Cambria Math" w:hAnsi="Cambria Math" w:cs="Times New Roman"/>
                    <w:sz w:val="24"/>
                    <w:szCs w:val="24"/>
                  </w:rPr>
                </w:rPrChange>
              </w:rPr>
              <m:t>Doff-a sotétmezőkhöz tartozó köriv</m:t>
            </w:del>
          </m:r>
        </m:oMath>
      </m:oMathPara>
      <w:bookmarkStart w:id="5186" w:name="_Toc417922479"/>
      <w:bookmarkStart w:id="5187" w:name="_Toc417922960"/>
      <w:bookmarkStart w:id="5188" w:name="_Toc419128009"/>
      <w:bookmarkEnd w:id="5186"/>
      <w:bookmarkEnd w:id="5187"/>
      <w:bookmarkEnd w:id="5188"/>
    </w:p>
    <w:p w14:paraId="39BDC22E" w14:textId="28D089E0" w:rsidR="00E67FAB" w:rsidRPr="00183A02" w:rsidDel="00960013" w:rsidRDefault="001301EF">
      <w:pPr>
        <w:pStyle w:val="ListParagraph"/>
        <w:rPr>
          <w:del w:id="5189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190" w:author="laca" w:date="2015-04-27T16:16:00Z">
            <w:rPr>
              <w:del w:id="5191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192" w:author="laca" w:date="2015-04-27T16:16:00Z">
          <w:pPr>
            <w:spacing w:line="360" w:lineRule="auto"/>
            <w:jc w:val="both"/>
          </w:pPr>
        </w:pPrChange>
      </w:pPr>
      <m:oMathPara>
        <m:oMath>
          <m:r>
            <w:del w:id="5193" w:author="laca" w:date="2015-04-27T16:15:00Z">
              <w:rPr>
                <w:rFonts w:ascii="Cambria Math" w:eastAsiaTheme="majorEastAsia" w:hAnsi="Cambria Math" w:cs="Times New Roman"/>
                <w:color w:val="44546A" w:themeColor="text2"/>
                <w:sz w:val="24"/>
                <w:szCs w:val="24"/>
                <w:rPrChange w:id="5194" w:author="laca" w:date="2015-04-27T16:16:00Z">
                  <w:rPr>
                    <w:rFonts w:ascii="Cambria Math" w:hAnsi="Cambria Math" w:cs="Times New Roman"/>
                    <w:sz w:val="24"/>
                    <w:szCs w:val="24"/>
                  </w:rPr>
                </w:rPrChange>
              </w:rPr>
              <m:t xml:space="preserve">  - érzékelők közti távolság,</m:t>
            </w:del>
          </m:r>
        </m:oMath>
      </m:oMathPara>
      <w:bookmarkStart w:id="5195" w:name="_Toc417922480"/>
      <w:bookmarkStart w:id="5196" w:name="_Toc417922961"/>
      <w:bookmarkStart w:id="5197" w:name="_Toc419128010"/>
      <w:bookmarkEnd w:id="5195"/>
      <w:bookmarkEnd w:id="5196"/>
      <w:bookmarkEnd w:id="5197"/>
    </w:p>
    <w:p w14:paraId="3FCF25BF" w14:textId="64207CAB" w:rsidR="00C638CF" w:rsidRPr="00183A02" w:rsidDel="00960013" w:rsidRDefault="001301EF">
      <w:pPr>
        <w:pStyle w:val="ListParagraph"/>
        <w:rPr>
          <w:del w:id="5198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199" w:author="laca" w:date="2015-04-27T16:16:00Z">
            <w:rPr>
              <w:del w:id="5200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201" w:author="laca" w:date="2015-04-27T16:16:00Z">
          <w:pPr>
            <w:spacing w:line="360" w:lineRule="auto"/>
            <w:jc w:val="both"/>
          </w:pPr>
        </w:pPrChange>
      </w:pPr>
      <m:oMathPara>
        <m:oMath>
          <m:r>
            <w:del w:id="5202" w:author="laca" w:date="2015-04-27T16:15:00Z">
              <w:rPr>
                <w:rFonts w:ascii="Cambria Math" w:eastAsiaTheme="majorEastAsia" w:hAnsi="Cambria Math" w:cs="Times New Roman"/>
                <w:color w:val="44546A" w:themeColor="text2"/>
                <w:sz w:val="24"/>
                <w:szCs w:val="24"/>
                <w:rPrChange w:id="5203" w:author="laca" w:date="2015-04-27T16:16:00Z">
                  <w:rPr>
                    <w:rFonts w:ascii="Cambria Math" w:hAnsi="Cambria Math" w:cs="Times New Roman"/>
                    <w:sz w:val="24"/>
                    <w:szCs w:val="24"/>
                  </w:rPr>
                </w:rPrChange>
              </w:rPr>
              <m:t xml:space="preserve"> h-LM szakasz hossza.</m:t>
            </w:del>
          </m:r>
        </m:oMath>
      </m:oMathPara>
      <w:bookmarkStart w:id="5204" w:name="_Toc417922481"/>
      <w:bookmarkStart w:id="5205" w:name="_Toc417922962"/>
      <w:bookmarkStart w:id="5206" w:name="_Toc419128011"/>
      <w:bookmarkEnd w:id="5204"/>
      <w:bookmarkEnd w:id="5205"/>
      <w:bookmarkEnd w:id="5206"/>
    </w:p>
    <w:p w14:paraId="08E7D8FF" w14:textId="4E926236" w:rsidR="00B06E26" w:rsidRPr="00183A02" w:rsidDel="00960013" w:rsidRDefault="00B8312C">
      <w:pPr>
        <w:pStyle w:val="ListParagraph"/>
        <w:rPr>
          <w:del w:id="5207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208" w:author="laca" w:date="2015-04-27T16:16:00Z">
            <w:rPr>
              <w:del w:id="5209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210" w:author="laca" w:date="2015-04-27T16:16:00Z">
          <w:pPr>
            <w:spacing w:line="360" w:lineRule="auto"/>
            <w:jc w:val="both"/>
          </w:pPr>
        </w:pPrChange>
      </w:pPr>
      <w:del w:id="5211" w:author="laca" w:date="2015-04-27T16:15:00Z">
        <w:r w:rsidRPr="00183A02">
          <w:rPr>
            <w:rFonts w:ascii="Times New Roman" w:eastAsiaTheme="minorHAnsi" w:hAnsi="Times New Roman" w:cs="Times New Roman"/>
            <w:b/>
            <w:caps/>
            <w:color w:val="44546A" w:themeColor="text2"/>
            <w:sz w:val="24"/>
            <w:szCs w:val="24"/>
          </w:rPr>
          <w:pict w14:anchorId="6A516D4A">
            <v:shape id="_x0000_s1026" type="#_x0000_t75" style="position:absolute;left:0;text-align:left;margin-left:-.05pt;margin-top:475.15pt;width:236.05pt;height:112.6pt;z-index:251558912;mso-position-horizontal-relative:margin;mso-position-vertical-relative:margin">
              <v:imagedata r:id="rId93" o:title="InkrementalisJelek1" croptop="13614f" cropbottom="29705f" cropleft="16374f" cropright="16201f"/>
              <w10:wrap type="square" anchorx="margin" anchory="margin"/>
            </v:shape>
          </w:pict>
        </w:r>
        <w:r w:rsidR="00B06E2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tab/>
        </w:r>
        <w:r w:rsidR="001301E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 xml:space="preserve">A magas állapot és alacsony állapot közti arány egyenesen arányos az 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  <w:rPrChange w:id="5212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 xml:space="preserve">Don </m:t>
          </m:r>
        </m:oMath>
        <w:r w:rsidR="001301E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1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és a 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  <w:rPrChange w:id="5214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Doff</m:t>
          </m:r>
        </m:oMath>
        <w:r w:rsidR="001301E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1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szakaszok aranyával, látható a bal oldali ábrán.</w:delText>
        </w:r>
        <w:bookmarkStart w:id="5216" w:name="_Toc417922482"/>
        <w:bookmarkStart w:id="5217" w:name="_Toc417922963"/>
        <w:bookmarkStart w:id="5218" w:name="_Toc419128012"/>
        <w:bookmarkEnd w:id="5216"/>
        <w:bookmarkEnd w:id="5217"/>
        <w:bookmarkEnd w:id="5218"/>
      </w:del>
    </w:p>
    <w:p w14:paraId="417C627D" w14:textId="6E82C7BD" w:rsidR="001301EF" w:rsidRPr="00183A02" w:rsidDel="00960013" w:rsidRDefault="00E67FAB">
      <w:pPr>
        <w:pStyle w:val="ListParagraph"/>
        <w:rPr>
          <w:del w:id="5219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220" w:author="laca" w:date="2015-04-27T16:16:00Z">
            <w:rPr>
              <w:del w:id="5221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222" w:author="laca" w:date="2015-04-27T16:16:00Z">
          <w:pPr>
            <w:spacing w:line="360" w:lineRule="auto"/>
            <w:ind w:firstLine="720"/>
            <w:jc w:val="both"/>
          </w:pPr>
        </w:pPrChange>
      </w:pPr>
      <w:del w:id="5223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224" w:author="laca" w:date="2015-04-27T16:16:00Z">
              <w:rPr>
                <w:noProof/>
                <w:highlight w:val="cyan"/>
                <w:lang w:val="en-US"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23424" behindDoc="0" locked="0" layoutInCell="1" allowOverlap="1" wp14:anchorId="50DA9376" wp14:editId="66783317">
                  <wp:simplePos x="0" y="0"/>
                  <wp:positionH relativeFrom="margin">
                    <wp:posOffset>-33655</wp:posOffset>
                  </wp:positionH>
                  <wp:positionV relativeFrom="paragraph">
                    <wp:posOffset>481330</wp:posOffset>
                  </wp:positionV>
                  <wp:extent cx="2991485" cy="361950"/>
                  <wp:effectExtent l="0" t="0" r="0" b="0"/>
                  <wp:wrapSquare wrapText="bothSides"/>
                  <wp:docPr id="54" name="Text Box 5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2991485" cy="3619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BAA70B2" w14:textId="3365B7B1" w:rsidR="00B8312C" w:rsidRPr="00845BD4" w:rsidRDefault="00B8312C" w:rsidP="00E67FAB">
                              <w:pPr>
                                <w:pStyle w:val="Caption"/>
                                <w:jc w:val="center"/>
                                <w:rPr>
                                  <w:rFonts w:ascii="Times New Roman" w:eastAsiaTheme="minorHAns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del w:id="5225" w:author="laca" w:date="2015-04-17T19:04:00Z"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STYLEREF 1 \s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2</w:delText>
                                </w:r>
                                <w:r w:rsidDel="00C47BFF">
                                  <w:fldChar w:fldCharType="end"/>
                                </w:r>
                                <w:r w:rsidDel="00C47BFF">
                                  <w:delText>.</w:delText>
                                </w:r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SEQ Kép. \* ARABIC \s 1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4</w:delText>
                                </w:r>
                                <w:r w:rsidDel="00C47BFF">
                                  <w:fldChar w:fldCharType="end"/>
                                </w:r>
                              </w:del>
                              <w:r>
                                <w:t xml:space="preserve"> Idődiagram a Tárcsa paraméterei függvénzében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0DA9376" id="Text Box 54" o:spid="_x0000_s1156" type="#_x0000_t202" style="position:absolute;left:0;text-align:left;margin-left:-2.65pt;margin-top:37.9pt;width:235.55pt;height:28.5pt;z-index:2516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" stroked="f">
                  <v:textbox inset="0,0,0,0">
                    <w:txbxContent>
                      <w:p w14:paraId="1BAA70B2" w14:textId="3365B7B1" w:rsidR="00B8312C" w:rsidRPr="00845BD4" w:rsidRDefault="00B8312C" w:rsidP="00E67FAB">
                        <w:pPr>
                          <w:pStyle w:val="Caption"/>
                          <w:jc w:val="center"/>
                          <w:rPr>
                            <w:rFonts w:ascii="Times New Roman" w:eastAsiaTheme="minorHAns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del w:id="5226" w:author="laca" w:date="2015-04-17T19:04:00Z">
                          <w:r w:rsidDel="00C47BFF">
                            <w:fldChar w:fldCharType="begin"/>
                          </w:r>
                          <w:r w:rsidDel="00C47BFF">
                            <w:delInstrText xml:space="preserve"> STYLEREF 1 \s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2</w:delText>
                          </w:r>
                          <w:r w:rsidDel="00C47BFF">
                            <w:fldChar w:fldCharType="end"/>
                          </w:r>
                          <w:r w:rsidDel="00C47BFF">
                            <w:delText>.</w:delText>
                          </w:r>
                          <w:r w:rsidDel="00C47BFF">
                            <w:fldChar w:fldCharType="begin"/>
                          </w:r>
                          <w:r w:rsidDel="00C47BFF">
                            <w:delInstrText xml:space="preserve"> SEQ Kép. \* ARABIC \s 1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4</w:delText>
                          </w:r>
                          <w:r w:rsidDel="00C47BFF">
                            <w:fldChar w:fldCharType="end"/>
                          </w:r>
                        </w:del>
                        <w:r>
                          <w:t xml:space="preserve"> Idődiagram a Tárcsa paraméterei függvénzében</w:t>
                        </w:r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27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>A</w:delText>
        </w:r>
        <w:r w:rsidR="001301E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28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 xml:space="preserve">z érzékelő </w:delText>
        </w:r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29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 xml:space="preserve">2.3 képen látható módon van illesztve a </w:delText>
        </w:r>
      </w:del>
      <w:del w:id="5230" w:author="laca" w:date="2015-04-17T15:19:00Z">
        <w:r w:rsidR="0025237D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31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cyan"/>
              </w:rPr>
            </w:rPrChange>
          </w:rPr>
          <w:delText>rendszerbe</w:delText>
        </w:r>
      </w:del>
      <w:del w:id="5232" w:author="laca" w:date="2015-04-27T16:15:00Z"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33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,</w:delText>
        </w:r>
        <w:r w:rsidR="001301E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 xml:space="preserve"> </w:delText>
        </w:r>
        <w:r w:rsidR="005B01CA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felírható</w:delText>
        </w:r>
        <w:r w:rsidR="001301E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3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az </w:delText>
        </w:r>
        <w:r w:rsidR="005B01CA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3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összefüggés,</w:delText>
        </w:r>
        <w:r w:rsidR="001301E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3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5B01CA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3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amely</w:delText>
        </w:r>
        <w:r w:rsidR="001301E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3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meghatározza a két jel közti késést.</w:delText>
        </w:r>
        <w:bookmarkStart w:id="5239" w:name="_Toc417922483"/>
        <w:bookmarkStart w:id="5240" w:name="_Toc417922964"/>
        <w:bookmarkStart w:id="5241" w:name="_Toc419128013"/>
        <w:bookmarkEnd w:id="5239"/>
        <w:bookmarkEnd w:id="5240"/>
        <w:bookmarkEnd w:id="5241"/>
      </w:del>
    </w:p>
    <w:p w14:paraId="5BDB238F" w14:textId="1A6CC4B4" w:rsidR="008A0507" w:rsidRPr="00183A02" w:rsidDel="00960013" w:rsidRDefault="00E272CD">
      <w:pPr>
        <w:pStyle w:val="ListParagraph"/>
        <w:rPr>
          <w:del w:id="5242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243" w:author="laca" w:date="2015-04-27T16:16:00Z">
            <w:rPr>
              <w:del w:id="5244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245" w:author="laca" w:date="2015-04-27T16:16:00Z">
          <w:pPr>
            <w:spacing w:line="360" w:lineRule="auto"/>
            <w:jc w:val="both"/>
          </w:pPr>
        </w:pPrChange>
      </w:pPr>
      <m:oMath>
        <m:r>
          <w:del w:id="5246" w:author="laca" w:date="2015-04-27T16:15:00Z"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  <w:rPrChange w:id="5247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 xml:space="preserve"> ,α=</m:t>
          </w:del>
        </m:r>
      </m:oMath>
      <w:del w:id="5248" w:author="laca" w:date="2015-04-27T16:15:00Z">
        <w:r w:rsidR="005B01CA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4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,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  <w:rPrChange w:id="5250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SU=, SU=Don+Doff</m:t>
          </m:r>
        </m:oMath>
        <w:r w:rsidR="008A0507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5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bookmarkStart w:id="5252" w:name="_Toc417922484"/>
        <w:bookmarkStart w:id="5253" w:name="_Toc417922965"/>
        <w:bookmarkStart w:id="5254" w:name="_Toc419128014"/>
        <w:bookmarkEnd w:id="5252"/>
        <w:bookmarkEnd w:id="5253"/>
        <w:bookmarkEnd w:id="5254"/>
      </w:del>
    </w:p>
    <w:p w14:paraId="00F0101A" w14:textId="67D9D284" w:rsidR="008A0507" w:rsidRPr="00183A02" w:rsidDel="00960013" w:rsidRDefault="008A0507">
      <w:pPr>
        <w:pStyle w:val="ListParagraph"/>
        <w:rPr>
          <w:del w:id="5255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256" w:author="laca" w:date="2015-04-27T16:16:00Z">
            <w:rPr>
              <w:del w:id="5257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258" w:author="laca" w:date="2015-04-27T16:16:00Z">
          <w:pPr>
            <w:spacing w:line="360" w:lineRule="auto"/>
            <w:jc w:val="both"/>
          </w:pPr>
        </w:pPrChange>
      </w:pPr>
      <w:del w:id="5259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6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A 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  <w:rPrChange w:id="5261" w:author="laca" w:date="2015-04-27T16:16:00Z">
                <w:rPr>
                  <w:rFonts w:ascii="Cambria Math" w:hAnsi="Cambria Math" w:cs="Times New Roman"/>
                  <w:sz w:val="24"/>
                  <w:szCs w:val="24"/>
                </w:rPr>
              </w:rPrChange>
            </w:rPr>
            <m:t>h</m:t>
          </m:r>
        </m:oMath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6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minden esetben nagyobbnak kell lennie, mint a  távolságnak.</w:delText>
        </w:r>
        <w:bookmarkStart w:id="5263" w:name="_Toc417922485"/>
        <w:bookmarkStart w:id="5264" w:name="_Toc417922966"/>
        <w:bookmarkStart w:id="5265" w:name="_Toc419128015"/>
        <w:bookmarkEnd w:id="5263"/>
        <w:bookmarkEnd w:id="5264"/>
        <w:bookmarkEnd w:id="5265"/>
      </w:del>
    </w:p>
    <w:p w14:paraId="14A65F2F" w14:textId="7096E799" w:rsidR="00C638CF" w:rsidRPr="00183A02" w:rsidDel="00960013" w:rsidRDefault="003B4AE1">
      <w:pPr>
        <w:pStyle w:val="ListParagraph"/>
        <w:rPr>
          <w:del w:id="5266" w:author="laca" w:date="2015-04-27T16:15:00Z"/>
          <w:rFonts w:ascii="Times New Roman" w:hAnsi="Times New Roman" w:cs="Times New Roman"/>
          <w:color w:val="44546A" w:themeColor="text2"/>
          <w:sz w:val="24"/>
          <w:szCs w:val="24"/>
          <w:rPrChange w:id="5267" w:author="laca" w:date="2015-04-27T16:16:00Z">
            <w:rPr>
              <w:del w:id="5268" w:author="laca" w:date="2015-04-27T16:15:00Z"/>
            </w:rPr>
          </w:rPrChange>
        </w:rPr>
        <w:pPrChange w:id="5269" w:author="laca" w:date="2015-04-27T16:16:00Z">
          <w:pPr>
            <w:pStyle w:val="Heading2"/>
            <w:spacing w:line="360" w:lineRule="auto"/>
          </w:pPr>
        </w:pPrChange>
      </w:pPr>
      <w:del w:id="5270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71" w:author="laca" w:date="2015-04-27T16:16:00Z">
              <w:rPr/>
            </w:rPrChange>
          </w:rPr>
          <w:delText>Inkrementális érzékelő jeleinek a feldolgozása</w:delText>
        </w:r>
        <w:r w:rsidR="0078604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72" w:author="laca" w:date="2015-04-27T16:16:00Z">
              <w:rPr/>
            </w:rPrChange>
          </w:rPr>
          <w:delText xml:space="preserve"> FPGA áramkö</w:delText>
        </w:r>
        <w:r w:rsidR="006F00F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73" w:author="laca" w:date="2015-04-27T16:16:00Z">
              <w:rPr/>
            </w:rPrChange>
          </w:rPr>
          <w:delText xml:space="preserve">r </w:delText>
        </w:r>
        <w:r w:rsidR="00E67FA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74" w:author="laca" w:date="2015-04-27T16:16:00Z">
              <w:rPr/>
            </w:rPrChange>
          </w:rPr>
          <w:delText>segítségével</w:delText>
        </w:r>
        <w:bookmarkStart w:id="5275" w:name="_Toc417922486"/>
        <w:bookmarkStart w:id="5276" w:name="_Toc417922967"/>
        <w:bookmarkStart w:id="5277" w:name="_Toc419128016"/>
        <w:bookmarkEnd w:id="5275"/>
        <w:bookmarkEnd w:id="5276"/>
        <w:bookmarkEnd w:id="5277"/>
      </w:del>
    </w:p>
    <w:p w14:paraId="02390FD4" w14:textId="3A603A82" w:rsidR="0025237D" w:rsidRPr="00183A02" w:rsidDel="00960013" w:rsidRDefault="006F00F9">
      <w:pPr>
        <w:pStyle w:val="ListParagraph"/>
        <w:rPr>
          <w:del w:id="5278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279" w:author="laca" w:date="2015-04-27T16:16:00Z">
            <w:rPr>
              <w:del w:id="5280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281" w:author="laca" w:date="2015-04-27T16:16:00Z">
          <w:pPr>
            <w:spacing w:line="360" w:lineRule="auto"/>
            <w:jc w:val="both"/>
          </w:pPr>
        </w:pPrChange>
      </w:pPr>
      <w:del w:id="5282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tab/>
          <w:delText>Az elkészített modulba bemenő jelek az A és B</w:delText>
        </w:r>
        <w:r w:rsidR="00523AD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8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8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amelyek az inkrementális érzékelőtől érkeznek az FPGA áramkörbe.</w:delText>
        </w:r>
        <w:bookmarkStart w:id="5285" w:name="_Toc417922487"/>
        <w:bookmarkStart w:id="5286" w:name="_Toc417922968"/>
        <w:bookmarkStart w:id="5287" w:name="_Toc419128017"/>
        <w:bookmarkEnd w:id="5285"/>
        <w:bookmarkEnd w:id="5286"/>
        <w:bookmarkEnd w:id="5287"/>
      </w:del>
    </w:p>
    <w:p w14:paraId="45BF02C0" w14:textId="55FC5654" w:rsidR="0025237D" w:rsidRPr="00183A02" w:rsidDel="006E3078" w:rsidRDefault="006E3078">
      <w:pPr>
        <w:pStyle w:val="ListParagraph"/>
        <w:rPr>
          <w:del w:id="5288" w:author="laca" w:date="2015-04-17T15:20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289" w:author="laca" w:date="2015-04-27T16:16:00Z">
            <w:rPr>
              <w:del w:id="5290" w:author="laca" w:date="2015-04-17T15:20:00Z"/>
              <w:rFonts w:ascii="Times New Roman" w:hAnsi="Times New Roman" w:cs="Times New Roman"/>
              <w:sz w:val="24"/>
              <w:szCs w:val="24"/>
            </w:rPr>
          </w:rPrChange>
        </w:rPr>
        <w:pPrChange w:id="5291" w:author="laca" w:date="2015-04-27T16:16:00Z">
          <w:pPr>
            <w:spacing w:line="360" w:lineRule="auto"/>
            <w:ind w:firstLine="720"/>
            <w:jc w:val="both"/>
          </w:pPr>
        </w:pPrChange>
      </w:pPr>
      <w:del w:id="5292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293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39136" behindDoc="0" locked="0" layoutInCell="1" allowOverlap="1" wp14:anchorId="4C6C1103" wp14:editId="2C4CD5D2">
                  <wp:simplePos x="0" y="0"/>
                  <wp:positionH relativeFrom="margin">
                    <wp:posOffset>953</wp:posOffset>
                  </wp:positionH>
                  <wp:positionV relativeFrom="page">
                    <wp:posOffset>4133850</wp:posOffset>
                  </wp:positionV>
                  <wp:extent cx="2837180" cy="1940560"/>
                  <wp:effectExtent l="0" t="0" r="1270" b="2540"/>
                  <wp:wrapSquare wrapText="bothSides"/>
                  <wp:docPr id="106" name="Group 106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2837180" cy="1940560"/>
                            <a:chOff x="0" y="0"/>
                            <a:chExt cx="2837180" cy="1941087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37180" cy="16008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5" name="Text Box 105"/>
                          <wps:cNvSpPr txBox="1"/>
                          <wps:spPr>
                            <a:xfrm>
                              <a:off x="0" y="1656607"/>
                              <a:ext cx="2837180" cy="28448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235159F" w14:textId="0F5A31CE" w:rsidR="00B8312C" w:rsidRPr="00F46EC5" w:rsidRDefault="00B8312C" w:rsidP="0025237D">
                                <w:pPr>
                                  <w:pStyle w:val="Caption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5</w:t>
                                </w:r>
                                <w:r>
                                  <w:fldChar w:fldCharType="end"/>
                                </w:r>
                                <w:del w:id="5294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6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Black Box1 modul belső felépítése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C6C1103" id="Group 106" o:spid="_x0000_s1157" style="position:absolute;left:0;text-align:left;margin-left:.1pt;margin-top:325.5pt;width:223.4pt;height:152.8pt;z-index:251739136;mso-position-horizontal-relative:margin;mso-position-vertical-relative:page" coordsize="28371,1941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">
                  <v:shape id="Picture 24" o:spid="_x0000_s1158" type="#_x0000_t75" style="position:absolute;width:28371;height:160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GYljFAAAA2wAAAA8AAABkcnMvZG93bnJldi54bWxEj0FrAjEUhO+F/ofwhN5q1qUtdjVKFQt6&#10;qm69eHtunpvFzcuySd303zeFQo/DzHzDzJfRtuJGvW8cK5iMMxDEldMN1wqOn++PUxA+IGtsHZOC&#10;b/KwXNzfzbHQbuAD3cpQiwRhX6ACE0JXSOkrQxb92HXEybu43mJIsq+l7nFIcNvKPMtepMWG04LB&#10;jtaGqmv5ZRVMn8953PJ+d/oYXi+r8hh3q41R6mEU32YgAsXwH/5rb7WC/Al+v6QfIB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RmJYxQAAANsAAAAPAAAAAAAAAAAAAAAA&#10;AJ8CAABkcnMvZG93bnJldi54bWxQSwUGAAAAAAQABAD3AAAAkQMAAAAA&#10;">
                    <v:imagedata r:id="rId52" o:title=""/>
                    <v:path arrowok="t"/>
                  </v:shape>
                  <v:shape id="Text Box 105" o:spid="_x0000_s1159" type="#_x0000_t202" style="position:absolute;top:16566;width:28371;height:2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AVk8MA&#10;AADcAAAADwAAAGRycy9kb3ducmV2LnhtbERPS2vCQBC+C/0PyxR6kbppoEFSV2m1hR7qISqeh+yY&#10;BLOzYXfN4993CwVv8/E9Z7UZTSt6cr6xrOBlkYAgLq1uuFJwOn49L0H4gKyxtUwKJvKwWT/MVphr&#10;O3BB/SFUIoawz1FBHUKXS+nLmgz6he2II3exzmCI0FVSOxxiuGllmiSZNNhwbKixo21N5fVwMwqy&#10;nbsNBW/nu9PnD+67Kj1/TGelnh7H9zcQgcZwF/+7v3Wcn7zC3zPxAr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RAVk8MAAADcAAAADwAAAAAAAAAAAAAAAACYAgAAZHJzL2Rv&#10;d25yZXYueG1sUEsFBgAAAAAEAAQA9QAAAIgDAAAAAA==&#10;" stroked="f">
                    <v:textbox inset="0,0,0,0">
                      <w:txbxContent>
                        <w:p w14:paraId="0235159F" w14:textId="0F5A31CE" w:rsidR="00B8312C" w:rsidRPr="00F46EC5" w:rsidRDefault="00B8312C" w:rsidP="0025237D">
                          <w:pPr>
                            <w:pStyle w:val="Caption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5</w:t>
                          </w:r>
                          <w:r>
                            <w:fldChar w:fldCharType="end"/>
                          </w:r>
                          <w:del w:id="5295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6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Black Box1 modul belső felépítése</w:t>
                          </w:r>
                        </w:p>
                      </w:txbxContent>
                    </v:textbox>
                  </v:shape>
                  <w10:wrap type="square" anchorx="margin" anchory="page"/>
                </v:group>
              </w:pict>
            </mc:Fallback>
          </mc:AlternateContent>
        </w:r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9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modul VHDL programnyelven készült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9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2.6 képen látható kialakítás szerint, </w:delText>
        </w:r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9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BlackBox modul segíts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29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égével integráljuk a Simulink környezetbe</w:delText>
        </w:r>
        <w:r w:rsidR="00523AD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0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0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(BLACK BOX1). A ki és bemeneti portókat illesztjük a Simulink környezetben található elemekhez, majd létrehozzuk a szimulációs bemeneti jelelt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0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amel</w:delText>
        </w:r>
        <w:r w:rsidR="00523AD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0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y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0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eket az A, B sárgával </w:delText>
        </w:r>
        <w:r w:rsidR="00523AD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0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jelölt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0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modulokon keresztül viszünk be a rendszerbe.</w:delText>
        </w:r>
      </w:del>
      <w:bookmarkStart w:id="5307" w:name="_Toc417922488"/>
      <w:bookmarkStart w:id="5308" w:name="_Toc417922969"/>
      <w:bookmarkStart w:id="5309" w:name="_Toc419128018"/>
      <w:bookmarkEnd w:id="5307"/>
      <w:bookmarkEnd w:id="5308"/>
      <w:bookmarkEnd w:id="5309"/>
    </w:p>
    <w:p w14:paraId="614A0612" w14:textId="4C88A9B5" w:rsidR="0025237D" w:rsidRPr="00183A02" w:rsidDel="00960013" w:rsidRDefault="0025237D">
      <w:pPr>
        <w:pStyle w:val="ListParagraph"/>
        <w:rPr>
          <w:del w:id="5310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311" w:author="laca" w:date="2015-04-27T16:16:00Z">
            <w:rPr>
              <w:del w:id="5312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313" w:author="laca" w:date="2015-04-27T16:16:00Z">
          <w:pPr>
            <w:spacing w:line="360" w:lineRule="auto"/>
            <w:jc w:val="both"/>
          </w:pPr>
        </w:pPrChange>
      </w:pPr>
      <w:bookmarkStart w:id="5314" w:name="_Toc417922489"/>
      <w:bookmarkStart w:id="5315" w:name="_Toc417922970"/>
      <w:bookmarkStart w:id="5316" w:name="_Toc419128019"/>
      <w:bookmarkEnd w:id="5314"/>
      <w:bookmarkEnd w:id="5315"/>
      <w:bookmarkEnd w:id="5316"/>
    </w:p>
    <w:p w14:paraId="4D9E4838" w14:textId="2C0BBECB" w:rsidR="006F00F9" w:rsidRPr="00183A02" w:rsidDel="00960013" w:rsidRDefault="006F00F9">
      <w:pPr>
        <w:pStyle w:val="ListParagraph"/>
        <w:rPr>
          <w:del w:id="5317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318" w:author="laca" w:date="2015-04-27T16:16:00Z">
            <w:rPr>
              <w:del w:id="5319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320" w:author="laca" w:date="2015-04-27T16:16:00Z">
          <w:pPr>
            <w:spacing w:line="360" w:lineRule="auto"/>
            <w:jc w:val="both"/>
          </w:pPr>
        </w:pPrChange>
      </w:pPr>
      <w:del w:id="5321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2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Az FPGA áramkörben megtalálható modul segítségével a jeleket feldolgozzuk és két kimenő jelet generálunk a Dir (megadja a forgás irányát), valamint a Imp (minden ablak elhaladásakor generál egy felfutó élet).</w:delText>
        </w:r>
        <w:bookmarkStart w:id="5326" w:name="_Toc417922490"/>
        <w:bookmarkStart w:id="5327" w:name="_Toc417922971"/>
        <w:bookmarkStart w:id="5328" w:name="_Toc419128020"/>
        <w:bookmarkEnd w:id="5326"/>
        <w:bookmarkEnd w:id="5327"/>
        <w:bookmarkEnd w:id="5328"/>
      </w:del>
    </w:p>
    <w:p w14:paraId="327CBE75" w14:textId="11726139" w:rsidR="00803DC4" w:rsidRPr="00183A02" w:rsidDel="00960013" w:rsidRDefault="006E3078">
      <w:pPr>
        <w:pStyle w:val="ListParagraph"/>
        <w:rPr>
          <w:del w:id="5329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330" w:author="laca" w:date="2015-04-27T16:16:00Z">
            <w:rPr>
              <w:del w:id="5331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332" w:author="laca" w:date="2015-04-27T16:16:00Z">
          <w:pPr>
            <w:spacing w:line="360" w:lineRule="auto"/>
            <w:jc w:val="both"/>
          </w:pPr>
        </w:pPrChange>
      </w:pPr>
      <w:del w:id="5333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334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26496" behindDoc="0" locked="0" layoutInCell="1" allowOverlap="1" wp14:anchorId="06E109EB" wp14:editId="1AB39250">
                  <wp:simplePos x="0" y="0"/>
                  <wp:positionH relativeFrom="margin">
                    <wp:posOffset>162878</wp:posOffset>
                  </wp:positionH>
                  <wp:positionV relativeFrom="paragraph">
                    <wp:posOffset>1486535</wp:posOffset>
                  </wp:positionV>
                  <wp:extent cx="5231130" cy="2433320"/>
                  <wp:effectExtent l="0" t="0" r="7620" b="5080"/>
                  <wp:wrapTopAndBottom/>
                  <wp:docPr id="57" name="Group 5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231130" cy="2433320"/>
                            <a:chOff x="0" y="0"/>
                            <a:chExt cx="5231130" cy="2433320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31130" cy="19907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5" name="Text Box 55"/>
                          <wps:cNvSpPr txBox="1"/>
                          <wps:spPr>
                            <a:xfrm>
                              <a:off x="0" y="2047240"/>
                              <a:ext cx="5231130" cy="38608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0DF6731" w14:textId="4CD8E500" w:rsidR="00B8312C" w:rsidRPr="00B5142E" w:rsidRDefault="00B8312C" w:rsidP="000B0EA3">
                                <w:pPr>
                                  <w:pStyle w:val="Caption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del w:id="5335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5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Inkrementális érzékelőtől érkező jelek</w:t>
                                </w:r>
                                <w:ins w:id="5336" w:author="laca" w:date="2015-04-17T19:44:00Z">
                                  <w:r>
                                    <w:t xml:space="preserve"> </w:t>
                                  </w:r>
                                </w:ins>
                                <w:del w:id="5337" w:author="laca" w:date="2015-04-17T19:44:00Z">
                                  <w:r w:rsidDel="00523E67">
                                    <w:delText xml:space="preserve"> á</w:delText>
                                  </w:r>
                                </w:del>
                                <w:ins w:id="5338" w:author="laca" w:date="2015-04-17T19:45:00Z">
                                  <w:r>
                                    <w:t>átalakító</w:t>
                                  </w:r>
                                </w:ins>
                                <w:del w:id="5339" w:author="laca" w:date="2015-04-17T19:44:00Z">
                                  <w:r w:rsidDel="00523E67">
                                    <w:delText>t</w:delText>
                                  </w:r>
                                </w:del>
                                <w:del w:id="5340" w:author="laca" w:date="2015-04-17T19:45:00Z">
                                  <w:r w:rsidDel="00523E67">
                                    <w:delText>dolgoz</w:delText>
                                  </w:r>
                                </w:del>
                                <w:del w:id="5341" w:author="laca" w:date="2015-04-17T19:44:00Z">
                                  <w:r w:rsidDel="00523E67">
                                    <w:delText>ása</w:delText>
                                  </w:r>
                                </w:del>
                                <w:r>
                                  <w:t xml:space="preserve"> irány és impulzus jelekre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6E109EB" id="Group 57" o:spid="_x0000_s1160" style="position:absolute;left:0;text-align:left;margin-left:12.85pt;margin-top:117.05pt;width:411.9pt;height:191.6pt;z-index:251626496;mso-position-horizontal-relative:margin;mso-position-vertical-relative:text" coordsize="52311,2433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">
                  <v:shape id="Picture 27" o:spid="_x0000_s1161" type="#_x0000_t75" style="position:absolute;width:52311;height:19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gQJPFAAAA2wAAAA8AAABkcnMvZG93bnJldi54bWxEj81qwzAQhO+FvIPYQC4lkR1oHRzLIWkI&#10;LfTU/NwXa2M7sVaupdru21eFQo/DzHzDZJvRNKKnztWWFcSLCARxYXXNpYLz6TBfgXAeWWNjmRR8&#10;k4NNPnnIMNV24A/qj74UAcIuRQWV920qpSsqMugWtiUO3tV2Bn2QXSl1h0OAm0Yuo+hZGqw5LFTY&#10;0ktFxf34ZRRs41uySt4/d3HU4+PgXy/7p/NBqdl03K5BeBr9f/iv/aYVLBP4/RJ+gM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oECTxQAAANsAAAAPAAAAAAAAAAAAAAAA&#10;AJ8CAABkcnMvZG93bnJldi54bWxQSwUGAAAAAAQABAD3AAAAkQMAAAAA&#10;">
                    <v:imagedata r:id="rId95" o:title=""/>
                    <v:path arrowok="t"/>
                  </v:shape>
                  <v:shape id="Text Box 55" o:spid="_x0000_s1162" type="#_x0000_t202" style="position:absolute;top:20472;width:52311;height:3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yBns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e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yBnsYAAADbAAAADwAAAAAAAAAAAAAAAACYAgAAZHJz&#10;L2Rvd25yZXYueG1sUEsFBgAAAAAEAAQA9QAAAIsDAAAAAA==&#10;" stroked="f">
                    <v:textbox style="mso-fit-shape-to-text:t" inset="0,0,0,0">
                      <w:txbxContent>
                        <w:p w14:paraId="70DF6731" w14:textId="4CD8E500" w:rsidR="00B8312C" w:rsidRPr="00B5142E" w:rsidRDefault="00B8312C" w:rsidP="000B0EA3">
                          <w:pPr>
                            <w:pStyle w:val="Caption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del w:id="5342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5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Inkrementális érzékelőtől érkező jelek</w:t>
                          </w:r>
                          <w:ins w:id="5343" w:author="laca" w:date="2015-04-17T19:44:00Z">
                            <w:r>
                              <w:t xml:space="preserve"> </w:t>
                            </w:r>
                          </w:ins>
                          <w:del w:id="5344" w:author="laca" w:date="2015-04-17T19:44:00Z">
                            <w:r w:rsidDel="00523E67">
                              <w:delText xml:space="preserve"> á</w:delText>
                            </w:r>
                          </w:del>
                          <w:ins w:id="5345" w:author="laca" w:date="2015-04-17T19:45:00Z">
                            <w:r>
                              <w:t>átalakító</w:t>
                            </w:r>
                          </w:ins>
                          <w:del w:id="5346" w:author="laca" w:date="2015-04-17T19:44:00Z">
                            <w:r w:rsidDel="00523E67">
                              <w:delText>t</w:delText>
                            </w:r>
                          </w:del>
                          <w:del w:id="5347" w:author="laca" w:date="2015-04-17T19:45:00Z">
                            <w:r w:rsidDel="00523E67">
                              <w:delText>dolgoz</w:delText>
                            </w:r>
                          </w:del>
                          <w:del w:id="5348" w:author="laca" w:date="2015-04-17T19:44:00Z">
                            <w:r w:rsidDel="00523E67">
                              <w:delText>ása</w:delText>
                            </w:r>
                          </w:del>
                          <w:r>
                            <w:t xml:space="preserve"> irány és impulzus jelekre</w:t>
                          </w:r>
                        </w:p>
                      </w:txbxContent>
                    </v:textbox>
                  </v:shape>
                  <w10:wrap type="topAndBottom" anchorx="margin"/>
                </v:group>
              </w:pict>
            </mc:Fallback>
          </mc:AlternateContent>
        </w:r>
        <w:r w:rsidR="00803DC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4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A beérkező A, és B jeleket egy tagadó kapu segítségével </w:delText>
        </w:r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50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bekötjük a FDC tárolok CLR bemenetére</w:delText>
        </w:r>
        <w:r w:rsidR="00803DC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51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,</w:delText>
        </w:r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 xml:space="preserve"> a 2.</w:delText>
        </w:r>
      </w:del>
      <w:del w:id="5352" w:author="laca" w:date="2015-04-17T19:44:00Z">
        <w:r w:rsidR="0025237D" w:rsidRPr="00183A02" w:rsidDel="00523E67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6</w:delText>
        </w:r>
      </w:del>
      <w:del w:id="5353" w:author="laca" w:date="2015-04-27T16:15:00Z"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képen látható módon</w:delText>
        </w:r>
        <w:r w:rsidR="00803DC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5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 Egy harmadi</w:delText>
        </w:r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5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 tároló segítségével meghatározhatjuk a forgás irányát.  Az impulzus kimenete akkor lesz logikai 1</w:delText>
        </w:r>
      </w:del>
      <w:ins w:id="5357" w:author="stbrassai" w:date="2015-04-17T21:25:00Z">
        <w:del w:id="5358" w:author="laca" w:date="2015-04-27T16:15:00Z">
          <w:r w:rsidR="00C0166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359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,</w:delText>
          </w:r>
        </w:del>
      </w:ins>
      <w:del w:id="5360" w:author="laca" w:date="2015-04-27T16:15:00Z">
        <w:r w:rsidR="002523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6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ha valamely FDC tároló Q kimenete is Logikai 1 lesz.</w:delText>
        </w:r>
        <w:bookmarkStart w:id="5362" w:name="_Toc417922491"/>
        <w:bookmarkStart w:id="5363" w:name="_Toc417922972"/>
        <w:bookmarkStart w:id="5364" w:name="_Toc419128021"/>
        <w:bookmarkEnd w:id="5362"/>
        <w:bookmarkEnd w:id="5363"/>
        <w:bookmarkEnd w:id="5364"/>
      </w:del>
    </w:p>
    <w:p w14:paraId="733D884A" w14:textId="1C92C9F0" w:rsidR="008A064A" w:rsidRPr="00183A02" w:rsidDel="00960013" w:rsidRDefault="008A064A">
      <w:pPr>
        <w:pStyle w:val="ListParagraph"/>
        <w:rPr>
          <w:del w:id="5365" w:author="laca" w:date="2015-04-27T16:15:00Z"/>
          <w:rFonts w:ascii="Times New Roman" w:hAnsi="Times New Roman" w:cs="Times New Roman"/>
          <w:rPrChange w:id="5366" w:author="laca" w:date="2015-04-27T16:16:00Z">
            <w:rPr>
              <w:del w:id="5367" w:author="laca" w:date="2015-04-27T16:15:00Z"/>
            </w:rPr>
          </w:rPrChange>
        </w:rPr>
        <w:pPrChange w:id="5368" w:author="laca" w:date="2015-04-27T16:16:00Z">
          <w:pPr>
            <w:pStyle w:val="Heading3"/>
            <w:spacing w:line="360" w:lineRule="auto"/>
            <w:jc w:val="both"/>
          </w:pPr>
        </w:pPrChange>
      </w:pPr>
      <w:del w:id="5369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70" w:author="laca" w:date="2015-04-27T16:16:00Z">
              <w:rPr/>
            </w:rPrChange>
          </w:rPr>
          <w:delText>Szimuláció System Generatorban</w:delText>
        </w:r>
        <w:bookmarkStart w:id="5371" w:name="_Toc417922492"/>
        <w:bookmarkStart w:id="5372" w:name="_Toc417922973"/>
        <w:bookmarkStart w:id="5373" w:name="_Toc419128022"/>
        <w:bookmarkEnd w:id="5371"/>
        <w:bookmarkEnd w:id="5372"/>
        <w:bookmarkEnd w:id="5373"/>
      </w:del>
    </w:p>
    <w:p w14:paraId="1AA269F5" w14:textId="0B582586" w:rsidR="00401B65" w:rsidRPr="00183A02" w:rsidDel="00960013" w:rsidRDefault="00EF5B0B">
      <w:pPr>
        <w:pStyle w:val="ListParagraph"/>
        <w:rPr>
          <w:del w:id="5374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375" w:author="laca" w:date="2015-04-27T16:16:00Z">
            <w:rPr>
              <w:del w:id="5376" w:author="laca" w:date="2015-04-27T16:15:00Z"/>
              <w:rFonts w:ascii="Times New Roman" w:hAnsi="Times New Roman" w:cs="Times New Roman"/>
              <w:noProof/>
              <w:sz w:val="24"/>
              <w:szCs w:val="24"/>
            </w:rPr>
          </w:rPrChange>
        </w:rPr>
        <w:pPrChange w:id="5377" w:author="laca" w:date="2015-04-27T16:16:00Z">
          <w:pPr>
            <w:spacing w:line="360" w:lineRule="auto"/>
            <w:jc w:val="both"/>
          </w:pPr>
        </w:pPrChange>
      </w:pPr>
      <w:del w:id="5378" w:author="laca" w:date="2015-04-17T17:09:00Z">
        <w:r w:rsidRPr="00183A02" w:rsidDel="001A4247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79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tab/>
        </w:r>
      </w:del>
      <w:del w:id="5380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81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A</w:delText>
        </w:r>
      </w:del>
      <w:del w:id="5382" w:author="laca" w:date="2015-04-17T17:09:00Z">
        <w:r w:rsidRPr="00183A02" w:rsidDel="001A4247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83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z</w:delText>
        </w:r>
      </w:del>
      <w:del w:id="5384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85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 xml:space="preserve"> képen látható a szimulációs eredmén</w:delText>
        </w:r>
        <w:r w:rsidR="0007561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86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y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87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ek az A és B bementi jelek (alsó ábra), Dir és Imp kimenti jelek</w:delText>
        </w:r>
        <w:r w:rsidR="00803DC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88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(felső ábra)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89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.</w:delText>
        </w:r>
        <w:bookmarkStart w:id="5390" w:name="_Toc417922493"/>
        <w:bookmarkStart w:id="5391" w:name="_Toc417922974"/>
        <w:bookmarkStart w:id="5392" w:name="_Toc419128023"/>
        <w:bookmarkEnd w:id="5390"/>
        <w:bookmarkEnd w:id="5391"/>
        <w:bookmarkEnd w:id="5392"/>
      </w:del>
    </w:p>
    <w:p w14:paraId="63C7A535" w14:textId="0A7C7CCE" w:rsidR="00EF5B0B" w:rsidRPr="00183A02" w:rsidDel="00960013" w:rsidRDefault="00EF5B0B">
      <w:pPr>
        <w:pStyle w:val="ListParagraph"/>
        <w:rPr>
          <w:del w:id="5393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394" w:author="laca" w:date="2015-04-27T16:16:00Z">
            <w:rPr>
              <w:del w:id="5395" w:author="laca" w:date="2015-04-27T16:15:00Z"/>
              <w:rFonts w:ascii="Times New Roman" w:hAnsi="Times New Roman" w:cs="Times New Roman"/>
              <w:noProof/>
              <w:sz w:val="24"/>
              <w:szCs w:val="24"/>
            </w:rPr>
          </w:rPrChange>
        </w:rPr>
        <w:pPrChange w:id="5396" w:author="laca" w:date="2015-04-27T16:16:00Z">
          <w:pPr>
            <w:spacing w:line="360" w:lineRule="auto"/>
            <w:jc w:val="both"/>
          </w:pPr>
        </w:pPrChange>
      </w:pPr>
      <w:del w:id="5397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398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tab/>
          <w:delText>A bementi jelek négy kategori</w:delText>
        </w:r>
      </w:del>
      <w:ins w:id="5399" w:author="stbrassai" w:date="2015-04-17T21:25:00Z">
        <w:del w:id="5400" w:author="laca" w:date="2015-04-27T16:15:00Z">
          <w:r w:rsidR="00C0166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401" w:author="laca" w:date="2015-04-27T16:16:00Z"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rPrChange>
            </w:rPr>
            <w:delText>ába</w:delText>
          </w:r>
        </w:del>
      </w:ins>
      <w:del w:id="5402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03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ara sorolhat</w:delText>
        </w:r>
      </w:del>
      <w:ins w:id="5404" w:author="stbrassai" w:date="2015-04-17T21:26:00Z">
        <w:del w:id="5405" w:author="laca" w:date="2015-04-27T16:15:00Z">
          <w:r w:rsidR="00C0166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406" w:author="laca" w:date="2015-04-27T16:16:00Z"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rPrChange>
            </w:rPr>
            <w:delText>ó</w:delText>
          </w:r>
        </w:del>
      </w:ins>
      <w:del w:id="5407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08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ok:</w:delText>
        </w:r>
        <w:bookmarkStart w:id="5409" w:name="_Toc417922494"/>
        <w:bookmarkStart w:id="5410" w:name="_Toc417922975"/>
        <w:bookmarkStart w:id="5411" w:name="_Toc419128024"/>
        <w:bookmarkEnd w:id="5409"/>
        <w:bookmarkEnd w:id="5410"/>
        <w:bookmarkEnd w:id="5411"/>
      </w:del>
    </w:p>
    <w:p w14:paraId="7D19CDD9" w14:textId="6189450B" w:rsidR="00EF5B0B" w:rsidRPr="00183A02" w:rsidDel="00960013" w:rsidRDefault="00EF5B0B">
      <w:pPr>
        <w:pStyle w:val="ListParagraph"/>
        <w:rPr>
          <w:del w:id="5412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413" w:author="laca" w:date="2015-04-27T16:16:00Z">
            <w:rPr>
              <w:del w:id="5414" w:author="laca" w:date="2015-04-27T16:15:00Z"/>
              <w:rFonts w:ascii="Times New Roman" w:hAnsi="Times New Roman" w:cs="Times New Roman"/>
              <w:noProof/>
              <w:sz w:val="24"/>
              <w:szCs w:val="24"/>
            </w:rPr>
          </w:rPrChange>
        </w:rPr>
        <w:pPrChange w:id="5415" w:author="laca" w:date="2015-04-27T16:16:00Z">
          <w:pPr>
            <w:pStyle w:val="ListParagraph"/>
            <w:numPr>
              <w:numId w:val="2"/>
            </w:numPr>
            <w:spacing w:line="360" w:lineRule="auto"/>
            <w:ind w:left="1080" w:hanging="360"/>
            <w:jc w:val="both"/>
          </w:pPr>
        </w:pPrChange>
      </w:pPr>
      <w:del w:id="5416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17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Az A jel késik a B j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18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e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19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lhez képest, a kimenti jelek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20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en látható ( érkező impulz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21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usok és az irány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22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)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23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.</w:delText>
        </w:r>
        <w:bookmarkStart w:id="5424" w:name="_Toc417922495"/>
        <w:bookmarkStart w:id="5425" w:name="_Toc417922976"/>
        <w:bookmarkStart w:id="5426" w:name="_Toc419128025"/>
        <w:bookmarkEnd w:id="5424"/>
        <w:bookmarkEnd w:id="5425"/>
        <w:bookmarkEnd w:id="5426"/>
      </w:del>
    </w:p>
    <w:p w14:paraId="61FAF7BD" w14:textId="7ECC6A5C" w:rsidR="00EF5B0B" w:rsidRPr="00183A02" w:rsidDel="00960013" w:rsidRDefault="002541C9">
      <w:pPr>
        <w:pStyle w:val="ListParagraph"/>
        <w:rPr>
          <w:del w:id="5427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428" w:author="laca" w:date="2015-04-27T16:16:00Z">
            <w:rPr>
              <w:del w:id="5429" w:author="laca" w:date="2015-04-27T16:15:00Z"/>
              <w:rFonts w:ascii="Times New Roman" w:hAnsi="Times New Roman" w:cs="Times New Roman"/>
              <w:noProof/>
              <w:sz w:val="24"/>
              <w:szCs w:val="24"/>
            </w:rPr>
          </w:rPrChange>
        </w:rPr>
        <w:pPrChange w:id="5430" w:author="laca" w:date="2015-04-27T16:16:00Z">
          <w:pPr>
            <w:pStyle w:val="ListParagraph"/>
            <w:numPr>
              <w:numId w:val="2"/>
            </w:numPr>
            <w:spacing w:line="360" w:lineRule="auto"/>
            <w:ind w:left="1080" w:hanging="360"/>
            <w:jc w:val="both"/>
          </w:pPr>
        </w:pPrChange>
      </w:pPr>
      <w:del w:id="5431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32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Az B jel késik a A</w:delText>
        </w:r>
        <w:r w:rsidR="00EF5B0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33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 xml:space="preserve"> jelhez képest, látható hogy az irány megfordult.</w:delText>
        </w:r>
        <w:bookmarkStart w:id="5434" w:name="_Toc417922496"/>
        <w:bookmarkStart w:id="5435" w:name="_Toc417922977"/>
        <w:bookmarkStart w:id="5436" w:name="_Toc419128026"/>
        <w:bookmarkEnd w:id="5434"/>
        <w:bookmarkEnd w:id="5435"/>
        <w:bookmarkEnd w:id="5436"/>
      </w:del>
    </w:p>
    <w:p w14:paraId="73FEFBE0" w14:textId="79692E0C" w:rsidR="00EF5B0B" w:rsidRPr="00183A02" w:rsidDel="00960013" w:rsidRDefault="002541C9">
      <w:pPr>
        <w:pStyle w:val="ListParagraph"/>
        <w:rPr>
          <w:del w:id="5437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438" w:author="laca" w:date="2015-04-27T16:16:00Z">
            <w:rPr>
              <w:del w:id="5439" w:author="laca" w:date="2015-04-27T16:15:00Z"/>
              <w:rFonts w:ascii="Times New Roman" w:hAnsi="Times New Roman" w:cs="Times New Roman"/>
              <w:noProof/>
              <w:sz w:val="24"/>
              <w:szCs w:val="24"/>
            </w:rPr>
          </w:rPrChange>
        </w:rPr>
        <w:pPrChange w:id="5440" w:author="laca" w:date="2015-04-27T16:16:00Z">
          <w:pPr>
            <w:pStyle w:val="ListParagraph"/>
            <w:numPr>
              <w:numId w:val="2"/>
            </w:numPr>
            <w:spacing w:line="360" w:lineRule="auto"/>
            <w:ind w:left="1080" w:hanging="360"/>
            <w:jc w:val="both"/>
          </w:pPr>
        </w:pPrChange>
      </w:pPr>
      <w:del w:id="5441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42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Az A bemeneti jelen hibás jelek</w:delText>
        </w:r>
        <w:r w:rsidR="00EF5B0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43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 xml:space="preserve"> érkeznek, látható hogy ekkor nem történik impulzus generálas a kimeneten.</w:delText>
        </w:r>
        <w:bookmarkStart w:id="5444" w:name="_Toc417922497"/>
        <w:bookmarkStart w:id="5445" w:name="_Toc417922978"/>
        <w:bookmarkStart w:id="5446" w:name="_Toc419128027"/>
        <w:bookmarkEnd w:id="5444"/>
        <w:bookmarkEnd w:id="5445"/>
        <w:bookmarkEnd w:id="5446"/>
      </w:del>
    </w:p>
    <w:p w14:paraId="1811C7FF" w14:textId="620A15DC" w:rsidR="00EF5B0B" w:rsidRPr="00183A02" w:rsidDel="00960013" w:rsidRDefault="002541C9">
      <w:pPr>
        <w:pStyle w:val="ListParagraph"/>
        <w:rPr>
          <w:del w:id="5447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448" w:author="laca" w:date="2015-04-27T16:16:00Z">
            <w:rPr>
              <w:del w:id="5449" w:author="laca" w:date="2015-04-27T16:15:00Z"/>
              <w:rFonts w:ascii="Times New Roman" w:hAnsi="Times New Roman" w:cs="Times New Roman"/>
              <w:noProof/>
              <w:sz w:val="24"/>
              <w:szCs w:val="24"/>
            </w:rPr>
          </w:rPrChange>
        </w:rPr>
        <w:pPrChange w:id="5450" w:author="laca" w:date="2015-04-27T16:16:00Z">
          <w:pPr>
            <w:pStyle w:val="ListParagraph"/>
            <w:numPr>
              <w:numId w:val="2"/>
            </w:numPr>
            <w:spacing w:line="360" w:lineRule="auto"/>
            <w:ind w:left="1080" w:hanging="360"/>
            <w:jc w:val="both"/>
          </w:pPr>
        </w:pPrChange>
      </w:pPr>
      <w:del w:id="5451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452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30944" behindDoc="0" locked="0" layoutInCell="1" allowOverlap="1" wp14:anchorId="118BE055" wp14:editId="7600C34D">
                  <wp:simplePos x="0" y="0"/>
                  <wp:positionH relativeFrom="column">
                    <wp:posOffset>151798</wp:posOffset>
                  </wp:positionH>
                  <wp:positionV relativeFrom="paragraph">
                    <wp:posOffset>883162</wp:posOffset>
                  </wp:positionV>
                  <wp:extent cx="5763895" cy="3898900"/>
                  <wp:effectExtent l="0" t="0" r="8255" b="6350"/>
                  <wp:wrapTopAndBottom/>
                  <wp:docPr id="102" name="Group 10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763895" cy="3898900"/>
                            <a:chOff x="0" y="0"/>
                            <a:chExt cx="5332730" cy="2913202"/>
                          </a:xfrm>
                        </wpg:grpSpPr>
                        <wps:wsp>
                          <wps:cNvPr id="59" name="Text Box 59"/>
                          <wps:cNvSpPr txBox="1"/>
                          <wps:spPr>
                            <a:xfrm>
                              <a:off x="877824" y="2640787"/>
                              <a:ext cx="3927475" cy="27241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CB1DD98" w14:textId="6C85064E" w:rsidR="00B8312C" w:rsidRPr="00EF53AB" w:rsidRDefault="00B8312C" w:rsidP="00803DC4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7</w:t>
                                </w:r>
                                <w:r>
                                  <w:fldChar w:fldCharType="end"/>
                                </w:r>
                                <w:del w:id="5453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7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Szimulációs eredmények a lehetséges bemenetekről az Black Box1 modulba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1" name="Picture 10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521" t="1673" r="30349" b="14130"/>
                            <a:stretch/>
                          </pic:blipFill>
                          <pic:spPr bwMode="auto">
                            <a:xfrm>
                              <a:off x="0" y="0"/>
                              <a:ext cx="5332730" cy="25723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118BE055" id="Group 102" o:spid="_x0000_s1163" style="position:absolute;left:0;text-align:left;margin-left:11.95pt;margin-top:69.55pt;width:453.85pt;height:307pt;z-index:251730944;mso-position-horizontal-relative:text;mso-position-vertical-relative:text;mso-width-relative:margin;mso-height-relative:margin" coordsize="53327,29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5H/4K3/8ABW/4e/8ABJPwB4I8f/EP&#10;4Q614uh8b+KG0W1t9Fv4oGtpBF5nmOZQQVxxgc0AfXFFZ/hLxBD4t8K6Z4qt7doY9T0+G7jhc5ZF&#10;kjDhT7jNa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h3/guD/wSP8U/8Fbvhl8O/AHhf4xaf4Ok8EeMH1qa41DTXuVu&#10;lMJj8sBGG085ya+4qKAMvwR4ffwl4L0fwrLcrM2maXb2jTKuA5jjVN2O2cZrUoooAKKKKACiiigA&#10;ooooAQYXilGe4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">
                  <v:shape id="Text Box 59" o:spid="_x0000_s1164" type="#_x0000_t202" style="position:absolute;left:8778;top:26407;width:39274;height:27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LEA8UA&#10;AADbAAAADwAAAGRycy9kb3ducmV2LnhtbESPT2vCQBTE7wW/w/KEXopuGqjU6CrWtNBDPWjF8yP7&#10;TILZt2F3zZ9v3y0Uehxm5jfMejuYRnTkfG1ZwfM8AUFcWF1zqeD8/TF7BeEDssbGMikYycN2M3lY&#10;Y6Ztz0fqTqEUEcI+QwVVCG0mpS8qMujntiWO3tU6gyFKV0rtsI9w08g0SRbSYM1xocKW9hUVt9Pd&#10;KFjk7t4fef+Un9+/8NCW6eVtvCj1OB12KxCBhvAf/mt/agUvS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csQDxQAAANsAAAAPAAAAAAAAAAAAAAAAAJgCAABkcnMv&#10;ZG93bnJldi54bWxQSwUGAAAAAAQABAD1AAAAigMAAAAA&#10;" stroked="f">
                    <v:textbox inset="0,0,0,0">
                      <w:txbxContent>
                        <w:p w14:paraId="5CB1DD98" w14:textId="6C85064E" w:rsidR="00B8312C" w:rsidRPr="00EF53AB" w:rsidRDefault="00B8312C" w:rsidP="00803DC4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7</w:t>
                          </w:r>
                          <w:r>
                            <w:fldChar w:fldCharType="end"/>
                          </w:r>
                          <w:del w:id="5454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7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Szimulációs eredmények a lehetséges bemenetekről az Black Box1 modulba</w:t>
                          </w:r>
                        </w:p>
                      </w:txbxContent>
                    </v:textbox>
                  </v:shape>
                  <v:shape id="Picture 101" o:spid="_x0000_s1165" type="#_x0000_t75" style="position:absolute;width:53327;height:257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mjwDCAAAA3AAAAA8AAABkcnMvZG93bnJldi54bWxET9tqwkAQfS/4D8sIvtXdVCglugYJCAGl&#10;F/UDhuyYRLOzIbs1ab++WxB8m8O5ziobbStu1PvGsYZkrkAQl840XGk4HbfPbyB8QDbYOiYNP+Qh&#10;W0+eVpgaN/AX3Q6hEjGEfYoa6hC6VEpf1mTRz11HHLmz6y2GCPtKmh6HGG5b+aLUq7TYcGyosaO8&#10;pvJ6+LYa8gvLj/1xx8V+ge+73+pTnU+D1rPpuFmCCDSGh/juLkycrxL4fyZeIN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8Zo8AwgAAANwAAAAPAAAAAAAAAAAAAAAAAJ8C&#10;AABkcnMvZG93bnJldi54bWxQSwUGAAAAAAQABAD3AAAAjgMAAAAA&#10;">
                    <v:imagedata r:id="rId97" o:title="" croptop="1096f" cropbottom="9260f" cropleft="18692f" cropright="19890f"/>
                    <v:path arrowok="t"/>
                  </v:shape>
                  <w10:wrap type="topAndBottom"/>
                </v:group>
              </w:pict>
            </mc:Fallback>
          </mc:AlternateContent>
        </w:r>
        <w:r w:rsidR="00EF5B0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55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Az A bemeneti jelen ismét hibás adatok érkeznek, ez az eset akkor áll fen amikor a tárcsa forgási iránya azelőtt változik meg mielőtt elérte volna a sötét mező a B csatornát is.</w:delText>
        </w:r>
        <w:bookmarkStart w:id="5456" w:name="_Toc417922498"/>
        <w:bookmarkStart w:id="5457" w:name="_Toc417922979"/>
        <w:bookmarkStart w:id="5458" w:name="_Toc419128028"/>
        <w:bookmarkEnd w:id="5456"/>
        <w:bookmarkEnd w:id="5457"/>
        <w:bookmarkEnd w:id="5458"/>
      </w:del>
    </w:p>
    <w:p w14:paraId="557C492C" w14:textId="37F57695" w:rsidR="00177FBB" w:rsidRPr="00183A02" w:rsidDel="00960013" w:rsidRDefault="00177FBB">
      <w:pPr>
        <w:pStyle w:val="ListParagraph"/>
        <w:rPr>
          <w:del w:id="5459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460" w:author="laca" w:date="2015-04-27T16:16:00Z">
            <w:rPr>
              <w:del w:id="5461" w:author="laca" w:date="2015-04-27T16:15:00Z"/>
              <w:rFonts w:ascii="Times New Roman" w:hAnsi="Times New Roman" w:cs="Times New Roman"/>
              <w:noProof/>
              <w:sz w:val="24"/>
              <w:szCs w:val="24"/>
            </w:rPr>
          </w:rPrChange>
        </w:rPr>
        <w:pPrChange w:id="5462" w:author="laca" w:date="2015-04-27T16:16:00Z">
          <w:pPr>
            <w:spacing w:line="360" w:lineRule="auto"/>
            <w:jc w:val="both"/>
          </w:pPr>
        </w:pPrChange>
      </w:pPr>
      <w:bookmarkStart w:id="5463" w:name="_Toc417922499"/>
      <w:bookmarkStart w:id="5464" w:name="_Toc417922980"/>
      <w:bookmarkStart w:id="5465" w:name="_Toc419128029"/>
      <w:bookmarkEnd w:id="5463"/>
      <w:bookmarkEnd w:id="5464"/>
      <w:bookmarkEnd w:id="5465"/>
    </w:p>
    <w:p w14:paraId="7A05767E" w14:textId="128DCBC1" w:rsidR="00931531" w:rsidRPr="00183A02" w:rsidDel="00960013" w:rsidRDefault="00931531">
      <w:pPr>
        <w:pStyle w:val="ListParagraph"/>
        <w:rPr>
          <w:del w:id="5466" w:author="laca" w:date="2015-04-27T16:15:00Z"/>
          <w:rFonts w:ascii="Times New Roman" w:hAnsi="Times New Roman" w:cs="Times New Roman"/>
          <w:rPrChange w:id="5467" w:author="laca" w:date="2015-04-27T16:16:00Z">
            <w:rPr>
              <w:del w:id="5468" w:author="laca" w:date="2015-04-27T16:15:00Z"/>
            </w:rPr>
          </w:rPrChange>
        </w:rPr>
        <w:pPrChange w:id="5469" w:author="laca" w:date="2015-04-27T16:16:00Z">
          <w:pPr>
            <w:pStyle w:val="Heading3"/>
            <w:spacing w:line="360" w:lineRule="auto"/>
            <w:jc w:val="both"/>
          </w:pPr>
        </w:pPrChange>
      </w:pPr>
      <w:del w:id="5470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71" w:author="laca" w:date="2015-04-27T16:16:00Z">
              <w:rPr/>
            </w:rPrChange>
          </w:rPr>
          <w:delText xml:space="preserve">Pozíció mérése Inkrementális adó 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72" w:author="laca" w:date="2015-04-27T16:16:00Z">
              <w:rPr/>
            </w:rPrChange>
          </w:rPr>
          <w:delText>segítségével</w:delText>
        </w:r>
        <w:bookmarkStart w:id="5473" w:name="_Toc417922500"/>
        <w:bookmarkStart w:id="5474" w:name="_Toc417922981"/>
        <w:bookmarkStart w:id="5475" w:name="_Toc419128030"/>
        <w:bookmarkEnd w:id="5473"/>
        <w:bookmarkEnd w:id="5474"/>
        <w:bookmarkEnd w:id="5475"/>
      </w:del>
    </w:p>
    <w:p w14:paraId="1F5C4BF4" w14:textId="41F69ED8" w:rsidR="00D33E3E" w:rsidRPr="00183A02" w:rsidDel="00960013" w:rsidRDefault="00931531">
      <w:pPr>
        <w:pStyle w:val="ListParagraph"/>
        <w:rPr>
          <w:del w:id="5476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477" w:author="laca" w:date="2015-04-27T16:16:00Z">
            <w:rPr>
              <w:del w:id="5478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479" w:author="laca" w:date="2015-04-27T16:16:00Z">
          <w:pPr>
            <w:spacing w:line="360" w:lineRule="auto"/>
            <w:jc w:val="both"/>
          </w:pPr>
        </w:pPrChange>
      </w:pPr>
      <w:del w:id="5480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tab/>
          <w:delText xml:space="preserve">Az általam használt inkrementális tárcsák és érzékelő csak 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relatív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8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pozíció mérésére alkalmasak, ezért alkalmazunk egy referencia tárcsát is. A referencia tárcsa ugyan arra a 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8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tengelyre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8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van </w:delText>
        </w:r>
        <w:r w:rsidR="0028016A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8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rögzítve,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8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mint az inkrementális tárcsa, csak </w:delText>
        </w:r>
        <w:r w:rsidR="00F552D7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8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annyi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8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F552D7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8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különbséggel</w:delText>
        </w:r>
      </w:del>
      <w:ins w:id="5489" w:author="stbrassai" w:date="2015-04-17T21:27:00Z">
        <w:del w:id="5490" w:author="laca" w:date="2015-04-27T16:15:00Z">
          <w:r w:rsidR="00C0166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491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,</w:delText>
          </w:r>
        </w:del>
      </w:ins>
      <w:del w:id="5492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9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hogy csak egy sötét foltot tartalmaz. 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9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Így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9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4A41F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9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egyetlen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9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impulzust fog generálni. A pozíciót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9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49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úgy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0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tudjuk 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0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megmérni,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0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hogy egy regiszter 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0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értékét,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0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változtatjuk minden Imp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0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jel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0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felfutó élére. 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0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No</w:delText>
        </w:r>
      </w:del>
      <w:ins w:id="5508" w:author="stbrassai" w:date="2015-04-17T21:27:00Z">
        <w:del w:id="5509" w:author="laca" w:date="2015-04-27T16:15:00Z">
          <w:r w:rsidR="00C0166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510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ö</w:delText>
          </w:r>
        </w:del>
      </w:ins>
      <w:del w:id="5511" w:author="laca" w:date="2015-04-27T16:15:00Z"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1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velljük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1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3A3A36"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514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46304" behindDoc="0" locked="0" layoutInCell="1" allowOverlap="1" wp14:anchorId="7D8878D8" wp14:editId="165162AD">
                  <wp:simplePos x="0" y="0"/>
                  <wp:positionH relativeFrom="column">
                    <wp:posOffset>520</wp:posOffset>
                  </wp:positionH>
                  <wp:positionV relativeFrom="paragraph">
                    <wp:posOffset>890649</wp:posOffset>
                  </wp:positionV>
                  <wp:extent cx="5566410" cy="2225675"/>
                  <wp:effectExtent l="0" t="0" r="0" b="3175"/>
                  <wp:wrapTopAndBottom/>
                  <wp:docPr id="114" name="Group 11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2225675"/>
                            <a:chOff x="0" y="0"/>
                            <a:chExt cx="5566410" cy="2225675"/>
                          </a:xfrm>
                        </wpg:grpSpPr>
                        <pic:pic xmlns:pic="http://schemas.openxmlformats.org/drawingml/2006/picture">
                          <pic:nvPicPr>
                            <pic:cNvPr id="112" name="Picture 1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6410" cy="19386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3" name="Text Box 113"/>
                          <wps:cNvSpPr txBox="1"/>
                          <wps:spPr>
                            <a:xfrm>
                              <a:off x="0" y="1994535"/>
                              <a:ext cx="556641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BBBB6FC" w14:textId="3631B399" w:rsidR="00B8312C" w:rsidRPr="002853BA" w:rsidRDefault="00B8312C" w:rsidP="003A3A36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8</w:t>
                                </w:r>
                                <w:r>
                                  <w:fldChar w:fldCharType="end"/>
                                </w:r>
                                <w:del w:id="5515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8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Inkrementális adóval mért pozicó, szimulálációs modelje Sytem Generatorban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D8878D8" id="Group 114" o:spid="_x0000_s1166" style="position:absolute;left:0;text-align:left;margin-left:.05pt;margin-top:70.15pt;width:438.3pt;height:175.25pt;z-index:251746304;mso-position-horizontal-relative:text;mso-position-vertical-relative:text" coordsize="55664,2225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">
                  <v:shape id="Picture 112" o:spid="_x0000_s1167" type="#_x0000_t75" style="position:absolute;width:55664;height:19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ZJPLAAAAA3AAAAA8AAABkcnMvZG93bnJldi54bWxET0uLwjAQvi/sfwiz4G1NW2XRahRZWPDq&#10;A3qdNmNbbCYliVr99UYQ9jYf33OW68F04krOt5YVpOMEBHFldcu1guPh73sGwgdkjZ1lUnAnD+vV&#10;58cSc21vvKPrPtQihrDPUUETQp9L6auGDPqx7Ykjd7LOYIjQ1VI7vMVw08ksSX6kwZZjQ4M9/TZU&#10;nfcXo2B6n02z+blo60c5SfvKlYU9lUqNvobNAkSgIfyL3+6tjvPTDF7PxAvk6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Rkk8sAAAADcAAAADwAAAAAAAAAAAAAAAACfAgAA&#10;ZHJzL2Rvd25yZXYueG1sUEsFBgAAAAAEAAQA9wAAAIwDAAAAAA==&#10;">
                    <v:imagedata r:id="rId99" o:title=""/>
                    <v:path arrowok="t"/>
                  </v:shape>
                  <v:shape id="Text Box 113" o:spid="_x0000_s1168" type="#_x0000_t202" style="position:absolute;top:19945;width:55664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0h3MQA&#10;AADcAAAADwAAAGRycy9kb3ducmV2LnhtbERPS2sCMRC+C/0PYQq9iGZ9IGVrFJEKrRfp1ou3YTNu&#10;tt1MliSr239vBKG3+fies1z3thEX8qF2rGAyzkAQl07XXCk4fu9GryBCRNbYOCYFfxRgvXoaLDHX&#10;7spfdCliJVIIhxwVmBjbXMpQGrIYxq4lTtzZeYsxQV9J7fGawm0jp1m2kBZrTg0GW9oaKn+Lzio4&#10;zE8HM+zO7/vNfOY/j9128VMVSr0895s3EJH6+C9+uD90mj+Zwf2ZdIF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9IdzEAAAA3AAAAA8AAAAAAAAAAAAAAAAAmAIAAGRycy9k&#10;b3ducmV2LnhtbFBLBQYAAAAABAAEAPUAAACJAwAAAAA=&#10;" stroked="f">
                    <v:textbox style="mso-fit-shape-to-text:t" inset="0,0,0,0">
                      <w:txbxContent>
                        <w:p w14:paraId="2BBBB6FC" w14:textId="3631B399" w:rsidR="00B8312C" w:rsidRPr="002853BA" w:rsidRDefault="00B8312C" w:rsidP="003A3A36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  <w:del w:id="5516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8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Inkrementális adóval mért pozicó, szimulálációs modelje Sytem Generatorban</w:t>
                          </w:r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vagy </w:delText>
        </w:r>
        <w:r w:rsidR="00CA198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csökkentjük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Dir iránybit (logikai 1 vagy 0). </w:delText>
        </w:r>
        <w:r w:rsidR="004A41F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2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függvényében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bookmarkStart w:id="5522" w:name="_Toc417922501"/>
        <w:bookmarkStart w:id="5523" w:name="_Toc417922982"/>
        <w:bookmarkStart w:id="5524" w:name="_Toc419128031"/>
        <w:bookmarkEnd w:id="5522"/>
        <w:bookmarkEnd w:id="5523"/>
        <w:bookmarkEnd w:id="5524"/>
      </w:del>
    </w:p>
    <w:p w14:paraId="58FBCF2B" w14:textId="2D38AAAC" w:rsidR="003A3A36" w:rsidRPr="00183A02" w:rsidDel="00960013" w:rsidRDefault="003A3A36">
      <w:pPr>
        <w:pStyle w:val="ListParagraph"/>
        <w:rPr>
          <w:del w:id="5525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526" w:author="laca" w:date="2015-04-27T16:16:00Z">
            <w:rPr>
              <w:del w:id="5527" w:author="laca" w:date="2015-04-27T16:15:00Z"/>
            </w:rPr>
          </w:rPrChange>
        </w:rPr>
        <w:pPrChange w:id="5528" w:author="laca" w:date="2015-04-27T16:16:00Z">
          <w:pPr>
            <w:keepNext/>
            <w:spacing w:line="360" w:lineRule="auto"/>
            <w:jc w:val="both"/>
          </w:pPr>
        </w:pPrChange>
      </w:pPr>
      <w:bookmarkStart w:id="5529" w:name="_Toc417922502"/>
      <w:bookmarkStart w:id="5530" w:name="_Toc417922983"/>
      <w:bookmarkStart w:id="5531" w:name="_Toc419128032"/>
      <w:bookmarkEnd w:id="5529"/>
      <w:bookmarkEnd w:id="5530"/>
      <w:bookmarkEnd w:id="5531"/>
    </w:p>
    <w:p w14:paraId="32DA87C3" w14:textId="35D8CD28" w:rsidR="003C13D9" w:rsidRPr="00183A02" w:rsidDel="00960013" w:rsidRDefault="006B717D">
      <w:pPr>
        <w:pStyle w:val="ListParagraph"/>
        <w:rPr>
          <w:del w:id="5532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533" w:author="laca" w:date="2015-04-27T16:16:00Z">
            <w:rPr>
              <w:del w:id="5534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535" w:author="laca" w:date="2015-04-27T16:16:00Z">
          <w:pPr>
            <w:spacing w:line="360" w:lineRule="auto"/>
            <w:jc w:val="both"/>
          </w:pPr>
        </w:pPrChange>
      </w:pPr>
      <w:del w:id="5536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537" w:author="Unknown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34688" behindDoc="0" locked="0" layoutInCell="1" allowOverlap="1" wp14:anchorId="5A074AB3" wp14:editId="4B434A82">
                  <wp:simplePos x="0" y="0"/>
                  <wp:positionH relativeFrom="margin">
                    <wp:align>right</wp:align>
                  </wp:positionH>
                  <wp:positionV relativeFrom="paragraph">
                    <wp:posOffset>1184737</wp:posOffset>
                  </wp:positionV>
                  <wp:extent cx="5325110" cy="2813050"/>
                  <wp:effectExtent l="0" t="0" r="8890" b="6350"/>
                  <wp:wrapTopAndBottom/>
                  <wp:docPr id="63" name="Group 63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325110" cy="2813050"/>
                            <a:chOff x="0" y="0"/>
                            <a:chExt cx="5325110" cy="2813050"/>
                          </a:xfrm>
                        </wpg:grpSpPr>
                        <pic:pic xmlns:pic="http://schemas.openxmlformats.org/drawingml/2006/picture">
                          <pic:nvPicPr>
                            <pic:cNvPr id="33" name="Picture 3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846" r="3364" b="22061"/>
                            <a:stretch/>
                          </pic:blipFill>
                          <pic:spPr bwMode="auto">
                            <a:xfrm>
                              <a:off x="0" y="0"/>
                              <a:ext cx="5325110" cy="27336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2" name="Text Box 62"/>
                          <wps:cNvSpPr txBox="1"/>
                          <wps:spPr>
                            <a:xfrm>
                              <a:off x="0" y="2581910"/>
                              <a:ext cx="532511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CDE25CD" w14:textId="3B4D02A8" w:rsidR="00B8312C" w:rsidRPr="00DD03C4" w:rsidRDefault="00B8312C" w:rsidP="00791C7E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9</w:t>
                                </w:r>
                                <w:r>
                                  <w:fldChar w:fldCharType="end"/>
                                </w:r>
                                <w:del w:id="5538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9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CounterPosition Belső Felépítése System Generátorban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A074AB3" id="Group 63" o:spid="_x0000_s1169" style="position:absolute;left:0;text-align:left;margin-left:368.1pt;margin-top:93.3pt;width:419.3pt;height:221.5pt;z-index:251634688;mso-position-horizontal:right;mso-position-horizontal-relative:margin;mso-position-vertical-relative:text" coordsize="53251,281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7+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">
                  <v:shape id="Picture 33" o:spid="_x0000_s1170" type="#_x0000_t75" style="position:absolute;width:53251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FxNzFAAAA2wAAAA8AAABkcnMvZG93bnJldi54bWxEj09rAjEUxO8Fv0N4grea1S22bI1iC/7B&#10;g6AtPT82r8m2m5dlE9etn74pCD0OM/MbZr7sXS06akPlWcFknIEgLr2u2Ch4f1vfP4EIEVlj7ZkU&#10;/FCA5WJwN8dC+wsfqTtFIxKEQ4EKbIxNIWUoLTkMY98QJ+/Ttw5jkq2RusVLgrtaTrNsJh1WnBYs&#10;NvRqqfw+nZ2CcvNwNfvOvtit+XL7x+N0e8g/lBoN+9UziEh9/A/f2jutIM/h70v6AXL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RcTcxQAAANsAAAAPAAAAAAAAAAAAAAAA&#10;AJ8CAABkcnMvZG93bnJldi54bWxQSwUGAAAAAAQABAD3AAAAkQMAAAAA&#10;">
                    <v:imagedata r:id="rId56" o:title="" croptop="2521f" cropbottom="14458f" cropright="2205f"/>
                    <v:path arrowok="t"/>
                  </v:shape>
                  <v:shape id="Text Box 62" o:spid="_x0000_s1171" type="#_x0000_t202" style="position:absolute;top:25819;width:53251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nTV8UA&#10;AADbAAAADwAAAGRycy9kb3ducmV2LnhtbESPQWsCMRSE74X+h/AKXkrN1spSVqOIVGh7kW69eHts&#10;npvVzcuSZHX77xtB8DjMzDfMfDnYVpzJh8axgtdxBoK4crrhWsHud/PyDiJEZI2tY1LwRwGWi8eH&#10;ORbaXfiHzmWsRYJwKFCBibErpAyVIYth7Dri5B2ctxiT9LXUHi8Jbls5ybJcWmw4LRjsaG2oOpW9&#10;VbCd7rfmuT98fK+mb/5r16/zY10qNXoaVjMQkYZ4D9/an1pBPoHrl/QD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6dNXxQAAANsAAAAPAAAAAAAAAAAAAAAAAJgCAABkcnMv&#10;ZG93bnJldi54bWxQSwUGAAAAAAQABAD1AAAAigMAAAAA&#10;" stroked="f">
                    <v:textbox style="mso-fit-shape-to-text:t" inset="0,0,0,0">
                      <w:txbxContent>
                        <w:p w14:paraId="3CDE25CD" w14:textId="3B4D02A8" w:rsidR="00B8312C" w:rsidRPr="00DD03C4" w:rsidRDefault="00B8312C" w:rsidP="00791C7E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9</w:t>
                          </w:r>
                          <w:r>
                            <w:fldChar w:fldCharType="end"/>
                          </w:r>
                          <w:del w:id="5539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9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CounterPosition Belső Felépítése System Generátorban</w:t>
                          </w:r>
                        </w:p>
                      </w:txbxContent>
                    </v:textbox>
                  </v:shape>
                  <w10:wrap type="topAndBottom" anchorx="margin"/>
                </v:group>
              </w:pict>
            </mc:Fallback>
          </mc:AlternateContent>
        </w:r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A 2.8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képen</w:delText>
        </w:r>
        <w:r w:rsidR="00160C8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látható a </w:delText>
        </w:r>
        <w:r w:rsidR="00ED7C4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fentiekben már letárgyalt Inkrementális </w:delText>
        </w:r>
        <w:r w:rsidR="00B626A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adó</w:delText>
        </w:r>
        <w:r w:rsidR="00ED7C4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jeleinek a f</w:delText>
        </w:r>
        <w:r w:rsidR="00791C7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eldolgozásáért felelős BlackBox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2 (megfelel a Black Box1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modulnak</w:delText>
        </w:r>
        <w:r w:rsidR="002541C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4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)</w:delText>
        </w:r>
        <w:r w:rsidR="00ED7C4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5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modul, valamint </w:delText>
        </w:r>
        <w:r w:rsidR="00B626A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5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kiegészítve</w:delText>
        </w:r>
        <w:r w:rsidR="00ED7C4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5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pozíció mérésére alkalmas counte</w:delText>
        </w:r>
        <w:r w:rsidR="003C13D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5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rPosition modullal</w:delText>
        </w:r>
        <w:r w:rsidR="00ED7C4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, </w:delText>
        </w:r>
        <w:r w:rsidR="003C13D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5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amelynek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5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belső felépítése az 2.</w:delText>
        </w:r>
      </w:del>
      <w:del w:id="5557" w:author="laca" w:date="2015-04-17T17:09:00Z">
        <w:r w:rsidRPr="00183A02" w:rsidDel="001A4247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5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8</w:delText>
        </w:r>
      </w:del>
      <w:del w:id="5559" w:author="laca" w:date="2015-04-27T16:15:00Z">
        <w:r w:rsidR="00ED7C4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6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képen látható.</w:delText>
        </w:r>
        <w:bookmarkStart w:id="5561" w:name="_Toc417922503"/>
        <w:bookmarkStart w:id="5562" w:name="_Toc417922984"/>
        <w:bookmarkStart w:id="5563" w:name="_Toc419128033"/>
        <w:bookmarkEnd w:id="5561"/>
        <w:bookmarkEnd w:id="5562"/>
        <w:bookmarkEnd w:id="5563"/>
      </w:del>
    </w:p>
    <w:p w14:paraId="04971F8E" w14:textId="4BB6C116" w:rsidR="0041474A" w:rsidRPr="00183A02" w:rsidDel="00960013" w:rsidRDefault="0041474A">
      <w:pPr>
        <w:pStyle w:val="ListParagraph"/>
        <w:rPr>
          <w:del w:id="5564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565" w:author="laca" w:date="2015-04-27T16:16:00Z">
            <w:rPr>
              <w:del w:id="5566" w:author="laca" w:date="2015-04-27T16:15:00Z"/>
              <w:rFonts w:ascii="Times New Roman" w:hAnsi="Times New Roman" w:cs="Times New Roman"/>
              <w:noProof/>
              <w:sz w:val="24"/>
              <w:szCs w:val="24"/>
            </w:rPr>
          </w:rPrChange>
        </w:rPr>
        <w:pPrChange w:id="5567" w:author="laca" w:date="2015-04-27T16:16:00Z">
          <w:pPr>
            <w:spacing w:line="360" w:lineRule="auto"/>
            <w:ind w:firstLine="720"/>
            <w:jc w:val="both"/>
          </w:pPr>
        </w:pPrChange>
      </w:pPr>
      <w:del w:id="5568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6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Működési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7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logikája alapján három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7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7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osztályba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7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sorolhatok. Az első az 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7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él detektáló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7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, 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7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melynek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7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feladata az impulzusok felfutó éleinek a detektálása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7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és egyetlen órajelig tartó impulzus generálása a Tároló regiszternek így engedélyezve az adatbevitelt a regiszterbe.</w:delText>
        </w:r>
        <w:bookmarkStart w:id="5579" w:name="_Toc417922504"/>
        <w:bookmarkStart w:id="5580" w:name="_Toc417922985"/>
        <w:bookmarkStart w:id="5581" w:name="_Toc419128034"/>
        <w:bookmarkEnd w:id="5579"/>
        <w:bookmarkEnd w:id="5580"/>
        <w:bookmarkEnd w:id="5581"/>
      </w:del>
    </w:p>
    <w:p w14:paraId="34A24AA7" w14:textId="30CE6371" w:rsidR="0041474A" w:rsidRPr="00183A02" w:rsidDel="00960013" w:rsidRDefault="0041474A">
      <w:pPr>
        <w:pStyle w:val="ListParagraph"/>
        <w:rPr>
          <w:del w:id="5582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583" w:author="laca" w:date="2015-04-27T16:16:00Z">
            <w:rPr>
              <w:del w:id="5584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585" w:author="laca" w:date="2015-04-27T16:16:00Z">
          <w:pPr>
            <w:spacing w:line="360" w:lineRule="auto"/>
            <w:ind w:firstLine="720"/>
            <w:jc w:val="both"/>
          </w:pPr>
        </w:pPrChange>
      </w:pPr>
      <w:del w:id="5586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8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Tároló regiszter, feladata az aktuális érték tárolása,</w:delText>
        </w:r>
        <w:r w:rsidR="0007561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8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8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a </w:delText>
        </w:r>
        <w:r w:rsidR="00523AD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típusa 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16bites előjeles egész értékű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kezdőértéke mindig 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0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rst </w:delText>
        </w:r>
        <w:r w:rsidR="0007561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bemeneten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érkező jel 0 értékre hozza a regiszter tartalmát, ez akkor t</w:delText>
        </w:r>
        <w:r w:rsidR="006B71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örténik meg, ha a Null bemeneten</w:delText>
        </w:r>
        <w:r w:rsidR="00D33E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59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impulzus érkezik. Azt mondhatjuk, hogy a pozíciót a 0 állapothoz mérjük, ame</w:delText>
        </w:r>
        <w:r w:rsidR="006B71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0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ly a Null átmeneti tárcsa határozza meg.</w:delText>
        </w:r>
        <w:bookmarkStart w:id="5601" w:name="_Toc417922505"/>
        <w:bookmarkStart w:id="5602" w:name="_Toc417922986"/>
        <w:bookmarkStart w:id="5603" w:name="_Toc419128035"/>
        <w:bookmarkEnd w:id="5601"/>
        <w:bookmarkEnd w:id="5602"/>
        <w:bookmarkEnd w:id="5603"/>
      </w:del>
    </w:p>
    <w:p w14:paraId="5116A7C2" w14:textId="68222E5F" w:rsidR="00D33E3E" w:rsidRPr="00183A02" w:rsidDel="00960013" w:rsidRDefault="00D33E3E">
      <w:pPr>
        <w:pStyle w:val="ListParagraph"/>
        <w:rPr>
          <w:del w:id="5604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605" w:author="laca" w:date="2015-04-27T16:16:00Z">
            <w:rPr>
              <w:del w:id="5606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607" w:author="laca" w:date="2015-04-27T16:16:00Z">
          <w:pPr>
            <w:spacing w:line="360" w:lineRule="auto"/>
            <w:ind w:firstLine="720"/>
            <w:jc w:val="both"/>
          </w:pPr>
        </w:pPrChange>
      </w:pPr>
      <w:del w:id="5608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0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 számláló</w:delText>
        </w:r>
        <w:r w:rsidR="006B71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logika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fela</w:delText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data</w:delText>
        </w:r>
        <w:r w:rsidR="0007561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hogy növelje vagy csökkentse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eggyel a </w:delText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regiszter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tartalmát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1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, annak </w:delText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függvényében,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hogy a Dir </w:delText>
        </w:r>
        <w:r w:rsidR="006B71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jel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milyen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értékű. A ValueCT </w:delText>
        </w:r>
        <w:r w:rsidR="006B71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bemenet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segítségével meg tudjuk </w:delText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fordítani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2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számolás </w:delText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3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irányát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3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bookmarkStart w:id="5632" w:name="_Toc417922506"/>
        <w:bookmarkStart w:id="5633" w:name="_Toc417922987"/>
        <w:bookmarkStart w:id="5634" w:name="_Toc419128036"/>
        <w:bookmarkEnd w:id="5632"/>
        <w:bookmarkEnd w:id="5633"/>
        <w:bookmarkEnd w:id="5634"/>
      </w:del>
    </w:p>
    <w:p w14:paraId="6D2E9511" w14:textId="4AAB02BD" w:rsidR="0041474A" w:rsidRPr="00183A02" w:rsidDel="00960013" w:rsidRDefault="00843F3E">
      <w:pPr>
        <w:pStyle w:val="ListParagraph"/>
        <w:rPr>
          <w:del w:id="5635" w:author="laca" w:date="2015-04-27T16:15:00Z"/>
          <w:rFonts w:ascii="Times New Roman" w:hAnsi="Times New Roman" w:cs="Times New Roman"/>
          <w:color w:val="44546A" w:themeColor="text2"/>
          <w:sz w:val="24"/>
          <w:szCs w:val="24"/>
          <w:rPrChange w:id="5636" w:author="laca" w:date="2015-04-27T16:16:00Z">
            <w:rPr>
              <w:del w:id="5637" w:author="laca" w:date="2015-04-27T16:15:00Z"/>
            </w:rPr>
          </w:rPrChange>
        </w:rPr>
        <w:pPrChange w:id="5638" w:author="laca" w:date="2015-04-27T16:16:00Z">
          <w:pPr>
            <w:pStyle w:val="Heading4"/>
            <w:spacing w:line="360" w:lineRule="auto"/>
            <w:jc w:val="both"/>
          </w:pPr>
        </w:pPrChange>
      </w:pPr>
      <w:del w:id="5639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40" w:author="laca" w:date="2015-04-27T16:16:00Z">
              <w:rPr/>
            </w:rPrChange>
          </w:rPr>
          <w:delText>Hardveres mérések</w:delText>
        </w:r>
        <w:bookmarkStart w:id="5641" w:name="_Toc417922507"/>
        <w:bookmarkStart w:id="5642" w:name="_Toc417922988"/>
        <w:bookmarkStart w:id="5643" w:name="_Toc419128037"/>
        <w:bookmarkEnd w:id="5641"/>
        <w:bookmarkEnd w:id="5642"/>
        <w:bookmarkEnd w:id="5643"/>
      </w:del>
    </w:p>
    <w:p w14:paraId="2F1993FB" w14:textId="09AD2723" w:rsidR="00843F3E" w:rsidRPr="00183A02" w:rsidDel="00960013" w:rsidRDefault="006B717D">
      <w:pPr>
        <w:pStyle w:val="ListParagraph"/>
        <w:rPr>
          <w:del w:id="5644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</w:rPr>
        <w:pPrChange w:id="5645" w:author="laca" w:date="2015-04-27T16:16:00Z">
          <w:pPr>
            <w:spacing w:line="360" w:lineRule="auto"/>
            <w:jc w:val="both"/>
          </w:pPr>
        </w:pPrChange>
      </w:pPr>
      <w:del w:id="5646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647" w:author="Unknown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42208" behindDoc="0" locked="0" layoutInCell="1" allowOverlap="1" wp14:anchorId="27A0B55E" wp14:editId="6F8E37E3">
                  <wp:simplePos x="0" y="0"/>
                  <wp:positionH relativeFrom="column">
                    <wp:posOffset>-118110</wp:posOffset>
                  </wp:positionH>
                  <wp:positionV relativeFrom="paragraph">
                    <wp:posOffset>5715</wp:posOffset>
                  </wp:positionV>
                  <wp:extent cx="3117215" cy="1899920"/>
                  <wp:effectExtent l="0" t="0" r="6985" b="5080"/>
                  <wp:wrapSquare wrapText="bothSides"/>
                  <wp:docPr id="109" name="Group 10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117215" cy="1899920"/>
                            <a:chOff x="0" y="0"/>
                            <a:chExt cx="3117215" cy="1899920"/>
                          </a:xfrm>
                        </wpg:grpSpPr>
                        <pic:pic xmlns:pic="http://schemas.openxmlformats.org/drawingml/2006/picture">
                          <pic:nvPicPr>
                            <pic:cNvPr id="35" name="Picture 3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17215" cy="14535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8" name="Text Box 108"/>
                          <wps:cNvSpPr txBox="1"/>
                          <wps:spPr>
                            <a:xfrm>
                              <a:off x="0" y="1513840"/>
                              <a:ext cx="3117215" cy="38608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EFD939C" w14:textId="73C53E54" w:rsidR="00B8312C" w:rsidRPr="00C94D69" w:rsidRDefault="00B8312C" w:rsidP="006B717D">
                                <w:pPr>
                                  <w:pStyle w:val="Caption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10</w:t>
                                </w:r>
                                <w:r>
                                  <w:fldChar w:fldCharType="end"/>
                                </w:r>
                                <w:del w:id="5648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10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Hardver Cosimulaciós modell Pozíció mérése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27A0B55E" id="Group 109" o:spid="_x0000_s1172" style="position:absolute;left:0;text-align:left;margin-left:-9.3pt;margin-top:.45pt;width:245.45pt;height:149.6pt;z-index:251742208;mso-position-horizontal-relative:text;mso-position-vertical-relative:text" coordsize="31172,1899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">
                  <v:shape id="Picture 35" o:spid="_x0000_s1173" type="#_x0000_t75" style="position:absolute;width:31172;height:145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+jzPHAAAA2wAAAA8AAABkcnMvZG93bnJldi54bWxEj0FPwkAUhO8m/IfNI+FiZBeMBisLARII&#10;QS9WPXh7dp9tofu2dJdS/r1LYuJxMjPfZKbzzlaipcaXjjWMhgoEceZMybmGj/f13QSED8gGK8ek&#10;4UIe5rPezRQT4878Rm0achEh7BPUUIRQJ1L6rCCLfuhq4uj9uMZiiLLJpWnwHOG2kmOlHqXFkuNC&#10;gTWtCsoO6clq2Bw/b9tMvX6rxb5Ld18vOFk+HbUe9LvFM4hAXfgP/7W3RsP9A1y/xB8gZ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N+jzPHAAAA2wAAAA8AAAAAAAAAAAAA&#10;AAAAnwIAAGRycy9kb3ducmV2LnhtbFBLBQYAAAAABAAEAPcAAACTAwAAAAA=&#10;">
                    <v:imagedata r:id="rId101" o:title=""/>
                    <v:path arrowok="t"/>
                  </v:shape>
                  <v:shape id="Text Box 108" o:spid="_x0000_s1174" type="#_x0000_t202" style="position:absolute;top:15138;width:31172;height:3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lcMcA&#10;AADc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fxCaOUZmUAv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3AJXDHAAAA3AAAAA8AAAAAAAAAAAAAAAAAmAIAAGRy&#10;cy9kb3ducmV2LnhtbFBLBQYAAAAABAAEAPUAAACMAwAAAAA=&#10;" stroked="f">
                    <v:textbox style="mso-fit-shape-to-text:t" inset="0,0,0,0">
                      <w:txbxContent>
                        <w:p w14:paraId="6EFD939C" w14:textId="73C53E54" w:rsidR="00B8312C" w:rsidRPr="00C94D69" w:rsidRDefault="00B8312C" w:rsidP="006B717D">
                          <w:pPr>
                            <w:pStyle w:val="Caption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  <w:del w:id="5649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10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Hardver Cosimulaciós modell Pozíció mérése</w:t>
                          </w:r>
                        </w:p>
                      </w:txbxContent>
                    </v:textbox>
                  </v:shape>
                  <w10:wrap type="square"/>
                </v:group>
              </w:pict>
            </mc:Fallback>
          </mc:AlternateContent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5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65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r w:rsidR="00843F3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5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 méréseket Spartan 3e500K fejlesztőlapon láthatok, egy N=180 impulzussal rendelkező</w:delText>
        </w:r>
      </w:del>
      <w:del w:id="5653" w:author="laca" w:date="2015-04-17T22:11:00Z">
        <w:r w:rsidR="00843F3E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</w:del>
      <w:del w:id="5655" w:author="laca" w:date="2015-04-17T22:09:00Z">
        <w:r w:rsidR="00843F3E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5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791C7E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5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valamint</w:delText>
        </w:r>
      </w:del>
      <w:del w:id="5658" w:author="laca" w:date="2015-04-17T22:11:00Z">
        <w:r w:rsidR="00791C7E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5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rések</w:delText>
        </w:r>
      </w:del>
      <w:ins w:id="5660" w:author="stbrassai" w:date="2015-04-17T21:29:00Z">
        <w:del w:id="5661" w:author="laca" w:date="2015-04-17T22:10:00Z">
          <w:r w:rsidR="00C0166C" w:rsidRPr="00183A02" w:rsidDel="00BC755A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highlight w:val="yellow"/>
              <w:rPrChange w:id="5662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,</w:delText>
          </w:r>
        </w:del>
      </w:ins>
      <w:del w:id="5663" w:author="laca" w:date="2015-04-17T22:10:00Z">
        <w:r w:rsidR="00791C7E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6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3A3A36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6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ame</w:delText>
        </w:r>
      </w:del>
      <w:del w:id="5666" w:author="laca" w:date="2015-04-17T22:11:00Z">
        <w:r w:rsidR="003A3A36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6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lyek 90-os szög</w:delText>
        </w:r>
      </w:del>
      <w:ins w:id="5668" w:author="stbrassai" w:date="2015-04-17T21:29:00Z">
        <w:del w:id="5669" w:author="laca" w:date="2015-04-17T22:11:00Z">
          <w:r w:rsidR="00C0166C" w:rsidRPr="00183A02" w:rsidDel="00BC755A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highlight w:val="yellow"/>
              <w:rPrChange w:id="5670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g</w:delText>
          </w:r>
        </w:del>
      </w:ins>
      <w:del w:id="5671" w:author="laca" w:date="2015-04-17T22:11:00Z">
        <w:r w:rsidR="003A3A36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7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</w:delText>
        </w:r>
      </w:del>
      <w:del w:id="5673" w:author="laca" w:date="2015-04-27T16:15:00Z"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7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</w:delText>
        </w:r>
      </w:del>
      <w:ins w:id="5675" w:author="stbrassai" w:date="2015-04-17T21:30:00Z">
        <w:del w:id="5676" w:author="laca" w:date="2015-04-17T22:11:00Z">
          <w:r w:rsidR="00C0166C" w:rsidRPr="00183A02" w:rsidDel="00BC755A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highlight w:val="yellow"/>
              <w:rPrChange w:id="5677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l</w:delText>
          </w:r>
        </w:del>
      </w:ins>
      <w:del w:id="5678" w:author="laca" w:date="2015-04-17T22:11:00Z">
        <w:r w:rsidR="003A3A36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7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vannak </w:delText>
        </w:r>
      </w:del>
      <w:del w:id="5680" w:author="laca" w:date="2015-04-27T16:15:00Z"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8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megd</w:delText>
        </w:r>
      </w:del>
      <w:ins w:id="5682" w:author="stbrassai" w:date="2015-04-17T21:30:00Z">
        <w:del w:id="5683" w:author="laca" w:date="2015-04-17T22:11:00Z">
          <w:r w:rsidR="00C0166C" w:rsidRPr="00183A02" w:rsidDel="00BC755A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highlight w:val="yellow"/>
              <w:rPrChange w:id="5684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d</w:delText>
          </w:r>
        </w:del>
      </w:ins>
      <w:del w:id="5685" w:author="laca" w:date="2015-04-27T16:15:00Z"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8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on</w:delText>
        </w:r>
      </w:del>
      <w:ins w:id="5687" w:author="stbrassai" w:date="2015-04-17T21:30:00Z">
        <w:del w:id="5688" w:author="laca" w:date="2015-04-17T22:11:00Z">
          <w:r w:rsidR="00C0166C" w:rsidRPr="00183A02" w:rsidDel="00BC755A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highlight w:val="yellow"/>
              <w:rPrChange w:id="5689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öl</w:delText>
          </w:r>
        </w:del>
      </w:ins>
      <w:del w:id="5690" w:author="laca" w:date="2015-04-17T22:11:00Z">
        <w:r w:rsidR="003A3A36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9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tve</w:delText>
        </w:r>
        <w:r w:rsidR="00843F3E" w:rsidRPr="00183A02" w:rsidDel="00BC755A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highlight w:val="yellow"/>
            <w:rPrChange w:id="569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</w:del>
      <w:bookmarkStart w:id="5693" w:name="_Toc417922508"/>
      <w:bookmarkStart w:id="5694" w:name="_Toc417922989"/>
      <w:bookmarkStart w:id="5695" w:name="_Toc419128038"/>
      <w:bookmarkEnd w:id="5693"/>
      <w:bookmarkEnd w:id="5694"/>
      <w:bookmarkEnd w:id="5695"/>
    </w:p>
    <w:p w14:paraId="7F1F1218" w14:textId="668F0984" w:rsidR="001C6542" w:rsidRPr="00183A02" w:rsidDel="00960013" w:rsidRDefault="00BC755A">
      <w:pPr>
        <w:pStyle w:val="ListParagraph"/>
        <w:rPr>
          <w:del w:id="5696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697" w:author="laca" w:date="2015-04-27T16:16:00Z">
            <w:rPr>
              <w:del w:id="5698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699" w:author="laca" w:date="2015-04-27T16:16:00Z">
          <w:pPr>
            <w:spacing w:line="360" w:lineRule="auto"/>
            <w:ind w:firstLine="720"/>
            <w:jc w:val="both"/>
          </w:pPr>
        </w:pPrChange>
      </w:pPr>
      <w:del w:id="5700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701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41856" behindDoc="0" locked="0" layoutInCell="1" allowOverlap="1" wp14:anchorId="2CD59A47" wp14:editId="3E02F76D">
                  <wp:simplePos x="0" y="0"/>
                  <wp:positionH relativeFrom="margin">
                    <wp:posOffset>-3810</wp:posOffset>
                  </wp:positionH>
                  <wp:positionV relativeFrom="paragraph">
                    <wp:posOffset>520065</wp:posOffset>
                  </wp:positionV>
                  <wp:extent cx="3117215" cy="1368425"/>
                  <wp:effectExtent l="0" t="0" r="6985" b="3175"/>
                  <wp:wrapSquare wrapText="bothSides"/>
                  <wp:docPr id="107" name="Group 10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117215" cy="1368425"/>
                            <a:chOff x="0" y="219075"/>
                            <a:chExt cx="3117215" cy="1368425"/>
                          </a:xfrm>
                        </wpg:grpSpPr>
                        <wpg:grpSp>
                          <wpg:cNvPr id="65" name="Group 65"/>
                          <wpg:cNvGrpSpPr/>
                          <wpg:grpSpPr>
                            <a:xfrm>
                              <a:off x="0" y="219075"/>
                              <a:ext cx="2981993" cy="1368425"/>
                              <a:chOff x="-17813" y="219075"/>
                              <a:chExt cx="2981993" cy="1368425"/>
                            </a:xfrm>
                          </wpg:grpSpPr>
                          <pic:pic xmlns:pic="http://schemas.openxmlformats.org/drawingml/2006/picture">
                            <pic:nvPicPr>
                              <pic:cNvPr id="36" name="Picture 3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17813" y="219075"/>
                                <a:ext cx="2964180" cy="11468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4" name="Text Box 64"/>
                            <wps:cNvSpPr txBox="1"/>
                            <wps:spPr>
                              <a:xfrm>
                                <a:off x="0" y="1201420"/>
                                <a:ext cx="2964180" cy="38608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1E49441" w14:textId="5BB20832" w:rsidR="00B8312C" w:rsidRPr="001A6701" w:rsidRDefault="00B8312C" w:rsidP="00D840E3">
                                  <w:pPr>
                                    <w:pStyle w:val="Caption"/>
                                    <w:rPr>
                                      <w:rFonts w:ascii="Times New Roman" w:hAnsi="Times New Roman" w:cs="Times New Roman"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 xml:space="preserve">Kép. </w: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STYLEREF 1 \s </w:instrText>
                                  </w:r>
                                  <w:r>
                                    <w:fldChar w:fldCharType="separate"/>
                                  </w:r>
                                  <w:r w:rsidR="00B50A3B">
                                    <w:rPr>
                                      <w:noProof/>
                                    </w:rPr>
                                    <w:t>6</w:t>
                                  </w:r>
                                  <w:r>
                                    <w:fldChar w:fldCharType="end"/>
                                  </w:r>
                                  <w:r>
                                    <w:t>.</w: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SEQ Kép. \* ARABIC \s 1 </w:instrText>
                                  </w:r>
                                  <w:r>
                                    <w:fldChar w:fldCharType="separate"/>
                                  </w:r>
                                  <w:r w:rsidR="00B50A3B">
                                    <w:rPr>
                                      <w:noProof/>
                                    </w:rPr>
                                    <w:t>12</w:t>
                                  </w:r>
                                  <w:r>
                                    <w:fldChar w:fldCharType="end"/>
                                  </w:r>
                                  <w:del w:id="5702" w:author="laca" w:date="2015-04-17T19:04:00Z">
                                    <w:r w:rsidDel="00C47BFF">
                                      <w:fldChar w:fldCharType="begin"/>
                                    </w:r>
                                    <w:r w:rsidDel="00C47BFF">
                                      <w:delInstrText xml:space="preserve"> STYLEREF 1 \s </w:delInstrText>
                                    </w:r>
                                    <w:r w:rsidDel="00C47BFF">
                                      <w:fldChar w:fldCharType="separate"/>
                                    </w:r>
                                    <w:r w:rsidDel="00C47BFF">
                                      <w:rPr>
                                        <w:noProof/>
                                      </w:rPr>
                                      <w:delText>2</w:delText>
                                    </w:r>
                                    <w:r w:rsidDel="00C47BFF">
                                      <w:fldChar w:fldCharType="end"/>
                                    </w:r>
                                    <w:r w:rsidDel="00C47BFF">
                                      <w:delText>.</w:delText>
                                    </w:r>
                                    <w:r w:rsidDel="00C47BFF">
                                      <w:fldChar w:fldCharType="begin"/>
                                    </w:r>
                                    <w:r w:rsidDel="00C47BFF">
                                      <w:delInstrText xml:space="preserve"> SEQ Kép. \* ARABIC \s 1 </w:delInstrText>
                                    </w:r>
                                    <w:r w:rsidDel="00C47BFF">
                                      <w:fldChar w:fldCharType="separate"/>
                                    </w:r>
                                    <w:r w:rsidDel="00C47BFF">
                                      <w:rPr>
                                        <w:noProof/>
                                      </w:rPr>
                                      <w:delText>12</w:delText>
                                    </w:r>
                                    <w:r w:rsidDel="00C47BFF">
                                      <w:fldChar w:fldCharType="end"/>
                                    </w:r>
                                  </w:del>
                                  <w:r>
                                    <w:t xml:space="preserve"> Cosimulation Inkrementális Pozíció mérő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s:wsp>
                          <wps:cNvPr id="66" name="Text Box 66"/>
                          <wps:cNvSpPr txBox="1"/>
                          <wps:spPr>
                            <a:xfrm>
                              <a:off x="0" y="1187465"/>
                              <a:ext cx="3117215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7E4CAC7" w14:textId="5251EABC" w:rsidR="00B8312C" w:rsidRPr="00BE7C06" w:rsidRDefault="00B8312C" w:rsidP="006B717D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12</w:t>
                                </w:r>
                                <w:r>
                                  <w:fldChar w:fldCharType="end"/>
                                </w:r>
                                <w:del w:id="5703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12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Pozíció mérő felépítése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2CD59A47" id="Group 107" o:spid="_x0000_s1175" style="position:absolute;left:0;text-align:left;margin-left:-.3pt;margin-top:40.95pt;width:245.45pt;height:107.75pt;z-index:251641856;mso-position-horizontal-relative:margin;mso-position-vertical-relative:text;mso-height-relative:margin" coordorigin=",2190" coordsize="31172,1368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">
                  <v:group id="Group 65" o:spid="_x0000_s1176" style="position:absolute;top:2190;width:29819;height:13685" coordorigin="-178,2190" coordsize="29819,136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  <v:shape id="Picture 36" o:spid="_x0000_s1177" type="#_x0000_t75" style="position:absolute;left:-178;top:2190;width:29641;height:11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2hmDFAAAA2wAAAA8AAABkcnMvZG93bnJldi54bWxEj81uwjAQhO9IfQdrK/XWOC0VoIBBUNqq&#10;ggt/D7CNlyRKvI5iAy5PjytV4jiamW80k1kwjThT5yrLCl6SFARxbnXFhYLD/vN5BMJ5ZI2NZVLw&#10;Sw5m04feBDNtL7yl884XIkLYZaig9L7NpHR5SQZdYlvi6B1tZ9BH2RVSd3iJcNPI1zQdSIMVx4US&#10;W3ovKa93J6NgVa83V4MhDL9Ox5+30eLD1MuDUk+PYT4G4Sn4e/i//a0V9Afw9yX+ADm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doZgxQAAANsAAAAPAAAAAAAAAAAAAAAA&#10;AJ8CAABkcnMvZG93bnJldi54bWxQSwUGAAAAAAQABAD3AAAAkQMAAAAA&#10;">
                      <v:imagedata r:id="rId103" o:title=""/>
                      <v:path arrowok="t"/>
                    </v:shape>
                    <v:shape id="Text Box 64" o:spid="_x0000_s1178" type="#_x0000_t202" style="position:absolute;top:12014;width:29641;height:3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uu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Ioe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UzuuMYAAADbAAAADwAAAAAAAAAAAAAAAACYAgAAZHJz&#10;L2Rvd25yZXYueG1sUEsFBgAAAAAEAAQA9QAAAIsDAAAAAA==&#10;" stroked="f">
                      <v:textbox style="mso-fit-shape-to-text:t" inset="0,0,0,0">
                        <w:txbxContent>
                          <w:p w14:paraId="71E49441" w14:textId="5BB20832" w:rsidR="00B8312C" w:rsidRPr="001A6701" w:rsidRDefault="00B8312C" w:rsidP="00D840E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Kép.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B50A3B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Kép. \* ARABIC \s 1 </w:instrText>
                            </w:r>
                            <w:r>
                              <w:fldChar w:fldCharType="separate"/>
                            </w:r>
                            <w:r w:rsidR="00B50A3B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del w:id="5704" w:author="laca" w:date="2015-04-17T19:04:00Z">
                              <w:r w:rsidDel="00C47BFF">
                                <w:fldChar w:fldCharType="begin"/>
                              </w:r>
                              <w:r w:rsidDel="00C47BFF">
                                <w:delInstrText xml:space="preserve"> STYLEREF 1 \s </w:delInstrText>
                              </w:r>
                              <w:r w:rsidDel="00C47BFF">
                                <w:fldChar w:fldCharType="separate"/>
                              </w:r>
                              <w:r w:rsidDel="00C47BFF">
                                <w:rPr>
                                  <w:noProof/>
                                </w:rPr>
                                <w:delText>2</w:delText>
                              </w:r>
                              <w:r w:rsidDel="00C47BFF">
                                <w:fldChar w:fldCharType="end"/>
                              </w:r>
                              <w:r w:rsidDel="00C47BFF">
                                <w:delText>.</w:delText>
                              </w:r>
                              <w:r w:rsidDel="00C47BFF">
                                <w:fldChar w:fldCharType="begin"/>
                              </w:r>
                              <w:r w:rsidDel="00C47BFF">
                                <w:delInstrText xml:space="preserve"> SEQ Kép. \* ARABIC \s 1 </w:delInstrText>
                              </w:r>
                              <w:r w:rsidDel="00C47BFF">
                                <w:fldChar w:fldCharType="separate"/>
                              </w:r>
                              <w:r w:rsidDel="00C47BFF">
                                <w:rPr>
                                  <w:noProof/>
                                </w:rPr>
                                <w:delText>12</w:delText>
                              </w:r>
                              <w:r w:rsidDel="00C47BFF">
                                <w:fldChar w:fldCharType="end"/>
                              </w:r>
                            </w:del>
                            <w:r>
                              <w:t xml:space="preserve"> Cosimulation Inkrementális Pozíció mérő</w:t>
                            </w:r>
                          </w:p>
                        </w:txbxContent>
                      </v:textbox>
                    </v:shape>
                  </v:group>
                  <v:shape id="Text Box 66" o:spid="_x0000_s1179" type="#_x0000_t202" style="position:absolute;top:11874;width:31172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LVVMUA&#10;AADb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nsPtS/oB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0tVUxQAAANsAAAAPAAAAAAAAAAAAAAAAAJgCAABkcnMv&#10;ZG93bnJldi54bWxQSwUGAAAAAAQABAD1AAAAigMAAAAA&#10;" stroked="f">
                    <v:textbox style="mso-fit-shape-to-text:t" inset="0,0,0,0">
                      <w:txbxContent>
                        <w:p w14:paraId="57E4CAC7" w14:textId="5251EABC" w:rsidR="00B8312C" w:rsidRPr="00BE7C06" w:rsidRDefault="00B8312C" w:rsidP="006B717D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12</w:t>
                          </w:r>
                          <w:r>
                            <w:fldChar w:fldCharType="end"/>
                          </w:r>
                          <w:del w:id="5705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12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Pozíció mérő felépítése</w:t>
                          </w:r>
                        </w:p>
                      </w:txbxContent>
                    </v:textbox>
                  </v:shape>
                  <w10:wrap type="square" anchorx="margin"/>
                </v:group>
              </w:pict>
            </mc:Fallback>
          </mc:AlternateContent>
        </w:r>
        <w:r w:rsidR="001C654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0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 Cosimulac</w:delText>
        </w:r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0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ios modell teljesen megegyezik 2.8 </w:delText>
        </w:r>
        <w:r w:rsidR="001C654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0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képen láthatóval annyi különbséggel hogy a</w:delText>
        </w:r>
      </w:del>
      <w:ins w:id="5709" w:author="stbrassai" w:date="2015-04-17T21:31:00Z">
        <w:del w:id="5710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711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z</w:delText>
          </w:r>
        </w:del>
      </w:ins>
      <w:del w:id="5712" w:author="laca" w:date="2015-04-27T16:15:00Z">
        <w:r w:rsidR="001C654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1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és B bemenetek az FPGA két kimenti </w:delText>
        </w:r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14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I/O kivezetéséhez</w:delText>
        </w:r>
        <w:r w:rsidR="001C654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 xml:space="preserve"> vannak illesztve így direkt az érzékelőtől érkeznek a jelek.</w:delText>
        </w:r>
        <w:bookmarkStart w:id="5715" w:name="_Toc417922509"/>
        <w:bookmarkStart w:id="5716" w:name="_Toc417922990"/>
        <w:bookmarkStart w:id="5717" w:name="_Toc419128039"/>
        <w:bookmarkEnd w:id="5715"/>
        <w:bookmarkEnd w:id="5716"/>
        <w:bookmarkEnd w:id="5717"/>
      </w:del>
    </w:p>
    <w:p w14:paraId="660631C2" w14:textId="53069D9D" w:rsidR="001C6542" w:rsidRPr="00183A02" w:rsidDel="00960013" w:rsidRDefault="001C6542">
      <w:pPr>
        <w:pStyle w:val="ListParagraph"/>
        <w:rPr>
          <w:del w:id="5718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719" w:author="laca" w:date="2015-04-27T16:16:00Z">
            <w:rPr>
              <w:del w:id="5720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721" w:author="laca" w:date="2015-04-27T16:16:00Z">
          <w:pPr>
            <w:spacing w:line="360" w:lineRule="auto"/>
            <w:jc w:val="both"/>
          </w:pPr>
        </w:pPrChange>
      </w:pPr>
      <w:del w:id="5722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 xml:space="preserve">A </w:delText>
        </w:r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generálás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elvégzése után</w:delText>
        </w:r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2.12 képen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2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látható modult kapjuk </w:delText>
        </w:r>
        <w:r w:rsidR="00B626A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2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eredményül</w:delText>
        </w:r>
        <w:r w:rsidR="0007561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2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</w:delText>
        </w:r>
      </w:del>
      <w:ins w:id="5730" w:author="stbrassai" w:date="2015-04-17T21:32:00Z">
        <w:del w:id="5731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732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 xml:space="preserve"> a modul</w:delText>
          </w:r>
        </w:del>
      </w:ins>
      <w:del w:id="5733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3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</w:del>
      <w:ins w:id="5735" w:author="stbrassai" w:date="2015-04-17T21:32:00Z">
        <w:del w:id="5736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737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hátt</w:delText>
          </w:r>
        </w:del>
      </w:ins>
      <w:ins w:id="5738" w:author="stbrassai" w:date="2015-04-17T21:33:00Z">
        <w:del w:id="5739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740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eré</w:delText>
          </w:r>
        </w:del>
      </w:ins>
      <w:ins w:id="5741" w:author="stbrassai" w:date="2015-04-17T21:32:00Z">
        <w:del w:id="5742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743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 xml:space="preserve">rben levő konfigurációs fájlt </w:delText>
          </w:r>
        </w:del>
      </w:ins>
      <w:del w:id="5744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4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amelyet az FPGA fejlesztőlapra </w:delText>
        </w:r>
        <w:r w:rsidR="00B626A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4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feltöltve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4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eltudju</w:delText>
        </w:r>
        <w:r w:rsidR="003A3A3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4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 végezni a hardver Hardveres Szimulációt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4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bookmarkStart w:id="5750" w:name="_Toc417922510"/>
        <w:bookmarkStart w:id="5751" w:name="_Toc417922991"/>
        <w:bookmarkStart w:id="5752" w:name="_Toc419128040"/>
        <w:bookmarkEnd w:id="5750"/>
        <w:bookmarkEnd w:id="5751"/>
        <w:bookmarkEnd w:id="5752"/>
      </w:del>
    </w:p>
    <w:p w14:paraId="6BCE86C1" w14:textId="70256675" w:rsidR="007E23F1" w:rsidRPr="00183A02" w:rsidDel="00960013" w:rsidRDefault="003A3A36">
      <w:pPr>
        <w:pStyle w:val="ListParagraph"/>
        <w:rPr>
          <w:del w:id="5753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754" w:author="laca" w:date="2015-04-27T16:16:00Z">
            <w:rPr>
              <w:del w:id="5755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756" w:author="laca" w:date="2015-04-27T16:16:00Z">
          <w:pPr>
            <w:spacing w:line="360" w:lineRule="auto"/>
            <w:jc w:val="both"/>
          </w:pPr>
        </w:pPrChange>
      </w:pPr>
      <w:del w:id="5757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5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  <w:delText>Az 2.13</w:delText>
        </w:r>
        <w:r w:rsidR="00B626A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5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</w:del>
      <w:ins w:id="5760" w:author="stbrassai" w:date="2015-04-17T21:33:00Z">
        <w:del w:id="5761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762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 xml:space="preserve"> </w:delText>
          </w:r>
        </w:del>
      </w:ins>
      <w:del w:id="5763" w:author="laca" w:date="2015-04-27T16:15:00Z">
        <w:r w:rsidR="00B626A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6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képen látható a hardveres teszt, amely során kéz</w:delText>
        </w:r>
        <w:r w:rsidR="0007561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6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zel</w:delText>
        </w:r>
        <w:r w:rsidR="00B626A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6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forgattam a tárcsát egy tengely körü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6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l. Látható mindaddig a pozíció 0</w:delText>
        </w:r>
        <w:r w:rsidR="00B626A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6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marad ameddig</w:delText>
        </w:r>
        <w:r w:rsidR="00D8710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6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Null jell logikai 1 ben van</w:delText>
        </w:r>
        <w:r w:rsidR="00B626A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7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</w:delText>
        </w:r>
        <w:bookmarkStart w:id="5771" w:name="_Toc417922511"/>
        <w:bookmarkStart w:id="5772" w:name="_Toc417922992"/>
        <w:bookmarkStart w:id="5773" w:name="_Toc419128041"/>
        <w:bookmarkEnd w:id="5771"/>
        <w:bookmarkEnd w:id="5772"/>
        <w:bookmarkEnd w:id="5773"/>
      </w:del>
    </w:p>
    <w:p w14:paraId="6D147F1D" w14:textId="3E3A909C" w:rsidR="007E23F1" w:rsidRPr="00183A02" w:rsidDel="00960013" w:rsidRDefault="00D87103">
      <w:pPr>
        <w:pStyle w:val="ListParagraph"/>
        <w:rPr>
          <w:del w:id="5774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775" w:author="laca" w:date="2015-04-27T16:16:00Z">
            <w:rPr>
              <w:del w:id="5776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777" w:author="laca" w:date="2015-04-27T16:16:00Z">
          <w:pPr>
            <w:spacing w:line="360" w:lineRule="auto"/>
            <w:jc w:val="both"/>
          </w:pPr>
        </w:pPrChange>
      </w:pPr>
      <w:del w:id="5778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779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45952" behindDoc="0" locked="0" layoutInCell="1" allowOverlap="1" wp14:anchorId="0FCAA959" wp14:editId="12DAE319">
                  <wp:simplePos x="0" y="0"/>
                  <wp:positionH relativeFrom="column">
                    <wp:posOffset>-195423</wp:posOffset>
                  </wp:positionH>
                  <wp:positionV relativeFrom="paragraph">
                    <wp:posOffset>0</wp:posOffset>
                  </wp:positionV>
                  <wp:extent cx="5959475" cy="2790190"/>
                  <wp:effectExtent l="0" t="0" r="3175" b="0"/>
                  <wp:wrapTopAndBottom/>
                  <wp:docPr id="115" name="Group 1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959475" cy="2790190"/>
                            <a:chOff x="0" y="0"/>
                            <a:chExt cx="5959475" cy="279019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59475" cy="24999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7" name="Text Box 67"/>
                          <wps:cNvSpPr txBox="1"/>
                          <wps:spPr>
                            <a:xfrm>
                              <a:off x="0" y="2559050"/>
                              <a:ext cx="5959475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7B574A9" w14:textId="2CFA36E7" w:rsidR="00B8312C" w:rsidRPr="002D2F03" w:rsidRDefault="00B8312C" w:rsidP="009A4A2D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13</w:t>
                                </w:r>
                                <w:r>
                                  <w:fldChar w:fldCharType="end"/>
                                </w:r>
                                <w:del w:id="5780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13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Pozíció mérés eredményei a 2.12 képen látható kialakításban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CAA959" id="Group 115" o:spid="_x0000_s1180" style="position:absolute;left:0;text-align:left;margin-left:-15.4pt;margin-top:0;width:469.25pt;height:219.7pt;z-index:251645952;mso-position-horizontal-relative:text;mso-position-vertical-relative:text" coordsize="59594,2790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">
                  <v:shape id="Picture 38" o:spid="_x0000_s1181" type="#_x0000_t75" style="position:absolute;width:59594;height:24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qy/rCAAAA2wAAAA8AAABkcnMvZG93bnJldi54bWxET89rwjAUvg/2P4Q32GXMxDnH6IwyhQ1B&#10;EKwePL42z7aseSlJqvW/Nwdhx4/v92wx2FacyYfGsYbxSIEgLp1puNJw2P+8foIIEdlg65g0XCnA&#10;Yv74MMPMuAvv6JzHSqQQDhlqqGPsMilDWZPFMHIdceJOzluMCfpKGo+XFG5b+abUh7TYcGqosaNV&#10;TeVf3lsNL+PfvugLhQpPld8v3zfb47TQ+vlp+P4CEWmI/+K7e200TNLY9CX9ADm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Ksv6wgAAANsAAAAPAAAAAAAAAAAAAAAAAJ8C&#10;AABkcnMvZG93bnJldi54bWxQSwUGAAAAAAQABAD3AAAAjgMAAAAA&#10;">
                    <v:imagedata r:id="rId105" o:title=""/>
                    <v:path arrowok="t"/>
                  </v:shape>
                  <v:shape id="Text Box 67" o:spid="_x0000_s1182" type="#_x0000_t202" style="position:absolute;top:25590;width:59594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5wz8YA&#10;AADbAAAADwAAAGRycy9kb3ducmV2LnhtbESPQWsCMRSE74X+h/AKvZSabStbWY0i0kLrRbr14u2x&#10;eW7Wbl6WJKvrvzcFweMwM98ws8VgW3EkHxrHCl5GGQjiyumGawXb38/nCYgQkTW2jknBmQIs5vd3&#10;Myy0O/EPHctYiwThUKACE2NXSBkqQxbDyHXEyds7bzEm6WupPZ4S3LbyNctyabHhtGCwo5Wh6q/s&#10;rYLNeLcxT/3+Y70cv/nvbb/KD3Wp1OPDsJyCiDTEW/ja/tIK8nf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5wz8YAAADbAAAADwAAAAAAAAAAAAAAAACYAgAAZHJz&#10;L2Rvd25yZXYueG1sUEsFBgAAAAAEAAQA9QAAAIsDAAAAAA==&#10;" stroked="f">
                    <v:textbox style="mso-fit-shape-to-text:t" inset="0,0,0,0">
                      <w:txbxContent>
                        <w:p w14:paraId="67B574A9" w14:textId="2CFA36E7" w:rsidR="00B8312C" w:rsidRPr="002D2F03" w:rsidRDefault="00B8312C" w:rsidP="009A4A2D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13</w:t>
                          </w:r>
                          <w:r>
                            <w:fldChar w:fldCharType="end"/>
                          </w:r>
                          <w:del w:id="5781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13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Pozíció mérés eredményei a 2.12 képen látható kialakításban</w:t>
                          </w:r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  <w:bookmarkStart w:id="5782" w:name="_Toc417922512"/>
        <w:bookmarkStart w:id="5783" w:name="_Toc417922993"/>
        <w:bookmarkStart w:id="5784" w:name="_Toc419128042"/>
        <w:bookmarkEnd w:id="5782"/>
        <w:bookmarkEnd w:id="5783"/>
        <w:bookmarkEnd w:id="5784"/>
      </w:del>
    </w:p>
    <w:p w14:paraId="465D760B" w14:textId="4E2118F7" w:rsidR="007E23F1" w:rsidRPr="00183A02" w:rsidDel="00960013" w:rsidRDefault="007E23F1">
      <w:pPr>
        <w:pStyle w:val="ListParagraph"/>
        <w:rPr>
          <w:del w:id="5785" w:author="laca" w:date="2015-04-27T16:15:00Z"/>
          <w:rFonts w:ascii="Times New Roman" w:hAnsi="Times New Roman" w:cs="Times New Roman"/>
          <w:rPrChange w:id="5786" w:author="laca" w:date="2015-04-27T16:16:00Z">
            <w:rPr>
              <w:del w:id="5787" w:author="laca" w:date="2015-04-27T16:15:00Z"/>
            </w:rPr>
          </w:rPrChange>
        </w:rPr>
        <w:pPrChange w:id="5788" w:author="laca" w:date="2015-04-27T16:16:00Z">
          <w:pPr>
            <w:pStyle w:val="Heading3"/>
            <w:spacing w:line="360" w:lineRule="auto"/>
            <w:jc w:val="both"/>
          </w:pPr>
        </w:pPrChange>
      </w:pPr>
      <w:del w:id="5789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90" w:author="laca" w:date="2015-04-27T16:16:00Z">
              <w:rPr/>
            </w:rPrChange>
          </w:rPr>
          <w:delText>Szögsebesség mérése Inkrementális adó segítségével</w:delText>
        </w:r>
        <w:bookmarkStart w:id="5791" w:name="_Toc417922513"/>
        <w:bookmarkStart w:id="5792" w:name="_Toc417922994"/>
        <w:bookmarkStart w:id="5793" w:name="_Toc419128043"/>
        <w:bookmarkEnd w:id="5791"/>
        <w:bookmarkEnd w:id="5792"/>
        <w:bookmarkEnd w:id="5793"/>
      </w:del>
    </w:p>
    <w:p w14:paraId="0A865D3D" w14:textId="43D9613F" w:rsidR="009A4A2D" w:rsidRPr="00183A02" w:rsidDel="00960013" w:rsidRDefault="007E23F1">
      <w:pPr>
        <w:pStyle w:val="ListParagraph"/>
        <w:rPr>
          <w:del w:id="5794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795" w:author="laca" w:date="2015-04-27T16:16:00Z">
            <w:rPr>
              <w:del w:id="5796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797" w:author="laca" w:date="2015-04-27T16:16:00Z">
          <w:pPr>
            <w:spacing w:line="360" w:lineRule="auto"/>
            <w:jc w:val="both"/>
          </w:pPr>
        </w:pPrChange>
      </w:pPr>
      <w:del w:id="5798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tab/>
        </w:r>
        <w:r w:rsidR="00B64BD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A sebesség mérésénél hasonlóképpen járunk el, mint a</w:delText>
        </w:r>
        <w:r w:rsidR="00D8710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79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pozíció mérésénél. A sebességet</w:delText>
        </w:r>
        <w:r w:rsidR="00B64BD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0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, időegység alatt érkező impulzusok számát mérjük. Az </w:delText>
        </w:r>
        <w:r w:rsidR="009A4A2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0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impulzusok</w:delText>
        </w:r>
        <w:r w:rsidR="00B64BD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0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az inkrementális adó jeleinek a feldolgozó </w:delText>
        </w:r>
        <w:r w:rsidR="009A4A2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0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moduljától</w:delText>
        </w:r>
        <w:r w:rsidR="00B64BD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0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érkeznek.</w:delText>
        </w:r>
        <w:bookmarkStart w:id="5805" w:name="_Toc417922514"/>
        <w:bookmarkStart w:id="5806" w:name="_Toc417922995"/>
        <w:bookmarkStart w:id="5807" w:name="_Toc419128044"/>
        <w:bookmarkEnd w:id="5805"/>
        <w:bookmarkEnd w:id="5806"/>
        <w:bookmarkEnd w:id="5807"/>
      </w:del>
    </w:p>
    <w:p w14:paraId="0C51AE3A" w14:textId="0BE1FBB5" w:rsidR="00F575EC" w:rsidRPr="00183A02" w:rsidDel="00960013" w:rsidRDefault="009A4A2D">
      <w:pPr>
        <w:pStyle w:val="ListParagraph"/>
        <w:rPr>
          <w:del w:id="5808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809" w:author="laca" w:date="2015-04-27T16:16:00Z">
            <w:rPr>
              <w:del w:id="5810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811" w:author="laca" w:date="2015-04-27T16:16:00Z">
          <w:pPr>
            <w:spacing w:line="360" w:lineRule="auto"/>
            <w:ind w:firstLine="720"/>
            <w:jc w:val="both"/>
          </w:pPr>
        </w:pPrChange>
      </w:pPr>
      <w:del w:id="5812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813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49024" behindDoc="0" locked="0" layoutInCell="1" allowOverlap="1" wp14:anchorId="21783907" wp14:editId="7246E908">
                  <wp:simplePos x="0" y="0"/>
                  <wp:positionH relativeFrom="margin">
                    <wp:posOffset>246768</wp:posOffset>
                  </wp:positionH>
                  <wp:positionV relativeFrom="paragraph">
                    <wp:posOffset>1552493</wp:posOffset>
                  </wp:positionV>
                  <wp:extent cx="5262245" cy="2796540"/>
                  <wp:effectExtent l="0" t="0" r="0" b="3810"/>
                  <wp:wrapTopAndBottom/>
                  <wp:docPr id="69" name="Group 6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262245" cy="2796540"/>
                            <a:chOff x="0" y="0"/>
                            <a:chExt cx="4338955" cy="2459355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81" t="10887" r="340" b="21145"/>
                            <a:stretch/>
                          </pic:blipFill>
                          <pic:spPr bwMode="auto">
                            <a:xfrm>
                              <a:off x="0" y="0"/>
                              <a:ext cx="4338955" cy="2128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8" name="Text Box 68"/>
                          <wps:cNvSpPr txBox="1"/>
                          <wps:spPr>
                            <a:xfrm>
                              <a:off x="0" y="2186940"/>
                              <a:ext cx="4338955" cy="27241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4C68510" w14:textId="2DC24E41" w:rsidR="00B8312C" w:rsidRPr="00760537" w:rsidRDefault="00B8312C" w:rsidP="009A4A2D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14</w:t>
                                </w:r>
                                <w:r>
                                  <w:fldChar w:fldCharType="end"/>
                                </w:r>
                                <w:del w:id="5814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14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Sebesség mérő modul felépítése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21783907" id="Group 69" o:spid="_x0000_s1183" style="position:absolute;left:0;text-align:left;margin-left:19.45pt;margin-top:122.25pt;width:414.35pt;height:220.2pt;z-index:251649024;mso-position-horizontal-relative:margin;mso-position-vertical-relative:text;mso-width-relative:margin;mso-height-relative:margin" coordsize="43389,24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">
                  <v:shape id="Picture 40" o:spid="_x0000_s1184" type="#_x0000_t75" style="position:absolute;width:43389;height:21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yWxu/AAAA2wAAAA8AAABkcnMvZG93bnJldi54bWxET8uKwjAU3Q/4D+EKbgZNFRm0GsXnMBsF&#10;Hx9waa5tsLkpTaz17ycLweXhvOfL1paiodobxwqGgwQEcea04VzB9bLvT0D4gKyxdEwKXuRhueh8&#10;zTHV7sknas4hFzGEfYoKihCqVEqfFWTRD1xFHLmbqy2GCOtc6hqfMdyWcpQkP9Ki4dhQYEWbgrL7&#10;+WEV/E69aY4Hsy7xUr2+D7tc8nalVK/brmYgArXhI367/7SCcVwfv8QfIBf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QclsbvwAAANsAAAAPAAAAAAAAAAAAAAAAAJ8CAABk&#10;cnMvZG93bnJldi54bWxQSwUGAAAAAAQABAD3AAAAiwMAAAAA&#10;">
                    <v:imagedata r:id="rId107" o:title="" croptop="7135f" cropbottom="13858f" cropleft="1102f" cropright="223f"/>
                    <v:path arrowok="t"/>
                  </v:shape>
                  <v:shape id="Text Box 68" o:spid="_x0000_s1185" type="#_x0000_t202" style="position:absolute;top:21869;width:43389;height:2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KrJcAA&#10;AADbAAAADwAAAGRycy9kb3ducmV2LnhtbERPS2vCQBC+F/wPywheSt3oQUrqKvUFHuxBK56H7DQJ&#10;zc6G3dXEf+8cBI8f33u+7F2jbhRi7dnAZJyBIi68rbk0cP7dfXyCignZYuOZDNwpwnIxeJtjbn3H&#10;R7qdUqkkhGOOBqqU2lzrWFTkMI59Syzcnw8Ok8BQahuwk3DX6GmWzbTDmqWhwpbWFRX/p6szMNuE&#10;a3fk9fvmvD3gT1tOL6v7xZjRsP/+ApWoTy/x07234pOx8kV+gF4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1KrJcAAAADbAAAADwAAAAAAAAAAAAAAAACYAgAAZHJzL2Rvd25y&#10;ZXYueG1sUEsFBgAAAAAEAAQA9QAAAIUDAAAAAA==&#10;" stroked="f">
                    <v:textbox inset="0,0,0,0">
                      <w:txbxContent>
                        <w:p w14:paraId="14C68510" w14:textId="2DC24E41" w:rsidR="00B8312C" w:rsidRPr="00760537" w:rsidRDefault="00B8312C" w:rsidP="009A4A2D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14</w:t>
                          </w:r>
                          <w:r>
                            <w:fldChar w:fldCharType="end"/>
                          </w:r>
                          <w:del w:id="5815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14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Sebesség mérő modul felépítése</w:t>
                          </w:r>
                        </w:p>
                      </w:txbxContent>
                    </v:textbox>
                  </v:shape>
                  <w10:wrap type="topAndBottom" anchorx="margin"/>
                </v:group>
              </w:pict>
            </mc:Fallback>
          </mc:AlternateContent>
        </w:r>
        <w:r w:rsidR="00EA621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1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 modulban megtalálható a pozíció mérésénél kifejtet számláló logika, tároló logika és él detektáló logika, valamint itt még jelen van egy 5 mintás átlagoló szűrő. A szűrő tartalmaz öt regiszter</w:delText>
        </w:r>
      </w:del>
      <w:ins w:id="5817" w:author="stbrassai" w:date="2015-04-17T21:34:00Z">
        <w:del w:id="5818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819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t,</w:delText>
          </w:r>
        </w:del>
      </w:ins>
      <w:del w:id="5820" w:author="laca" w:date="2015-04-27T16:15:00Z">
        <w:r w:rsidR="00EA621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amelyek FIFO láncot alkotnak.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2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regiszterek és az összeadó modulok típusa megegyezik a tároló regiszter típusával.</w:delText>
        </w:r>
        <w:r w:rsidR="00EA621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mért sebesség értékek </w:delText>
        </w:r>
        <w:r w:rsidR="00D8710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bekerülnek A FI</w:delText>
        </w:r>
        <w:r w:rsidR="00FB25A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F</w:delText>
        </w:r>
        <w:r w:rsidR="00D8710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O struktúrába, minden Ts impulzus érkezésekor a FIFO elejére illesztődik a mért érték</w:delText>
        </w:r>
        <w:r w:rsidR="00EA621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2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. </w:delText>
        </w:r>
        <w:r w:rsidR="00A2578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2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Minden impulzuskor összegződik a</w:delText>
        </w:r>
        <w:r w:rsidR="00F575E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2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FIFO tartama.</w:delText>
        </w:r>
        <w:r w:rsidR="00EA621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3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bookmarkStart w:id="5831" w:name="_Toc417922515"/>
        <w:bookmarkStart w:id="5832" w:name="_Toc417922996"/>
        <w:bookmarkStart w:id="5833" w:name="_Toc419128045"/>
        <w:bookmarkEnd w:id="5831"/>
        <w:bookmarkEnd w:id="5832"/>
        <w:bookmarkEnd w:id="5833"/>
      </w:del>
    </w:p>
    <w:p w14:paraId="5FB3AD72" w14:textId="2F273F10" w:rsidR="0019600C" w:rsidRPr="00183A02" w:rsidDel="00960013" w:rsidRDefault="00F575EC">
      <w:pPr>
        <w:pStyle w:val="ListParagraph"/>
        <w:rPr>
          <w:del w:id="5834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835" w:author="laca" w:date="2015-04-27T16:16:00Z">
            <w:rPr>
              <w:del w:id="5836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837" w:author="laca" w:date="2015-04-27T16:16:00Z">
          <w:pPr>
            <w:spacing w:line="360" w:lineRule="auto"/>
            <w:ind w:firstLine="720"/>
            <w:jc w:val="both"/>
          </w:pPr>
        </w:pPrChange>
      </w:pPr>
      <w:del w:id="5838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3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Az összeget </w:delText>
        </w:r>
        <w:r w:rsidR="00EA621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4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elosztjuk a r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4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egiszterek számával (5)</w:delText>
        </w:r>
        <w:r w:rsidR="00EA621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4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Mivel a regiszterek száma időben nem 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4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változik,</w:delText>
        </w:r>
        <w:r w:rsidR="00EA621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4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ezért alkalmazhatjuk a 1/(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4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regiszterek Száma</w:delText>
        </w:r>
        <w:r w:rsidR="00EA621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4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) való szorzást.</w:delText>
        </w:r>
        <w:r w:rsidR="00D6160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4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 tároló regiszter minden mintavételi impulzus érkezésekor reset állapotba kerül, igy az értéke 0 lesz. 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4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 modulból kivezetjük mi</w:delText>
        </w:r>
      </w:del>
      <w:ins w:id="5849" w:author="stbrassai" w:date="2015-04-17T21:35:00Z">
        <w:del w:id="5850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851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n</w:delText>
          </w:r>
        </w:del>
      </w:ins>
      <w:del w:id="5852" w:author="laca" w:date="2015-04-27T16:15:00Z"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5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d a szűrt, mi</w:delText>
        </w:r>
      </w:del>
      <w:ins w:id="5854" w:author="stbrassai" w:date="2015-04-17T21:35:00Z">
        <w:del w:id="5855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5856" w:author="laca" w:date="2015-04-27T16:1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n</w:delText>
          </w:r>
        </w:del>
      </w:ins>
      <w:del w:id="5857" w:author="laca" w:date="2015-04-27T16:15:00Z"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5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d a </w:delText>
        </w:r>
        <w:r w:rsidR="0007561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5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szűretlen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6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értékeket.</w:delText>
        </w:r>
        <w:bookmarkStart w:id="5861" w:name="_Toc417922516"/>
        <w:bookmarkStart w:id="5862" w:name="_Toc417922997"/>
        <w:bookmarkStart w:id="5863" w:name="_Toc419128046"/>
        <w:bookmarkEnd w:id="5861"/>
        <w:bookmarkEnd w:id="5862"/>
        <w:bookmarkEnd w:id="5863"/>
      </w:del>
    </w:p>
    <w:p w14:paraId="0B11E8C7" w14:textId="5A92B93D" w:rsidR="0019600C" w:rsidRPr="00183A02" w:rsidDel="00960013" w:rsidRDefault="0019600C">
      <w:pPr>
        <w:pStyle w:val="ListParagraph"/>
        <w:rPr>
          <w:del w:id="5864" w:author="laca" w:date="2015-04-27T16:15:00Z"/>
          <w:rFonts w:ascii="Times New Roman" w:hAnsi="Times New Roman" w:cs="Times New Roman"/>
          <w:color w:val="44546A" w:themeColor="text2"/>
          <w:sz w:val="24"/>
          <w:szCs w:val="24"/>
          <w:rPrChange w:id="5865" w:author="laca" w:date="2015-04-27T16:16:00Z">
            <w:rPr>
              <w:del w:id="5866" w:author="laca" w:date="2015-04-27T16:15:00Z"/>
            </w:rPr>
          </w:rPrChange>
        </w:rPr>
        <w:pPrChange w:id="5867" w:author="laca" w:date="2015-04-27T16:16:00Z">
          <w:pPr>
            <w:pStyle w:val="Heading4"/>
            <w:spacing w:line="360" w:lineRule="auto"/>
            <w:jc w:val="both"/>
          </w:pPr>
        </w:pPrChange>
      </w:pPr>
      <w:del w:id="5868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69" w:author="laca" w:date="2015-04-27T16:16:00Z">
              <w:rPr/>
            </w:rPrChange>
          </w:rPr>
          <w:delText>Szimuláció</w:delText>
        </w:r>
        <w:r w:rsidR="009A4A2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70" w:author="laca" w:date="2015-04-27T16:16:00Z">
              <w:rPr/>
            </w:rPrChange>
          </w:rPr>
          <w:delText>:</w:delText>
        </w:r>
        <w:bookmarkStart w:id="5871" w:name="_Toc417922517"/>
        <w:bookmarkStart w:id="5872" w:name="_Toc417922998"/>
        <w:bookmarkStart w:id="5873" w:name="_Toc419128047"/>
        <w:bookmarkEnd w:id="5871"/>
        <w:bookmarkEnd w:id="5872"/>
        <w:bookmarkEnd w:id="5873"/>
      </w:del>
    </w:p>
    <w:p w14:paraId="491BBF28" w14:textId="0D845208" w:rsidR="0019600C" w:rsidRPr="00183A02" w:rsidDel="00960013" w:rsidRDefault="00BA675F">
      <w:pPr>
        <w:pStyle w:val="ListParagraph"/>
        <w:rPr>
          <w:del w:id="5874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875" w:author="laca" w:date="2015-04-27T16:16:00Z">
            <w:rPr>
              <w:del w:id="5876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877" w:author="laca" w:date="2015-04-27T16:16:00Z">
          <w:pPr>
            <w:spacing w:line="360" w:lineRule="auto"/>
            <w:jc w:val="both"/>
          </w:pPr>
        </w:pPrChange>
      </w:pPr>
      <w:del w:id="5878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tab/>
          <w:delText>Az 2.15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 xml:space="preserve"> k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7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épen látható a sebesség mérő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modul szimulálására 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2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szolgáló logika kialakítása. A Count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erSebesseg modul tartalmazza a 2.14 képen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látható modult. A 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5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B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6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lack</w:delText>
        </w:r>
        <w:r w:rsidR="0007561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7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 xml:space="preserve"> 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8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B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889" w:author="laca" w:date="2015-04-27T16:16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delText>ox2 modul az inkrementális ér</w:delText>
        </w:r>
        <w:r w:rsidR="00FB25A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z</w:delText>
        </w:r>
        <w:r w:rsidR="0019600C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ékelőtől érkező jelek feldolgozásáért felelős. A Manual Switch segítségével megváltoztathatjuk a számolás irányát (lásd pozíció mérés.)</w:delText>
        </w:r>
        <w:bookmarkStart w:id="5890" w:name="_Toc417922518"/>
        <w:bookmarkStart w:id="5891" w:name="_Toc417922999"/>
        <w:bookmarkStart w:id="5892" w:name="_Toc419128048"/>
        <w:bookmarkEnd w:id="5890"/>
        <w:bookmarkEnd w:id="5891"/>
        <w:bookmarkEnd w:id="5892"/>
      </w:del>
    </w:p>
    <w:p w14:paraId="074BA765" w14:textId="65CD4CAC" w:rsidR="00BA675F" w:rsidRPr="00183A02" w:rsidDel="00960013" w:rsidRDefault="00BA675F">
      <w:pPr>
        <w:pStyle w:val="ListParagraph"/>
        <w:rPr>
          <w:del w:id="5893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894" w:author="laca" w:date="2015-04-27T16:16:00Z">
            <w:rPr>
              <w:del w:id="5895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896" w:author="laca" w:date="2015-04-27T16:16:00Z">
          <w:pPr>
            <w:spacing w:line="360" w:lineRule="auto"/>
            <w:jc w:val="both"/>
          </w:pPr>
        </w:pPrChange>
      </w:pPr>
      <w:del w:id="5897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898" w:author="laca" w:date="2015-04-27T16:16:00Z">
              <w:rPr>
                <w:noProof/>
                <w:lang w:val="en-US"/>
              </w:rPr>
            </w:rPrChange>
          </w:rPr>
          <mc:AlternateContent>
            <mc:Choice Requires="wps">
              <w:drawing>
                <wp:anchor distT="0" distB="0" distL="114300" distR="114300" simplePos="0" relativeHeight="251749376" behindDoc="0" locked="0" layoutInCell="1" allowOverlap="1" wp14:anchorId="21E0B657" wp14:editId="2566C58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1739265</wp:posOffset>
                  </wp:positionV>
                  <wp:extent cx="5566410" cy="635"/>
                  <wp:effectExtent l="0" t="0" r="0" b="0"/>
                  <wp:wrapTopAndBottom/>
                  <wp:docPr id="119" name="Text Box 11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566410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C72B1A6" w14:textId="0D070E01" w:rsidR="00B8312C" w:rsidRPr="00597325" w:rsidRDefault="00B8312C" w:rsidP="00BA675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  <w:del w:id="5899" w:author="laca" w:date="2015-04-17T19:04:00Z"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STYLEREF 1 \s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2</w:delText>
                                </w:r>
                                <w:r w:rsidDel="00C47BFF">
                                  <w:fldChar w:fldCharType="end"/>
                                </w:r>
                                <w:r w:rsidDel="00C47BFF">
                                  <w:delText>.</w:delText>
                                </w:r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SEQ Kép. \* ARABIC \s 1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15</w:delText>
                                </w:r>
                                <w:r w:rsidDel="00C47BFF">
                                  <w:fldChar w:fldCharType="end"/>
                                </w:r>
                              </w:del>
                              <w:r>
                                <w:t xml:space="preserve"> Sebesség mérő modul szimulálására szolgáló Logikai kialakítás System generatorban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21E0B657" id="Text Box 119" o:spid="_x0000_s1186" type="#_x0000_t202" style="position:absolute;left:0;text-align:left;margin-left:.15pt;margin-top:136.95pt;width:438.3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" stroked="f">
                  <v:textbox style="mso-fit-shape-to-text:t" inset="0,0,0,0">
                    <w:txbxContent>
                      <w:p w14:paraId="1C72B1A6" w14:textId="0D070E01" w:rsidR="00B8312C" w:rsidRPr="00597325" w:rsidRDefault="00B8312C" w:rsidP="00BA675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15</w:t>
                        </w:r>
                        <w:r>
                          <w:fldChar w:fldCharType="end"/>
                        </w:r>
                        <w:del w:id="5900" w:author="laca" w:date="2015-04-17T19:04:00Z">
                          <w:r w:rsidDel="00C47BFF">
                            <w:fldChar w:fldCharType="begin"/>
                          </w:r>
                          <w:r w:rsidDel="00C47BFF">
                            <w:delInstrText xml:space="preserve"> STYLEREF 1 \s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2</w:delText>
                          </w:r>
                          <w:r w:rsidDel="00C47BFF">
                            <w:fldChar w:fldCharType="end"/>
                          </w:r>
                          <w:r w:rsidDel="00C47BFF">
                            <w:delText>.</w:delText>
                          </w:r>
                          <w:r w:rsidDel="00C47BFF">
                            <w:fldChar w:fldCharType="begin"/>
                          </w:r>
                          <w:r w:rsidDel="00C47BFF">
                            <w:delInstrText xml:space="preserve"> SEQ Kép. \* ARABIC \s 1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15</w:delText>
                          </w:r>
                          <w:r w:rsidDel="00C47BFF">
                            <w:fldChar w:fldCharType="end"/>
                          </w:r>
                        </w:del>
                        <w:r>
                          <w:t xml:space="preserve"> Sebesség mérő modul szimulálására szolgáló Logikai kialakítás System generatorban</w:t>
                        </w:r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901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w:drawing>
            <wp:anchor distT="0" distB="0" distL="114300" distR="114300" simplePos="0" relativeHeight="251747328" behindDoc="0" locked="0" layoutInCell="1" allowOverlap="1" wp14:anchorId="1D29ADFA" wp14:editId="72B49BFD">
              <wp:simplePos x="0" y="0"/>
              <wp:positionH relativeFrom="column">
                <wp:posOffset>2515</wp:posOffset>
              </wp:positionH>
              <wp:positionV relativeFrom="paragraph">
                <wp:posOffset>-2819</wp:posOffset>
              </wp:positionV>
              <wp:extent cx="5566410" cy="1684655"/>
              <wp:effectExtent l="0" t="0" r="0" b="0"/>
              <wp:wrapTopAndBottom/>
              <wp:docPr id="118" name="Picture 1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8" name="7B072BB.tmp"/>
                      <pic:cNvPicPr/>
                    </pic:nvPicPr>
                    <pic:blipFill>
                      <a:blip r:embed="rId10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66410" cy="16846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bookmarkStart w:id="5902" w:name="_Toc417922519"/>
        <w:bookmarkStart w:id="5903" w:name="_Toc417923000"/>
        <w:bookmarkStart w:id="5904" w:name="_Toc419128049"/>
        <w:bookmarkEnd w:id="5902"/>
        <w:bookmarkEnd w:id="5903"/>
        <w:bookmarkEnd w:id="5904"/>
      </w:del>
    </w:p>
    <w:p w14:paraId="48814975" w14:textId="24971203" w:rsidR="0019600C" w:rsidRPr="00183A02" w:rsidDel="00960013" w:rsidRDefault="00E30BB7">
      <w:pPr>
        <w:pStyle w:val="ListParagraph"/>
        <w:rPr>
          <w:del w:id="5905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906" w:author="laca" w:date="2015-04-27T16:16:00Z">
            <w:rPr>
              <w:del w:id="5907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908" w:author="laca" w:date="2015-04-27T16:16:00Z">
          <w:pPr>
            <w:spacing w:line="360" w:lineRule="auto"/>
            <w:jc w:val="both"/>
          </w:pPr>
        </w:pPrChange>
      </w:pPr>
      <w:del w:id="5909" w:author="laca" w:date="2015-04-27T16:15:00Z">
        <w:r w:rsidRPr="00183A02" w:rsidDel="00960013">
          <w:rPr>
            <w:rFonts w:ascii="Times New Roman" w:eastAsiaTheme="majorEastAsia" w:hAnsi="Times New Roman" w:cs="Times New Roman"/>
            <w:b/>
            <w:noProof/>
            <w:color w:val="44546A" w:themeColor="text2"/>
            <w:sz w:val="24"/>
            <w:szCs w:val="24"/>
            <w:rPrChange w:id="5910" w:author="laca" w:date="2015-04-27T16:16:00Z">
              <w:rPr>
                <w:rFonts w:ascii="Times New Roman" w:hAnsi="Times New Roman" w:cs="Times New Roman"/>
                <w:b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55168" behindDoc="0" locked="0" layoutInCell="1" allowOverlap="1" wp14:anchorId="038BC56E" wp14:editId="15D131D9">
                  <wp:simplePos x="0" y="0"/>
                  <wp:positionH relativeFrom="column">
                    <wp:posOffset>-77825</wp:posOffset>
                  </wp:positionH>
                  <wp:positionV relativeFrom="paragraph">
                    <wp:posOffset>343434</wp:posOffset>
                  </wp:positionV>
                  <wp:extent cx="6140750" cy="2908300"/>
                  <wp:effectExtent l="0" t="0" r="0" b="6350"/>
                  <wp:wrapTopAndBottom/>
                  <wp:docPr id="116" name="Group 116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140750" cy="2908300"/>
                            <a:chOff x="0" y="0"/>
                            <a:chExt cx="6140750" cy="2908300"/>
                          </a:xfrm>
                        </wpg:grpSpPr>
                        <pic:pic xmlns:pic="http://schemas.openxmlformats.org/drawingml/2006/picture">
                          <pic:nvPicPr>
                            <pic:cNvPr id="44" name="Picture 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51220" cy="26511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0" name="Text Box 70"/>
                          <wps:cNvSpPr txBox="1"/>
                          <wps:spPr>
                            <a:xfrm>
                              <a:off x="190165" y="2677160"/>
                              <a:ext cx="5950585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6F9879F" w14:textId="35848B62" w:rsidR="00B8312C" w:rsidRPr="0074174C" w:rsidRDefault="00B8312C" w:rsidP="00570A87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16</w:t>
                                </w:r>
                                <w:r>
                                  <w:fldChar w:fldCharType="end"/>
                                </w:r>
                                <w:del w:id="5911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16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Sebesség mérő modul Szimulálása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38BC56E" id="Group 116" o:spid="_x0000_s1187" style="position:absolute;left:0;text-align:left;margin-left:-6.15pt;margin-top:27.05pt;width:483.5pt;height:229pt;z-index:251655168;mso-position-horizontal-relative:text;mso-position-vertical-relative:text" coordsize="61407,29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">
                  <v:shape id="Picture 44" o:spid="_x0000_s1188" type="#_x0000_t75" style="position:absolute;width:59512;height:26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y7u/GAAAA2wAAAA8AAABkcnMvZG93bnJldi54bWxEj0FrwkAUhO8F/8PyhF6KbizSxOgqoii9&#10;tLTRg8dH9jUJzb4N2dXE/PpuodDjMDPfMKtNb2pxo9ZVlhXMphEI4tzqigsF59NhkoBwHlljbZkU&#10;3MnBZj16WGGqbcefdMt8IQKEXYoKSu+bVEqXl2TQTW1DHLwv2xr0QbaF1C12AW5q+RxFL9JgxWGh&#10;xIZ2JeXf2dUoMHH0djkn13hYVO8fdt8dT8PTUanHcb9dgvDU+//wX/tVK5jP4fdL+AFy/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TLu78YAAADbAAAADwAAAAAAAAAAAAAA&#10;AACfAgAAZHJzL2Rvd25yZXYueG1sUEsFBgAAAAAEAAQA9wAAAJIDAAAAAA==&#10;">
                    <v:imagedata r:id="rId110" o:title=""/>
                    <v:path arrowok="t"/>
                  </v:shape>
                  <v:shape id="Text Box 70" o:spid="_x0000_s1189" type="#_x0000_t202" style="position:absolute;left:1901;top:26771;width:59506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5+ZsIA&#10;AADbAAAADwAAAGRycy9kb3ducmV2LnhtbERPz2vCMBS+D/wfwhN2GZo6xUk1ioiDbRex8+Lt0Tyb&#10;bs1LSVKt//1yGHj8+H6vNr1txJV8qB0rmIwzEMSl0zVXCk7f76MFiBCRNTaOScGdAmzWg6cV5trd&#10;+EjXIlYihXDIUYGJsc2lDKUhi2HsWuLEXZy3GBP0ldQebyncNvI1y+bSYs2pwWBLO0Plb9FZBYfZ&#10;+WBeusv+azub+s9Tt5v/VIVSz8N+uwQRqY8P8b/7Qyt4S+vTl/Q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rn5mwgAAANsAAAAPAAAAAAAAAAAAAAAAAJgCAABkcnMvZG93&#10;bnJldi54bWxQSwUGAAAAAAQABAD1AAAAhwMAAAAA&#10;" stroked="f">
                    <v:textbox style="mso-fit-shape-to-text:t" inset="0,0,0,0">
                      <w:txbxContent>
                        <w:p w14:paraId="06F9879F" w14:textId="35848B62" w:rsidR="00B8312C" w:rsidRPr="0074174C" w:rsidRDefault="00B8312C" w:rsidP="00570A87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16</w:t>
                          </w:r>
                          <w:r>
                            <w:fldChar w:fldCharType="end"/>
                          </w:r>
                          <w:del w:id="5912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16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Sebesség mérő modul Szimulálása</w:t>
                          </w:r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  <w:r w:rsidR="0019600C" w:rsidRPr="00183A02" w:rsidDel="00960013">
          <w:rPr>
            <w:rFonts w:ascii="Times New Roman" w:eastAsiaTheme="majorEastAsia" w:hAnsi="Times New Roman" w:cs="Times New Roman"/>
            <w:b/>
            <w:color w:val="44546A" w:themeColor="text2"/>
            <w:sz w:val="24"/>
            <w:szCs w:val="24"/>
            <w:rPrChange w:id="5913" w:author="laca" w:date="2015-04-27T16:16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delText>Eredmények</w:delText>
        </w:r>
        <w:r w:rsidR="009A4A2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14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</w:rPr>
            </w:rPrChange>
          </w:rPr>
          <w:delText>:</w:delText>
        </w:r>
        <w:bookmarkStart w:id="5915" w:name="_Toc417922520"/>
        <w:bookmarkStart w:id="5916" w:name="_Toc417923001"/>
        <w:bookmarkStart w:id="5917" w:name="_Toc419128050"/>
        <w:bookmarkEnd w:id="5915"/>
        <w:bookmarkEnd w:id="5916"/>
        <w:bookmarkEnd w:id="5917"/>
      </w:del>
    </w:p>
    <w:p w14:paraId="22EBE4DF" w14:textId="286F4FB6" w:rsidR="0019600C" w:rsidRPr="00183A02" w:rsidDel="00960013" w:rsidRDefault="00D6160D">
      <w:pPr>
        <w:pStyle w:val="ListParagraph"/>
        <w:rPr>
          <w:del w:id="5918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</w:rPr>
        <w:pPrChange w:id="5919" w:author="laca" w:date="2015-04-27T16:16:00Z">
          <w:pPr>
            <w:spacing w:line="360" w:lineRule="auto"/>
            <w:jc w:val="both"/>
          </w:pPr>
        </w:pPrChange>
      </w:pPr>
      <w:del w:id="5920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2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ab/>
        </w:r>
        <w:commentRangeStart w:id="5922"/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23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</w:delText>
        </w:r>
        <w:r w:rsidR="00BA675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2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2.16 képen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25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alsó részén látható a szabályos időközönként érkező </w:delText>
        </w:r>
        <w:r w:rsidR="00BA675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2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mintavételi 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2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impulzusok, a fenti részen látható a mért </w:delText>
        </w:r>
        <w:r w:rsidR="00BA675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2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értéket 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2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és a mért értékeknek a szűrt értéke. Megfi</w:delText>
        </w:r>
        <w:r w:rsidR="00BA675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3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gyelhető a szűrt érték a szűretlen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3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értéknek egy 5 ablakos átlagolása.</w:delText>
        </w:r>
        <w:commentRangeEnd w:id="5922"/>
        <w:r w:rsidR="00F756CD" w:rsidRPr="00183A02" w:rsidDel="00960013">
          <w:rPr>
            <w:rStyle w:val="CommentReference"/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32" w:author="laca" w:date="2015-04-27T16:16:00Z">
              <w:rPr>
                <w:rStyle w:val="CommentReference"/>
              </w:rPr>
            </w:rPrChange>
          </w:rPr>
          <w:commentReference w:id="5922"/>
        </w:r>
        <w:bookmarkStart w:id="5933" w:name="_Toc417922521"/>
        <w:bookmarkStart w:id="5934" w:name="_Toc417923002"/>
        <w:bookmarkStart w:id="5935" w:name="_Toc419128051"/>
        <w:bookmarkEnd w:id="5933"/>
        <w:bookmarkEnd w:id="5934"/>
        <w:bookmarkEnd w:id="5935"/>
      </w:del>
    </w:p>
    <w:p w14:paraId="4EB810E8" w14:textId="486211D8" w:rsidR="009A4A2D" w:rsidRPr="00183A02" w:rsidDel="00960013" w:rsidRDefault="00BA675F">
      <w:pPr>
        <w:pStyle w:val="ListParagraph"/>
        <w:rPr>
          <w:del w:id="5936" w:author="laca" w:date="2015-04-27T16:15:00Z"/>
          <w:rFonts w:ascii="Times New Roman" w:hAnsi="Times New Roman" w:cs="Times New Roman"/>
          <w:color w:val="44546A" w:themeColor="text2"/>
          <w:sz w:val="24"/>
          <w:szCs w:val="24"/>
          <w:rPrChange w:id="5937" w:author="laca" w:date="2015-04-27T16:16:00Z">
            <w:rPr>
              <w:del w:id="5938" w:author="laca" w:date="2015-04-27T16:15:00Z"/>
            </w:rPr>
          </w:rPrChange>
        </w:rPr>
        <w:pPrChange w:id="5939" w:author="laca" w:date="2015-04-27T16:16:00Z">
          <w:pPr>
            <w:pStyle w:val="Heading4"/>
            <w:spacing w:line="360" w:lineRule="auto"/>
            <w:jc w:val="both"/>
          </w:pPr>
        </w:pPrChange>
      </w:pPr>
      <w:del w:id="5940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941" w:author="laca" w:date="2015-04-27T16:16:00Z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52448" behindDoc="0" locked="0" layoutInCell="1" allowOverlap="1" wp14:anchorId="31DB2C36" wp14:editId="15720BE8">
                  <wp:simplePos x="0" y="0"/>
                  <wp:positionH relativeFrom="column">
                    <wp:posOffset>192710</wp:posOffset>
                  </wp:positionH>
                  <wp:positionV relativeFrom="paragraph">
                    <wp:posOffset>324053</wp:posOffset>
                  </wp:positionV>
                  <wp:extent cx="5368925" cy="2110740"/>
                  <wp:effectExtent l="0" t="0" r="3175" b="3810"/>
                  <wp:wrapTopAndBottom/>
                  <wp:docPr id="121" name="Group 121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368925" cy="2110740"/>
                            <a:chOff x="0" y="0"/>
                            <a:chExt cx="5368925" cy="2110740"/>
                          </a:xfrm>
                        </wpg:grpSpPr>
                        <pic:pic xmlns:pic="http://schemas.openxmlformats.org/drawingml/2006/picture">
                          <pic:nvPicPr>
                            <pic:cNvPr id="47" name="Picture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68925" cy="18230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0" name="Text Box 120"/>
                          <wps:cNvSpPr txBox="1"/>
                          <wps:spPr>
                            <a:xfrm>
                              <a:off x="0" y="1879600"/>
                              <a:ext cx="5368925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2017CDD" w14:textId="41AB1A27" w:rsidR="00B8312C" w:rsidRPr="0010299A" w:rsidRDefault="00B8312C" w:rsidP="00BA675F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17</w:t>
                                </w:r>
                                <w:r>
                                  <w:fldChar w:fldCharType="end"/>
                                </w:r>
                                <w:del w:id="5942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17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Dc motor sebességének mérése Fpga lapon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31DB2C36" id="Group 121" o:spid="_x0000_s1190" style="position:absolute;left:0;text-align:left;margin-left:15.15pt;margin-top:25.5pt;width:422.75pt;height:166.2pt;z-index:251752448;mso-position-horizontal-relative:text;mso-position-vertical-relative:text" coordsize="53689,2110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">
                  <v:shape id="Picture 47" o:spid="_x0000_s1191" type="#_x0000_t75" style="position:absolute;width:53689;height:18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5IWnFAAAA2wAAAA8AAABkcnMvZG93bnJldi54bWxEj09rAjEUxO9Cv0N4hd40a6nWrhtFFNFD&#10;BWuLenxs3v6hm5dlE3X105uC0OMwM79hkmlrKnGmxpWWFfR7EQji1OqScwU/38vuCITzyBory6Tg&#10;Sg6mk6dOgrG2F/6i887nIkDYxaig8L6OpXRpQQZdz9bEwctsY9AH2eRSN3gJcFPJ1ygaSoMlh4UC&#10;a5oXlP7uTkbBYL+ROPKr6vOQ2dt+cZx9IG+VenluZ2MQnlr/H36011rB2zv8fQk/QE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+SFpxQAAANsAAAAPAAAAAAAAAAAAAAAA&#10;AJ8CAABkcnMvZG93bnJldi54bWxQSwUGAAAAAAQABAD3AAAAkQMAAAAA&#10;">
                    <v:imagedata r:id="rId112" o:title=""/>
                    <v:path arrowok="t"/>
                  </v:shape>
                  <v:shape id="Text Box 120" o:spid="_x0000_s1192" type="#_x0000_t202" style="position:absolute;top:18796;width:53689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N1FscA&#10;AADcAAAADwAAAGRycy9kb3ducmV2LnhtbESPQUsDMRCF70L/Q5iCF7FZaymyNi2lKFQvxbUXb8Nm&#10;ulndTJYk227/vXMQvM3w3rz3zWoz+k6dKaY2sIGHWQGKuA625cbA8fP1/glUysgWu8Bk4EoJNuvJ&#10;zQpLGy78QecqN0pCOJVowOXcl1qn2pHHNAs9sWinED1mWWOjbcSLhPtOz4tiqT22LA0Oe9o5qn+q&#10;wRs4LL4O7m44vbxvF4/x7Tjslt9NZcztdNw+g8o05n/z3/XeCv5c8OUZmUC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DdRbHAAAA3AAAAA8AAAAAAAAAAAAAAAAAmAIAAGRy&#10;cy9kb3ducmV2LnhtbFBLBQYAAAAABAAEAPUAAACMAwAAAAA=&#10;" stroked="f">
                    <v:textbox style="mso-fit-shape-to-text:t" inset="0,0,0,0">
                      <w:txbxContent>
                        <w:p w14:paraId="62017CDD" w14:textId="41AB1A27" w:rsidR="00B8312C" w:rsidRPr="0010299A" w:rsidRDefault="00B8312C" w:rsidP="00BA675F">
                          <w:pPr>
                            <w:pStyle w:val="Caption"/>
                            <w:jc w:val="center"/>
                            <w:rPr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17</w:t>
                          </w:r>
                          <w:r>
                            <w:fldChar w:fldCharType="end"/>
                          </w:r>
                          <w:del w:id="5943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17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Dc motor sebességének mérése Fpga lapon</w:t>
                          </w:r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  <w:r w:rsidR="009A4A2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44" w:author="laca" w:date="2015-04-27T16:16:00Z">
              <w:rPr/>
            </w:rPrChange>
          </w:rPr>
          <w:delText>Hardveres mérések</w:delText>
        </w:r>
        <w:bookmarkStart w:id="5945" w:name="_Toc417922522"/>
        <w:bookmarkStart w:id="5946" w:name="_Toc417923003"/>
        <w:bookmarkStart w:id="5947" w:name="_Toc419128052"/>
        <w:bookmarkEnd w:id="5945"/>
        <w:bookmarkEnd w:id="5946"/>
        <w:bookmarkEnd w:id="5947"/>
      </w:del>
    </w:p>
    <w:p w14:paraId="066D8294" w14:textId="7A6552E2" w:rsidR="00D6160D" w:rsidRPr="00183A02" w:rsidDel="00960013" w:rsidRDefault="00177332">
      <w:pPr>
        <w:pStyle w:val="ListParagraph"/>
        <w:rPr>
          <w:del w:id="5948" w:author="laca" w:date="2015-04-27T16:15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949" w:author="laca" w:date="2015-04-27T16:16:00Z">
            <w:rPr>
              <w:del w:id="5950" w:author="laca" w:date="2015-04-27T16:15:00Z"/>
              <w:rFonts w:ascii="Times New Roman" w:hAnsi="Times New Roman" w:cs="Times New Roman"/>
              <w:sz w:val="24"/>
              <w:szCs w:val="24"/>
            </w:rPr>
          </w:rPrChange>
        </w:rPr>
        <w:pPrChange w:id="5951" w:author="laca" w:date="2015-04-27T16:16:00Z">
          <w:pPr>
            <w:spacing w:line="360" w:lineRule="auto"/>
            <w:ind w:firstLine="720"/>
            <w:jc w:val="both"/>
          </w:pPr>
        </w:pPrChange>
      </w:pPr>
      <w:del w:id="5952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 xml:space="preserve">A </w:delText>
        </w:r>
      </w:del>
      <w:del w:id="5953" w:author="laca" w:date="2015-04-17T17:11:00Z">
        <w:r w:rsidRPr="00183A02" w:rsidDel="00CD0731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szimuláció</w:delText>
        </w:r>
        <w:r w:rsidR="00F756CD" w:rsidRPr="00183A02" w:rsidDel="00CD0731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54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n</w:delText>
        </w:r>
      </w:del>
      <w:del w:id="5955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56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látható egy DC motornak a tengelyén mért fordulatszáma maximális sebességen. </w:delText>
        </w:r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57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Ahhoz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58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hogy elt</w:delText>
        </w:r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59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udjuk végezni a szimulációkat </w:delText>
        </w:r>
        <w:r w:rsidR="00BA675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6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módosítani, kell a 2.15 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61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képen látható logikát, az inkrementális szenzort hardveresen illesztenünk kell az FPGA kivezetéseire.</w:delText>
        </w:r>
        <w:bookmarkStart w:id="5962" w:name="_Toc417922523"/>
        <w:bookmarkStart w:id="5963" w:name="_Toc417923004"/>
        <w:bookmarkStart w:id="5964" w:name="_Toc419128053"/>
        <w:bookmarkEnd w:id="5962"/>
        <w:bookmarkEnd w:id="5963"/>
        <w:bookmarkEnd w:id="5964"/>
      </w:del>
    </w:p>
    <w:p w14:paraId="51E0B3EB" w14:textId="03811D3A" w:rsidR="00BA675F" w:rsidRPr="00183A02" w:rsidDel="00CD0731" w:rsidRDefault="00625BF9">
      <w:pPr>
        <w:pStyle w:val="ListParagraph"/>
        <w:rPr>
          <w:del w:id="5965" w:author="laca" w:date="2015-04-17T17:12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5966" w:author="laca" w:date="2015-04-27T16:16:00Z">
            <w:rPr>
              <w:del w:id="5967" w:author="laca" w:date="2015-04-17T17:12:00Z"/>
              <w:rFonts w:ascii="Times New Roman" w:hAnsi="Times New Roman" w:cs="Times New Roman"/>
              <w:sz w:val="24"/>
              <w:szCs w:val="24"/>
            </w:rPr>
          </w:rPrChange>
        </w:rPr>
        <w:pPrChange w:id="5968" w:author="laca" w:date="2015-04-27T16:16:00Z">
          <w:pPr>
            <w:spacing w:line="360" w:lineRule="auto"/>
            <w:ind w:firstLine="720"/>
            <w:jc w:val="both"/>
          </w:pPr>
        </w:pPrChange>
      </w:pPr>
      <w:del w:id="5969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970" w:author="laca" w:date="2015-04-27T16:16:00Z">
              <w:rPr>
                <w:noProof/>
                <w:lang w:val="en-US"/>
              </w:rPr>
            </w:rPrChange>
          </w:rPr>
          <mc:AlternateContent>
            <mc:Choice Requires="wps">
              <w:drawing>
                <wp:anchor distT="0" distB="0" distL="114300" distR="114300" simplePos="0" relativeHeight="251755520" behindDoc="0" locked="0" layoutInCell="1" allowOverlap="1" wp14:anchorId="330E4C7A" wp14:editId="533F6DFD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2769870</wp:posOffset>
                  </wp:positionV>
                  <wp:extent cx="5566410" cy="635"/>
                  <wp:effectExtent l="0" t="0" r="0" b="0"/>
                  <wp:wrapTopAndBottom/>
                  <wp:docPr id="123" name="Text Box 12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566410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F45653E" w14:textId="587B2934" w:rsidR="00B8312C" w:rsidRPr="004F5374" w:rsidRDefault="00B8312C" w:rsidP="00625BF9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Kép.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Kép. \* ARABIC \s 1 </w:instrText>
                              </w:r>
                              <w:r>
                                <w:fldChar w:fldCharType="separate"/>
                              </w:r>
                              <w:r w:rsidR="00B50A3B">
                                <w:rPr>
                                  <w:noProof/>
                                </w:rPr>
                                <w:t>18</w:t>
                              </w:r>
                              <w:r>
                                <w:fldChar w:fldCharType="end"/>
                              </w:r>
                              <w:del w:id="5971" w:author="laca" w:date="2015-04-17T19:04:00Z"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STYLEREF 1 \s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2</w:delText>
                                </w:r>
                                <w:r w:rsidDel="00C47BFF">
                                  <w:fldChar w:fldCharType="end"/>
                                </w:r>
                                <w:r w:rsidDel="00C47BFF">
                                  <w:delText>.</w:delText>
                                </w:r>
                                <w:r w:rsidDel="00C47BFF">
                                  <w:fldChar w:fldCharType="begin"/>
                                </w:r>
                                <w:r w:rsidDel="00C47BFF">
                                  <w:delInstrText xml:space="preserve"> SEQ Kép. \* ARABIC \s 1 </w:delInstrText>
                                </w:r>
                                <w:r w:rsidDel="00C47BFF">
                                  <w:fldChar w:fldCharType="separate"/>
                                </w:r>
                                <w:r w:rsidDel="00C47BFF">
                                  <w:rPr>
                                    <w:noProof/>
                                  </w:rPr>
                                  <w:delText>18</w:delText>
                                </w:r>
                                <w:r w:rsidDel="00C47BFF">
                                  <w:fldChar w:fldCharType="end"/>
                                </w:r>
                              </w:del>
                              <w:r>
                                <w:t xml:space="preserve"> Dc motor Sebesség mérése FPGA rendszeren, S</w:t>
                              </w:r>
                              <w:ins w:id="5972" w:author="laca" w:date="2015-04-17T19:37:00Z">
                                <w:r>
                                  <w:t>y</w:t>
                                </w:r>
                              </w:ins>
                              <w:del w:id="5973" w:author="laca" w:date="2015-04-17T19:37:00Z">
                                <w:r w:rsidDel="00BE2EAC">
                                  <w:delText>z</w:delText>
                                </w:r>
                              </w:del>
                              <w:r>
                                <w:t>stem generatorban megvalósítva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330E4C7A" id="Text Box 123" o:spid="_x0000_s1193" type="#_x0000_t202" style="position:absolute;left:0;text-align:left;margin-left:35.9pt;margin-top:218.1pt;width:438.3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" stroked="f">
                  <v:textbox style="mso-fit-shape-to-text:t" inset="0,0,0,0">
                    <w:txbxContent>
                      <w:p w14:paraId="7F45653E" w14:textId="587B2934" w:rsidR="00B8312C" w:rsidRPr="004F5374" w:rsidRDefault="00B8312C" w:rsidP="00625BF9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Kép.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Kép. \* ARABIC \s 1 </w:instrText>
                        </w:r>
                        <w:r>
                          <w:fldChar w:fldCharType="separate"/>
                        </w:r>
                        <w:r w:rsidR="00B50A3B">
                          <w:rPr>
                            <w:noProof/>
                          </w:rPr>
                          <w:t>18</w:t>
                        </w:r>
                        <w:r>
                          <w:fldChar w:fldCharType="end"/>
                        </w:r>
                        <w:del w:id="5974" w:author="laca" w:date="2015-04-17T19:04:00Z">
                          <w:r w:rsidDel="00C47BFF">
                            <w:fldChar w:fldCharType="begin"/>
                          </w:r>
                          <w:r w:rsidDel="00C47BFF">
                            <w:delInstrText xml:space="preserve"> STYLEREF 1 \s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2</w:delText>
                          </w:r>
                          <w:r w:rsidDel="00C47BFF">
                            <w:fldChar w:fldCharType="end"/>
                          </w:r>
                          <w:r w:rsidDel="00C47BFF">
                            <w:delText>.</w:delText>
                          </w:r>
                          <w:r w:rsidDel="00C47BFF">
                            <w:fldChar w:fldCharType="begin"/>
                          </w:r>
                          <w:r w:rsidDel="00C47BFF">
                            <w:delInstrText xml:space="preserve"> SEQ Kép. \* ARABIC \s 1 </w:delInstrText>
                          </w:r>
                          <w:r w:rsidDel="00C47BFF">
                            <w:fldChar w:fldCharType="separate"/>
                          </w:r>
                          <w:r w:rsidDel="00C47BFF">
                            <w:rPr>
                              <w:noProof/>
                            </w:rPr>
                            <w:delText>18</w:delText>
                          </w:r>
                          <w:r w:rsidDel="00C47BFF">
                            <w:fldChar w:fldCharType="end"/>
                          </w:r>
                        </w:del>
                        <w:r>
                          <w:t xml:space="preserve"> Dc motor Sebesség mérése FPGA rendszeren, S</w:t>
                        </w:r>
                        <w:ins w:id="5975" w:author="laca" w:date="2015-04-17T19:37:00Z">
                          <w:r>
                            <w:t>y</w:t>
                          </w:r>
                        </w:ins>
                        <w:del w:id="5976" w:author="laca" w:date="2015-04-17T19:37:00Z">
                          <w:r w:rsidDel="00BE2EAC">
                            <w:delText>z</w:delText>
                          </w:r>
                        </w:del>
                        <w:r>
                          <w:t>stem generatorban megvalósítva</w:t>
                        </w:r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5977" w:author="laca" w:date="2015-04-27T16:16:00Z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rPrChange>
          </w:rPr>
          <w:drawing>
            <wp:anchor distT="0" distB="0" distL="114300" distR="114300" simplePos="0" relativeHeight="251753472" behindDoc="0" locked="0" layoutInCell="1" allowOverlap="1" wp14:anchorId="7450DF00" wp14:editId="436B7148">
              <wp:simplePos x="0" y="0"/>
              <wp:positionH relativeFrom="column">
                <wp:posOffset>456057</wp:posOffset>
              </wp:positionH>
              <wp:positionV relativeFrom="paragraph">
                <wp:posOffset>864</wp:posOffset>
              </wp:positionV>
              <wp:extent cx="5566410" cy="2712085"/>
              <wp:effectExtent l="0" t="0" r="0" b="0"/>
              <wp:wrapTopAndBottom/>
              <wp:docPr id="122" name="Picture 1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2" name="7B058C5.tmp"/>
                      <pic:cNvPicPr/>
                    </pic:nvPicPr>
                    <pic:blipFill>
                      <a:blip r:embed="rId1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66410" cy="27120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  <w:bookmarkStart w:id="5978" w:name="_Toc417922524"/>
      <w:bookmarkStart w:id="5979" w:name="_Toc417923005"/>
      <w:bookmarkStart w:id="5980" w:name="_Toc419128054"/>
      <w:bookmarkEnd w:id="5978"/>
      <w:bookmarkEnd w:id="5979"/>
      <w:bookmarkEnd w:id="5980"/>
    </w:p>
    <w:p w14:paraId="3B737C85" w14:textId="1459EEE6" w:rsidR="006E3078" w:rsidRPr="00183A02" w:rsidDel="00960013" w:rsidRDefault="00570A87">
      <w:pPr>
        <w:pStyle w:val="ListParagraph"/>
        <w:rPr>
          <w:del w:id="5981" w:author="laca" w:date="2015-04-27T16:15:00Z"/>
          <w:rFonts w:eastAsiaTheme="majorEastAsia"/>
          <w:color w:val="44546A" w:themeColor="text2"/>
        </w:rPr>
        <w:pPrChange w:id="5982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w:del w:id="5983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84" w:author="laca" w:date="2015-04-27T16:16:00Z">
              <w:rPr/>
            </w:rPrChange>
          </w:rPr>
          <w:tab/>
        </w:r>
        <w:r w:rsidR="00625BF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85" w:author="laca" w:date="2015-04-27T16:16:00Z">
              <w:rPr/>
            </w:rPrChange>
          </w:rPr>
          <w:delText xml:space="preserve">A 2.18 </w:delText>
        </w:r>
        <w:r w:rsidR="0017733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86" w:author="laca" w:date="2015-04-27T16:16:00Z">
              <w:rPr/>
            </w:rPrChange>
          </w:rPr>
          <w:delText xml:space="preserve">képen látható a Hardveres szimulációhoz szükséges logika, Sensor modul tartalmazza az FPGA azon </w:delText>
        </w:r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87" w:author="laca" w:date="2015-04-27T16:16:00Z">
              <w:rPr/>
            </w:rPrChange>
          </w:rPr>
          <w:delText>kivezetéseit,</w:delText>
        </w:r>
        <w:r w:rsidR="0017733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88" w:author="laca" w:date="2015-04-27T16:16:00Z">
              <w:rPr/>
            </w:rPrChange>
          </w:rPr>
          <w:delText xml:space="preserve"> </w:delText>
        </w:r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89" w:author="laca" w:date="2015-04-27T16:16:00Z">
              <w:rPr/>
            </w:rPrChange>
          </w:rPr>
          <w:delText>amelyekre</w:delText>
        </w:r>
        <w:r w:rsidR="0017733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90" w:author="laca" w:date="2015-04-27T16:16:00Z">
              <w:rPr/>
            </w:rPrChange>
          </w:rPr>
          <w:delText xml:space="preserve"> az </w:delText>
        </w:r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91" w:author="laca" w:date="2015-04-27T16:16:00Z">
              <w:rPr/>
            </w:rPrChange>
          </w:rPr>
          <w:delText>érzékelő</w:delText>
        </w:r>
        <w:r w:rsidR="0017733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92" w:author="laca" w:date="2015-04-27T16:16:00Z">
              <w:rPr/>
            </w:rPrChange>
          </w:rPr>
          <w:delText xml:space="preserve"> fizikailag kapcsolva van. Az </w:delText>
        </w:r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93" w:author="laca" w:date="2015-04-27T16:16:00Z">
              <w:rPr/>
            </w:rPrChange>
          </w:rPr>
          <w:delText>érzékelő</w:delText>
        </w:r>
        <w:r w:rsidR="0017733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94" w:author="laca" w:date="2015-04-27T16:16:00Z">
              <w:rPr/>
            </w:rPrChange>
          </w:rPr>
          <w:delText xml:space="preserve"> jelei egy SpeedSensor</w:delText>
        </w:r>
        <w:r w:rsidR="00625BF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95" w:author="laca" w:date="2015-04-27T16:16:00Z">
              <w:rPr/>
            </w:rPrChange>
          </w:rPr>
          <w:delText xml:space="preserve"> (csak a jelek bekötésében segít)</w:delText>
        </w:r>
        <w:r w:rsidR="00177332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96" w:author="laca" w:date="2015-04-27T16:16:00Z">
              <w:rPr/>
            </w:rPrChange>
          </w:rPr>
          <w:delText xml:space="preserve"> nevű modulon keresztül a feldolgozó modulba érkeznek be a jelek. Ugyanakkor még megtalálható egy SampleTi</w:delText>
        </w:r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5997" w:author="laca" w:date="2015-04-27T16:16:00Z">
              <w:rPr/>
            </w:rPrChange>
          </w:rPr>
          <w:delText>me Generator1 nevű modul is am</w:delText>
        </w:r>
      </w:del>
      <w:ins w:id="5998" w:author="stbrassai" w:date="2015-04-17T21:37:00Z">
        <w:del w:id="5999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6000" w:author="laca" w:date="2015-04-27T16:16:00Z">
                <w:rPr/>
              </w:rPrChange>
            </w:rPr>
            <w:delText xml:space="preserve">periódusú </w:delText>
          </w:r>
        </w:del>
      </w:ins>
      <w:del w:id="6001" w:author="laca" w:date="2015-04-17T15:23:00Z">
        <w:r w:rsidR="00DD5363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02" w:author="laca" w:date="2015-04-27T16:16:00Z">
              <w:rPr/>
            </w:rPrChange>
          </w:rPr>
          <w:delText>i</w:delText>
        </w:r>
      </w:del>
      <w:del w:id="6003" w:author="laca" w:date="2015-04-17T15:22:00Z">
        <w:r w:rsidR="00DD5363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04" w:author="laca" w:date="2015-04-27T16:16:00Z">
              <w:rPr/>
            </w:rPrChange>
          </w:rPr>
          <w:delText>nek</w:delText>
        </w:r>
        <w:r w:rsidR="00177332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05" w:author="laca" w:date="2015-04-27T16:16:00Z">
              <w:rPr/>
            </w:rPrChange>
          </w:rPr>
          <w:delText xml:space="preserve"> a </w:delText>
        </w:r>
        <w:r w:rsidR="00DD5363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06" w:author="laca" w:date="2015-04-27T16:16:00Z">
              <w:rPr/>
            </w:rPrChange>
          </w:rPr>
          <w:delText>magyarázata</w:delText>
        </w:r>
        <w:r w:rsidR="00177332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07" w:author="laca" w:date="2015-04-27T16:16:00Z">
              <w:rPr/>
            </w:rPrChange>
          </w:rPr>
          <w:delText xml:space="preserve"> megtalálható a dsfsdfdsfdsfd </w:delText>
        </w:r>
        <w:r w:rsidR="00DD5363" w:rsidRPr="00183A02" w:rsidDel="006E307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08" w:author="laca" w:date="2015-04-27T16:16:00Z">
              <w:rPr/>
            </w:rPrChange>
          </w:rPr>
          <w:delText>fejezetben</w:delText>
        </w:r>
      </w:del>
      <w:del w:id="6009" w:author="laca" w:date="2015-04-27T16:15:00Z"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10" w:author="laca" w:date="2015-04-27T16:16:00Z">
              <w:rPr/>
            </w:rPrChange>
          </w:rPr>
          <w:delText>.</w:delText>
        </w:r>
        <w:bookmarkStart w:id="6011" w:name="_Toc417922525"/>
        <w:bookmarkStart w:id="6012" w:name="_Toc417923006"/>
        <w:bookmarkStart w:id="6013" w:name="_Toc419128055"/>
        <w:bookmarkEnd w:id="6011"/>
        <w:bookmarkEnd w:id="6012"/>
        <w:bookmarkEnd w:id="6013"/>
      </w:del>
    </w:p>
    <w:p w14:paraId="323729A1" w14:textId="2A23A3FC" w:rsidR="00DD5363" w:rsidRPr="00183A02" w:rsidDel="00960013" w:rsidRDefault="00DD5363">
      <w:pPr>
        <w:pStyle w:val="ListParagraph"/>
        <w:rPr>
          <w:del w:id="6014" w:author="laca" w:date="2015-04-27T16:15:00Z"/>
          <w:rFonts w:eastAsiaTheme="majorEastAsia"/>
          <w:color w:val="44546A" w:themeColor="text2"/>
        </w:rPr>
        <w:pPrChange w:id="6015" w:author="laca" w:date="2015-04-27T16:16:00Z">
          <w:pPr>
            <w:pStyle w:val="NormalWeb"/>
            <w:spacing w:before="0" w:beforeAutospacing="0" w:after="0" w:afterAutospacing="0" w:line="360" w:lineRule="auto"/>
            <w:ind w:firstLine="720"/>
            <w:jc w:val="both"/>
          </w:pPr>
        </w:pPrChange>
      </w:pPr>
      <w:del w:id="6016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17" w:author="laca" w:date="2015-04-27T16:16:00Z">
              <w:rPr/>
            </w:rPrChange>
          </w:rPr>
          <w:delText xml:space="preserve"> A terv kigenerálása után kapunk egy újabb modult amely SpeedSimulationHardwer hwcosim</w:delText>
        </w:r>
      </w:del>
      <w:del w:id="6018" w:author="laca" w:date="2015-04-17T15:29:00Z">
        <w:r w:rsidRPr="00183A02" w:rsidDel="00875FB5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19" w:author="laca" w:date="2015-04-27T16:16:00Z">
              <w:rPr/>
            </w:rPrChange>
          </w:rPr>
          <w:delText xml:space="preserve"> nevet viseli</w:delText>
        </w:r>
      </w:del>
      <w:del w:id="6020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21" w:author="laca" w:date="2015-04-27T16:16:00Z">
              <w:rPr/>
            </w:rPrChange>
          </w:rPr>
          <w:delText>.</w:delText>
        </w:r>
        <w:bookmarkStart w:id="6022" w:name="_Toc417922526"/>
        <w:bookmarkStart w:id="6023" w:name="_Toc417923007"/>
        <w:bookmarkStart w:id="6024" w:name="_Toc419128056"/>
        <w:bookmarkEnd w:id="6022"/>
        <w:bookmarkEnd w:id="6023"/>
        <w:bookmarkEnd w:id="6024"/>
      </w:del>
    </w:p>
    <w:p w14:paraId="0944D25E" w14:textId="1BC1D7F3" w:rsidR="00757694" w:rsidRPr="00183A02" w:rsidDel="00960013" w:rsidRDefault="00625BF9">
      <w:pPr>
        <w:pStyle w:val="ListParagraph"/>
        <w:rPr>
          <w:del w:id="6025" w:author="laca" w:date="2015-04-27T16:15:00Z"/>
          <w:rFonts w:eastAsiaTheme="majorEastAsia"/>
          <w:color w:val="44546A" w:themeColor="text2"/>
        </w:rPr>
        <w:pPrChange w:id="6026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w:del w:id="6027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28" w:author="laca" w:date="2015-04-27T16:16:00Z">
              <w:rPr/>
            </w:rPrChange>
          </w:rPr>
          <w:tab/>
          <w:delText xml:space="preserve">A 2.17 </w:delText>
        </w:r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29" w:author="laca" w:date="2015-04-27T16:16:00Z">
              <w:rPr/>
            </w:rPrChange>
          </w:rPr>
          <w:delText>képen látható az újonnan generált modul bemenő adatainak a megadása illetve a mért értékek ábrázolása. A Ct3 nevű konstansba megadh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30" w:author="laca" w:date="2015-04-27T16:16:00Z">
              <w:rPr/>
            </w:rPrChange>
          </w:rPr>
          <w:delText>atjuk a mintavételi időt ms ban.</w:delText>
        </w:r>
        <w:r w:rsidR="00DD536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31" w:author="laca" w:date="2015-04-27T16:16:00Z">
              <w:rPr/>
            </w:rPrChange>
          </w:rPr>
          <w:delText xml:space="preserve"> </w:delText>
        </w:r>
        <w:bookmarkStart w:id="6032" w:name="_Toc417922527"/>
        <w:bookmarkStart w:id="6033" w:name="_Toc417923008"/>
        <w:bookmarkStart w:id="6034" w:name="_Toc419128057"/>
        <w:bookmarkEnd w:id="6032"/>
        <w:bookmarkEnd w:id="6033"/>
        <w:bookmarkEnd w:id="6034"/>
      </w:del>
    </w:p>
    <w:p w14:paraId="592C7D8B" w14:textId="314CA193" w:rsidR="00625BF9" w:rsidRPr="00183A02" w:rsidDel="00960013" w:rsidRDefault="00625BF9">
      <w:pPr>
        <w:pStyle w:val="ListParagraph"/>
        <w:rPr>
          <w:del w:id="6035" w:author="laca" w:date="2015-04-27T16:15:00Z"/>
          <w:rFonts w:eastAsiaTheme="majorEastAsia"/>
          <w:color w:val="44546A" w:themeColor="text2"/>
        </w:rPr>
        <w:pPrChange w:id="6036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w:del w:id="6037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38" w:author="laca" w:date="2015-04-27T16:16:00Z">
              <w:rPr/>
            </w:rPrChange>
          </w:rPr>
          <w:tab/>
          <w:delText>A sebességet adott időegység alatt beérkező i</w:delText>
        </w:r>
        <w:r w:rsidR="0009121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39" w:author="laca" w:date="2015-04-27T16:16:00Z">
              <w:rPr/>
            </w:rPrChange>
          </w:rPr>
          <w:delText>m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40" w:author="laca" w:date="2015-04-27T16:16:00Z">
              <w:rPr/>
            </w:rPrChange>
          </w:rPr>
          <w:delText>pulzusok számával mérjük.</w:delText>
        </w:r>
        <w:bookmarkStart w:id="6041" w:name="_Toc417922528"/>
        <w:bookmarkStart w:id="6042" w:name="_Toc417923009"/>
        <w:bookmarkStart w:id="6043" w:name="_Toc419128058"/>
        <w:bookmarkEnd w:id="6041"/>
        <w:bookmarkEnd w:id="6042"/>
        <w:bookmarkEnd w:id="6043"/>
      </w:del>
    </w:p>
    <w:p w14:paraId="30472190" w14:textId="305E22BA" w:rsidR="00757694" w:rsidRPr="00183A02" w:rsidDel="00960013" w:rsidRDefault="00A11200">
      <w:pPr>
        <w:pStyle w:val="ListParagraph"/>
        <w:rPr>
          <w:del w:id="6044" w:author="laca" w:date="2015-04-27T16:15:00Z"/>
          <w:rFonts w:eastAsiaTheme="majorEastAsia"/>
          <w:color w:val="44546A" w:themeColor="text2"/>
        </w:rPr>
        <w:pPrChange w:id="6045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w:del w:id="6046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047" w:author="laca" w:date="2015-04-27T16:16:00Z">
              <w:rPr>
                <w:noProof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81792" behindDoc="0" locked="0" layoutInCell="1" allowOverlap="1" wp14:anchorId="6B8C689E" wp14:editId="0BE59FFD">
                  <wp:simplePos x="0" y="0"/>
                  <wp:positionH relativeFrom="column">
                    <wp:posOffset>-6709</wp:posOffset>
                  </wp:positionH>
                  <wp:positionV relativeFrom="paragraph">
                    <wp:posOffset>850790</wp:posOffset>
                  </wp:positionV>
                  <wp:extent cx="6066157" cy="5445792"/>
                  <wp:effectExtent l="0" t="0" r="0" b="2540"/>
                  <wp:wrapTopAndBottom/>
                  <wp:docPr id="13" name="Group 13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066157" cy="5445792"/>
                            <a:chOff x="0" y="389649"/>
                            <a:chExt cx="6066736" cy="5446277"/>
                          </a:xfrm>
                        </wpg:grpSpPr>
                        <pic:pic xmlns:pic="http://schemas.openxmlformats.org/drawingml/2006/picture">
                          <pic:nvPicPr>
                            <pic:cNvPr id="49" name="Picture 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3712" y="389649"/>
                              <a:ext cx="4965700" cy="24549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5" name="Text Box 75"/>
                          <wps:cNvSpPr txBox="1"/>
                          <wps:spPr>
                            <a:xfrm>
                              <a:off x="341872" y="2861948"/>
                              <a:ext cx="5022694" cy="23116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F1A9E69" w14:textId="28C386EF" w:rsidR="00B8312C" w:rsidRDefault="00B8312C" w:rsidP="006A1766">
                                <w:pPr>
                                  <w:pStyle w:val="Caption"/>
                                  <w:jc w:val="center"/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21</w:t>
                                </w:r>
                                <w:r>
                                  <w:fldChar w:fldCharType="end"/>
                                </w:r>
                                <w:del w:id="6048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.a </w:t>
                                </w:r>
                                <m:oMath>
                                  <m:sSub>
                                    <m:sSubPr>
                                      <m:ctrlPr>
                                        <w:ins w:id="6049" w:author="laca" w:date="2015-04-17T22:08:00Z"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w:ins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mért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=65, Ts=</m:t>
                                  </m:r>
                                </m:oMath>
                                <w:r>
                                  <w:t>8ms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50" name="Picture 5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56667"/>
                              <a:ext cx="2984500" cy="23933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8" name="Text Box 78"/>
                          <wps:cNvSpPr txBox="1"/>
                          <wps:spPr>
                            <a:xfrm>
                              <a:off x="3076871" y="5596512"/>
                              <a:ext cx="2989865" cy="23116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5670372" w14:textId="5BB50266" w:rsidR="00B8312C" w:rsidRPr="00966552" w:rsidRDefault="00B8312C" w:rsidP="00966552">
                                <w:pPr>
                                  <w:pStyle w:val="Caption"/>
                                  <w:jc w:val="center"/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21</w:t>
                                </w:r>
                                <w:r>
                                  <w:fldChar w:fldCharType="end"/>
                                </w:r>
                                <w:del w:id="6050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.c </w:t>
                                </w:r>
                                <m:oMath>
                                  <m:sSub>
                                    <m:sSubPr>
                                      <m:ctrlPr>
                                        <w:ins w:id="6051" w:author="laca" w:date="2015-04-17T22:08:00Z"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w:ins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mért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=32, Ts=</m:t>
                                  </m:r>
                                </m:oMath>
                                <w:r>
                                  <w:t>4ms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9" name="Text Box 79"/>
                          <wps:cNvSpPr txBox="1"/>
                          <wps:spPr>
                            <a:xfrm>
                              <a:off x="0" y="5604765"/>
                              <a:ext cx="2985420" cy="23116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2B04D6F" w14:textId="533F848C" w:rsidR="00B8312C" w:rsidRPr="0082244E" w:rsidRDefault="00B8312C" w:rsidP="00966552">
                                <w:pPr>
                                  <w:pStyle w:val="Caption"/>
                                  <w:jc w:val="center"/>
                                  <w:rPr>
                                    <w:rFonts w:ascii="Times New Roman" w:eastAsia="Times New Roman" w:hAnsi="Times New Roman" w:cs="Times New Roman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21</w:t>
                                </w:r>
                                <w:r>
                                  <w:fldChar w:fldCharType="end"/>
                                </w:r>
                                <w:del w:id="6052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.b </w:t>
                                </w:r>
                                <m:oMath>
                                  <m:sSub>
                                    <m:sSubPr>
                                      <m:ctrlPr>
                                        <w:ins w:id="6053" w:author="laca" w:date="2015-04-17T22:08:00Z"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w:ins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mért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=650, Ts=</m:t>
                                  </m:r>
                                </m:oMath>
                                <w:r>
                                  <w:t>80ms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6B8C689E" id="Group 13" o:spid="_x0000_s1194" style="position:absolute;left:0;text-align:left;margin-left:-.55pt;margin-top:67pt;width:477.65pt;height:428.8pt;z-index:251681792;mso-position-horizontal-relative:text;mso-position-vertical-relative:text;mso-height-relative:margin" coordorigin=",3896" coordsize="60667,5446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">
                  <v:shape id="Picture 49" o:spid="_x0000_s1195" type="#_x0000_t75" style="position:absolute;left:3737;top:3896;width:49657;height:245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hsE3BAAAA2wAAAA8AAABkcnMvZG93bnJldi54bWxEj9FqAjEURN+F/kO4Bd80q7bWrkYpBYvQ&#10;J9d+wGVzu1nc3CxJ1Pj3RhB8HGbmDLPaJNuJM/nQOlYwGRcgiGunW24U/B22owWIEJE1do5JwZUC&#10;bNYvgxWW2l14T+cqNiJDOJSowMTYl1KG2pDFMHY9cfb+nbcYs/SN1B4vGW47OS2KubTYcl4w2NO3&#10;ofpYnawCt3/vjEt+Xk14dkj94peuPx9KDV/T1xJEpBSf4Ud7pxW8fcL9S/4Bcn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IhsE3BAAAA2wAAAA8AAAAAAAAAAAAAAAAAnwIA&#10;AGRycy9kb3ducmV2LnhtbFBLBQYAAAAABAAEAPcAAACNAwAAAAA=&#10;">
                    <v:imagedata r:id="rId116" o:title=""/>
                    <v:path arrowok="t"/>
                  </v:shape>
                  <v:shape id="Text Box 75" o:spid="_x0000_s1196" type="#_x0000_t202" style="position:absolute;left:3418;top:28619;width:50227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nd/sYA&#10;AADbAAAADwAAAGRycy9kb3ducmV2LnhtbESPQWsCMRSE74X+h/AEL0Wzba2WrVFELNhepKsXb4/N&#10;c7N287IkWV3/fVMo9DjMzDfMfNnbRlzIh9qxgsdxBoK4dLrmSsFh/z56BREissbGMSm4UYDl4v5u&#10;jrl2V/6iSxErkSAcclRgYmxzKUNpyGIYu5Y4eSfnLcYkfSW1x2uC20Y+ZdlUWqw5LRhsaW2o/C46&#10;q2A3Oe7MQ3fafK4mz/7j0K2n56pQajjoV28gIvXxP/zX3moFsx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9nd/sYAAADbAAAADwAAAAAAAAAAAAAAAACYAgAAZHJz&#10;L2Rvd25yZXYueG1sUEsFBgAAAAAEAAQA9QAAAIsDAAAAAA==&#10;" stroked="f">
                    <v:textbox style="mso-fit-shape-to-text:t" inset="0,0,0,0">
                      <w:txbxContent>
                        <w:p w14:paraId="4F1A9E69" w14:textId="28C386EF" w:rsidR="00B8312C" w:rsidRDefault="00B8312C" w:rsidP="006A1766">
                          <w:pPr>
                            <w:pStyle w:val="Caption"/>
                            <w:jc w:val="center"/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  <w:del w:id="6054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21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.a </w:t>
                          </w:r>
                          <m:oMath>
                            <m:sSub>
                              <m:sSubPr>
                                <m:ctrlPr>
                                  <w:ins w:id="6055" w:author="laca" w:date="2015-04-17T22:08:00Z">
                                    <w:rPr>
                                      <w:rFonts w:ascii="Cambria Math" w:hAnsi="Cambria Math"/>
                                      <w:i/>
                                    </w:rPr>
                                  </w:ins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mért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=65, Ts=</m:t>
                            </m:r>
                          </m:oMath>
                          <w:r>
                            <w:t>8ms</w:t>
                          </w:r>
                        </w:p>
                      </w:txbxContent>
                    </v:textbox>
                  </v:shape>
                  <v:shape id="Picture 50" o:spid="_x0000_s1197" type="#_x0000_t75" style="position:absolute;top:31566;width:29845;height:239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nx8PBAAAA2wAAAA8AAABkcnMvZG93bnJldi54bWxETz1vwjAQ3SvxH6xDYgMHRAtNMQiQgK4E&#10;hnY7xUcSJT6H2IHQX48HpI5P73ux6kwlbtS4wrKC8SgCQZxaXXCm4HzaDecgnEfWWFkmBQ9ysFr2&#10;3hYYa3vnI90Sn4kQwi5GBbn3dSylS3My6Ea2Jg7cxTYGfYBNJnWD9xBuKjmJog9psODQkGNN25zS&#10;MmmNgs00kT/V5Lpvy4OZRe3v+fH5Vyo16HfrLxCeOv8vfrm/tYL3sD58CT9AL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nx8PBAAAA2wAAAA8AAAAAAAAAAAAAAAAAnwIA&#10;AGRycy9kb3ducmV2LnhtbFBLBQYAAAAABAAEAPcAAACNAwAAAAA=&#10;">
                    <v:imagedata r:id="rId117" o:title=""/>
                    <v:path arrowok="t"/>
                  </v:shape>
                  <v:shape id="Text Box 78" o:spid="_x0000_s1198" type="#_x0000_t202" style="position:absolute;left:30768;top:55965;width:29899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hyYMIA&#10;AADbAAAADwAAAGRycy9kb3ducmV2LnhtbERPz2vCMBS+D/wfwhN2GZo6xUk1ioiDbRex8+Lt0Tyb&#10;bs1LSVKt//1yGHj8+H6vNr1txJV8qB0rmIwzEMSl0zVXCk7f76MFiBCRNTaOScGdAmzWg6cV5trd&#10;+EjXIlYihXDIUYGJsc2lDKUhi2HsWuLEXZy3GBP0ldQebyncNvI1y+bSYs2pwWBLO0Plb9FZBYfZ&#10;+WBeusv+azub+s9Tt5v/VIVSz8N+uwQRqY8P8b/7Qyt4S2PTl/Q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HJgwgAAANsAAAAPAAAAAAAAAAAAAAAAAJgCAABkcnMvZG93&#10;bnJldi54bWxQSwUGAAAAAAQABAD1AAAAhwMAAAAA&#10;" stroked="f">
                    <v:textbox style="mso-fit-shape-to-text:t" inset="0,0,0,0">
                      <w:txbxContent>
                        <w:p w14:paraId="65670372" w14:textId="5BB50266" w:rsidR="00B8312C" w:rsidRPr="00966552" w:rsidRDefault="00B8312C" w:rsidP="00966552">
                          <w:pPr>
                            <w:pStyle w:val="Caption"/>
                            <w:jc w:val="center"/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  <w:del w:id="6056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21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.c </w:t>
                          </w:r>
                          <m:oMath>
                            <m:sSub>
                              <m:sSubPr>
                                <m:ctrlPr>
                                  <w:ins w:id="6057" w:author="laca" w:date="2015-04-17T22:08:00Z">
                                    <w:rPr>
                                      <w:rFonts w:ascii="Cambria Math" w:hAnsi="Cambria Math"/>
                                      <w:i/>
                                    </w:rPr>
                                  </w:ins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mért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=32, Ts=</m:t>
                            </m:r>
                          </m:oMath>
                          <w:r>
                            <w:t>4ms</w:t>
                          </w:r>
                        </w:p>
                      </w:txbxContent>
                    </v:textbox>
                  </v:shape>
                  <v:shape id="Text Box 79" o:spid="_x0000_s1199" type="#_x0000_t202" style="position:absolute;top:56047;width:29854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TX+8YA&#10;AADbAAAADwAAAGRycy9kb3ducmV2LnhtbESPQWsCMRSE74X+h/AEL0WzbcXarVFELNhepKsXb4/N&#10;c7N287IkWV3/fVMo9DjMzDfMfNnbRlzIh9qxgsdxBoK4dLrmSsFh/z6agQgRWWPjmBTcKMBycX83&#10;x1y7K3/RpYiVSBAOOSowMba5lKE0ZDGMXUucvJPzFmOSvpLa4zXBbSOfsmwqLdacFgy2tDZUfhed&#10;VbCbHHfmoTttPleTZ/9x6NbTc1UoNRz0qzcQkfr4H/5rb7WCl1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TX+8YAAADbAAAADwAAAAAAAAAAAAAAAACYAgAAZHJz&#10;L2Rvd25yZXYueG1sUEsFBgAAAAAEAAQA9QAAAIsDAAAAAA==&#10;" stroked="f">
                    <v:textbox style="mso-fit-shape-to-text:t" inset="0,0,0,0">
                      <w:txbxContent>
                        <w:p w14:paraId="52B04D6F" w14:textId="533F848C" w:rsidR="00B8312C" w:rsidRPr="0082244E" w:rsidRDefault="00B8312C" w:rsidP="00966552">
                          <w:pPr>
                            <w:pStyle w:val="Caption"/>
                            <w:jc w:val="center"/>
                            <w:rPr>
                              <w:rFonts w:ascii="Times New Roman" w:eastAsia="Times New Roman" w:hAnsi="Times New Roman" w:cs="Times New Roman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  <w:del w:id="6058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21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.b </w:t>
                          </w:r>
                          <m:oMath>
                            <m:sSub>
                              <m:sSubPr>
                                <m:ctrlPr>
                                  <w:ins w:id="6059" w:author="laca" w:date="2015-04-17T22:08:00Z">
                                    <w:rPr>
                                      <w:rFonts w:ascii="Cambria Math" w:hAnsi="Cambria Math"/>
                                      <w:i/>
                                    </w:rPr>
                                  </w:ins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mért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=650, Ts=</m:t>
                            </m:r>
                          </m:oMath>
                          <w:r>
                            <w:t>80ms</w:t>
                          </w:r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060" w:author="laca" w:date="2015-04-27T16:16:00Z">
              <w:rPr>
                <w:noProof/>
              </w:rPr>
            </w:rPrChange>
          </w:rPr>
          <w:drawing>
            <wp:anchor distT="0" distB="0" distL="114300" distR="114300" simplePos="0" relativeHeight="251676672" behindDoc="0" locked="0" layoutInCell="1" allowOverlap="1" wp14:anchorId="1B16D6E4" wp14:editId="033775AB">
              <wp:simplePos x="0" y="0"/>
              <wp:positionH relativeFrom="column">
                <wp:posOffset>2942678</wp:posOffset>
              </wp:positionH>
              <wp:positionV relativeFrom="paragraph">
                <wp:posOffset>3635772</wp:posOffset>
              </wp:positionV>
              <wp:extent cx="2989579" cy="2366010"/>
              <wp:effectExtent l="0" t="0" r="1905" b="0"/>
              <wp:wrapTopAndBottom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1" name="Picture 51"/>
                      <pic:cNvPicPr>
                        <a:picLocks noChangeAspect="1"/>
                      </pic:cNvPicPr>
                    </pic:nvPicPr>
                    <pic:blipFill>
                      <a:blip r:embed="rId1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89579" cy="2366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6A176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61" w:author="laca" w:date="2015-04-27T16:16:00Z">
              <w:rPr/>
            </w:rPrChange>
          </w:rPr>
          <w:tab/>
        </w:r>
        <w:r w:rsidR="006A1766" w:rsidRPr="00183A02" w:rsidDel="00960013">
          <w:rPr>
            <w:rFonts w:ascii="Times New Roman" w:eastAsiaTheme="majorEastAsia" w:hAnsi="Times New Roman" w:cs="Times New Roman"/>
            <w:b/>
            <w:color w:val="44546A" w:themeColor="text2"/>
            <w:sz w:val="24"/>
            <w:szCs w:val="24"/>
            <w:rPrChange w:id="6062" w:author="laca" w:date="2015-04-27T16:16:00Z">
              <w:rPr>
                <w:b/>
              </w:rPr>
            </w:rPrChange>
          </w:rPr>
          <w:delText>Eredmények</w:delText>
        </w:r>
        <w:r w:rsidR="006A1766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63" w:author="laca" w:date="2015-04-27T16:16:00Z">
              <w:rPr/>
            </w:rPrChange>
          </w:rPr>
          <w:delText xml:space="preserve">: </w:delText>
        </w:r>
        <w:r w:rsidR="00625BF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64" w:author="laca" w:date="2015-04-27T16:16:00Z">
              <w:rPr/>
            </w:rPrChange>
          </w:rPr>
          <w:delText xml:space="preserve">lenti képeken látható a motor adott Ts mintavételi </w:delText>
        </w:r>
        <w:r w:rsidR="0009121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65" w:author="laca" w:date="2015-04-27T16:16:00Z">
              <w:rPr/>
            </w:rPrChange>
          </w:rPr>
          <w:delText>periódusokban</w:delText>
        </w:r>
        <w:r w:rsidR="00625BF9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66" w:author="laca" w:date="2015-04-27T16:16:00Z">
              <w:rPr/>
            </w:rPrChange>
          </w:rPr>
          <w:delText xml:space="preserve"> érkező impulzusok száma, illetve a szűrt sebesség</w:delText>
        </w:r>
        <w:r w:rsidR="0075769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67" w:author="laca" w:date="2015-04-27T16:16:00Z">
              <w:rPr/>
            </w:rPrChange>
          </w:rPr>
          <w:delText>. Ahhoz hogy megkapjuk a sebességet</w:delText>
        </w:r>
        <w:r w:rsidR="001F64D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68" w:author="laca" w:date="2015-04-27T16:16:00Z">
              <w:rPr/>
            </w:rPrChange>
          </w:rPr>
          <w:delText xml:space="preserve"> RPM</w:delText>
        </w:r>
        <w:r w:rsidR="0075769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69" w:author="laca" w:date="2015-04-27T16:16:00Z">
              <w:rPr/>
            </w:rPrChange>
          </w:rPr>
          <w:delText xml:space="preserve"> ben átkel alakítani. </w:delText>
        </w:r>
        <w:bookmarkStart w:id="6070" w:name="_Toc417922529"/>
        <w:bookmarkStart w:id="6071" w:name="_Toc417923010"/>
        <w:bookmarkStart w:id="6072" w:name="_Toc419128059"/>
        <w:bookmarkEnd w:id="6070"/>
        <w:bookmarkEnd w:id="6071"/>
        <w:bookmarkEnd w:id="6072"/>
      </w:del>
    </w:p>
    <w:p w14:paraId="33DF5ABE" w14:textId="6CC04A35" w:rsidR="00757694" w:rsidRPr="00183A02" w:rsidDel="00960013" w:rsidRDefault="00E272CD">
      <w:pPr>
        <w:pStyle w:val="ListParagraph"/>
        <w:rPr>
          <w:del w:id="6073" w:author="laca" w:date="2015-04-27T16:15:00Z"/>
          <w:rFonts w:eastAsiaTheme="majorEastAsia"/>
          <w:color w:val="44546A" w:themeColor="text2"/>
          <w:rPrChange w:id="6074" w:author="laca" w:date="2015-04-27T16:16:00Z">
            <w:rPr>
              <w:del w:id="6075" w:author="laca" w:date="2015-04-27T16:15:00Z"/>
            </w:rPr>
          </w:rPrChange>
        </w:rPr>
        <w:pPrChange w:id="6076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m:oMathPara>
        <m:oMath>
          <m:r>
            <w:del w:id="6077" w:author="laca" w:date="2015-04-27T16:15:00Z">
              <w:rPr>
                <w:rFonts w:ascii="Cambria Math" w:eastAsiaTheme="majorEastAsia" w:hAnsi="Cambria Math" w:cs="Times New Roman"/>
                <w:color w:val="44546A" w:themeColor="text2"/>
                <w:sz w:val="24"/>
                <w:szCs w:val="24"/>
                <w:rPrChange w:id="6078" w:author="laca" w:date="2015-04-27T16:16:00Z">
                  <w:rPr>
                    <w:rFonts w:ascii="Cambria Math" w:hAnsi="Cambria Math"/>
                  </w:rPr>
                </w:rPrChange>
              </w:rPr>
              <m:t>=65 ,. A tárcsa réseinek száma: N=180, Ts=8ms</m:t>
            </w:del>
          </m:r>
        </m:oMath>
      </m:oMathPara>
      <w:bookmarkStart w:id="6079" w:name="_Toc417922530"/>
      <w:bookmarkStart w:id="6080" w:name="_Toc417923011"/>
      <w:bookmarkStart w:id="6081" w:name="_Toc419128060"/>
      <w:bookmarkEnd w:id="6079"/>
      <w:bookmarkEnd w:id="6080"/>
      <w:bookmarkEnd w:id="6081"/>
    </w:p>
    <w:p w14:paraId="1AA9052A" w14:textId="1B44EAF4" w:rsidR="00757694" w:rsidRPr="00183A02" w:rsidDel="00960013" w:rsidRDefault="00E272CD">
      <w:pPr>
        <w:pStyle w:val="ListParagraph"/>
        <w:rPr>
          <w:del w:id="6082" w:author="laca" w:date="2015-04-27T16:15:00Z"/>
          <w:rFonts w:eastAsiaTheme="majorEastAsia"/>
          <w:color w:val="44546A" w:themeColor="text2"/>
          <w:rPrChange w:id="6083" w:author="laca" w:date="2015-04-27T16:16:00Z">
            <w:rPr>
              <w:del w:id="6084" w:author="laca" w:date="2015-04-27T16:15:00Z"/>
            </w:rPr>
          </w:rPrChange>
        </w:rPr>
        <w:pPrChange w:id="6085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m:oMathPara>
        <m:oMath>
          <m:r>
            <w:del w:id="6086" w:author="laca" w:date="2015-04-27T16:15:00Z">
              <w:rPr>
                <w:rFonts w:ascii="Cambria Math" w:eastAsiaTheme="majorEastAsia" w:hAnsi="Cambria Math" w:cs="Times New Roman"/>
                <w:color w:val="44546A" w:themeColor="text2"/>
                <w:sz w:val="24"/>
                <w:szCs w:val="24"/>
                <w:rPrChange w:id="6087" w:author="laca" w:date="2015-04-27T16:16:00Z">
                  <w:rPr>
                    <w:rFonts w:ascii="Cambria Math" w:hAnsi="Cambria Math"/>
                  </w:rPr>
                </w:rPrChange>
              </w:rPr>
              <m:t>==2700,</m:t>
            </w:del>
          </m:r>
        </m:oMath>
      </m:oMathPara>
      <w:bookmarkStart w:id="6088" w:name="_Toc417922531"/>
      <w:bookmarkStart w:id="6089" w:name="_Toc417923012"/>
      <w:bookmarkStart w:id="6090" w:name="_Toc419128061"/>
      <w:bookmarkEnd w:id="6088"/>
      <w:bookmarkEnd w:id="6089"/>
      <w:bookmarkEnd w:id="6090"/>
    </w:p>
    <w:p w14:paraId="6D3459EA" w14:textId="124101A5" w:rsidR="002B62CF" w:rsidRPr="00183A02" w:rsidDel="00960013" w:rsidRDefault="00836FF4">
      <w:pPr>
        <w:pStyle w:val="ListParagraph"/>
        <w:rPr>
          <w:del w:id="6091" w:author="laca" w:date="2015-04-27T16:15:00Z"/>
          <w:rFonts w:eastAsiaTheme="majorEastAsia"/>
          <w:color w:val="44546A" w:themeColor="text2"/>
        </w:rPr>
        <w:pPrChange w:id="6092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w:del w:id="6093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94" w:author="laca" w:date="2015-04-27T16:16:00Z">
              <w:rPr/>
            </w:rPrChange>
          </w:rPr>
          <w:tab/>
          <w:delText>Következtetések: A fenti példában a  az maximális fordulat,</w:delText>
        </w:r>
        <w:r w:rsidR="00ED1355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95" w:author="laca" w:date="2015-04-27T16:16:00Z">
              <w:rPr/>
            </w:rPrChange>
          </w:rPr>
          <w:delText xml:space="preserve"> </w:delText>
        </w:r>
        <w:r w:rsidR="002B62CF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096" w:author="laca" w:date="2015-04-27T16:16:00Z">
              <w:rPr/>
            </w:rPrChange>
          </w:rPr>
          <w:delText xml:space="preserve">azért mert a motort a maximális megengedett feszültséggel volt táplálva. </w:delText>
        </w:r>
        <w:bookmarkStart w:id="6097" w:name="_Toc417922532"/>
        <w:bookmarkStart w:id="6098" w:name="_Toc417923013"/>
        <w:bookmarkStart w:id="6099" w:name="_Toc419128062"/>
        <w:bookmarkEnd w:id="6097"/>
        <w:bookmarkEnd w:id="6098"/>
        <w:bookmarkEnd w:id="6099"/>
      </w:del>
    </w:p>
    <w:p w14:paraId="68F2A67C" w14:textId="19A425C9" w:rsidR="002B62CF" w:rsidRPr="00183A02" w:rsidDel="00960013" w:rsidRDefault="002B62CF">
      <w:pPr>
        <w:pStyle w:val="ListParagraph"/>
        <w:rPr>
          <w:del w:id="6100" w:author="laca" w:date="2015-04-27T16:15:00Z"/>
          <w:rFonts w:eastAsiaTheme="majorEastAsia"/>
          <w:color w:val="44546A" w:themeColor="text2"/>
        </w:rPr>
        <w:pPrChange w:id="6101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w:del w:id="6102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03" w:author="laca" w:date="2015-04-27T16:16:00Z">
              <w:rPr/>
            </w:rPrChange>
          </w:rPr>
          <w:tab/>
          <w:delText>Ha ismerjük a motor maximális fordulatszámát, ami megadja a mérés felbontását is.</w:delText>
        </w:r>
        <w:bookmarkStart w:id="6104" w:name="_Toc417922533"/>
        <w:bookmarkStart w:id="6105" w:name="_Toc417923014"/>
        <w:bookmarkStart w:id="6106" w:name="_Toc419128063"/>
        <w:bookmarkEnd w:id="6104"/>
        <w:bookmarkEnd w:id="6105"/>
        <w:bookmarkEnd w:id="6106"/>
      </w:del>
    </w:p>
    <w:p w14:paraId="0730A8EC" w14:textId="494A46A4" w:rsidR="002B62CF" w:rsidRPr="00183A02" w:rsidDel="00960013" w:rsidRDefault="002B62CF">
      <w:pPr>
        <w:pStyle w:val="ListParagraph"/>
        <w:rPr>
          <w:del w:id="6107" w:author="laca" w:date="2015-04-27T16:15:00Z"/>
          <w:rFonts w:eastAsiaTheme="majorEastAsia"/>
          <w:color w:val="44546A" w:themeColor="text2"/>
        </w:rPr>
        <w:pPrChange w:id="6108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w:del w:id="6109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10" w:author="laca" w:date="2015-04-27T16:16:00Z">
              <w:rPr/>
            </w:rPrChange>
          </w:rPr>
          <w:tab/>
          <w:delText xml:space="preserve">A fenti példa esetében a felbontás 65 mivel egy időegység alatt 0 és 65 közötti értékeket vehet fel, amelyek csak természetes számok lehetnek. </w:delText>
        </w:r>
        <w:bookmarkStart w:id="6111" w:name="_Toc417922534"/>
        <w:bookmarkStart w:id="6112" w:name="_Toc417923015"/>
        <w:bookmarkStart w:id="6113" w:name="_Toc419128064"/>
        <w:bookmarkEnd w:id="6111"/>
        <w:bookmarkEnd w:id="6112"/>
        <w:bookmarkEnd w:id="6113"/>
      </w:del>
    </w:p>
    <w:p w14:paraId="6137E370" w14:textId="069BC6C1" w:rsidR="00AC7098" w:rsidRPr="00183A02" w:rsidDel="00960013" w:rsidRDefault="00836FF4">
      <w:pPr>
        <w:pStyle w:val="ListParagraph"/>
        <w:rPr>
          <w:del w:id="6114" w:author="laca" w:date="2015-04-27T16:15:00Z"/>
          <w:rFonts w:eastAsiaTheme="majorEastAsia"/>
          <w:color w:val="44546A" w:themeColor="text2"/>
        </w:rPr>
        <w:pPrChange w:id="6115" w:author="laca" w:date="2015-04-27T16:16:00Z">
          <w:pPr>
            <w:pStyle w:val="NormalWeb"/>
            <w:spacing w:before="0" w:beforeAutospacing="0" w:after="0" w:afterAutospacing="0" w:line="360" w:lineRule="auto"/>
            <w:ind w:firstLine="720"/>
            <w:jc w:val="both"/>
          </w:pPr>
        </w:pPrChange>
      </w:pPr>
      <w:del w:id="6116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17" w:author="laca" w:date="2015-04-27T16:16:00Z">
              <w:rPr/>
            </w:rPrChange>
          </w:rPr>
          <w:delText xml:space="preserve"> Ha </w:delText>
        </w:r>
        <w:r w:rsidR="00517BC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18" w:author="laca" w:date="2015-04-27T16:16:00Z">
              <w:rPr/>
            </w:rPrChange>
          </w:rPr>
          <w:delText>növelni szeretnénk a felbontást</w:delText>
        </w:r>
        <w:r w:rsidR="00252A1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19" w:author="laca" w:date="2015-04-27T16:16:00Z">
              <w:rPr/>
            </w:rPrChange>
          </w:rPr>
          <w:delText xml:space="preserve"> (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</w:rPr>
            <m:t>Res</m:t>
          </m:r>
        </m:oMath>
        <w:r w:rsidR="00252A1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20" w:author="laca" w:date="2015-04-27T16:16:00Z">
              <w:rPr/>
            </w:rPrChange>
          </w:rPr>
          <w:delText>)</w:delText>
        </w:r>
        <w:r w:rsidR="00517BC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21" w:author="laca" w:date="2015-04-27T16:16:00Z">
              <w:rPr/>
            </w:rPrChange>
          </w:rPr>
          <w:delText xml:space="preserve"> n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22" w:author="laca" w:date="2015-04-27T16:16:00Z">
              <w:rPr/>
            </w:rPrChange>
          </w:rPr>
          <w:delText>övelnünk kell a mintavételi időt.</w:delText>
        </w:r>
        <w:r w:rsidR="00AC709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23" w:author="laca" w:date="2015-04-27T16:16:00Z">
              <w:rPr/>
            </w:rPrChange>
          </w:rPr>
          <w:delText xml:space="preserve"> Az alábbi összefüggés szerint kiszámíthatjuk az optimális, mint</w:delText>
        </w:r>
        <w:r w:rsidR="00F756C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24" w:author="laca" w:date="2015-04-27T16:16:00Z">
              <w:rPr>
                <w:highlight w:val="yellow"/>
              </w:rPr>
            </w:rPrChange>
          </w:rPr>
          <w:delText>a</w:delText>
        </w:r>
        <w:r w:rsidR="00AC7098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25" w:author="laca" w:date="2015-04-27T16:16:00Z">
              <w:rPr>
                <w:highlight w:val="yellow"/>
              </w:rPr>
            </w:rPrChange>
          </w:rPr>
          <w:delText>vételi időt ismerve a maximális fordulatszámot percenként, és a tárcsa adatait</w:delText>
        </w:r>
        <w:r w:rsidR="00B7333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26" w:author="laca" w:date="2015-04-27T16:16:00Z">
              <w:rPr/>
            </w:rPrChange>
          </w:rPr>
          <w:delText>,</w:delText>
        </w:r>
        <w:r w:rsidR="00517BC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27" w:author="laca" w:date="2015-04-27T16:16:00Z">
              <w:rPr/>
            </w:rPrChange>
          </w:rPr>
          <w:delText xml:space="preserve"> </w:delText>
        </w:r>
        <m:oMath>
          <m:r>
            <w:rPr>
              <w:rFonts w:ascii="Cambria Math" w:eastAsiaTheme="majorEastAsia" w:hAnsi="Cambria Math" w:cs="Times New Roman"/>
              <w:color w:val="44546A" w:themeColor="text2"/>
              <w:sz w:val="24"/>
              <w:szCs w:val="24"/>
            </w:rPr>
            <m:t>Res</m:t>
          </m:r>
        </m:oMath>
        <w:r w:rsidR="00252A1B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28" w:author="laca" w:date="2015-04-27T16:16:00Z">
              <w:rPr/>
            </w:rPrChange>
          </w:rPr>
          <w:delText>.</w:delText>
        </w:r>
        <w:bookmarkStart w:id="6129" w:name="_Toc417922535"/>
        <w:bookmarkStart w:id="6130" w:name="_Toc417923016"/>
        <w:bookmarkStart w:id="6131" w:name="_Toc419128065"/>
        <w:bookmarkEnd w:id="6129"/>
        <w:bookmarkEnd w:id="6130"/>
        <w:bookmarkEnd w:id="6131"/>
      </w:del>
    </w:p>
    <w:p w14:paraId="381D2EF5" w14:textId="3B762550" w:rsidR="00077A0C" w:rsidRPr="00183A02" w:rsidDel="00960013" w:rsidRDefault="00077A0C">
      <w:pPr>
        <w:pStyle w:val="ListParagraph"/>
        <w:rPr>
          <w:del w:id="6132" w:author="laca" w:date="2015-04-27T16:15:00Z"/>
          <w:rFonts w:eastAsiaTheme="majorEastAsia"/>
          <w:color w:val="44546A" w:themeColor="text2"/>
          <w:rPrChange w:id="6133" w:author="laca" w:date="2015-04-27T16:16:00Z">
            <w:rPr>
              <w:del w:id="6134" w:author="laca" w:date="2015-04-27T16:15:00Z"/>
            </w:rPr>
          </w:rPrChange>
        </w:rPr>
        <w:pPrChange w:id="6135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m:oMathPara>
        <m:oMath>
          <m:r>
            <w:del w:id="6136" w:author="laca" w:date="2015-04-27T16:15:00Z">
              <w:rPr>
                <w:rFonts w:ascii="Cambria Math" w:eastAsiaTheme="majorEastAsia" w:hAnsi="Cambria Math" w:cs="Times New Roman"/>
                <w:color w:val="44546A" w:themeColor="text2"/>
                <w:sz w:val="24"/>
                <w:szCs w:val="24"/>
                <w:rPrChange w:id="6137" w:author="laca" w:date="2015-04-27T16:16:00Z">
                  <w:rPr>
                    <w:rFonts w:ascii="Cambria Math" w:hAnsi="Cambria Math"/>
                  </w:rPr>
                </w:rPrChange>
              </w:rPr>
              <m:t xml:space="preserve">Ts=, </m:t>
            </w:del>
          </m:r>
        </m:oMath>
      </m:oMathPara>
      <w:bookmarkStart w:id="6138" w:name="_Toc417922536"/>
      <w:bookmarkStart w:id="6139" w:name="_Toc417923017"/>
      <w:bookmarkStart w:id="6140" w:name="_Toc419128066"/>
      <w:bookmarkEnd w:id="6138"/>
      <w:bookmarkEnd w:id="6139"/>
      <w:bookmarkEnd w:id="6140"/>
    </w:p>
    <w:p w14:paraId="22B9ACBA" w14:textId="55550B67" w:rsidR="00517BCD" w:rsidRPr="00183A02" w:rsidDel="00960013" w:rsidRDefault="00517BCD">
      <w:pPr>
        <w:pStyle w:val="ListParagraph"/>
        <w:rPr>
          <w:del w:id="6141" w:author="laca" w:date="2015-04-27T16:15:00Z"/>
          <w:rFonts w:eastAsiaTheme="majorEastAsia"/>
          <w:color w:val="44546A" w:themeColor="text2"/>
        </w:rPr>
        <w:pPrChange w:id="6142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w:del w:id="6143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44" w:author="laca" w:date="2015-04-27T16:16:00Z">
              <w:rPr/>
            </w:rPrChange>
          </w:rPr>
          <w:tab/>
          <w:delText>A 2.21</w:delText>
        </w:r>
        <w:r w:rsidR="00BD592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45" w:author="laca" w:date="2015-04-27T16:16:00Z">
              <w:rPr/>
            </w:rPrChange>
          </w:rPr>
          <w:delText>.B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46" w:author="laca" w:date="2015-04-27T16:16:00Z">
              <w:rPr/>
            </w:rPrChange>
          </w:rPr>
          <w:delText xml:space="preserve"> képen a mintavételi időt 80ms növelve</w:delText>
        </w:r>
        <w:r w:rsidR="00BD592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47" w:author="laca" w:date="2015-04-27T16:16:00Z">
              <w:rPr/>
            </w:rPrChange>
          </w:rPr>
          <w:delText>,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48" w:author="laca" w:date="2015-04-27T16:16:00Z">
              <w:rPr/>
            </w:rPrChange>
          </w:rPr>
          <w:delText xml:space="preserve"> megnőtt a felbontás is megközelítőleg 650 re, A 2.</w:delText>
        </w:r>
        <w:r w:rsidR="00BD592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49" w:author="laca" w:date="2015-04-27T16:16:00Z">
              <w:rPr/>
            </w:rPrChange>
          </w:rPr>
          <w:delText xml:space="preserve">21.C képen </w:delText>
        </w:r>
      </w:del>
      <w:del w:id="6150" w:author="laca" w:date="2015-04-17T15:31:00Z">
        <w:r w:rsidR="00BD5921" w:rsidRPr="00183A02" w:rsidDel="00875FB5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51" w:author="laca" w:date="2015-04-27T16:16:00Z">
              <w:rPr/>
            </w:rPrChange>
          </w:rPr>
          <w:delText>csöken</w:delText>
        </w:r>
      </w:del>
      <w:ins w:id="6152" w:author="stbrassai" w:date="2015-04-17T21:40:00Z">
        <w:del w:id="6153" w:author="laca" w:date="2015-04-27T16:15:00Z">
          <w:r w:rsidR="00E94CDC" w:rsidRPr="00183A02" w:rsidDel="00960013">
            <w:rPr>
              <w:rFonts w:ascii="Times New Roman" w:eastAsiaTheme="majorEastAsia" w:hAnsi="Times New Roman" w:cs="Times New Roman"/>
              <w:color w:val="44546A" w:themeColor="text2"/>
              <w:sz w:val="24"/>
              <w:szCs w:val="24"/>
              <w:rPrChange w:id="6154" w:author="laca" w:date="2015-04-27T16:16:00Z">
                <w:rPr/>
              </w:rPrChange>
            </w:rPr>
            <w:delText>j</w:delText>
          </w:r>
        </w:del>
      </w:ins>
      <w:del w:id="6155" w:author="laca" w:date="2015-04-17T15:30:00Z">
        <w:r w:rsidR="00BD5921" w:rsidRPr="00183A02" w:rsidDel="00875FB5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56" w:author="laca" w:date="2015-04-27T16:16:00Z">
              <w:rPr>
                <w:highlight w:val="cyan"/>
              </w:rPr>
            </w:rPrChange>
          </w:rPr>
          <w:delText>terük</w:delText>
        </w:r>
      </w:del>
      <w:del w:id="6157" w:author="laca" w:date="2015-04-27T16:15:00Z">
        <w:r w:rsidR="00BD592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58" w:author="laca" w:date="2015-04-27T16:16:00Z">
              <w:rPr/>
            </w:rPrChange>
          </w:rPr>
          <w:delText xml:space="preserve"> a mintavételi időt, és ez </w:delText>
        </w:r>
        <w:r w:rsidR="00ED1355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59" w:author="laca" w:date="2015-04-27T16:16:00Z">
              <w:rPr/>
            </w:rPrChange>
          </w:rPr>
          <w:delText>megközelítőleg</w:delText>
        </w:r>
        <w:r w:rsidR="00BD592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60" w:author="laca" w:date="2015-04-27T16:16:00Z">
              <w:rPr/>
            </w:rPrChange>
          </w:rPr>
          <w:delText xml:space="preserve"> 33</w:delText>
        </w:r>
      </w:del>
      <w:del w:id="6161" w:author="laca" w:date="2015-04-17T15:31:00Z">
        <w:r w:rsidR="00BD5921" w:rsidRPr="00183A02" w:rsidDel="00875FB5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62" w:author="laca" w:date="2015-04-27T16:16:00Z">
              <w:rPr/>
            </w:rPrChange>
          </w:rPr>
          <w:delText xml:space="preserve"> </w:delText>
        </w:r>
      </w:del>
      <w:del w:id="6163" w:author="laca" w:date="2015-04-27T16:15:00Z">
        <w:r w:rsidR="00BD5921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64" w:author="laca" w:date="2015-04-27T16:16:00Z">
              <w:rPr/>
            </w:rPrChange>
          </w:rPr>
          <w:delText>ra csökkentette a rezolúciót.</w:delText>
        </w:r>
        <w:bookmarkStart w:id="6165" w:name="_Toc417922537"/>
        <w:bookmarkStart w:id="6166" w:name="_Toc417923018"/>
        <w:bookmarkStart w:id="6167" w:name="_Toc419128067"/>
        <w:bookmarkEnd w:id="6165"/>
        <w:bookmarkEnd w:id="6166"/>
        <w:bookmarkEnd w:id="6167"/>
      </w:del>
    </w:p>
    <w:p w14:paraId="529F3CBA" w14:textId="3AA34F00" w:rsidR="00252A1B" w:rsidRPr="00183A02" w:rsidDel="00960013" w:rsidRDefault="00252A1B">
      <w:pPr>
        <w:pStyle w:val="ListParagraph"/>
        <w:rPr>
          <w:del w:id="6168" w:author="laca" w:date="2015-04-27T16:15:00Z"/>
          <w:rFonts w:eastAsiaTheme="majorEastAsia"/>
          <w:color w:val="44546A" w:themeColor="text2"/>
          <w:rPrChange w:id="6169" w:author="laca" w:date="2015-04-27T16:16:00Z">
            <w:rPr>
              <w:del w:id="6170" w:author="laca" w:date="2015-04-27T16:15:00Z"/>
            </w:rPr>
          </w:rPrChange>
        </w:rPr>
        <w:pPrChange w:id="6171" w:author="laca" w:date="2015-04-27T16:16:00Z">
          <w:pPr>
            <w:pStyle w:val="NormalWeb"/>
            <w:spacing w:before="0" w:beforeAutospacing="0" w:after="0" w:afterAutospacing="0" w:line="360" w:lineRule="auto"/>
            <w:jc w:val="both"/>
          </w:pPr>
        </w:pPrChange>
      </w:pPr>
      <w:bookmarkStart w:id="6172" w:name="_Toc417922538"/>
      <w:bookmarkStart w:id="6173" w:name="_Toc417923019"/>
      <w:bookmarkStart w:id="6174" w:name="_Toc419128068"/>
      <w:bookmarkEnd w:id="6172"/>
      <w:bookmarkEnd w:id="6173"/>
      <w:bookmarkEnd w:id="6174"/>
    </w:p>
    <w:p w14:paraId="41E98F9A" w14:textId="64603CDA" w:rsidR="00881F78" w:rsidRPr="00183A02" w:rsidDel="00960013" w:rsidRDefault="00881F78">
      <w:pPr>
        <w:pStyle w:val="ListParagraph"/>
        <w:rPr>
          <w:del w:id="6175" w:author="laca" w:date="2015-04-27T16:15:00Z"/>
          <w:rFonts w:ascii="Times New Roman" w:eastAsia="Times New Roman" w:hAnsi="Times New Roman" w:cs="Times New Roman"/>
          <w:color w:val="44546A" w:themeColor="text2"/>
          <w:sz w:val="24"/>
          <w:szCs w:val="24"/>
          <w:rPrChange w:id="6176" w:author="laca" w:date="2015-04-27T16:16:00Z">
            <w:rPr>
              <w:del w:id="6177" w:author="laca" w:date="2015-04-27T16:15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178" w:author="laca" w:date="2015-04-27T16:16:00Z">
          <w:pPr>
            <w:spacing w:line="360" w:lineRule="auto"/>
            <w:jc w:val="both"/>
          </w:pPr>
        </w:pPrChange>
      </w:pPr>
      <w:del w:id="6179" w:author="laca" w:date="2015-04-27T16:15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80" w:author="laca" w:date="2015-04-27T16:1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br w:type="page"/>
        </w:r>
      </w:del>
    </w:p>
    <w:p w14:paraId="3836CD3B" w14:textId="013DF009" w:rsidR="00D55D7D" w:rsidRPr="00183A02" w:rsidDel="001374F0" w:rsidRDefault="00D55D7D">
      <w:pPr>
        <w:pStyle w:val="ListParagraph"/>
        <w:rPr>
          <w:del w:id="6181" w:author="laca" w:date="2015-04-27T18:34:00Z"/>
          <w:rFonts w:ascii="Times New Roman" w:hAnsi="Times New Roman" w:cs="Times New Roman"/>
          <w:color w:val="44546A" w:themeColor="text2"/>
          <w:sz w:val="24"/>
          <w:szCs w:val="24"/>
        </w:rPr>
        <w:pPrChange w:id="6182" w:author="laca" w:date="2015-04-27T16:16:00Z">
          <w:pPr>
            <w:pStyle w:val="Heading1"/>
            <w:spacing w:line="360" w:lineRule="auto"/>
            <w:jc w:val="both"/>
          </w:pPr>
        </w:pPrChange>
      </w:pPr>
      <w:bookmarkStart w:id="6183" w:name="_Toc417923020"/>
      <w:del w:id="6184" w:author="laca" w:date="2015-04-27T18:34:00Z">
        <w:r w:rsidRPr="00183A02" w:rsidDel="001374F0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85" w:author="laca" w:date="2015-04-27T16:16:00Z">
              <w:rPr>
                <w:rFonts w:ascii="Times New Roman" w:hAnsi="Times New Roman" w:cs="Times New Roman"/>
              </w:rPr>
            </w:rPrChange>
          </w:rPr>
          <w:delText xml:space="preserve">Beavatkozó </w:delText>
        </w:r>
        <w:commentRangeStart w:id="6186"/>
        <w:r w:rsidRPr="00183A02" w:rsidDel="001374F0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87" w:author="laca" w:date="2015-04-27T16:16:00Z">
              <w:rPr>
                <w:rFonts w:ascii="Times New Roman" w:hAnsi="Times New Roman" w:cs="Times New Roman"/>
              </w:rPr>
            </w:rPrChange>
          </w:rPr>
          <w:delText>elemek</w:delText>
        </w:r>
        <w:commentRangeEnd w:id="6186"/>
        <w:r w:rsidR="00ED1355" w:rsidRPr="00183A02" w:rsidDel="001374F0">
          <w:rPr>
            <w:rStyle w:val="CommentReference"/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88" w:author="laca" w:date="2015-04-27T16:16:00Z">
              <w:rPr>
                <w:rStyle w:val="CommentReference"/>
              </w:rPr>
            </w:rPrChange>
          </w:rPr>
          <w:commentReference w:id="6186"/>
        </w:r>
        <w:r w:rsidRPr="00183A02" w:rsidDel="001374F0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</w:rPr>
          <w:delText>:</w:delText>
        </w:r>
        <w:bookmarkStart w:id="6189" w:name="_Toc419128069"/>
        <w:bookmarkEnd w:id="6183"/>
        <w:bookmarkEnd w:id="6189"/>
      </w:del>
    </w:p>
    <w:p w14:paraId="296C1272" w14:textId="1DB2BE13" w:rsidR="00881F78" w:rsidRPr="00183A02" w:rsidDel="00960013" w:rsidRDefault="00881F78" w:rsidP="006E0DC9">
      <w:pPr>
        <w:pStyle w:val="ListParagraph"/>
        <w:rPr>
          <w:del w:id="6190" w:author="laca" w:date="2015-04-27T16:15:00Z"/>
          <w:rFonts w:ascii="Times New Roman" w:hAnsi="Times New Roman" w:cs="Times New Roman"/>
        </w:rPr>
      </w:pPr>
      <w:del w:id="6191" w:author="laca" w:date="2015-04-27T16:15:00Z">
        <w:r w:rsidRPr="00183A02" w:rsidDel="00960013">
          <w:rPr>
            <w:rFonts w:ascii="Times New Roman" w:hAnsi="Times New Roman" w:cs="Times New Roman"/>
          </w:rPr>
          <w:delText>Pwm Generátor megvalósítása FPGA áramkörön System Generator környezetben.</w:delText>
        </w:r>
        <w:bookmarkStart w:id="6192" w:name="_Toc419128070"/>
        <w:bookmarkEnd w:id="6192"/>
      </w:del>
    </w:p>
    <w:p w14:paraId="320C7A3A" w14:textId="20FCB23E" w:rsidR="00150084" w:rsidRPr="00183A02" w:rsidDel="00960013" w:rsidRDefault="00296750" w:rsidP="006E0DC9">
      <w:pPr>
        <w:pStyle w:val="ListParagraph"/>
        <w:rPr>
          <w:del w:id="6193" w:author="laca" w:date="2015-04-27T16:15:00Z"/>
          <w:rFonts w:ascii="Times New Roman" w:hAnsi="Times New Roman" w:cs="Times New Roman"/>
        </w:rPr>
      </w:pPr>
      <w:del w:id="6194" w:author="laca" w:date="2015-04-17T15:31:00Z">
        <w:r w:rsidRPr="00183A02" w:rsidDel="00875FB5">
          <w:rPr>
            <w:rFonts w:ascii="Times New Roman" w:hAnsi="Times New Roman" w:cs="Times New Roman"/>
          </w:rPr>
          <w:delText>Megvalosítás</w:delText>
        </w:r>
      </w:del>
      <w:bookmarkStart w:id="6195" w:name="_Toc419128071"/>
      <w:bookmarkEnd w:id="6195"/>
    </w:p>
    <w:p w14:paraId="23B9E29B" w14:textId="29310CC6" w:rsidR="00296750" w:rsidRPr="00183A02" w:rsidDel="00960013" w:rsidRDefault="00296750" w:rsidP="006E0DC9">
      <w:pPr>
        <w:pStyle w:val="ListParagraph"/>
        <w:rPr>
          <w:del w:id="6196" w:author="laca" w:date="2015-04-27T16:15:00Z"/>
          <w:rFonts w:ascii="Times New Roman" w:hAnsi="Times New Roman" w:cs="Times New Roman"/>
        </w:rPr>
      </w:pPr>
      <w:del w:id="6197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Egy hardveres számláló segítségével, amely az FPGA órajelére számol, egy komparátor segítségével összehasonlítjuk a számláló értékét az általunk megadott kitöltési </w:delText>
        </w:r>
        <w:r w:rsidR="00B442C5" w:rsidRPr="00183A02" w:rsidDel="00960013">
          <w:rPr>
            <w:rFonts w:ascii="Times New Roman" w:hAnsi="Times New Roman" w:cs="Times New Roman"/>
          </w:rPr>
          <w:delText>tényező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B442C5" w:rsidRPr="00183A02" w:rsidDel="00960013">
          <w:rPr>
            <w:rFonts w:ascii="Times New Roman" w:hAnsi="Times New Roman" w:cs="Times New Roman"/>
          </w:rPr>
          <w:delText>értékével</w:delText>
        </w:r>
        <w:r w:rsidRPr="00183A02" w:rsidDel="00960013">
          <w:rPr>
            <w:rFonts w:ascii="Times New Roman" w:hAnsi="Times New Roman" w:cs="Times New Roman"/>
          </w:rPr>
          <w:delText xml:space="preserve">, </w:delText>
        </w:r>
        <w:r w:rsidR="00B442C5" w:rsidRPr="00183A02" w:rsidDel="00960013">
          <w:rPr>
            <w:rFonts w:ascii="Times New Roman" w:hAnsi="Times New Roman" w:cs="Times New Roman"/>
          </w:rPr>
          <w:delText>mindaddig,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B442C5" w:rsidRPr="00183A02" w:rsidDel="00960013">
          <w:rPr>
            <w:rFonts w:ascii="Times New Roman" w:hAnsi="Times New Roman" w:cs="Times New Roman"/>
          </w:rPr>
          <w:delText>amíg</w:delText>
        </w:r>
        <w:r w:rsidRPr="00183A02" w:rsidDel="00960013">
          <w:rPr>
            <w:rFonts w:ascii="Times New Roman" w:hAnsi="Times New Roman" w:cs="Times New Roman"/>
          </w:rPr>
          <w:delText xml:space="preserve"> a számláló értéke kisseb a kitöltési </w:delText>
        </w:r>
        <w:r w:rsidR="00B442C5" w:rsidRPr="00183A02" w:rsidDel="00960013">
          <w:rPr>
            <w:rFonts w:ascii="Times New Roman" w:hAnsi="Times New Roman" w:cs="Times New Roman"/>
          </w:rPr>
          <w:delText>tényező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B442C5" w:rsidRPr="00183A02" w:rsidDel="00960013">
          <w:rPr>
            <w:rFonts w:ascii="Times New Roman" w:hAnsi="Times New Roman" w:cs="Times New Roman"/>
          </w:rPr>
          <w:delText>értékénél</w:delText>
        </w:r>
        <w:r w:rsidRPr="00183A02" w:rsidDel="00960013">
          <w:rPr>
            <w:rFonts w:ascii="Times New Roman" w:hAnsi="Times New Roman" w:cs="Times New Roman"/>
          </w:rPr>
          <w:delText xml:space="preserve"> a PWM kimenetén logikai 1</w:delText>
        </w:r>
        <w:r w:rsidR="00F756CD" w:rsidRPr="00183A02" w:rsidDel="00960013">
          <w:rPr>
            <w:rFonts w:ascii="Times New Roman" w:hAnsi="Times New Roman" w:cs="Times New Roman"/>
          </w:rPr>
          <w:delText>-</w:delText>
        </w:r>
        <w:r w:rsidRPr="00183A02" w:rsidDel="00960013">
          <w:rPr>
            <w:rFonts w:ascii="Times New Roman" w:hAnsi="Times New Roman" w:cs="Times New Roman"/>
          </w:rPr>
          <w:delText xml:space="preserve">es </w:delText>
        </w:r>
        <w:r w:rsidR="00B442C5" w:rsidRPr="00183A02" w:rsidDel="00960013">
          <w:rPr>
            <w:rFonts w:ascii="Times New Roman" w:hAnsi="Times New Roman" w:cs="Times New Roman"/>
          </w:rPr>
          <w:delText>kimenet lesz</w:delText>
        </w:r>
        <w:r w:rsidRPr="00183A02" w:rsidDel="00960013">
          <w:rPr>
            <w:rFonts w:ascii="Times New Roman" w:hAnsi="Times New Roman" w:cs="Times New Roman"/>
          </w:rPr>
          <w:delText>, amikor meghaladta a számláló akkor pedig 0 lesz.</w:delText>
        </w:r>
        <w:r w:rsidR="00B442C5" w:rsidRPr="00183A02" w:rsidDel="00960013">
          <w:rPr>
            <w:rFonts w:ascii="Times New Roman" w:hAnsi="Times New Roman" w:cs="Times New Roman"/>
          </w:rPr>
          <w:delText xml:space="preserve"> A számláló típus</w:delText>
        </w:r>
        <w:r w:rsidR="00C737C3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98" w:author="laca" w:date="2015-04-17T19:05:00Z">
              <w:rPr>
                <w:rFonts w:asciiTheme="majorHAnsi" w:eastAsiaTheme="majorEastAsia" w:hAnsiTheme="majorHAnsi" w:cstheme="majorBidi"/>
                <w:color w:val="44546A" w:themeColor="text2"/>
                <w:sz w:val="24"/>
                <w:szCs w:val="24"/>
                <w:highlight w:val="yellow"/>
              </w:rPr>
            </w:rPrChange>
          </w:rPr>
          <w:delText>a</w:delText>
        </w:r>
        <w:r w:rsidR="00B442C5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199" w:author="laca" w:date="2015-04-17T19:05:00Z">
              <w:rPr>
                <w:rFonts w:asciiTheme="majorHAnsi" w:eastAsiaTheme="majorEastAsia" w:hAnsiTheme="majorHAnsi" w:cstheme="majorBidi"/>
                <w:color w:val="44546A" w:themeColor="text2"/>
                <w:sz w:val="24"/>
                <w:szCs w:val="24"/>
                <w:highlight w:val="yellow"/>
              </w:rPr>
            </w:rPrChange>
          </w:rPr>
          <w:delText xml:space="preserve"> egy 16bites pozitív egész értékű.</w:delText>
        </w:r>
        <w:bookmarkStart w:id="6200" w:name="_Toc419128072"/>
        <w:bookmarkEnd w:id="6200"/>
      </w:del>
    </w:p>
    <w:p w14:paraId="2D371E7D" w14:textId="15EF48BF" w:rsidR="00296750" w:rsidRPr="00183A02" w:rsidDel="00960013" w:rsidRDefault="00296750" w:rsidP="006E0DC9">
      <w:pPr>
        <w:pStyle w:val="ListParagraph"/>
        <w:rPr>
          <w:del w:id="6201" w:author="laca" w:date="2015-04-27T16:15:00Z"/>
          <w:rFonts w:ascii="Times New Roman" w:hAnsi="Times New Roman" w:cs="Times New Roman"/>
        </w:rPr>
      </w:pPr>
      <w:del w:id="6202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PWM jel frekvenciáját egy Frek nevű regiszteren keresztül adhatjuk meg, a regiszter értéke </w:delText>
        </w:r>
        <w:r w:rsidR="00B442C5" w:rsidRPr="00183A02" w:rsidDel="00960013">
          <w:rPr>
            <w:rFonts w:ascii="Times New Roman" w:hAnsi="Times New Roman" w:cs="Times New Roman"/>
          </w:rPr>
          <w:delText>össze</w:delText>
        </w:r>
        <w:r w:rsidR="00ED1355" w:rsidRPr="00183A02" w:rsidDel="00960013">
          <w:rPr>
            <w:rFonts w:ascii="Times New Roman" w:hAnsi="Times New Roman" w:cs="Times New Roman"/>
          </w:rPr>
          <w:delText xml:space="preserve"> van </w:delText>
        </w:r>
        <w:r w:rsidR="00B442C5" w:rsidRPr="00183A02" w:rsidDel="00960013">
          <w:rPr>
            <w:rFonts w:ascii="Times New Roman" w:hAnsi="Times New Roman" w:cs="Times New Roman"/>
          </w:rPr>
          <w:delText>hasonlít</w:delText>
        </w:r>
        <w:r w:rsidR="00ED1355" w:rsidRPr="00183A02" w:rsidDel="00960013">
          <w:rPr>
            <w:rFonts w:ascii="Times New Roman" w:hAnsi="Times New Roman" w:cs="Times New Roman"/>
          </w:rPr>
          <w:delText>va</w:delText>
        </w:r>
        <w:r w:rsidRPr="00183A02" w:rsidDel="00960013">
          <w:rPr>
            <w:rFonts w:ascii="Times New Roman" w:hAnsi="Times New Roman" w:cs="Times New Roman"/>
          </w:rPr>
          <w:delText xml:space="preserve"> a számláló </w:delText>
        </w:r>
        <w:r w:rsidR="00B442C5" w:rsidRPr="00183A02" w:rsidDel="00960013">
          <w:rPr>
            <w:rFonts w:ascii="Times New Roman" w:hAnsi="Times New Roman" w:cs="Times New Roman"/>
          </w:rPr>
          <w:delText>értékével,</w:delText>
        </w:r>
        <w:r w:rsidRPr="00183A02" w:rsidDel="00960013">
          <w:rPr>
            <w:rFonts w:ascii="Times New Roman" w:hAnsi="Times New Roman" w:cs="Times New Roman"/>
          </w:rPr>
          <w:delText xml:space="preserve"> és amikor a számláló értéke megegyezik a regiszter értékével a számlálót reset állapotba hozzuk.</w:delText>
        </w:r>
        <w:bookmarkStart w:id="6203" w:name="_Toc419128073"/>
        <w:bookmarkEnd w:id="6203"/>
      </w:del>
    </w:p>
    <w:p w14:paraId="36997482" w14:textId="122FC26E" w:rsidR="00296750" w:rsidRPr="00183A02" w:rsidDel="00960013" w:rsidRDefault="00296750" w:rsidP="006E0DC9">
      <w:pPr>
        <w:pStyle w:val="ListParagraph"/>
        <w:rPr>
          <w:del w:id="6204" w:author="laca" w:date="2015-04-27T16:15:00Z"/>
          <w:rFonts w:ascii="Times New Roman" w:hAnsi="Times New Roman" w:cs="Times New Roman"/>
        </w:rPr>
      </w:pPr>
      <w:del w:id="6205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számlálót akkor is reset állapotba </w:delText>
        </w:r>
        <w:r w:rsidR="00B442C5" w:rsidRPr="00183A02" w:rsidDel="00960013">
          <w:rPr>
            <w:rFonts w:ascii="Times New Roman" w:hAnsi="Times New Roman" w:cs="Times New Roman"/>
          </w:rPr>
          <w:delText>hozzuk,</w:delText>
        </w:r>
        <w:r w:rsidRPr="00183A02" w:rsidDel="00960013">
          <w:rPr>
            <w:rFonts w:ascii="Times New Roman" w:hAnsi="Times New Roman" w:cs="Times New Roman"/>
          </w:rPr>
          <w:delText xml:space="preserve"> amikor a frekvencia regiszter értéke megváltozik, azért hogy elkerüljük azt az </w:delText>
        </w:r>
        <w:r w:rsidR="00B442C5" w:rsidRPr="00183A02" w:rsidDel="00960013">
          <w:rPr>
            <w:rFonts w:ascii="Times New Roman" w:hAnsi="Times New Roman" w:cs="Times New Roman"/>
          </w:rPr>
          <w:delText>állapotot,</w:delText>
        </w:r>
        <w:r w:rsidRPr="00183A02" w:rsidDel="00960013">
          <w:rPr>
            <w:rFonts w:ascii="Times New Roman" w:hAnsi="Times New Roman" w:cs="Times New Roman"/>
          </w:rPr>
          <w:delText xml:space="preserve"> amikor a </w:delText>
        </w:r>
        <w:r w:rsidR="00B442C5" w:rsidRPr="00183A02" w:rsidDel="00960013">
          <w:rPr>
            <w:rFonts w:ascii="Times New Roman" w:hAnsi="Times New Roman" w:cs="Times New Roman"/>
          </w:rPr>
          <w:delText>számláló</w:delText>
        </w:r>
        <w:r w:rsidRPr="00183A02" w:rsidDel="00960013">
          <w:rPr>
            <w:rFonts w:ascii="Times New Roman" w:hAnsi="Times New Roman" w:cs="Times New Roman"/>
          </w:rPr>
          <w:delText xml:space="preserve"> a </w:delText>
        </w:r>
        <w:r w:rsidR="00B442C5" w:rsidRPr="00183A02" w:rsidDel="00960013">
          <w:rPr>
            <w:rFonts w:ascii="Times New Roman" w:hAnsi="Times New Roman" w:cs="Times New Roman"/>
          </w:rPr>
          <w:delText>túlcsordulásig</w:delText>
        </w:r>
        <w:r w:rsidRPr="00183A02" w:rsidDel="00960013">
          <w:rPr>
            <w:rFonts w:ascii="Times New Roman" w:hAnsi="Times New Roman" w:cs="Times New Roman"/>
          </w:rPr>
          <w:delText xml:space="preserve"> számol tovább.</w:delText>
        </w:r>
        <w:bookmarkStart w:id="6206" w:name="_Toc419128074"/>
        <w:bookmarkEnd w:id="6206"/>
      </w:del>
    </w:p>
    <w:p w14:paraId="38176390" w14:textId="75955442" w:rsidR="00296750" w:rsidRPr="00183A02" w:rsidDel="00960013" w:rsidRDefault="00296750" w:rsidP="006E0DC9">
      <w:pPr>
        <w:pStyle w:val="ListParagraph"/>
        <w:rPr>
          <w:del w:id="6207" w:author="laca" w:date="2015-04-27T16:15:00Z"/>
          <w:rFonts w:ascii="Times New Roman" w:hAnsi="Times New Roman" w:cs="Times New Roman"/>
        </w:rPr>
      </w:pPr>
      <w:del w:id="6208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PWM kitöltési tényezőjét egy Duty nevű regiszteren keresztül vihetjük be a </w:delText>
        </w:r>
        <w:r w:rsidR="00B442C5" w:rsidRPr="00183A02" w:rsidDel="00960013">
          <w:rPr>
            <w:rFonts w:ascii="Times New Roman" w:hAnsi="Times New Roman" w:cs="Times New Roman"/>
          </w:rPr>
          <w:delText>rendszerbe,</w:delText>
        </w:r>
        <w:r w:rsidRPr="00183A02" w:rsidDel="00960013">
          <w:rPr>
            <w:rFonts w:ascii="Times New Roman" w:hAnsi="Times New Roman" w:cs="Times New Roman"/>
          </w:rPr>
          <w:delText xml:space="preserve"> amelynek a </w:delText>
        </w:r>
        <w:r w:rsidR="00B442C5" w:rsidRPr="00183A02" w:rsidDel="00960013">
          <w:rPr>
            <w:rFonts w:ascii="Times New Roman" w:hAnsi="Times New Roman" w:cs="Times New Roman"/>
          </w:rPr>
          <w:delText>típusa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B442C5" w:rsidRPr="00183A02" w:rsidDel="00960013">
          <w:rPr>
            <w:rFonts w:ascii="Times New Roman" w:hAnsi="Times New Roman" w:cs="Times New Roman"/>
          </w:rPr>
          <w:delText>megegyezik</w:delText>
        </w:r>
        <w:r w:rsidRPr="00183A02" w:rsidDel="00960013">
          <w:rPr>
            <w:rFonts w:ascii="Times New Roman" w:hAnsi="Times New Roman" w:cs="Times New Roman"/>
          </w:rPr>
          <w:delText xml:space="preserve"> a számláló </w:delText>
        </w:r>
        <w:r w:rsidR="00B442C5" w:rsidRPr="00183A02" w:rsidDel="00960013">
          <w:rPr>
            <w:rFonts w:ascii="Times New Roman" w:hAnsi="Times New Roman" w:cs="Times New Roman"/>
          </w:rPr>
          <w:delText>típusával</w:delText>
        </w:r>
        <w:r w:rsidRPr="00183A02" w:rsidDel="00960013">
          <w:rPr>
            <w:rFonts w:ascii="Times New Roman" w:hAnsi="Times New Roman" w:cs="Times New Roman"/>
          </w:rPr>
          <w:delText xml:space="preserve">. A Duty értékének szüksége van </w:delText>
        </w:r>
        <w:r w:rsidR="00B442C5" w:rsidRPr="00183A02" w:rsidDel="00960013">
          <w:rPr>
            <w:rFonts w:ascii="Times New Roman" w:hAnsi="Times New Roman" w:cs="Times New Roman"/>
          </w:rPr>
          <w:delText xml:space="preserve">egy skálázási eljárásra, amely segítségével illesszük a frekvenciához a Duty értékét. </w:delText>
        </w:r>
        <w:bookmarkStart w:id="6209" w:name="_Toc419128075"/>
        <w:bookmarkEnd w:id="6209"/>
      </w:del>
    </w:p>
    <w:p w14:paraId="745357F6" w14:textId="7284655C" w:rsidR="00B442C5" w:rsidRPr="00183A02" w:rsidDel="00960013" w:rsidRDefault="005643E0" w:rsidP="006E0DC9">
      <w:pPr>
        <w:pStyle w:val="ListParagraph"/>
        <w:rPr>
          <w:del w:id="6210" w:author="laca" w:date="2015-04-27T16:15:00Z"/>
          <w:rFonts w:ascii="Times New Roman" w:hAnsi="Times New Roman" w:cs="Times New Roman"/>
        </w:rPr>
      </w:pPr>
      <w:del w:id="6211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212" w:author="Unknown">
              <w:rPr>
                <w:rFonts w:asciiTheme="majorHAnsi" w:eastAsiaTheme="majorEastAsia" w:hAnsiTheme="majorHAnsi" w:cstheme="majorBidi"/>
                <w:noProof/>
                <w:color w:val="44546A" w:themeColor="text2"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98176" behindDoc="0" locked="0" layoutInCell="1" allowOverlap="1" wp14:anchorId="3D4AEF60" wp14:editId="01A9E2EA">
                  <wp:simplePos x="0" y="0"/>
                  <wp:positionH relativeFrom="column">
                    <wp:posOffset>-978</wp:posOffset>
                  </wp:positionH>
                  <wp:positionV relativeFrom="paragraph">
                    <wp:posOffset>765432</wp:posOffset>
                  </wp:positionV>
                  <wp:extent cx="5931535" cy="2364740"/>
                  <wp:effectExtent l="0" t="0" r="0" b="0"/>
                  <wp:wrapTopAndBottom/>
                  <wp:docPr id="89" name="Group 8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931535" cy="2364740"/>
                            <a:chOff x="0" y="0"/>
                            <a:chExt cx="5931535" cy="2364740"/>
                          </a:xfrm>
                        </wpg:grpSpPr>
                        <wps:wsp>
                          <wps:cNvPr id="85" name="Text Box 85"/>
                          <wps:cNvSpPr txBox="1"/>
                          <wps:spPr>
                            <a:xfrm>
                              <a:off x="0" y="2133600"/>
                              <a:ext cx="5931535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EDB0DE4" w14:textId="25A51199" w:rsidR="00B8312C" w:rsidRDefault="00B8312C" w:rsidP="00150084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22</w:t>
                                </w:r>
                                <w:r>
                                  <w:fldChar w:fldCharType="end"/>
                                </w:r>
                                <w:del w:id="6213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3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 PWM generátor System Generátorban megvalósított szerkezete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88" name="Picture 8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3728" t="23009" r="6345" b="34669"/>
                            <a:stretch/>
                          </pic:blipFill>
                          <pic:spPr bwMode="auto">
                            <a:xfrm>
                              <a:off x="65902" y="0"/>
                              <a:ext cx="5810885" cy="21755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wgp>
                    </a:graphicData>
                  </a:graphic>
                </wp:anchor>
              </w:drawing>
            </mc:Choice>
            <mc:Fallback>
              <w:pict>
                <v:group w14:anchorId="3D4AEF60" id="Group 89" o:spid="_x0000_s1200" style="position:absolute;left:0;text-align:left;margin-left:-.1pt;margin-top:60.25pt;width:467.05pt;height:186.2pt;z-index:251698176;mso-position-horizontal-relative:text;mso-position-vertical-relative:text" coordsize="59315,236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7+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">
                  <v:shape id="Text Box 85" o:spid="_x0000_s1201" type="#_x0000_t202" style="position:absolute;top:21336;width:59315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yt2c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d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yt2cYAAADbAAAADwAAAAAAAAAAAAAAAACYAgAAZHJz&#10;L2Rvd25yZXYueG1sUEsFBgAAAAAEAAQA9QAAAIsDAAAAAA==&#10;" stroked="f">
                    <v:textbox style="mso-fit-shape-to-text:t" inset="0,0,0,0">
                      <w:txbxContent>
                        <w:p w14:paraId="5EDB0DE4" w14:textId="25A51199" w:rsidR="00B8312C" w:rsidRDefault="00B8312C" w:rsidP="00150084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  <w:del w:id="6214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3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 PWM generátor System Generátorban megvalósított szerkezete</w:t>
                          </w:r>
                        </w:p>
                      </w:txbxContent>
                    </v:textbox>
                  </v:shape>
                  <v:shape id="Picture 88" o:spid="_x0000_s1202" type="#_x0000_t75" style="position:absolute;left:659;width:58108;height:217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evki/AAAA2wAAAA8AAABkcnMvZG93bnJldi54bWxET8uKwjAU3QvzD+EOuNN0FMdSjTIMFdy4&#10;8PEBl+ba1mluQhJt/XuzEGZ5OO/1djCdeJAPrWUFX9MMBHFldcu1gst5N8lBhIissbNMCp4UYLv5&#10;GK2x0LbnIz1OsRYphEOBCpoYXSFlqBoyGKbWESfuar3BmKCvpfbYp3DTyVmWfUuDLaeGBh39NlT9&#10;ne5GQV9aOXfD8m7aozv42aLc57dSqfHn8LMCEWmI/+K3e68V5Gls+pJ+gNy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VXr5IvwAAANsAAAAPAAAAAAAAAAAAAAAAAJ8CAABk&#10;cnMvZG93bnJldi54bWxQSwUGAAAAAAQABAD3AAAAiwMAAAAA&#10;">
                    <v:imagedata r:id="rId120" o:title="" croptop="15079f" cropbottom="22721f" cropleft="8997f" cropright="4158f"/>
                    <v:path arrowok="t"/>
                  </v:shape>
                  <w10:wrap type="topAndBottom"/>
                </v:group>
              </w:pict>
            </mc:Fallback>
          </mc:AlternateContent>
        </w:r>
        <w:r w:rsidR="00B442C5" w:rsidRPr="00183A02" w:rsidDel="00960013">
          <w:rPr>
            <w:rFonts w:ascii="Times New Roman" w:hAnsi="Times New Roman" w:cs="Times New Roman"/>
          </w:rPr>
          <w:delText>Ugyanakkor a felépítésében</w:delText>
        </w:r>
        <w:r w:rsidR="00C737C3" w:rsidRPr="00183A02" w:rsidDel="00960013">
          <w:rPr>
            <w:rFonts w:ascii="Times New Roman" w:hAnsi="Times New Roman" w:cs="Times New Roman"/>
          </w:rPr>
          <w:delText xml:space="preserve"> be van iktatva </w:delText>
        </w:r>
        <w:r w:rsidR="00B442C5" w:rsidRPr="00183A02" w:rsidDel="00960013">
          <w:rPr>
            <w:rFonts w:ascii="Times New Roman" w:hAnsi="Times New Roman" w:cs="Times New Roman"/>
          </w:rPr>
          <w:delText>egy korlátozás, amely segítéségével nem engedjük meg egy bizonyos százalék fölötti kitöltési tényezőt, MaxDuty nevű konstansba írhatjuk be 0 és 1 közötti értékben.</w:delText>
        </w:r>
        <w:bookmarkStart w:id="6215" w:name="_Toc419128076"/>
        <w:bookmarkEnd w:id="6215"/>
      </w:del>
    </w:p>
    <w:p w14:paraId="3C62719A" w14:textId="35114E3F" w:rsidR="005643E0" w:rsidRPr="00183A02" w:rsidDel="00960013" w:rsidRDefault="005643E0" w:rsidP="006E0DC9">
      <w:pPr>
        <w:pStyle w:val="ListParagraph"/>
        <w:rPr>
          <w:del w:id="6216" w:author="laca" w:date="2015-04-27T16:15:00Z"/>
          <w:rFonts w:ascii="Times New Roman" w:hAnsi="Times New Roman" w:cs="Times New Roman"/>
        </w:rPr>
      </w:pPr>
      <w:del w:id="6217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</w:delText>
        </w:r>
        <w:commentRangeStart w:id="6218"/>
        <w:r w:rsidRPr="00183A02" w:rsidDel="00960013">
          <w:rPr>
            <w:rFonts w:ascii="Times New Roman" w:hAnsi="Times New Roman" w:cs="Times New Roman"/>
          </w:rPr>
          <w:delText>generátor</w:delText>
        </w:r>
        <w:commentRangeEnd w:id="6218"/>
        <w:r w:rsidR="00C737C3" w:rsidRPr="00183A02" w:rsidDel="00960013">
          <w:rPr>
            <w:rStyle w:val="CommentReference"/>
            <w:rFonts w:ascii="Times New Roman" w:hAnsi="Times New Roman" w:cs="Times New Roman"/>
            <w:sz w:val="24"/>
            <w:szCs w:val="24"/>
          </w:rPr>
          <w:commentReference w:id="6218"/>
        </w:r>
        <w:r w:rsidRPr="00183A02" w:rsidDel="00960013">
          <w:rPr>
            <w:rFonts w:ascii="Times New Roman" w:hAnsi="Times New Roman" w:cs="Times New Roman"/>
          </w:rPr>
          <w:delText xml:space="preserve"> kimenetét és a számláló </w:delText>
        </w:r>
        <w:r w:rsidR="00D02F94" w:rsidRPr="00183A02" w:rsidDel="00960013">
          <w:rPr>
            <w:rFonts w:ascii="Times New Roman" w:hAnsi="Times New Roman" w:cs="Times New Roman"/>
          </w:rPr>
          <w:delText xml:space="preserve">működését </w:delText>
        </w:r>
        <w:r w:rsidRPr="00183A02" w:rsidDel="00960013">
          <w:rPr>
            <w:rFonts w:ascii="Times New Roman" w:hAnsi="Times New Roman" w:cs="Times New Roman"/>
          </w:rPr>
          <w:delText xml:space="preserve">letilthatjuk az </w:delText>
        </w:r>
        <m:oMath>
          <m:r>
            <w:rPr>
              <w:rFonts w:ascii="Cambria Math" w:hAnsi="Cambria Math" w:cs="Times New Roman"/>
            </w:rPr>
            <m:t>En</m:t>
          </m:r>
        </m:oMath>
        <w:r w:rsidRPr="00183A02" w:rsidDel="00960013">
          <w:rPr>
            <w:rFonts w:ascii="Times New Roman" w:hAnsi="Times New Roman" w:cs="Times New Roman"/>
          </w:rPr>
          <w:delText xml:space="preserve"> (Enable) bemenetre adott logikai 0 értékkel, máskülönben engedélyezve vannak.</w:delText>
        </w:r>
        <w:bookmarkStart w:id="6219" w:name="_Toc419128077"/>
        <w:bookmarkEnd w:id="6219"/>
      </w:del>
    </w:p>
    <w:p w14:paraId="27ACF6E4" w14:textId="73F39CAD" w:rsidR="005643E0" w:rsidRPr="00183A02" w:rsidDel="00960013" w:rsidRDefault="005643E0" w:rsidP="006E0DC9">
      <w:pPr>
        <w:pStyle w:val="ListParagraph"/>
        <w:rPr>
          <w:del w:id="6220" w:author="laca" w:date="2015-04-27T16:15:00Z"/>
          <w:rFonts w:ascii="Times New Roman" w:hAnsi="Times New Roman" w:cs="Times New Roman"/>
          <w:b/>
          <w:u w:val="single"/>
        </w:rPr>
      </w:pPr>
      <w:del w:id="6221" w:author="laca" w:date="2015-04-27T16:15:00Z">
        <w:r w:rsidRPr="00183A02" w:rsidDel="00960013">
          <w:rPr>
            <w:rFonts w:ascii="Times New Roman" w:hAnsi="Times New Roman" w:cs="Times New Roman"/>
            <w:b/>
            <w:u w:val="single"/>
          </w:rPr>
          <w:delText>Skálázás és bemeneti értékek:</w:delText>
        </w:r>
        <w:bookmarkStart w:id="6222" w:name="_Toc419128078"/>
        <w:bookmarkEnd w:id="6222"/>
      </w:del>
    </w:p>
    <w:p w14:paraId="3188496B" w14:textId="4E37EEA0" w:rsidR="005643E0" w:rsidRPr="00183A02" w:rsidDel="00960013" w:rsidRDefault="005643E0" w:rsidP="006E0DC9">
      <w:pPr>
        <w:pStyle w:val="ListParagraph"/>
        <w:rPr>
          <w:del w:id="6223" w:author="laca" w:date="2015-04-27T16:15:00Z"/>
          <w:rFonts w:ascii="Times New Roman" w:hAnsi="Times New Roman" w:cs="Times New Roman"/>
        </w:rPr>
      </w:pPr>
      <w:del w:id="6224" w:author="laca" w:date="2015-04-27T16:15:00Z">
        <w:r w:rsidRPr="00183A02" w:rsidDel="00960013">
          <w:rPr>
            <w:rFonts w:ascii="Times New Roman" w:hAnsi="Times New Roman" w:cs="Times New Roman"/>
          </w:rPr>
          <w:delText>A Duty bemenet maximálisan 0 és 16biten felírható maximális érték között lehet</w:delText>
        </w:r>
        <w:r w:rsidR="0058109D" w:rsidRPr="00183A02" w:rsidDel="00960013">
          <w:rPr>
            <w:rFonts w:ascii="Times New Roman" w:hAnsi="Times New Roman" w:cs="Times New Roman"/>
          </w:rPr>
          <w:delText xml:space="preserve"> (65535). Az alábbi egyenlet segítségével kiszámíthatjuk a kitöltési tényező regiszterének az értékét.</w:delText>
        </w:r>
        <w:bookmarkStart w:id="6225" w:name="_Toc419128079"/>
        <w:bookmarkEnd w:id="6225"/>
      </w:del>
    </w:p>
    <w:p w14:paraId="54755760" w14:textId="303DA086" w:rsidR="00B51E7D" w:rsidRPr="00183A02" w:rsidDel="00960013" w:rsidRDefault="0058109D" w:rsidP="006E0DC9">
      <w:pPr>
        <w:pStyle w:val="ListParagraph"/>
        <w:rPr>
          <w:del w:id="6226" w:author="laca" w:date="2015-04-27T16:15:00Z"/>
          <w:rFonts w:ascii="Times New Roman" w:hAnsi="Times New Roman" w:cs="Times New Roman"/>
        </w:rPr>
      </w:pPr>
      <m:oMathPara>
        <m:oMath>
          <m:r>
            <w:del w:id="6227" w:author="laca" w:date="2015-04-27T16:15:00Z">
              <w:rPr>
                <w:rFonts w:ascii="Cambria Math" w:hAnsi="Cambria Math" w:cs="Times New Roman"/>
              </w:rPr>
              <m:t>DutyReg=</m:t>
            </w:del>
          </m:r>
        </m:oMath>
      </m:oMathPara>
      <w:bookmarkStart w:id="6228" w:name="_Toc419128080"/>
      <w:bookmarkEnd w:id="6228"/>
    </w:p>
    <w:p w14:paraId="34A5DEFC" w14:textId="21AA5660" w:rsidR="007C0C1E" w:rsidRPr="00183A02" w:rsidDel="00960013" w:rsidRDefault="00741FEC" w:rsidP="006E0DC9">
      <w:pPr>
        <w:pStyle w:val="ListParagraph"/>
        <w:rPr>
          <w:del w:id="6229" w:author="laca" w:date="2015-04-27T16:15:00Z"/>
          <w:rFonts w:ascii="Times New Roman" w:hAnsi="Times New Roman" w:cs="Times New Roman"/>
        </w:rPr>
      </w:pPr>
      <w:del w:id="6230" w:author="laca" w:date="2015-04-27T16:15:00Z">
        <w:r w:rsidRPr="00183A02" w:rsidDel="00960013">
          <w:rPr>
            <w:rStyle w:val="CommentReference"/>
            <w:rFonts w:ascii="Times New Roman" w:hAnsi="Times New Roman" w:cs="Times New Roman"/>
            <w:sz w:val="24"/>
            <w:szCs w:val="24"/>
          </w:rPr>
          <w:commentReference w:id="6231"/>
        </w:r>
        <w:r w:rsidR="00296750" w:rsidRPr="00183A02" w:rsidDel="00960013">
          <w:rPr>
            <w:rFonts w:ascii="Times New Roman" w:hAnsi="Times New Roman" w:cs="Times New Roman"/>
          </w:rPr>
          <w:delText xml:space="preserve"> </w:delText>
        </w:r>
        <w:r w:rsidR="0058109D" w:rsidRPr="00183A02" w:rsidDel="00960013">
          <w:rPr>
            <w:rFonts w:ascii="Times New Roman" w:hAnsi="Times New Roman" w:cs="Times New Roman"/>
          </w:rPr>
          <w:delText xml:space="preserve">A frekvencia megadásához ismernünk kell az FPGA órajelének a </w:delText>
        </w:r>
        <w:r w:rsidR="007C0C1E" w:rsidRPr="00183A02" w:rsidDel="00960013">
          <w:rPr>
            <w:rFonts w:ascii="Times New Roman" w:hAnsi="Times New Roman" w:cs="Times New Roman"/>
          </w:rPr>
          <w:delText>periódus idejét,</w:delText>
        </w:r>
        <w:r w:rsidR="0058109D" w:rsidRPr="00183A02" w:rsidDel="00960013">
          <w:rPr>
            <w:rFonts w:ascii="Times New Roman" w:hAnsi="Times New Roman" w:cs="Times New Roman"/>
          </w:rPr>
          <w:delText xml:space="preserve"> </w:delText>
        </w:r>
        <w:r w:rsidR="007C0C1E" w:rsidRPr="00183A02" w:rsidDel="00960013">
          <w:rPr>
            <w:rFonts w:ascii="Times New Roman" w:hAnsi="Times New Roman" w:cs="Times New Roman"/>
          </w:rPr>
          <w:delText>amely</w:delText>
        </w:r>
        <w:r w:rsidR="0058109D" w:rsidRPr="00183A02" w:rsidDel="00960013">
          <w:rPr>
            <w:rFonts w:ascii="Times New Roman" w:hAnsi="Times New Roman" w:cs="Times New Roman"/>
          </w:rPr>
          <w:delText xml:space="preserve"> jelen esetben </w:delText>
        </w:r>
        <m:oMath>
          <m:r>
            <w:rPr>
              <w:rFonts w:ascii="Cambria Math" w:hAnsi="Cambria Math" w:cs="Times New Roman"/>
            </w:rPr>
            <m:t>=20ns=20*, s-ban     f= , Hz-ben.</m:t>
          </m:r>
        </m:oMath>
        <w:bookmarkStart w:id="6232" w:name="_Toc419128081"/>
        <w:bookmarkEnd w:id="6232"/>
      </w:del>
    </w:p>
    <w:p w14:paraId="5A682C9B" w14:textId="0C7E9996" w:rsidR="007C0C1E" w:rsidRPr="00183A02" w:rsidDel="00960013" w:rsidRDefault="007C0C1E" w:rsidP="006E0DC9">
      <w:pPr>
        <w:pStyle w:val="ListParagraph"/>
        <w:rPr>
          <w:del w:id="6233" w:author="laca" w:date="2015-04-27T16:15:00Z"/>
          <w:rFonts w:ascii="Times New Roman" w:hAnsi="Times New Roman" w:cs="Times New Roman"/>
        </w:rPr>
      </w:pPr>
      <m:oMathPara>
        <m:oMath>
          <m:r>
            <w:del w:id="6234" w:author="laca" w:date="2015-04-27T16:15:00Z">
              <w:rPr>
                <w:rFonts w:ascii="Cambria Math" w:hAnsi="Cambria Math" w:cs="Times New Roman"/>
              </w:rPr>
              <m:t>f==, Hz-ben.</m:t>
            </w:del>
          </m:r>
        </m:oMath>
      </m:oMathPara>
      <w:bookmarkStart w:id="6235" w:name="_Toc419128082"/>
      <w:bookmarkEnd w:id="6235"/>
    </w:p>
    <w:p w14:paraId="698425F3" w14:textId="25CCA0E7" w:rsidR="00B51E7D" w:rsidRPr="00183A02" w:rsidDel="00960013" w:rsidRDefault="00517C70" w:rsidP="006E0DC9">
      <w:pPr>
        <w:pStyle w:val="ListParagraph"/>
        <w:rPr>
          <w:del w:id="6236" w:author="laca" w:date="2015-04-27T16:15:00Z"/>
          <w:rFonts w:ascii="Times New Roman" w:hAnsi="Times New Roman" w:cs="Times New Roman"/>
        </w:rPr>
      </w:pPr>
      <w:del w:id="6237" w:author="laca" w:date="2015-04-27T16:15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238" w:author="Unknown">
              <w:rPr>
                <w:rFonts w:asciiTheme="majorHAnsi" w:eastAsiaTheme="majorEastAsia" w:hAnsiTheme="majorHAnsi" w:cstheme="majorBidi"/>
                <w:noProof/>
                <w:color w:val="44546A" w:themeColor="text2"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688960" behindDoc="0" locked="0" layoutInCell="1" allowOverlap="1" wp14:anchorId="6BAFF62A" wp14:editId="6D72CA8D">
                  <wp:simplePos x="0" y="0"/>
                  <wp:positionH relativeFrom="column">
                    <wp:posOffset>-63377</wp:posOffset>
                  </wp:positionH>
                  <wp:positionV relativeFrom="paragraph">
                    <wp:posOffset>660760</wp:posOffset>
                  </wp:positionV>
                  <wp:extent cx="5853430" cy="2842350"/>
                  <wp:effectExtent l="0" t="0" r="0" b="0"/>
                  <wp:wrapSquare wrapText="bothSides"/>
                  <wp:docPr id="103" name="Group 103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853430" cy="2842350"/>
                            <a:chOff x="0" y="0"/>
                            <a:chExt cx="5853430" cy="2842350"/>
                          </a:xfrm>
                        </wpg:grpSpPr>
                        <pic:pic xmlns:pic="http://schemas.openxmlformats.org/drawingml/2006/picture">
                          <pic:nvPicPr>
                            <pic:cNvPr id="81" name="Picture 8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53430" cy="26073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2" name="Text Box 82"/>
                          <wps:cNvSpPr txBox="1"/>
                          <wps:spPr>
                            <a:xfrm>
                              <a:off x="238836" y="2599899"/>
                              <a:ext cx="5210175" cy="24245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F402E90" w14:textId="547FF9B2" w:rsidR="00B8312C" w:rsidRPr="00C95644" w:rsidRDefault="00B8312C" w:rsidP="008A43D4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sz w:val="32"/>
                                    <w:szCs w:val="32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23</w:t>
                                </w:r>
                                <w:r>
                                  <w:fldChar w:fldCharType="end"/>
                                </w:r>
                                <w:del w:id="6239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3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 PWM generátor bemenő, kimenő illetve néhány belső jele (Scope1)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6BAFF62A" id="Group 103" o:spid="_x0000_s1203" style="position:absolute;left:0;text-align:left;margin-left:-5pt;margin-top:52.05pt;width:460.9pt;height:223.8pt;z-index:251688960;mso-position-horizontal-relative:text;mso-position-vertical-relative:text" coordsize="58534,2842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">
                  <v:shape id="Picture 81" o:spid="_x0000_s1204" type="#_x0000_t75" style="position:absolute;width:58534;height:26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gF73FAAAA2wAAAA8AAABkcnMvZG93bnJldi54bWxEj0FrwkAUhO8F/8PyhN7qxiISoquooJZC&#10;oUY9eHtkn9lg9m2a3Zr033cLBY/DzHzDzJe9rcWdWl85VjAeJSCIC6crLhWcjtuXFIQPyBprx6Tg&#10;hzwsF4OnOWbadXygex5KESHsM1RgQmgyKX1hyKIfuYY4elfXWgxRtqXULXYRbmv5miRTabHiuGCw&#10;oY2h4pZ/WwV43nUfzd58pvuvbnLd9tP8sn5X6nnYr2YgAvXhEf5vv2kF6Rj+vsQfIB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YBe9xQAAANsAAAAPAAAAAAAAAAAAAAAA&#10;AJ8CAABkcnMvZG93bnJldi54bWxQSwUGAAAAAAQABAD3AAAAkQMAAAAA&#10;">
                    <v:imagedata r:id="rId122" o:title=""/>
                    <v:path arrowok="t"/>
                  </v:shape>
                  <v:shape id="Text Box 82" o:spid="_x0000_s1205" type="#_x0000_t202" style="position:absolute;left:2388;top:25998;width:52102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Z6NcMA&#10;AADbAAAADwAAAGRycy9kb3ducmV2LnhtbESPT4vCMBTE78J+h/AW9iJruj2IVKO4/oE96MEqnh/N&#10;27bYvJQk2vrtjSB4HGbmN8xs0ZtG3Mj52rKCn1ECgriwuuZSwem4/Z6A8AFZY2OZFNzJw2L+MZhh&#10;pm3HB7rloRQRwj5DBVUIbSalLyoy6Ee2JY7ev3UGQ5SulNphF+GmkWmSjKXBmuNChS2tKiou+dUo&#10;GK/dtTvwarg+bXa4b8v0/Hs/K/X12S+nIAL14R1+tf+0gkkKzy/xB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Z6NcMAAADbAAAADwAAAAAAAAAAAAAAAACYAgAAZHJzL2Rv&#10;d25yZXYueG1sUEsFBgAAAAAEAAQA9QAAAIgDAAAAAA==&#10;" stroked="f">
                    <v:textbox inset="0,0,0,0">
                      <w:txbxContent>
                        <w:p w14:paraId="5F402E90" w14:textId="547FF9B2" w:rsidR="00B8312C" w:rsidRPr="00C95644" w:rsidRDefault="00B8312C" w:rsidP="008A43D4">
                          <w:pPr>
                            <w:pStyle w:val="Caption"/>
                            <w:jc w:val="center"/>
                            <w:rPr>
                              <w:noProof/>
                              <w:sz w:val="32"/>
                              <w:szCs w:val="32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23</w:t>
                          </w:r>
                          <w:r>
                            <w:fldChar w:fldCharType="end"/>
                          </w:r>
                          <w:del w:id="6240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3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 PWM generátor bemenő, kimenő illetve néhány belső jele (Scope1)</w:t>
                          </w:r>
                        </w:p>
                      </w:txbxContent>
                    </v:textbox>
                  </v:shape>
                  <w10:wrap type="square"/>
                </v:group>
              </w:pict>
            </mc:Fallback>
          </mc:AlternateContent>
        </w:r>
        <w:r w:rsidR="00B51E7D" w:rsidRPr="00183A02" w:rsidDel="00960013">
          <w:rPr>
            <w:rFonts w:ascii="Times New Roman" w:hAnsi="Times New Roman" w:cs="Times New Roman"/>
          </w:rPr>
          <w:delText xml:space="preserve">A </w:delText>
        </w:r>
        <m:oMath>
          <m:r>
            <w:rPr>
              <w:rFonts w:ascii="Cambria Math" w:hAnsi="Cambria Math" w:cs="Times New Roman"/>
            </w:rPr>
            <m:t>FrekReg</m:t>
          </m:r>
        </m:oMath>
        <w:r w:rsidR="00B51E7D" w:rsidRPr="00183A02" w:rsidDel="00960013">
          <w:rPr>
            <w:rFonts w:ascii="Times New Roman" w:hAnsi="Times New Roman" w:cs="Times New Roman"/>
          </w:rPr>
          <w:delText xml:space="preserve"> értéke ugyanakkor meghatározza a felbontást is, vagyis egy teljes periódust a PWM jelben hány részre tudunk felbontani. Látható hogy </w:delText>
        </w:r>
      </w:del>
      <w:del w:id="6241" w:author="laca" w:date="2015-04-17T15:33:00Z">
        <w:r w:rsidR="00B51E7D" w:rsidRPr="00183A02" w:rsidDel="00A85518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242" w:author="laca" w:date="2015-04-17T19:05:00Z">
              <w:rPr>
                <w:rFonts w:asciiTheme="majorHAnsi" w:eastAsiaTheme="majorEastAsia" w:hAnsiTheme="majorHAnsi" w:cstheme="majorBidi"/>
                <w:color w:val="44546A" w:themeColor="text2"/>
                <w:sz w:val="24"/>
                <w:szCs w:val="24"/>
                <w:highlight w:val="yellow"/>
              </w:rPr>
            </w:rPrChange>
          </w:rPr>
          <w:delText>fordítot</w:delText>
        </w:r>
      </w:del>
      <w:del w:id="6243" w:author="laca" w:date="2015-04-27T16:15:00Z">
        <w:r w:rsidR="00B51E7D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244" w:author="laca" w:date="2015-04-17T19:05:00Z">
              <w:rPr>
                <w:rFonts w:asciiTheme="majorHAnsi" w:eastAsiaTheme="majorEastAsia" w:hAnsiTheme="majorHAnsi" w:cstheme="majorBidi"/>
                <w:color w:val="44546A" w:themeColor="text2"/>
                <w:sz w:val="24"/>
                <w:szCs w:val="24"/>
                <w:highlight w:val="yellow"/>
              </w:rPr>
            </w:rPrChange>
          </w:rPr>
          <w:delText xml:space="preserve"> arányosság áll fen a frekvencia és a </w:delText>
        </w:r>
        <m:oMath>
          <m:r>
            <w:rPr>
              <w:rFonts w:ascii="Cambria Math" w:hAnsi="Cambria Math" w:cs="Times New Roman"/>
            </w:rPr>
            <m:t>FrekReg</m:t>
          </m:r>
        </m:oMath>
        <w:r w:rsidR="00B51E7D" w:rsidRPr="00183A02" w:rsidDel="00960013">
          <w:rPr>
            <w:rFonts w:ascii="Times New Roman" w:hAnsi="Times New Roman" w:cs="Times New Roman"/>
          </w:rPr>
          <w:delText xml:space="preserve"> között</w:delText>
        </w:r>
      </w:del>
      <w:ins w:id="6245" w:author="stbrassai" w:date="2015-04-17T21:43:00Z">
        <w:del w:id="6246" w:author="laca" w:date="2015-04-27T16:15:00Z">
          <w:r w:rsidR="00BD1A0D" w:rsidRPr="00183A02" w:rsidDel="00960013">
            <w:rPr>
              <w:rFonts w:ascii="Times New Roman" w:hAnsi="Times New Roman" w:cs="Times New Roman"/>
            </w:rPr>
            <w:delText>,</w:delText>
          </w:r>
        </w:del>
      </w:ins>
      <w:del w:id="6247" w:author="laca" w:date="2015-04-27T16:15:00Z">
        <w:r w:rsidR="00B51E7D" w:rsidRPr="00183A02" w:rsidDel="00960013">
          <w:rPr>
            <w:rFonts w:ascii="Times New Roman" w:hAnsi="Times New Roman" w:cs="Times New Roman"/>
          </w:rPr>
          <w:delText xml:space="preserve"> így ha n</w:delText>
        </w:r>
        <w:r w:rsidR="00C737C3" w:rsidRPr="00183A02" w:rsidDel="00960013">
          <w:rPr>
            <w:rFonts w:ascii="Times New Roman" w:hAnsi="Times New Roman" w:cs="Times New Roman"/>
          </w:rPr>
          <w:delText>ö</w:delText>
        </w:r>
        <w:r w:rsidR="00B51E7D" w:rsidRPr="00183A02" w:rsidDel="00960013">
          <w:rPr>
            <w:rFonts w:ascii="Times New Roman" w:hAnsi="Times New Roman" w:cs="Times New Roman"/>
          </w:rPr>
          <w:delText>veljük a frekvenciát</w:delText>
        </w:r>
      </w:del>
      <w:ins w:id="6248" w:author="stbrassai" w:date="2015-04-17T21:43:00Z">
        <w:del w:id="6249" w:author="laca" w:date="2015-04-27T16:15:00Z">
          <w:r w:rsidR="00BD1A0D" w:rsidRPr="00183A02" w:rsidDel="00960013">
            <w:rPr>
              <w:rFonts w:ascii="Times New Roman" w:hAnsi="Times New Roman" w:cs="Times New Roman"/>
            </w:rPr>
            <w:delText>,</w:delText>
          </w:r>
        </w:del>
      </w:ins>
      <w:del w:id="6250" w:author="laca" w:date="2015-04-27T16:15:00Z">
        <w:r w:rsidR="00B51E7D" w:rsidRPr="00183A02" w:rsidDel="00960013">
          <w:rPr>
            <w:rFonts w:ascii="Times New Roman" w:hAnsi="Times New Roman" w:cs="Times New Roman"/>
          </w:rPr>
          <w:delText xml:space="preserve"> csökkeni fog a rezolúció.</w:delText>
        </w:r>
        <w:bookmarkStart w:id="6251" w:name="_Toc419128083"/>
        <w:bookmarkEnd w:id="6251"/>
      </w:del>
    </w:p>
    <w:p w14:paraId="0DB0CDD9" w14:textId="505D34ED" w:rsidR="007C0C1E" w:rsidRPr="00183A02" w:rsidDel="00960013" w:rsidRDefault="005643E0" w:rsidP="006E0DC9">
      <w:pPr>
        <w:pStyle w:val="ListParagraph"/>
        <w:rPr>
          <w:del w:id="6252" w:author="laca" w:date="2015-04-27T16:15:00Z"/>
          <w:rFonts w:ascii="Times New Roman" w:hAnsi="Times New Roman" w:cs="Times New Roman"/>
        </w:rPr>
      </w:pPr>
      <w:del w:id="6253" w:author="laca" w:date="2015-04-27T16:15:00Z">
        <w:r w:rsidRPr="00183A02" w:rsidDel="00960013">
          <w:rPr>
            <w:rFonts w:ascii="Times New Roman" w:hAnsi="Times New Roman" w:cs="Times New Roman"/>
          </w:rPr>
          <w:delText>A 3.2 kép</w:delText>
        </w:r>
      </w:del>
      <w:del w:id="6254" w:author="laca" w:date="2015-04-17T15:34:00Z">
        <w:r w:rsidRPr="00183A02" w:rsidDel="00A85518">
          <w:rPr>
            <w:rFonts w:ascii="Times New Roman" w:hAnsi="Times New Roman" w:cs="Times New Roman"/>
          </w:rPr>
          <w:delText>en látható</w:delText>
        </w:r>
      </w:del>
      <w:del w:id="6255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 felső ábrán látható a kékkel jelölt frekvencia regiszter értéke, pirossal jelölt a számláló értéke, a zöld szaggatott a skálázott kiötlési tényező értéke. A kép alsó részén látható a kékkel jelelt PWM jel</w:delText>
        </w:r>
        <w:r w:rsidR="007C0C1E" w:rsidRPr="00183A02" w:rsidDel="00960013">
          <w:rPr>
            <w:rFonts w:ascii="Times New Roman" w:hAnsi="Times New Roman" w:cs="Times New Roman"/>
          </w:rPr>
          <w:delText>,</w:delText>
        </w:r>
        <w:r w:rsidRPr="00183A02" w:rsidDel="00960013">
          <w:rPr>
            <w:rFonts w:ascii="Times New Roman" w:hAnsi="Times New Roman" w:cs="Times New Roman"/>
          </w:rPr>
          <w:delText xml:space="preserve"> illetve papirossal jelölt Enable jel.</w:delText>
        </w:r>
        <w:bookmarkStart w:id="6256" w:name="_Toc419128084"/>
        <w:bookmarkEnd w:id="6256"/>
      </w:del>
    </w:p>
    <w:p w14:paraId="52D5A6E4" w14:textId="22C441B7" w:rsidR="00D55D7D" w:rsidRPr="00183A02" w:rsidDel="00960013" w:rsidRDefault="00D55D7D" w:rsidP="006E0DC9">
      <w:pPr>
        <w:pStyle w:val="ListParagraph"/>
        <w:rPr>
          <w:del w:id="6257" w:author="laca" w:date="2015-04-27T16:15:00Z"/>
          <w:rFonts w:ascii="Times New Roman" w:hAnsi="Times New Roman" w:cs="Times New Roman"/>
        </w:rPr>
      </w:pPr>
      <w:del w:id="6258" w:author="laca" w:date="2015-04-27T16:15:00Z">
        <w:r w:rsidRPr="00183A02" w:rsidDel="00960013">
          <w:rPr>
            <w:rFonts w:ascii="Times New Roman" w:hAnsi="Times New Roman" w:cs="Times New Roman"/>
          </w:rPr>
          <w:delText>Elektronika</w:delText>
        </w:r>
        <w:bookmarkStart w:id="6259" w:name="_Toc419128085"/>
        <w:bookmarkEnd w:id="6259"/>
      </w:del>
    </w:p>
    <w:p w14:paraId="69706758" w14:textId="2A9F1B42" w:rsidR="00D55D7D" w:rsidRPr="00183A02" w:rsidDel="00960013" w:rsidRDefault="00D55D7D" w:rsidP="006E0DC9">
      <w:pPr>
        <w:pStyle w:val="ListParagraph"/>
        <w:rPr>
          <w:del w:id="6260" w:author="laca" w:date="2015-04-27T16:15:00Z"/>
          <w:rFonts w:ascii="Times New Roman" w:hAnsi="Times New Roman" w:cs="Times New Roman"/>
        </w:rPr>
      </w:pPr>
      <w:del w:id="6261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Digitális </w:delText>
        </w:r>
        <w:r w:rsidR="008D00DA" w:rsidRPr="00183A02" w:rsidDel="00960013">
          <w:rPr>
            <w:rFonts w:ascii="Times New Roman" w:hAnsi="Times New Roman" w:cs="Times New Roman"/>
          </w:rPr>
          <w:delText>Elektronika</w:delText>
        </w:r>
        <w:bookmarkStart w:id="6262" w:name="_Toc419128086"/>
        <w:bookmarkEnd w:id="6262"/>
      </w:del>
    </w:p>
    <w:p w14:paraId="1839981A" w14:textId="141F0C82" w:rsidR="00DA2328" w:rsidRPr="00183A02" w:rsidDel="00960013" w:rsidRDefault="00DA2328" w:rsidP="006E0DC9">
      <w:pPr>
        <w:pStyle w:val="ListParagraph"/>
        <w:rPr>
          <w:del w:id="6263" w:author="laca" w:date="2015-04-27T16:15:00Z"/>
          <w:rFonts w:ascii="Times New Roman" w:hAnsi="Times New Roman" w:cs="Times New Roman"/>
        </w:rPr>
      </w:pPr>
      <w:del w:id="6264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Az szenzorok adatainak a </w:delText>
        </w:r>
        <w:r w:rsidR="00A2286E" w:rsidRPr="00183A02" w:rsidDel="00960013">
          <w:rPr>
            <w:rFonts w:ascii="Times New Roman" w:hAnsi="Times New Roman" w:cs="Times New Roman"/>
          </w:rPr>
          <w:delText>gyűjtésére</w:delText>
        </w:r>
        <w:r w:rsidRPr="00183A02" w:rsidDel="00960013">
          <w:rPr>
            <w:rFonts w:ascii="Times New Roman" w:hAnsi="Times New Roman" w:cs="Times New Roman"/>
          </w:rPr>
          <w:delText xml:space="preserve"> és a beavatkozó jelek számítására FPGA rendszert használtam a gyorsaságuk és a flexibilitásuk miatt. FPGA </w:delText>
        </w:r>
        <w:r w:rsidR="00A2286E" w:rsidRPr="00183A02" w:rsidDel="00960013">
          <w:rPr>
            <w:rFonts w:ascii="Times New Roman" w:hAnsi="Times New Roman" w:cs="Times New Roman"/>
          </w:rPr>
          <w:delText>rendszeren,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A2286E" w:rsidRPr="00183A02" w:rsidDel="00960013">
          <w:rPr>
            <w:rFonts w:ascii="Times New Roman" w:hAnsi="Times New Roman" w:cs="Times New Roman"/>
          </w:rPr>
          <w:delText>k</w:delText>
        </w:r>
        <w:r w:rsidR="00741FEC" w:rsidRPr="00183A02" w:rsidDel="00960013">
          <w:rPr>
            <w:rFonts w:ascii="Times New Roman" w:hAnsi="Times New Roman" w:cs="Times New Roman"/>
          </w:rPr>
          <w:delText>ön</w:delText>
        </w:r>
        <w:r w:rsidR="00A2286E" w:rsidRPr="00183A02" w:rsidDel="00960013">
          <w:rPr>
            <w:rFonts w:ascii="Times New Roman" w:hAnsi="Times New Roman" w:cs="Times New Roman"/>
          </w:rPr>
          <w:delText>nyedén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A2286E" w:rsidRPr="00183A02" w:rsidDel="00960013">
          <w:rPr>
            <w:rFonts w:ascii="Times New Roman" w:hAnsi="Times New Roman" w:cs="Times New Roman"/>
          </w:rPr>
          <w:delText>kivitelezhetjük</w:delText>
        </w:r>
        <w:r w:rsidRPr="00183A02" w:rsidDel="00960013">
          <w:rPr>
            <w:rFonts w:ascii="Times New Roman" w:hAnsi="Times New Roman" w:cs="Times New Roman"/>
          </w:rPr>
          <w:delText xml:space="preserve"> az általunk tervezett hardveres elemeket és</w:delText>
        </w:r>
        <w:r w:rsidR="00A2286E" w:rsidRPr="00183A02" w:rsidDel="00960013">
          <w:rPr>
            <w:rFonts w:ascii="Times New Roman" w:hAnsi="Times New Roman" w:cs="Times New Roman"/>
          </w:rPr>
          <w:delText xml:space="preserve"> hozzákapcsolhatjuk egy beépített processzorhoz, és osztott regisztereken keresztül adatokat nyerhetünk, illetve küldhetünk az általunk megtervezett hardveres elemeknek.</w:delText>
        </w:r>
        <w:bookmarkStart w:id="6265" w:name="_Toc419128087"/>
        <w:bookmarkEnd w:id="6265"/>
      </w:del>
    </w:p>
    <w:p w14:paraId="748CDDF5" w14:textId="062F9772" w:rsidR="00D55D7D" w:rsidRPr="00183A02" w:rsidDel="00960013" w:rsidRDefault="00D55D7D" w:rsidP="006E0DC9">
      <w:pPr>
        <w:pStyle w:val="ListParagraph"/>
        <w:rPr>
          <w:del w:id="6266" w:author="laca" w:date="2015-04-27T16:15:00Z"/>
          <w:rFonts w:ascii="Times New Roman" w:hAnsi="Times New Roman" w:cs="Times New Roman"/>
        </w:rPr>
      </w:pPr>
      <w:del w:id="6267" w:author="laca" w:date="2015-04-27T16:15:00Z">
        <w:r w:rsidRPr="00183A02" w:rsidDel="00960013">
          <w:rPr>
            <w:rFonts w:ascii="Times New Roman" w:hAnsi="Times New Roman" w:cs="Times New Roman"/>
          </w:rPr>
          <w:delText>FPGA Rendszer Felépítése</w:delText>
        </w:r>
        <w:bookmarkStart w:id="6268" w:name="_Toc419128088"/>
        <w:bookmarkEnd w:id="6268"/>
      </w:del>
    </w:p>
    <w:p w14:paraId="5B2BE8E7" w14:textId="14ADC679" w:rsidR="00A2286E" w:rsidRPr="00183A02" w:rsidDel="00960013" w:rsidRDefault="00A2286E" w:rsidP="006E0DC9">
      <w:pPr>
        <w:pStyle w:val="ListParagraph"/>
        <w:rPr>
          <w:del w:id="6269" w:author="laca" w:date="2015-04-27T16:15:00Z"/>
          <w:rFonts w:ascii="Times New Roman" w:hAnsi="Times New Roman" w:cs="Times New Roman"/>
        </w:rPr>
      </w:pPr>
      <w:del w:id="6270" w:author="laca" w:date="2015-04-27T16:15:00Z">
        <w:r w:rsidRPr="00183A02" w:rsidDel="00960013">
          <w:rPr>
            <w:rFonts w:ascii="Times New Roman" w:hAnsi="Times New Roman" w:cs="Times New Roman"/>
          </w:rPr>
          <w:delText>Tömbvázlata</w:delText>
        </w:r>
        <w:bookmarkStart w:id="6271" w:name="_Toc419128089"/>
        <w:bookmarkEnd w:id="6271"/>
      </w:del>
    </w:p>
    <w:p w14:paraId="3E92CB26" w14:textId="3F9F8E88" w:rsidR="00A2286E" w:rsidRPr="00183A02" w:rsidDel="00960013" w:rsidRDefault="00A2286E" w:rsidP="006E0DC9">
      <w:pPr>
        <w:pStyle w:val="ListParagraph"/>
        <w:rPr>
          <w:del w:id="6272" w:author="laca" w:date="2015-04-27T16:15:00Z"/>
          <w:rFonts w:ascii="Times New Roman" w:hAnsi="Times New Roman" w:cs="Times New Roman"/>
        </w:rPr>
      </w:pPr>
      <w:del w:id="6273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rendszeren megtalálható két FPGA fejlesztő lap, egy ZYBO amely </w:delText>
        </w:r>
        <w:r w:rsidR="00D02F94" w:rsidRPr="00183A02" w:rsidDel="00960013">
          <w:rPr>
            <w:rFonts w:ascii="Times New Roman" w:hAnsi="Times New Roman" w:cs="Times New Roman"/>
          </w:rPr>
          <w:delText>több e</w:delText>
        </w:r>
        <w:r w:rsidRPr="00183A02" w:rsidDel="00960013">
          <w:rPr>
            <w:rFonts w:ascii="Times New Roman" w:hAnsi="Times New Roman" w:cs="Times New Roman"/>
          </w:rPr>
          <w:delText>rőfor</w:delText>
        </w:r>
        <w:r w:rsidR="00A03E7E" w:rsidRPr="00183A02" w:rsidDel="00960013">
          <w:rPr>
            <w:rFonts w:ascii="Times New Roman" w:hAnsi="Times New Roman" w:cs="Times New Roman"/>
          </w:rPr>
          <w:delText>r</w:delText>
        </w:r>
        <w:r w:rsidRPr="00183A02" w:rsidDel="00960013">
          <w:rPr>
            <w:rFonts w:ascii="Times New Roman" w:hAnsi="Times New Roman" w:cs="Times New Roman"/>
          </w:rPr>
          <w:delText>áss</w:delText>
        </w:r>
        <w:r w:rsidR="00D02F94" w:rsidRPr="00183A02" w:rsidDel="00960013">
          <w:rPr>
            <w:rFonts w:ascii="Times New Roman" w:hAnsi="Times New Roman" w:cs="Times New Roman"/>
          </w:rPr>
          <w:delText>al</w:delText>
        </w:r>
        <w:r w:rsidRPr="00183A02" w:rsidDel="00960013">
          <w:rPr>
            <w:rFonts w:ascii="Times New Roman" w:hAnsi="Times New Roman" w:cs="Times New Roman"/>
          </w:rPr>
          <w:delText xml:space="preserve"> rendelkezik, de kevés a kivezetéséinek a száma, és agy Spartan3e chippel rendelkező fejlesztőlap, amely kevés erőforrással bír, de számosabb kivezetéssel rendelkezik.</w:delText>
        </w:r>
        <w:bookmarkStart w:id="6274" w:name="_Toc419128090"/>
        <w:bookmarkEnd w:id="6274"/>
      </w:del>
    </w:p>
    <w:p w14:paraId="2088337E" w14:textId="5D507869" w:rsidR="00A03E7E" w:rsidRPr="00183A02" w:rsidDel="00960013" w:rsidRDefault="00F15B8E" w:rsidP="006E0DC9">
      <w:pPr>
        <w:pStyle w:val="ListParagraph"/>
        <w:rPr>
          <w:del w:id="6275" w:author="laca" w:date="2015-04-27T16:15:00Z"/>
          <w:rFonts w:ascii="Times New Roman" w:hAnsi="Times New Roman" w:cs="Times New Roman"/>
        </w:rPr>
      </w:pPr>
      <w:del w:id="6276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ZYBO fejlesztőlapon </w:delText>
        </w:r>
        <w:r w:rsidR="00A03E7E" w:rsidRPr="00183A02" w:rsidDel="00960013">
          <w:rPr>
            <w:rFonts w:ascii="Times New Roman" w:hAnsi="Times New Roman" w:cs="Times New Roman"/>
          </w:rPr>
          <w:delText>l</w:delText>
        </w:r>
        <w:r w:rsidRPr="00183A02" w:rsidDel="00960013">
          <w:rPr>
            <w:rFonts w:ascii="Times New Roman" w:hAnsi="Times New Roman" w:cs="Times New Roman"/>
          </w:rPr>
          <w:delText>ev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ő ZYNQ 7010 </w:delText>
        </w:r>
        <w:r w:rsidRPr="00183A02" w:rsidDel="00960013">
          <w:rPr>
            <w:rFonts w:ascii="Times New Roman" w:hAnsi="Times New Roman" w:cs="Times New Roman"/>
          </w:rPr>
          <w:delText>chip tartalmaz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két </w:delText>
        </w:r>
        <w:r w:rsidRPr="00183A02" w:rsidDel="00960013">
          <w:rPr>
            <w:rFonts w:ascii="Times New Roman" w:hAnsi="Times New Roman" w:cs="Times New Roman"/>
          </w:rPr>
          <w:delText>beépített ARM Cortex A9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</w:delText>
        </w:r>
        <w:r w:rsidRPr="00183A02" w:rsidDel="00960013">
          <w:rPr>
            <w:rFonts w:ascii="Times New Roman" w:hAnsi="Times New Roman" w:cs="Times New Roman"/>
          </w:rPr>
          <w:delText>processzort</w:delText>
        </w:r>
        <w:r w:rsidR="00A03E7E" w:rsidRPr="00183A02" w:rsidDel="00960013">
          <w:rPr>
            <w:rFonts w:ascii="Times New Roman" w:hAnsi="Times New Roman" w:cs="Times New Roman"/>
          </w:rPr>
          <w:delText>, a</w:delText>
        </w:r>
        <w:r w:rsidRPr="00183A02" w:rsidDel="00960013">
          <w:rPr>
            <w:rFonts w:ascii="Times New Roman" w:hAnsi="Times New Roman" w:cs="Times New Roman"/>
          </w:rPr>
          <w:delText xml:space="preserve"> processzor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</w:delText>
        </w:r>
        <w:r w:rsidRPr="00183A02" w:rsidDel="00960013">
          <w:rPr>
            <w:rFonts w:ascii="Times New Roman" w:hAnsi="Times New Roman" w:cs="Times New Roman"/>
          </w:rPr>
          <w:delText>mellet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</w:delText>
        </w:r>
        <w:r w:rsidR="00741FEC" w:rsidRPr="00183A02" w:rsidDel="00960013">
          <w:rPr>
            <w:rFonts w:ascii="Times New Roman" w:hAnsi="Times New Roman" w:cs="Times New Roman"/>
          </w:rPr>
          <w:delText>t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alálható egy </w:delText>
        </w:r>
        <w:r w:rsidR="00741FEC" w:rsidRPr="00183A02" w:rsidDel="00960013">
          <w:rPr>
            <w:rFonts w:ascii="Times New Roman" w:hAnsi="Times New Roman" w:cs="Times New Roman"/>
          </w:rPr>
          <w:delText>újrakonfigurálható mag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, és egy előre </w:delText>
        </w:r>
        <w:r w:rsidRPr="00183A02" w:rsidDel="00960013">
          <w:rPr>
            <w:rFonts w:ascii="Times New Roman" w:hAnsi="Times New Roman" w:cs="Times New Roman"/>
          </w:rPr>
          <w:delText>elkészített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</w:delText>
        </w:r>
        <w:r w:rsidR="00741FEC" w:rsidRPr="00183A02" w:rsidDel="00960013">
          <w:rPr>
            <w:rFonts w:ascii="Times New Roman" w:hAnsi="Times New Roman" w:cs="Times New Roman"/>
          </w:rPr>
          <w:delText xml:space="preserve">periférikus 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elemeket tartalmazó rész. A </w:delText>
        </w:r>
        <w:r w:rsidRPr="00183A02" w:rsidDel="00960013">
          <w:rPr>
            <w:rFonts w:ascii="Times New Roman" w:hAnsi="Times New Roman" w:cs="Times New Roman"/>
          </w:rPr>
          <w:delText>processzorok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a </w:delText>
        </w:r>
        <w:r w:rsidRPr="00183A02" w:rsidDel="00960013">
          <w:rPr>
            <w:rFonts w:ascii="Times New Roman" w:hAnsi="Times New Roman" w:cs="Times New Roman"/>
          </w:rPr>
          <w:delText>körülöttük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levő </w:delText>
        </w:r>
        <w:r w:rsidRPr="00183A02" w:rsidDel="00960013">
          <w:rPr>
            <w:rFonts w:ascii="Times New Roman" w:hAnsi="Times New Roman" w:cs="Times New Roman"/>
          </w:rPr>
          <w:delText>elemekkel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az AXI busznak nevezet </w:delText>
        </w:r>
        <w:r w:rsidRPr="00183A02" w:rsidDel="00960013">
          <w:rPr>
            <w:rFonts w:ascii="Times New Roman" w:hAnsi="Times New Roman" w:cs="Times New Roman"/>
          </w:rPr>
          <w:delText>sin rendszeren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</w:delText>
        </w:r>
        <w:r w:rsidRPr="00183A02" w:rsidDel="00960013">
          <w:rPr>
            <w:rFonts w:ascii="Times New Roman" w:hAnsi="Times New Roman" w:cs="Times New Roman"/>
          </w:rPr>
          <w:delText>keresztül</w:delText>
        </w:r>
        <w:r w:rsidR="00A03E7E" w:rsidRPr="00183A02" w:rsidDel="00960013">
          <w:rPr>
            <w:rFonts w:ascii="Times New Roman" w:hAnsi="Times New Roman" w:cs="Times New Roman"/>
          </w:rPr>
          <w:delText xml:space="preserve"> tudnak </w:delText>
        </w:r>
        <w:r w:rsidRPr="00183A02" w:rsidDel="00960013">
          <w:rPr>
            <w:rFonts w:ascii="Times New Roman" w:hAnsi="Times New Roman" w:cs="Times New Roman"/>
          </w:rPr>
          <w:delText>kommunikálni</w:delText>
        </w:r>
        <w:r w:rsidR="00A03E7E" w:rsidRPr="00183A02" w:rsidDel="00960013">
          <w:rPr>
            <w:rFonts w:ascii="Times New Roman" w:hAnsi="Times New Roman" w:cs="Times New Roman"/>
          </w:rPr>
          <w:delText>.</w:delText>
        </w:r>
        <w:bookmarkStart w:id="6277" w:name="_Toc419128091"/>
        <w:bookmarkEnd w:id="6277"/>
      </w:del>
    </w:p>
    <w:p w14:paraId="242C3594" w14:textId="7A9F6B46" w:rsidR="00A03E7E" w:rsidRPr="00183A02" w:rsidDel="00960013" w:rsidRDefault="00A03E7E" w:rsidP="006E0DC9">
      <w:pPr>
        <w:pStyle w:val="ListParagraph"/>
        <w:rPr>
          <w:del w:id="6278" w:author="laca" w:date="2015-04-27T16:15:00Z"/>
          <w:rFonts w:ascii="Times New Roman" w:hAnsi="Times New Roman" w:cs="Times New Roman"/>
        </w:rPr>
      </w:pPr>
      <w:del w:id="6279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fejlesztőlap tartalmaz 6 darab 8 bites kivezetésű PMOD </w:delText>
        </w:r>
        <w:r w:rsidR="00F15B8E" w:rsidRPr="00183A02" w:rsidDel="00960013">
          <w:rPr>
            <w:rFonts w:ascii="Times New Roman" w:hAnsi="Times New Roman" w:cs="Times New Roman"/>
          </w:rPr>
          <w:delText>csatlakozót,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F15B8E" w:rsidRPr="00183A02" w:rsidDel="00960013">
          <w:rPr>
            <w:rFonts w:ascii="Times New Roman" w:hAnsi="Times New Roman" w:cs="Times New Roman"/>
          </w:rPr>
          <w:delText>amelyeken</w:delText>
        </w:r>
        <w:r w:rsidRPr="00183A02" w:rsidDel="00960013">
          <w:rPr>
            <w:rFonts w:ascii="Times New Roman" w:hAnsi="Times New Roman" w:cs="Times New Roman"/>
          </w:rPr>
          <w:delText xml:space="preserve"> keresztül tudjuk csatolni az FPGA területen levő hardveres </w:delText>
        </w:r>
        <w:r w:rsidR="00F15B8E" w:rsidRPr="00183A02" w:rsidDel="00960013">
          <w:rPr>
            <w:rFonts w:ascii="Times New Roman" w:hAnsi="Times New Roman" w:cs="Times New Roman"/>
          </w:rPr>
          <w:delText>eszközeinket</w:delText>
        </w:r>
        <w:r w:rsidRPr="00183A02" w:rsidDel="00960013">
          <w:rPr>
            <w:rFonts w:ascii="Times New Roman" w:hAnsi="Times New Roman" w:cs="Times New Roman"/>
          </w:rPr>
          <w:delText xml:space="preserve"> vagy akár a </w:delText>
        </w:r>
        <w:r w:rsidR="00F15B8E" w:rsidRPr="00183A02" w:rsidDel="00960013">
          <w:rPr>
            <w:rFonts w:ascii="Times New Roman" w:hAnsi="Times New Roman" w:cs="Times New Roman"/>
          </w:rPr>
          <w:delText>beépített</w:delText>
        </w:r>
        <w:r w:rsidRPr="00183A02" w:rsidDel="00960013">
          <w:rPr>
            <w:rFonts w:ascii="Times New Roman" w:hAnsi="Times New Roman" w:cs="Times New Roman"/>
          </w:rPr>
          <w:delText xml:space="preserve"> eszközök kivezetéseit is.</w:delText>
        </w:r>
        <w:bookmarkStart w:id="6280" w:name="_Toc419128092"/>
        <w:bookmarkEnd w:id="6280"/>
      </w:del>
    </w:p>
    <w:p w14:paraId="4F102936" w14:textId="2C3F4687" w:rsidR="00F15B8E" w:rsidRPr="00183A02" w:rsidDel="00960013" w:rsidRDefault="00F15B8E" w:rsidP="006E0DC9">
      <w:pPr>
        <w:pStyle w:val="ListParagraph"/>
        <w:rPr>
          <w:del w:id="6281" w:author="laca" w:date="2015-04-27T16:15:00Z"/>
          <w:rFonts w:ascii="Times New Roman" w:hAnsi="Times New Roman" w:cs="Times New Roman"/>
        </w:rPr>
      </w:pPr>
      <w:del w:id="6282" w:author="laca" w:date="2015-04-27T16:15:00Z">
        <w:r w:rsidRPr="00183A02" w:rsidDel="00960013">
          <w:rPr>
            <w:rFonts w:ascii="Times New Roman" w:hAnsi="Times New Roman" w:cs="Times New Roman"/>
          </w:rPr>
          <w:delText>A Sp</w:delText>
        </w:r>
        <w:r w:rsidR="00741FEC" w:rsidRPr="00183A02" w:rsidDel="00960013">
          <w:rPr>
            <w:rFonts w:ascii="Times New Roman" w:hAnsi="Times New Roman" w:cs="Times New Roman"/>
          </w:rPr>
          <w:delText>a</w:delText>
        </w:r>
        <w:r w:rsidRPr="00183A02" w:rsidDel="00960013">
          <w:rPr>
            <w:rFonts w:ascii="Times New Roman" w:hAnsi="Times New Roman" w:cs="Times New Roman"/>
          </w:rPr>
          <w:delText>rt</w:delText>
        </w:r>
        <w:r w:rsidR="00741FEC" w:rsidRPr="00183A02" w:rsidDel="00960013">
          <w:rPr>
            <w:rFonts w:ascii="Times New Roman" w:hAnsi="Times New Roman" w:cs="Times New Roman"/>
          </w:rPr>
          <w:delText>a</w:delText>
        </w:r>
        <w:r w:rsidRPr="00183A02" w:rsidDel="00960013">
          <w:rPr>
            <w:rFonts w:ascii="Times New Roman" w:hAnsi="Times New Roman" w:cs="Times New Roman"/>
          </w:rPr>
          <w:delText xml:space="preserve">n lap tartalmaz több mint 120 kivezetést, és egy Spartan3e500k FPGA chipet. </w:delText>
        </w:r>
        <w:bookmarkStart w:id="6283" w:name="_Toc419128093"/>
        <w:bookmarkEnd w:id="6283"/>
      </w:del>
    </w:p>
    <w:p w14:paraId="3A09CA2B" w14:textId="3185BBBD" w:rsidR="00F15B8E" w:rsidRPr="00183A02" w:rsidDel="00960013" w:rsidRDefault="00F15B8E" w:rsidP="006E0DC9">
      <w:pPr>
        <w:pStyle w:val="ListParagraph"/>
        <w:rPr>
          <w:del w:id="6284" w:author="laca" w:date="2015-04-27T16:15:00Z"/>
          <w:rFonts w:ascii="Times New Roman" w:hAnsi="Times New Roman" w:cs="Times New Roman"/>
        </w:rPr>
      </w:pPr>
      <w:del w:id="6285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Az Spartan FPGA-ba </w:delText>
        </w:r>
        <w:r w:rsidR="008A5B87" w:rsidRPr="00183A02" w:rsidDel="00960013">
          <w:rPr>
            <w:rFonts w:ascii="Times New Roman" w:hAnsi="Times New Roman" w:cs="Times New Roman"/>
          </w:rPr>
          <w:delText>kialakítunk</w:delText>
        </w:r>
        <w:r w:rsidRPr="00183A02" w:rsidDel="00960013">
          <w:rPr>
            <w:rFonts w:ascii="Times New Roman" w:hAnsi="Times New Roman" w:cs="Times New Roman"/>
          </w:rPr>
          <w:delText xml:space="preserve"> egy 32 bites 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286" w:author="laca" w:date="2015-04-17T19:05:00Z">
              <w:rPr>
                <w:rFonts w:asciiTheme="majorHAnsi" w:eastAsiaTheme="majorEastAsia" w:hAnsiTheme="majorHAnsi" w:cstheme="majorBidi"/>
                <w:color w:val="44546A" w:themeColor="text2"/>
                <w:sz w:val="24"/>
                <w:szCs w:val="24"/>
                <w:highlight w:val="cyan"/>
              </w:rPr>
            </w:rPrChange>
          </w:rPr>
          <w:delText>microProceszort</w:delText>
        </w:r>
        <w:r w:rsidRPr="00183A02" w:rsidDel="00960013">
          <w:rPr>
            <w:rFonts w:ascii="Times New Roman" w:hAnsi="Times New Roman" w:cs="Times New Roman"/>
          </w:rPr>
          <w:delText xml:space="preserve"> (microBlaze), és a hozzá szükséges PLB </w:delText>
        </w:r>
        <w:r w:rsidR="008A5B87" w:rsidRPr="00183A02" w:rsidDel="00960013">
          <w:rPr>
            <w:rFonts w:ascii="Times New Roman" w:hAnsi="Times New Roman" w:cs="Times New Roman"/>
          </w:rPr>
          <w:delText>sin rendszert</w:delText>
        </w:r>
        <w:r w:rsidRPr="00183A02" w:rsidDel="00960013">
          <w:rPr>
            <w:rFonts w:ascii="Times New Roman" w:hAnsi="Times New Roman" w:cs="Times New Roman"/>
          </w:rPr>
          <w:delText xml:space="preserve">, a </w:delText>
        </w:r>
        <w:r w:rsidR="008A5B87" w:rsidRPr="00183A02" w:rsidDel="00960013">
          <w:rPr>
            <w:rFonts w:ascii="Times New Roman" w:hAnsi="Times New Roman" w:cs="Times New Roman"/>
          </w:rPr>
          <w:delText>sin rendszere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8A5B87" w:rsidRPr="00183A02" w:rsidDel="00960013">
          <w:rPr>
            <w:rFonts w:ascii="Times New Roman" w:hAnsi="Times New Roman" w:cs="Times New Roman"/>
          </w:rPr>
          <w:delText>illesztünk</w:delText>
        </w:r>
        <w:r w:rsidRPr="00183A02" w:rsidDel="00960013">
          <w:rPr>
            <w:rFonts w:ascii="Times New Roman" w:hAnsi="Times New Roman" w:cs="Times New Roman"/>
          </w:rPr>
          <w:delText xml:space="preserve"> egy SPI </w:delText>
        </w:r>
        <w:r w:rsidR="008A5B87" w:rsidRPr="00183A02" w:rsidDel="00960013">
          <w:rPr>
            <w:rFonts w:ascii="Times New Roman" w:hAnsi="Times New Roman" w:cs="Times New Roman"/>
          </w:rPr>
          <w:delText>kommunikációs</w:delText>
        </w:r>
        <w:r w:rsidRPr="00183A02" w:rsidDel="00960013">
          <w:rPr>
            <w:rFonts w:ascii="Times New Roman" w:hAnsi="Times New Roman" w:cs="Times New Roman"/>
          </w:rPr>
          <w:delText xml:space="preserve"> egységet </w:delText>
        </w:r>
        <w:r w:rsidR="008A5B87" w:rsidRPr="00183A02" w:rsidDel="00960013">
          <w:rPr>
            <w:rFonts w:ascii="Times New Roman" w:hAnsi="Times New Roman" w:cs="Times New Roman"/>
          </w:rPr>
          <w:delText>melynek</w:delText>
        </w:r>
        <w:r w:rsidRPr="00183A02" w:rsidDel="00960013">
          <w:rPr>
            <w:rFonts w:ascii="Times New Roman" w:hAnsi="Times New Roman" w:cs="Times New Roman"/>
          </w:rPr>
          <w:delText xml:space="preserve"> feladata a ZYBO </w:delText>
        </w:r>
        <w:r w:rsidR="008A5B87" w:rsidRPr="00183A02" w:rsidDel="00960013">
          <w:rPr>
            <w:rFonts w:ascii="Times New Roman" w:hAnsi="Times New Roman" w:cs="Times New Roman"/>
          </w:rPr>
          <w:delText>fejlesztőlappal</w:delText>
        </w:r>
        <w:r w:rsidRPr="00183A02" w:rsidDel="00960013">
          <w:rPr>
            <w:rFonts w:ascii="Times New Roman" w:hAnsi="Times New Roman" w:cs="Times New Roman"/>
          </w:rPr>
          <w:delText xml:space="preserve"> való fizikai </w:delText>
        </w:r>
        <w:r w:rsidR="008A5B87" w:rsidRPr="00183A02" w:rsidDel="00960013">
          <w:rPr>
            <w:rFonts w:ascii="Times New Roman" w:hAnsi="Times New Roman" w:cs="Times New Roman"/>
          </w:rPr>
          <w:delText>kommunikációs</w:delText>
        </w:r>
        <w:r w:rsidRPr="00183A02" w:rsidDel="00960013">
          <w:rPr>
            <w:rFonts w:ascii="Times New Roman" w:hAnsi="Times New Roman" w:cs="Times New Roman"/>
          </w:rPr>
          <w:delText xml:space="preserve"> réteg kialakítása. A PLB buszra </w:delText>
        </w:r>
        <w:r w:rsidR="008A5B87" w:rsidRPr="00183A02" w:rsidDel="00960013">
          <w:rPr>
            <w:rFonts w:ascii="Times New Roman" w:hAnsi="Times New Roman" w:cs="Times New Roman"/>
          </w:rPr>
          <w:delText>illesztünk</w:delText>
        </w:r>
        <w:r w:rsidRPr="00183A02" w:rsidDel="00960013">
          <w:rPr>
            <w:rFonts w:ascii="Times New Roman" w:hAnsi="Times New Roman" w:cs="Times New Roman"/>
          </w:rPr>
          <w:delText xml:space="preserve"> még négy darab SebességÉsPozició </w:delText>
        </w:r>
      </w:del>
      <w:del w:id="6287" w:author="laca" w:date="2015-04-17T22:12:00Z">
        <w:r w:rsidRPr="00183A02" w:rsidDel="00BC755A">
          <w:rPr>
            <w:rFonts w:ascii="Times New Roman" w:hAnsi="Times New Roman" w:cs="Times New Roman"/>
          </w:rPr>
          <w:delText>Szabályzó</w:delText>
        </w:r>
      </w:del>
      <w:del w:id="6288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 ip magot</w:delText>
        </w:r>
        <w:r w:rsidR="00741FEC" w:rsidRPr="00183A02" w:rsidDel="00960013">
          <w:rPr>
            <w:rFonts w:ascii="Times New Roman" w:hAnsi="Times New Roman" w:cs="Times New Roman"/>
          </w:rPr>
          <w:delText>,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8A5B87" w:rsidRPr="00183A02" w:rsidDel="00960013">
          <w:rPr>
            <w:rFonts w:ascii="Times New Roman" w:hAnsi="Times New Roman" w:cs="Times New Roman"/>
          </w:rPr>
          <w:delText>amelyeket</w:delText>
        </w:r>
        <w:r w:rsidR="002513EE" w:rsidRPr="00183A02" w:rsidDel="00960013">
          <w:rPr>
            <w:rFonts w:ascii="Times New Roman" w:hAnsi="Times New Roman" w:cs="Times New Roman"/>
          </w:rPr>
          <w:delText xml:space="preserve"> a System G</w:delText>
        </w:r>
        <w:r w:rsidRPr="00183A02" w:rsidDel="00960013">
          <w:rPr>
            <w:rFonts w:ascii="Times New Roman" w:hAnsi="Times New Roman" w:cs="Times New Roman"/>
          </w:rPr>
          <w:delText xml:space="preserve">enerátorban </w:delText>
        </w:r>
        <w:r w:rsidR="008A5B87" w:rsidRPr="00183A02" w:rsidDel="00960013">
          <w:rPr>
            <w:rFonts w:ascii="Times New Roman" w:hAnsi="Times New Roman" w:cs="Times New Roman"/>
          </w:rPr>
          <w:delText>készítünk</w:delText>
        </w:r>
        <w:r w:rsidRPr="00183A02" w:rsidDel="00960013">
          <w:rPr>
            <w:rFonts w:ascii="Times New Roman" w:hAnsi="Times New Roman" w:cs="Times New Roman"/>
          </w:rPr>
          <w:delText xml:space="preserve"> el és generálunk ki.</w:delText>
        </w:r>
        <w:bookmarkStart w:id="6289" w:name="_Toc419128094"/>
        <w:bookmarkEnd w:id="6289"/>
      </w:del>
    </w:p>
    <w:p w14:paraId="249DAD63" w14:textId="798ECE72" w:rsidR="00F15B8E" w:rsidRPr="00183A02" w:rsidDel="00960013" w:rsidRDefault="00F15B8E" w:rsidP="006E0DC9">
      <w:pPr>
        <w:pStyle w:val="ListParagraph"/>
        <w:rPr>
          <w:del w:id="6290" w:author="laca" w:date="2015-04-27T16:15:00Z"/>
          <w:rFonts w:ascii="Times New Roman" w:hAnsi="Times New Roman" w:cs="Times New Roman"/>
        </w:rPr>
      </w:pPr>
      <w:del w:id="6291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</w:delText>
        </w:r>
      </w:del>
      <w:del w:id="6292" w:author="laca" w:date="2015-04-17T22:16:00Z">
        <w:r w:rsidR="008A5B87" w:rsidRPr="00183A02" w:rsidDel="00BC755A">
          <w:rPr>
            <w:rFonts w:ascii="Times New Roman" w:hAnsi="Times New Roman" w:cs="Times New Roman"/>
          </w:rPr>
          <w:delText>szabályzó</w:delText>
        </w:r>
      </w:del>
      <w:del w:id="6293" w:author="laca" w:date="2015-04-27T16:15:00Z">
        <w:r w:rsidR="008A5B87" w:rsidRPr="00183A02" w:rsidDel="00960013">
          <w:rPr>
            <w:rFonts w:ascii="Times New Roman" w:hAnsi="Times New Roman" w:cs="Times New Roman"/>
          </w:rPr>
          <w:delText>kat</w:delText>
        </w:r>
        <w:r w:rsidR="002513EE" w:rsidRPr="00183A02" w:rsidDel="00960013">
          <w:rPr>
            <w:rFonts w:ascii="Times New Roman" w:hAnsi="Times New Roman" w:cs="Times New Roman"/>
          </w:rPr>
          <w:delText xml:space="preserve"> tartalmazó IP</w:delText>
        </w:r>
        <w:r w:rsidRPr="00183A02" w:rsidDel="00960013">
          <w:rPr>
            <w:rFonts w:ascii="Times New Roman" w:hAnsi="Times New Roman" w:cs="Times New Roman"/>
          </w:rPr>
          <w:delText xml:space="preserve">mag </w:delText>
        </w:r>
        <w:r w:rsidR="008A5B87" w:rsidRPr="00183A02" w:rsidDel="00960013">
          <w:rPr>
            <w:rFonts w:ascii="Times New Roman" w:hAnsi="Times New Roman" w:cs="Times New Roman"/>
          </w:rPr>
          <w:delText>osztót</w:delText>
        </w:r>
        <w:r w:rsidRPr="00183A02" w:rsidDel="00960013">
          <w:rPr>
            <w:rFonts w:ascii="Times New Roman" w:hAnsi="Times New Roman" w:cs="Times New Roman"/>
          </w:rPr>
          <w:delText xml:space="preserve"> regisztereken keresztül </w:delText>
        </w:r>
        <w:r w:rsidR="008A5B87" w:rsidRPr="00183A02" w:rsidDel="00960013">
          <w:rPr>
            <w:rFonts w:ascii="Times New Roman" w:hAnsi="Times New Roman" w:cs="Times New Roman"/>
          </w:rPr>
          <w:delText>áll</w:delText>
        </w:r>
        <w:r w:rsidR="00741FEC" w:rsidRPr="00183A02" w:rsidDel="00960013">
          <w:rPr>
            <w:rFonts w:ascii="Times New Roman" w:hAnsi="Times New Roman" w:cs="Times New Roman"/>
          </w:rPr>
          <w:delText>í</w:delText>
        </w:r>
        <w:r w:rsidR="008A5B87" w:rsidRPr="00183A02" w:rsidDel="00960013">
          <w:rPr>
            <w:rFonts w:ascii="Times New Roman" w:hAnsi="Times New Roman" w:cs="Times New Roman"/>
          </w:rPr>
          <w:delText xml:space="preserve">thatjuk be a paramétereit vagy olvashatunk ki értékeket, </w:delText>
        </w:r>
        <w:r w:rsidR="002513EE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294" w:author="laca" w:date="2015-04-17T19:05:00Z">
              <w:rPr>
                <w:rFonts w:asciiTheme="majorHAnsi" w:eastAsiaTheme="majorEastAsia" w:hAnsiTheme="majorHAnsi" w:cstheme="majorBidi"/>
                <w:color w:val="44546A" w:themeColor="text2"/>
                <w:sz w:val="24"/>
                <w:szCs w:val="24"/>
                <w:highlight w:val="yellow"/>
              </w:rPr>
            </w:rPrChange>
          </w:rPr>
          <w:delText>amelyek szintén az PLB</w:delText>
        </w:r>
        <w:r w:rsidR="008A5B87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295" w:author="laca" w:date="2015-04-17T19:05:00Z">
              <w:rPr>
                <w:rFonts w:asciiTheme="majorHAnsi" w:eastAsiaTheme="majorEastAsia" w:hAnsiTheme="majorHAnsi" w:cstheme="majorBidi"/>
                <w:color w:val="44546A" w:themeColor="text2"/>
                <w:sz w:val="24"/>
                <w:szCs w:val="24"/>
                <w:highlight w:val="yellow"/>
              </w:rPr>
            </w:rPrChange>
          </w:rPr>
          <w:delText xml:space="preserve"> buszon találhatók.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bookmarkStart w:id="6296" w:name="_Toc419128095"/>
        <w:bookmarkEnd w:id="6296"/>
      </w:del>
    </w:p>
    <w:p w14:paraId="501179AB" w14:textId="2A4C852F" w:rsidR="008A5B87" w:rsidRPr="00183A02" w:rsidDel="00960013" w:rsidRDefault="008A5B87" w:rsidP="006E0DC9">
      <w:pPr>
        <w:pStyle w:val="ListParagraph"/>
        <w:rPr>
          <w:del w:id="6297" w:author="laca" w:date="2015-04-27T16:15:00Z"/>
          <w:rFonts w:ascii="Times New Roman" w:hAnsi="Times New Roman" w:cs="Times New Roman"/>
        </w:rPr>
      </w:pPr>
      <w:del w:id="6298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Zybo lapon </w:delText>
        </w:r>
        <w:r w:rsidR="00741FEC" w:rsidRPr="00183A02" w:rsidDel="00960013">
          <w:rPr>
            <w:rFonts w:ascii="Times New Roman" w:hAnsi="Times New Roman" w:cs="Times New Roman"/>
          </w:rPr>
          <w:delText>t</w:delText>
        </w:r>
        <w:r w:rsidRPr="00183A02" w:rsidDel="00960013">
          <w:rPr>
            <w:rFonts w:ascii="Times New Roman" w:hAnsi="Times New Roman" w:cs="Times New Roman"/>
          </w:rPr>
          <w:delText>alálható Eternet modulon keresztül kapcsolódunk egy Wifi routerhez</w:delText>
        </w:r>
        <w:r w:rsidR="00741FEC" w:rsidRPr="00183A02" w:rsidDel="00960013">
          <w:rPr>
            <w:rFonts w:ascii="Times New Roman" w:hAnsi="Times New Roman" w:cs="Times New Roman"/>
          </w:rPr>
          <w:delText>,</w:delText>
        </w:r>
        <w:r w:rsidRPr="00183A02" w:rsidDel="00960013">
          <w:rPr>
            <w:rFonts w:ascii="Times New Roman" w:hAnsi="Times New Roman" w:cs="Times New Roman"/>
          </w:rPr>
          <w:delText xml:space="preserve"> amely Access pontként működik. A routerhez m</w:delText>
        </w:r>
        <w:r w:rsidR="00741FEC" w:rsidRPr="00183A02" w:rsidDel="00960013">
          <w:rPr>
            <w:rFonts w:ascii="Times New Roman" w:hAnsi="Times New Roman" w:cs="Times New Roman"/>
          </w:rPr>
          <w:delText>é</w:delText>
        </w:r>
        <w:r w:rsidRPr="00183A02" w:rsidDel="00960013">
          <w:rPr>
            <w:rFonts w:ascii="Times New Roman" w:hAnsi="Times New Roman" w:cs="Times New Roman"/>
          </w:rPr>
          <w:delText>g csatlakoztathatunk három más vezetékes eszközt, amelyek lokális hálózatba lesznek kötve a Zybo fejlesztőlappal.</w:delText>
        </w:r>
        <w:bookmarkStart w:id="6299" w:name="_Toc419128096"/>
        <w:bookmarkEnd w:id="6299"/>
      </w:del>
    </w:p>
    <w:p w14:paraId="3E216D36" w14:textId="516AE781" w:rsidR="002513EE" w:rsidRPr="00183A02" w:rsidDel="00960013" w:rsidRDefault="00A03E7E" w:rsidP="006E0DC9">
      <w:pPr>
        <w:pStyle w:val="ListParagraph"/>
        <w:rPr>
          <w:del w:id="6300" w:author="laca" w:date="2015-04-27T16:15:00Z"/>
          <w:rFonts w:ascii="Times New Roman" w:hAnsi="Times New Roman" w:cs="Times New Roman"/>
          <w:b/>
        </w:rPr>
      </w:pPr>
      <w:del w:id="6301" w:author="laca" w:date="2015-04-27T16:15:00Z">
        <w:r w:rsidRPr="00183A02" w:rsidDel="00960013">
          <w:rPr>
            <w:rFonts w:ascii="Times New Roman" w:eastAsiaTheme="majorEastAsia" w:hAnsi="Times New Roman" w:cs="Times New Roman"/>
            <w:b/>
            <w:noProof/>
            <w:color w:val="44546A" w:themeColor="text2"/>
            <w:sz w:val="24"/>
            <w:szCs w:val="24"/>
            <w:rPrChange w:id="6302" w:author="Unknown">
              <w:rPr>
                <w:rFonts w:asciiTheme="majorHAnsi" w:eastAsiaTheme="majorEastAsia" w:hAnsiTheme="majorHAnsi" w:cstheme="majorBidi"/>
                <w:noProof/>
                <w:color w:val="44546A" w:themeColor="text2"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02272" behindDoc="0" locked="0" layoutInCell="1" allowOverlap="1" wp14:anchorId="460EC9F4" wp14:editId="67D1861D">
                  <wp:simplePos x="0" y="0"/>
                  <wp:positionH relativeFrom="margin">
                    <wp:align>right</wp:align>
                  </wp:positionH>
                  <wp:positionV relativeFrom="paragraph">
                    <wp:posOffset>239</wp:posOffset>
                  </wp:positionV>
                  <wp:extent cx="5566410" cy="8264525"/>
                  <wp:effectExtent l="0" t="0" r="0" b="3175"/>
                  <wp:wrapSquare wrapText="bothSides"/>
                  <wp:docPr id="7" name="Group 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8264525"/>
                            <a:chOff x="0" y="0"/>
                            <a:chExt cx="5566410" cy="8264525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6410" cy="79794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" name="Text Box 6"/>
                          <wps:cNvSpPr txBox="1"/>
                          <wps:spPr>
                            <a:xfrm>
                              <a:off x="0" y="8033385"/>
                              <a:ext cx="556641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1B2AD4A" w14:textId="65A54324" w:rsidR="00B8312C" w:rsidRDefault="00B8312C" w:rsidP="00A03E7E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24</w:t>
                                </w:r>
                                <w:r>
                                  <w:fldChar w:fldCharType="end"/>
                                </w:r>
                                <w:del w:id="6303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4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del w:id="6304" w:author="laca" w:date="2015-04-17T17:14:00Z">
                                  <w:r w:rsidDel="00CD0731">
                                    <w:delText xml:space="preserve"> Látható az</w:delText>
                                  </w:r>
                                </w:del>
                                <w:r>
                                  <w:t xml:space="preserve"> FPGA rendszer és a fonatosabb tartozékainak kialakítási Struktúrája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60EC9F4" id="Group 7" o:spid="_x0000_s1206" style="position:absolute;left:0;text-align:left;margin-left:387.1pt;margin-top:0;width:438.3pt;height:650.75pt;z-index:251702272;mso-position-horizontal:right;mso-position-horizontal-relative:margin;mso-position-vertical-relative:text" coordsize="55664,82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+fT46/8AK5RZ/wDY7eHP/UTsq/oLr+fT46/8rlFn/wBjt4c/9ROyr+guvSzD4KP+BHrZ&#10;p8FD/Av1CiiivNP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+f&#10;T46/8rlFn/2O3hz/ANROyr+guv59Pjr/AMrlFn/2O3hz/wBROyr+guvSzD4KP+BHrZp8FD/Av1Ci&#10;iivNPJ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+Z&#10;f/B2B/yi5tv+ymaT/wCibuvsj/gmv/yjz+Bv/ZJfD3/pugr43/4OwP8AlFzbf9lM0n/0Td19kf8A&#10;BNf/AJR5/A3/ALJL4e/9N0Fftmdf8mByn/sOxX/pqiebT/5Gk/8ADH82e2UUUV+Jnp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QelFB6UAfjD/AMEjf+Vkz9rP/rz1/wD9PFlX7PV+MP8AwSN/5WTP2s/+vPX/&#10;AP08WVfs9X7Z48f8ldg/+wHBf+o8Dzss/gS/xS/NhRRRX4mei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">
                  <v:shape id="Picture 5" o:spid="_x0000_s1207" type="#_x0000_t75" style="position:absolute;width:55664;height:79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sVaPEAAAA2gAAAA8AAABkcnMvZG93bnJldi54bWxEj9FqwkAURN+F/sNyC30R3VhQSnQVKRTy&#10;0CrafMAle01isnfT7Camfr0rCD4OM3OGWW0GU4ueWldaVjCbRiCIM6tLzhWkv1+TDxDOI2usLZOC&#10;f3KwWb+MVhhre+ED9UefiwBhF6OCwvsmltJlBRl0U9sQB+9kW4M+yDaXusVLgJtavkfRQhosOSwU&#10;2NBnQVl17IyCU5J239d9Mu53sz9d2XOXVz9jpd5eh+0ShKfBP8OPdqIVzOF+JdwAub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sVaPEAAAA2gAAAA8AAAAAAAAAAAAAAAAA&#10;nwIAAGRycy9kb3ducmV2LnhtbFBLBQYAAAAABAAEAPcAAACQAwAAAAA=&#10;">
                    <v:imagedata r:id="rId124" o:title=""/>
                    <v:path arrowok="t"/>
                  </v:shape>
                  <v:shape id="Text Box 6" o:spid="_x0000_s1208" type="#_x0000_t202" style="position:absolute;top:80333;width:55664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  <v:textbox style="mso-fit-shape-to-text:t" inset="0,0,0,0">
                      <w:txbxContent>
                        <w:p w14:paraId="11B2AD4A" w14:textId="65A54324" w:rsidR="00B8312C" w:rsidRDefault="00B8312C" w:rsidP="00A03E7E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24</w:t>
                          </w:r>
                          <w:r>
                            <w:fldChar w:fldCharType="end"/>
                          </w:r>
                          <w:del w:id="6305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4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</w:del>
                          <w:del w:id="6306" w:author="laca" w:date="2015-04-17T17:14:00Z">
                            <w:r w:rsidDel="00CD0731">
                              <w:delText xml:space="preserve"> Látható az</w:delText>
                            </w:r>
                          </w:del>
                          <w:r>
                            <w:t xml:space="preserve"> FPGA rendszer és a fonatosabb tartozékainak kialakítási Struktúrája</w:t>
                          </w:r>
                        </w:p>
                      </w:txbxContent>
                    </v:textbox>
                  </v:shape>
                  <w10:wrap type="square" anchorx="margin"/>
                </v:group>
              </w:pict>
            </mc:Fallback>
          </mc:AlternateContent>
        </w:r>
        <w:r w:rsidR="002513EE" w:rsidRPr="00183A02" w:rsidDel="00960013">
          <w:rPr>
            <w:rFonts w:ascii="Times New Roman" w:hAnsi="Times New Roman" w:cs="Times New Roman"/>
            <w:b/>
          </w:rPr>
          <w:tab/>
        </w:r>
        <w:bookmarkStart w:id="6307" w:name="_Toc419128097"/>
        <w:bookmarkEnd w:id="6307"/>
      </w:del>
    </w:p>
    <w:p w14:paraId="54C1CCFD" w14:textId="617616FE" w:rsidR="002513EE" w:rsidRPr="00183A02" w:rsidDel="00960013" w:rsidRDefault="002513EE" w:rsidP="006E0DC9">
      <w:pPr>
        <w:pStyle w:val="ListParagraph"/>
        <w:rPr>
          <w:del w:id="6308" w:author="laca" w:date="2015-04-27T16:15:00Z"/>
          <w:rFonts w:ascii="Times New Roman" w:hAnsi="Times New Roman" w:cs="Times New Roman"/>
          <w:b/>
        </w:rPr>
      </w:pPr>
      <w:bookmarkStart w:id="6309" w:name="_Toc419128098"/>
      <w:bookmarkEnd w:id="6309"/>
    </w:p>
    <w:p w14:paraId="68F88EAA" w14:textId="0A5D06FD" w:rsidR="008A5B87" w:rsidRPr="00183A02" w:rsidDel="00960013" w:rsidRDefault="008A5B87" w:rsidP="006E0DC9">
      <w:pPr>
        <w:pStyle w:val="ListParagraph"/>
        <w:rPr>
          <w:del w:id="6310" w:author="laca" w:date="2015-04-27T16:15:00Z"/>
          <w:rFonts w:ascii="Times New Roman" w:hAnsi="Times New Roman" w:cs="Times New Roman"/>
          <w:b/>
          <w:u w:val="single"/>
        </w:rPr>
      </w:pPr>
      <w:del w:id="6311" w:author="laca" w:date="2015-04-27T16:15:00Z">
        <w:r w:rsidRPr="00183A02" w:rsidDel="00960013">
          <w:rPr>
            <w:rFonts w:ascii="Times New Roman" w:hAnsi="Times New Roman" w:cs="Times New Roman"/>
            <w:b/>
            <w:u w:val="single"/>
          </w:rPr>
          <w:delText>Szenzorok:</w:delText>
        </w:r>
        <w:bookmarkStart w:id="6312" w:name="_Toc419128099"/>
        <w:bookmarkEnd w:id="6312"/>
      </w:del>
    </w:p>
    <w:p w14:paraId="2285F058" w14:textId="2DE1BCED" w:rsidR="00E96C01" w:rsidRPr="00183A02" w:rsidDel="00960013" w:rsidRDefault="00E96C01" w:rsidP="006E0DC9">
      <w:pPr>
        <w:pStyle w:val="ListParagraph"/>
        <w:rPr>
          <w:del w:id="6313" w:author="laca" w:date="2015-04-27T16:15:00Z"/>
          <w:rFonts w:ascii="Times New Roman" w:hAnsi="Times New Roman" w:cs="Times New Roman"/>
          <w:b/>
          <w:u w:val="single"/>
        </w:rPr>
      </w:pPr>
      <w:del w:id="6314" w:author="laca" w:date="2015-04-27T16:15:00Z">
        <w:r w:rsidRPr="00183A02" w:rsidDel="00960013">
          <w:rPr>
            <w:rFonts w:ascii="Times New Roman" w:hAnsi="Times New Roman" w:cs="Times New Roman"/>
            <w:b/>
            <w:u w:val="single"/>
          </w:rPr>
          <w:delText>Zybo:</w:delText>
        </w:r>
        <w:bookmarkStart w:id="6315" w:name="_Toc419128100"/>
        <w:bookmarkEnd w:id="6315"/>
      </w:del>
    </w:p>
    <w:p w14:paraId="0762189E" w14:textId="27A756DB" w:rsidR="008A5B87" w:rsidRPr="00183A02" w:rsidDel="00960013" w:rsidRDefault="008A5B87" w:rsidP="006E0DC9">
      <w:pPr>
        <w:pStyle w:val="ListParagraph"/>
        <w:rPr>
          <w:del w:id="6316" w:author="laca" w:date="2015-04-27T16:15:00Z"/>
          <w:rFonts w:ascii="Times New Roman" w:hAnsi="Times New Roman" w:cs="Times New Roman"/>
        </w:rPr>
      </w:pPr>
      <w:del w:id="6317" w:author="laca" w:date="2015-04-27T16:15:00Z">
        <w:r w:rsidRPr="00183A02" w:rsidDel="00960013">
          <w:rPr>
            <w:rFonts w:ascii="Times New Roman" w:hAnsi="Times New Roman" w:cs="Times New Roman"/>
          </w:rPr>
          <w:delText>A Zybo laphoz illesztünk</w:delText>
        </w:r>
        <w:r w:rsidR="00E96C01" w:rsidRPr="00183A02" w:rsidDel="00960013">
          <w:rPr>
            <w:rFonts w:ascii="Times New Roman" w:hAnsi="Times New Roman" w:cs="Times New Roman"/>
          </w:rPr>
          <w:delText xml:space="preserve"> a Pmod</w:delText>
        </w:r>
        <w:r w:rsidR="00993C38" w:rsidRPr="00183A02" w:rsidDel="00960013">
          <w:rPr>
            <w:rFonts w:ascii="Times New Roman" w:hAnsi="Times New Roman" w:cs="Times New Roman"/>
          </w:rPr>
          <w:delText>B</w:delText>
        </w:r>
        <w:r w:rsidR="00E96C01" w:rsidRPr="00183A02" w:rsidDel="00960013">
          <w:rPr>
            <w:rFonts w:ascii="Times New Roman" w:hAnsi="Times New Roman" w:cs="Times New Roman"/>
          </w:rPr>
          <w:delText xml:space="preserve"> csatlakozón keresztül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E96C01" w:rsidRPr="00183A02" w:rsidDel="00960013">
          <w:rPr>
            <w:rFonts w:ascii="Times New Roman" w:hAnsi="Times New Roman" w:cs="Times New Roman"/>
          </w:rPr>
          <w:delText>egy giroszkópot, és  giroszkóp+gyorsulásmérő szenzorokat, amelyek fizikailag ugyanazon a vezetéken vannak, csak az eszközök címe különbözik. A szenzorokkal i2c kommunikációs protokollon keresztül kommunikálunk.</w:delText>
        </w:r>
        <w:bookmarkStart w:id="6318" w:name="_Toc419128101"/>
        <w:bookmarkEnd w:id="6318"/>
      </w:del>
    </w:p>
    <w:p w14:paraId="59572529" w14:textId="13C5BB7A" w:rsidR="00E96C01" w:rsidRPr="00183A02" w:rsidDel="00960013" w:rsidRDefault="00993C38" w:rsidP="006E0DC9">
      <w:pPr>
        <w:pStyle w:val="ListParagraph"/>
        <w:rPr>
          <w:del w:id="6319" w:author="laca" w:date="2015-04-27T16:15:00Z"/>
          <w:rFonts w:ascii="Times New Roman" w:hAnsi="Times New Roman" w:cs="Times New Roman"/>
        </w:rPr>
      </w:pPr>
      <w:del w:id="6320" w:author="laca" w:date="2015-04-27T16:15:00Z">
        <w:r w:rsidRPr="00183A02" w:rsidDel="00960013">
          <w:rPr>
            <w:rFonts w:ascii="Times New Roman" w:hAnsi="Times New Roman" w:cs="Times New Roman"/>
          </w:rPr>
          <w:delText>GPS szintén a PmodB</w:delText>
        </w:r>
        <w:r w:rsidR="00E96C01" w:rsidRPr="00183A02" w:rsidDel="00960013">
          <w:rPr>
            <w:rFonts w:ascii="Times New Roman" w:hAnsi="Times New Roman" w:cs="Times New Roman"/>
          </w:rPr>
          <w:delText xml:space="preserve"> csatlakozón keresztül illesszük a rendszerhez és RS232 protokollon keresztül kommunikálunk az eszközzel.</w:delText>
        </w:r>
        <w:bookmarkStart w:id="6321" w:name="_Toc419128102"/>
        <w:bookmarkEnd w:id="6321"/>
      </w:del>
    </w:p>
    <w:p w14:paraId="7F3985D5" w14:textId="1889BCEB" w:rsidR="00E96C01" w:rsidRPr="00183A02" w:rsidDel="00960013" w:rsidRDefault="00E96C01" w:rsidP="006E0DC9">
      <w:pPr>
        <w:pStyle w:val="ListParagraph"/>
        <w:rPr>
          <w:del w:id="6322" w:author="laca" w:date="2015-04-27T16:15:00Z"/>
          <w:rFonts w:ascii="Times New Roman" w:hAnsi="Times New Roman" w:cs="Times New Roman"/>
        </w:rPr>
      </w:pPr>
      <w:del w:id="6323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lapon megtalálható XADC modul bemenetére illesztünk egy 16 csatornás analóg multiplexert, amely segítségével nem időkritikus adatokat fogunk bevinni, mint például hőmérséklet érzékelőktől érkező analóg jeleket. </w:delText>
        </w:r>
        <w:bookmarkStart w:id="6324" w:name="_Toc419128103"/>
        <w:bookmarkEnd w:id="6324"/>
      </w:del>
    </w:p>
    <w:p w14:paraId="5CD04AD1" w14:textId="7721387E" w:rsidR="00E96C01" w:rsidRPr="00183A02" w:rsidDel="00960013" w:rsidRDefault="00E96C01" w:rsidP="006E0DC9">
      <w:pPr>
        <w:pStyle w:val="ListParagraph"/>
        <w:rPr>
          <w:del w:id="6325" w:author="laca" w:date="2015-04-27T16:15:00Z"/>
          <w:rFonts w:ascii="Times New Roman" w:hAnsi="Times New Roman" w:cs="Times New Roman"/>
          <w:b/>
          <w:u w:val="single"/>
        </w:rPr>
      </w:pPr>
      <w:del w:id="6326" w:author="laca" w:date="2015-04-27T16:15:00Z">
        <w:r w:rsidRPr="00183A02" w:rsidDel="00960013">
          <w:rPr>
            <w:rFonts w:ascii="Times New Roman" w:hAnsi="Times New Roman" w:cs="Times New Roman"/>
            <w:b/>
            <w:u w:val="single"/>
          </w:rPr>
          <w:delText>Spartan3e:</w:delText>
        </w:r>
        <w:bookmarkStart w:id="6327" w:name="_Toc419128104"/>
        <w:bookmarkEnd w:id="6327"/>
      </w:del>
    </w:p>
    <w:p w14:paraId="3DD3194E" w14:textId="24AAD7D8" w:rsidR="00D705B9" w:rsidRPr="00183A02" w:rsidDel="00960013" w:rsidRDefault="00993C38" w:rsidP="006E0DC9">
      <w:pPr>
        <w:pStyle w:val="ListParagraph"/>
        <w:rPr>
          <w:del w:id="6328" w:author="laca" w:date="2015-04-27T16:15:00Z"/>
          <w:rFonts w:ascii="Times New Roman" w:hAnsi="Times New Roman" w:cs="Times New Roman"/>
        </w:rPr>
      </w:pPr>
      <w:del w:id="6329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fejlesztőlapra beérkezik 8 darab inkrementális érzékelőtől érkező jelek összesen </w:delText>
        </w:r>
        <m:oMath>
          <m:r>
            <w:rPr>
              <w:rFonts w:ascii="Cambria Math" w:hAnsi="Cambria Math" w:cs="Times New Roman"/>
            </w:rPr>
            <m:t xml:space="preserve">8*2=16 </m:t>
          </m:r>
        </m:oMath>
        <w:r w:rsidRPr="00183A02" w:rsidDel="00960013">
          <w:rPr>
            <w:rFonts w:ascii="Times New Roman" w:hAnsi="Times New Roman" w:cs="Times New Roman"/>
          </w:rPr>
          <w:delText>, darab.</w:delText>
        </w:r>
        <w:bookmarkStart w:id="6330" w:name="_Toc419128105"/>
        <w:bookmarkEnd w:id="6330"/>
      </w:del>
    </w:p>
    <w:p w14:paraId="667E95F5" w14:textId="58B6A421" w:rsidR="00993C38" w:rsidRPr="00183A02" w:rsidDel="00960013" w:rsidRDefault="00993C38" w:rsidP="006E0DC9">
      <w:pPr>
        <w:pStyle w:val="ListParagraph"/>
        <w:rPr>
          <w:del w:id="6331" w:author="laca" w:date="2015-04-27T16:15:00Z"/>
          <w:rFonts w:ascii="Times New Roman" w:hAnsi="Times New Roman" w:cs="Times New Roman"/>
        </w:rPr>
      </w:pPr>
      <w:del w:id="6332" w:author="laca" w:date="2015-04-27T16:15:00Z">
        <w:r w:rsidRPr="00183A02" w:rsidDel="00960013">
          <w:rPr>
            <w:rFonts w:ascii="Times New Roman" w:hAnsi="Times New Roman" w:cs="Times New Roman"/>
          </w:rPr>
          <w:delText>4 darab null átmenet érzékelőtől bemenet</w:delText>
        </w:r>
        <w:r w:rsidR="004C6E94" w:rsidRPr="00183A02" w:rsidDel="00960013">
          <w:rPr>
            <w:rFonts w:ascii="Times New Roman" w:hAnsi="Times New Roman" w:cs="Times New Roman"/>
          </w:rPr>
          <w:delText>,</w:delText>
        </w:r>
        <w:r w:rsidRPr="00183A02" w:rsidDel="00960013">
          <w:rPr>
            <w:rFonts w:ascii="Times New Roman" w:hAnsi="Times New Roman" w:cs="Times New Roman"/>
          </w:rPr>
          <w:delText xml:space="preserve"> amelyek a</w:delText>
        </w:r>
        <w:r w:rsidR="004C6E94" w:rsidRPr="00183A02" w:rsidDel="00960013">
          <w:rPr>
            <w:rFonts w:ascii="Times New Roman" w:hAnsi="Times New Roman" w:cs="Times New Roman"/>
          </w:rPr>
          <w:delText>z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4C6E94" w:rsidRPr="00183A02" w:rsidDel="00960013">
          <w:rPr>
            <w:rFonts w:ascii="Times New Roman" w:hAnsi="Times New Roman" w:cs="Times New Roman"/>
          </w:rPr>
          <w:delText>abszolut</w:delText>
        </w:r>
      </w:del>
      <w:ins w:id="6333" w:author="stbrassai" w:date="2015-04-17T21:46:00Z">
        <w:del w:id="6334" w:author="laca" w:date="2015-04-27T16:15:00Z">
          <w:r w:rsidR="00BD1A0D" w:rsidRPr="00183A02" w:rsidDel="00960013">
            <w:rPr>
              <w:rFonts w:ascii="Times New Roman" w:hAnsi="Times New Roman" w:cs="Times New Roman"/>
            </w:rPr>
            <w:delText>abszolút</w:delText>
          </w:r>
        </w:del>
      </w:ins>
      <w:del w:id="6335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 pozíció meghatározásánál játszanak fontos szerepet.</w:delText>
        </w:r>
        <w:bookmarkStart w:id="6336" w:name="_Toc419128106"/>
        <w:bookmarkEnd w:id="6336"/>
      </w:del>
    </w:p>
    <w:p w14:paraId="214BC2EE" w14:textId="71486247" w:rsidR="00993C38" w:rsidRPr="00183A02" w:rsidDel="00960013" w:rsidRDefault="00993C38" w:rsidP="006E0DC9">
      <w:pPr>
        <w:pStyle w:val="ListParagraph"/>
        <w:rPr>
          <w:del w:id="6337" w:author="laca" w:date="2015-04-27T16:15:00Z"/>
          <w:rFonts w:ascii="Times New Roman" w:hAnsi="Times New Roman" w:cs="Times New Roman"/>
        </w:rPr>
      </w:pPr>
      <w:del w:id="6338" w:author="laca" w:date="2015-04-27T16:15:00Z">
        <w:r w:rsidRPr="00183A02" w:rsidDel="00960013">
          <w:rPr>
            <w:rFonts w:ascii="Times New Roman" w:hAnsi="Times New Roman" w:cs="Times New Roman"/>
            <w:b/>
            <w:u w:val="single"/>
          </w:rPr>
          <w:delText>Kimenetek</w:delText>
        </w:r>
        <w:r w:rsidRPr="00183A02" w:rsidDel="00960013">
          <w:rPr>
            <w:rFonts w:ascii="Times New Roman" w:hAnsi="Times New Roman" w:cs="Times New Roman"/>
          </w:rPr>
          <w:delText>:</w:delText>
        </w:r>
        <w:bookmarkStart w:id="6339" w:name="_Toc419128107"/>
        <w:bookmarkEnd w:id="6339"/>
      </w:del>
    </w:p>
    <w:p w14:paraId="7281DFA7" w14:textId="728F4F62" w:rsidR="00993C38" w:rsidRPr="00183A02" w:rsidDel="00960013" w:rsidRDefault="00993C38" w:rsidP="006E0DC9">
      <w:pPr>
        <w:pStyle w:val="ListParagraph"/>
        <w:rPr>
          <w:del w:id="6340" w:author="laca" w:date="2015-04-27T16:15:00Z"/>
          <w:rFonts w:ascii="Times New Roman" w:hAnsi="Times New Roman" w:cs="Times New Roman"/>
        </w:rPr>
      </w:pPr>
      <w:del w:id="6341" w:author="laca" w:date="2015-04-27T16:15:00Z">
        <w:r w:rsidRPr="00183A02" w:rsidDel="00960013">
          <w:rPr>
            <w:rFonts w:ascii="Times New Roman" w:hAnsi="Times New Roman" w:cs="Times New Roman"/>
            <w:b/>
            <w:u w:val="single"/>
          </w:rPr>
          <w:delText>Spartan3e</w:delText>
        </w:r>
        <w:r w:rsidRPr="00183A02" w:rsidDel="00960013">
          <w:rPr>
            <w:rFonts w:ascii="Times New Roman" w:hAnsi="Times New Roman" w:cs="Times New Roman"/>
          </w:rPr>
          <w:delText>:</w:delText>
        </w:r>
        <w:bookmarkStart w:id="6342" w:name="_Toc419128108"/>
        <w:bookmarkEnd w:id="6342"/>
      </w:del>
    </w:p>
    <w:p w14:paraId="4497E320" w14:textId="0C017463" w:rsidR="00993C38" w:rsidRPr="00183A02" w:rsidDel="00960013" w:rsidRDefault="00993C38" w:rsidP="006E0DC9">
      <w:pPr>
        <w:pStyle w:val="ListParagraph"/>
        <w:rPr>
          <w:del w:id="6343" w:author="laca" w:date="2015-04-27T16:15:00Z"/>
          <w:rFonts w:ascii="Times New Roman" w:hAnsi="Times New Roman" w:cs="Times New Roman"/>
        </w:rPr>
      </w:pPr>
      <w:del w:id="6344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4 darab </w:delText>
        </w:r>
        <w:r w:rsidR="00BE6A81" w:rsidRPr="00183A02" w:rsidDel="00960013">
          <w:rPr>
            <w:rFonts w:ascii="Times New Roman" w:hAnsi="Times New Roman" w:cs="Times New Roman"/>
          </w:rPr>
          <w:delText>kimenet</w:delText>
        </w:r>
        <w:r w:rsidRPr="00183A02" w:rsidDel="00960013">
          <w:rPr>
            <w:rFonts w:ascii="Times New Roman" w:hAnsi="Times New Roman" w:cs="Times New Roman"/>
          </w:rPr>
          <w:delText xml:space="preserve"> a PmodB </w:delText>
        </w:r>
        <w:r w:rsidR="00BE6A81" w:rsidRPr="00183A02" w:rsidDel="00960013">
          <w:rPr>
            <w:rFonts w:ascii="Times New Roman" w:hAnsi="Times New Roman" w:cs="Times New Roman"/>
          </w:rPr>
          <w:delText>csatlakózón,</w:delText>
        </w:r>
        <w:r w:rsidRPr="00183A02" w:rsidDel="00960013">
          <w:rPr>
            <w:rFonts w:ascii="Times New Roman" w:hAnsi="Times New Roman" w:cs="Times New Roman"/>
          </w:rPr>
          <w:delText xml:space="preserve"> amely </w:delText>
        </w:r>
        <w:r w:rsidR="00BE6A81" w:rsidRPr="00183A02" w:rsidDel="00960013">
          <w:rPr>
            <w:rFonts w:ascii="Times New Roman" w:hAnsi="Times New Roman" w:cs="Times New Roman"/>
          </w:rPr>
          <w:delText>segítségével kiválasszuk az analóg multiplexer kívánt csatornáját.</w:delText>
        </w:r>
        <w:bookmarkStart w:id="6345" w:name="_Toc419128109"/>
        <w:bookmarkEnd w:id="6345"/>
      </w:del>
    </w:p>
    <w:p w14:paraId="11F1181F" w14:textId="2EDAAECA" w:rsidR="00993C38" w:rsidRPr="00183A02" w:rsidDel="00960013" w:rsidRDefault="00993C38" w:rsidP="006E0DC9">
      <w:pPr>
        <w:pStyle w:val="ListParagraph"/>
        <w:rPr>
          <w:del w:id="6346" w:author="laca" w:date="2015-04-27T16:15:00Z"/>
          <w:rFonts w:ascii="Times New Roman" w:hAnsi="Times New Roman" w:cs="Times New Roman"/>
        </w:rPr>
      </w:pPr>
      <w:del w:id="6347" w:author="laca" w:date="2015-04-27T16:15:00Z">
        <w:r w:rsidRPr="00183A02" w:rsidDel="00960013">
          <w:rPr>
            <w:rFonts w:ascii="Times New Roman" w:hAnsi="Times New Roman" w:cs="Times New Roman"/>
          </w:rPr>
          <w:delText>8 PWM kimenet és a hozzájuk tartozó Dir jel, összesen 16 darab.</w:delText>
        </w:r>
        <w:bookmarkStart w:id="6348" w:name="_Toc419128110"/>
        <w:bookmarkEnd w:id="6348"/>
      </w:del>
    </w:p>
    <w:p w14:paraId="58EA962A" w14:textId="16705766" w:rsidR="008A5A7B" w:rsidRPr="00183A02" w:rsidDel="00960013" w:rsidRDefault="008A5A7B" w:rsidP="006E0DC9">
      <w:pPr>
        <w:pStyle w:val="ListParagraph"/>
        <w:rPr>
          <w:del w:id="6349" w:author="laca" w:date="2015-04-27T16:15:00Z"/>
          <w:rFonts w:ascii="Times New Roman" w:hAnsi="Times New Roman" w:cs="Times New Roman"/>
        </w:rPr>
      </w:pPr>
      <w:del w:id="6350" w:author="laca" w:date="2015-04-27T16:15:00Z">
        <w:r w:rsidRPr="00183A02" w:rsidDel="00960013">
          <w:rPr>
            <w:rFonts w:ascii="Times New Roman" w:hAnsi="Times New Roman" w:cs="Times New Roman"/>
          </w:rPr>
          <w:delText>Feladatok Elosztása</w:delText>
        </w:r>
        <w:bookmarkStart w:id="6351" w:name="_Toc419128111"/>
        <w:bookmarkEnd w:id="6351"/>
      </w:del>
    </w:p>
    <w:p w14:paraId="3A8FA174" w14:textId="26FC15F5" w:rsidR="008D28CE" w:rsidRPr="00183A02" w:rsidDel="00960013" w:rsidRDefault="008D28CE" w:rsidP="006E0DC9">
      <w:pPr>
        <w:pStyle w:val="ListParagraph"/>
        <w:rPr>
          <w:del w:id="6352" w:author="laca" w:date="2015-04-27T16:15:00Z"/>
          <w:rFonts w:ascii="Times New Roman" w:hAnsi="Times New Roman" w:cs="Times New Roman"/>
        </w:rPr>
      </w:pPr>
      <w:del w:id="6353" w:author="laca" w:date="2015-04-27T16:15:00Z">
        <w:r w:rsidRPr="00183A02" w:rsidDel="00960013">
          <w:rPr>
            <w:rFonts w:ascii="Times New Roman" w:hAnsi="Times New Roman" w:cs="Times New Roman"/>
          </w:rPr>
          <w:delText>Zybo fejlesztőlap</w:delText>
        </w:r>
        <w:bookmarkStart w:id="6354" w:name="_Toc419128112"/>
        <w:bookmarkEnd w:id="6354"/>
      </w:del>
    </w:p>
    <w:p w14:paraId="3331A19A" w14:textId="029A49B1" w:rsidR="008D28CE" w:rsidRPr="00183A02" w:rsidDel="00960013" w:rsidRDefault="008D28CE" w:rsidP="006E0DC9">
      <w:pPr>
        <w:pStyle w:val="ListParagraph"/>
        <w:rPr>
          <w:del w:id="6355" w:author="laca" w:date="2015-04-27T16:15:00Z"/>
          <w:rFonts w:ascii="Times New Roman" w:hAnsi="Times New Roman" w:cs="Times New Roman"/>
        </w:rPr>
      </w:pPr>
      <w:del w:id="6356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két beépített processzorok (Core0, Core1) között munkamegosztást kell felalítani </w:delText>
        </w:r>
      </w:del>
      <w:ins w:id="6357" w:author="stbrassai" w:date="2015-04-17T21:47:00Z">
        <w:del w:id="6358" w:author="laca" w:date="2015-04-27T16:15:00Z">
          <w:r w:rsidR="00BD1A0D" w:rsidRPr="00183A02" w:rsidDel="00960013">
            <w:rPr>
              <w:rFonts w:ascii="Times New Roman" w:hAnsi="Times New Roman" w:cs="Times New Roman"/>
            </w:rPr>
            <w:delText xml:space="preserve">kialakítani </w:delText>
          </w:r>
        </w:del>
      </w:ins>
      <w:del w:id="6359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a hatékonyabb működés </w:delText>
        </w:r>
        <w:r w:rsidR="00872B63" w:rsidRPr="00183A02" w:rsidDel="00960013">
          <w:rPr>
            <w:rFonts w:ascii="Times New Roman" w:hAnsi="Times New Roman" w:cs="Times New Roman"/>
          </w:rPr>
          <w:delText>elérése céljából</w:delText>
        </w:r>
        <w:r w:rsidRPr="00183A02" w:rsidDel="00960013">
          <w:rPr>
            <w:rFonts w:ascii="Times New Roman" w:hAnsi="Times New Roman" w:cs="Times New Roman"/>
          </w:rPr>
          <w:delText>.</w:delText>
        </w:r>
        <w:bookmarkStart w:id="6360" w:name="_Toc419128113"/>
        <w:bookmarkEnd w:id="6360"/>
      </w:del>
    </w:p>
    <w:p w14:paraId="12116F35" w14:textId="0CF9ACBD" w:rsidR="008D28CE" w:rsidRPr="00183A02" w:rsidDel="00960013" w:rsidRDefault="008D28CE" w:rsidP="006E0DC9">
      <w:pPr>
        <w:pStyle w:val="ListParagraph"/>
        <w:rPr>
          <w:del w:id="6361" w:author="laca" w:date="2015-04-27T16:15:00Z"/>
          <w:rFonts w:ascii="Times New Roman" w:hAnsi="Times New Roman" w:cs="Times New Roman"/>
        </w:rPr>
      </w:pPr>
      <w:del w:id="6362" w:author="laca" w:date="2015-04-27T16:15:00Z">
        <w:r w:rsidRPr="00183A02" w:rsidDel="00960013">
          <w:rPr>
            <w:rFonts w:ascii="Times New Roman" w:hAnsi="Times New Roman" w:cs="Times New Roman"/>
          </w:rPr>
          <w:tab/>
          <w:delText>A Core0 processzor feladatai között szerepel a megszakítások lekezelése, a legfontosabb megszakítása a mintavételi periódust generáló számlálótól érkező megszakítás, amelynek bekövetkeztekor a processzor begyűjti, az adatokat az szenzorok to</w:delText>
        </w:r>
      </w:del>
      <w:ins w:id="6363" w:author="stbrassai" w:date="2015-04-17T21:47:00Z">
        <w:del w:id="6364" w:author="laca" w:date="2015-04-27T16:15:00Z">
          <w:r w:rsidR="00BD1A0D" w:rsidRPr="00183A02" w:rsidDel="00960013">
            <w:rPr>
              <w:rFonts w:ascii="Times New Roman" w:hAnsi="Times New Roman" w:cs="Times New Roman"/>
            </w:rPr>
            <w:delText>ó</w:delText>
          </w:r>
        </w:del>
      </w:ins>
      <w:del w:id="6365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l (Giroszkóp 1 és 2). Lekezeli a megszakítást, amelyek az UART modultól érkezik és a GPS adatait tartalmazza. Az adatok begyűjtése után elindítja a matematikai modell </w:delText>
        </w:r>
        <w:r w:rsidR="00537169" w:rsidRPr="00183A02" w:rsidDel="00960013">
          <w:rPr>
            <w:rFonts w:ascii="Times New Roman" w:hAnsi="Times New Roman" w:cs="Times New Roman"/>
          </w:rPr>
          <w:delText>kiszámítását,</w:delText>
        </w:r>
        <w:r w:rsidRPr="00183A02" w:rsidDel="00960013">
          <w:rPr>
            <w:rFonts w:ascii="Times New Roman" w:hAnsi="Times New Roman" w:cs="Times New Roman"/>
          </w:rPr>
          <w:delText xml:space="preserve"> amely a Core1 processzoron történik.</w:delText>
        </w:r>
        <w:r w:rsidR="00537169" w:rsidRPr="00183A02" w:rsidDel="00960013">
          <w:rPr>
            <w:rFonts w:ascii="Times New Roman" w:hAnsi="Times New Roman" w:cs="Times New Roman"/>
          </w:rPr>
          <w:delText xml:space="preserve"> Az Ethernet kommunikációhoz Szükséges Socketeket is kezeli.</w:delText>
        </w:r>
        <w:bookmarkStart w:id="6366" w:name="_Toc419128114"/>
        <w:bookmarkEnd w:id="6366"/>
      </w:del>
    </w:p>
    <w:p w14:paraId="41E40B10" w14:textId="61C09542" w:rsidR="008D28CE" w:rsidRPr="00183A02" w:rsidDel="00960013" w:rsidRDefault="008D28CE" w:rsidP="006E0DC9">
      <w:pPr>
        <w:pStyle w:val="ListParagraph"/>
        <w:rPr>
          <w:del w:id="6367" w:author="laca" w:date="2015-04-27T16:15:00Z"/>
          <w:rFonts w:ascii="Times New Roman" w:hAnsi="Times New Roman" w:cs="Times New Roman"/>
        </w:rPr>
      </w:pPr>
      <w:del w:id="6368" w:author="laca" w:date="2015-04-27T16:15:00Z">
        <w:r w:rsidRPr="00183A02" w:rsidDel="00960013">
          <w:rPr>
            <w:rFonts w:ascii="Times New Roman" w:hAnsi="Times New Roman" w:cs="Times New Roman"/>
          </w:rPr>
          <w:delText xml:space="preserve">Miután végzett a Core1 a matematikai </w:delText>
        </w:r>
        <w:r w:rsidR="00537169" w:rsidRPr="00183A02" w:rsidDel="00960013">
          <w:rPr>
            <w:rFonts w:ascii="Times New Roman" w:hAnsi="Times New Roman" w:cs="Times New Roman"/>
          </w:rPr>
          <w:delText>szám</w:delText>
        </w:r>
        <w:r w:rsidR="004C6E94" w:rsidRPr="00183A02" w:rsidDel="00960013">
          <w:rPr>
            <w:rFonts w:ascii="Times New Roman" w:hAnsi="Times New Roman" w:cs="Times New Roman"/>
          </w:rPr>
          <w:delText>ításokkal az</w:delText>
        </w:r>
        <w:r w:rsidR="00537169" w:rsidRPr="00183A02" w:rsidDel="00960013">
          <w:rPr>
            <w:rFonts w:ascii="Times New Roman" w:hAnsi="Times New Roman" w:cs="Times New Roman"/>
          </w:rPr>
          <w:delText xml:space="preserve"> SPI kommunikáción keresztül elküldi a </w:delText>
        </w:r>
      </w:del>
      <w:del w:id="6369" w:author="laca" w:date="2015-04-17T22:16:00Z">
        <w:r w:rsidR="00537169" w:rsidRPr="00183A02" w:rsidDel="00BC755A">
          <w:rPr>
            <w:rFonts w:ascii="Times New Roman" w:hAnsi="Times New Roman" w:cs="Times New Roman"/>
          </w:rPr>
          <w:delText>szabályzó</w:delText>
        </w:r>
      </w:del>
      <w:del w:id="6370" w:author="laca" w:date="2015-04-27T16:15:00Z">
        <w:r w:rsidR="00537169" w:rsidRPr="00183A02" w:rsidDel="00960013">
          <w:rPr>
            <w:rFonts w:ascii="Times New Roman" w:hAnsi="Times New Roman" w:cs="Times New Roman"/>
          </w:rPr>
          <w:delText>k referencia értékeit a Spartan fejlesztőlapnak.</w:delText>
        </w:r>
        <w:bookmarkStart w:id="6371" w:name="_Toc419128115"/>
        <w:bookmarkEnd w:id="6371"/>
      </w:del>
    </w:p>
    <w:p w14:paraId="63EDB6CF" w14:textId="342AED81" w:rsidR="00BD662A" w:rsidRPr="00183A02" w:rsidDel="00960013" w:rsidRDefault="00BD662A" w:rsidP="006E0DC9">
      <w:pPr>
        <w:pStyle w:val="ListParagraph"/>
        <w:rPr>
          <w:del w:id="6372" w:author="laca" w:date="2015-04-27T16:15:00Z"/>
          <w:rFonts w:ascii="Times New Roman" w:hAnsi="Times New Roman" w:cs="Times New Roman"/>
        </w:rPr>
      </w:pPr>
      <w:del w:id="6373" w:author="laca" w:date="2015-04-27T16:15:00Z">
        <w:r w:rsidRPr="00183A02" w:rsidDel="00960013">
          <w:rPr>
            <w:rFonts w:ascii="Times New Roman" w:hAnsi="Times New Roman" w:cs="Times New Roman"/>
          </w:rPr>
          <w:delText>Spartan fejlesztőlap</w:delText>
        </w:r>
        <w:bookmarkStart w:id="6374" w:name="_Toc419128116"/>
        <w:bookmarkEnd w:id="6374"/>
      </w:del>
    </w:p>
    <w:p w14:paraId="2ED562FC" w14:textId="18748D0B" w:rsidR="0089273C" w:rsidRPr="00183A02" w:rsidDel="00960013" w:rsidRDefault="00BD1A0D">
      <w:pPr>
        <w:pStyle w:val="ListParagraph"/>
        <w:rPr>
          <w:del w:id="6375" w:author="laca" w:date="2015-04-27T16:17:00Z"/>
          <w:rFonts w:ascii="Times New Roman" w:hAnsi="Times New Roman" w:cs="Times New Roman"/>
        </w:rPr>
        <w:pPrChange w:id="6376" w:author="laca" w:date="2015-04-17T16:15:00Z">
          <w:pPr>
            <w:spacing w:line="360" w:lineRule="auto"/>
          </w:pPr>
        </w:pPrChange>
      </w:pPr>
      <w:ins w:id="6377" w:author="stbrassai" w:date="2015-04-17T21:48:00Z">
        <w:del w:id="6378" w:author="laca" w:date="2015-04-27T16:15:00Z">
          <w:r w:rsidRPr="00183A02" w:rsidDel="00960013">
            <w:rPr>
              <w:rFonts w:ascii="Times New Roman" w:hAnsi="Times New Roman" w:cs="Times New Roman"/>
            </w:rPr>
            <w:delText>,t</w:delText>
          </w:r>
        </w:del>
      </w:ins>
      <w:bookmarkStart w:id="6379" w:name="_Toc419128117"/>
      <w:bookmarkEnd w:id="6379"/>
    </w:p>
    <w:p w14:paraId="5683F413" w14:textId="14DCFAE0" w:rsidR="00BD5921" w:rsidRPr="00183A02" w:rsidDel="00960013" w:rsidRDefault="00635BE4">
      <w:pPr>
        <w:pStyle w:val="ListParagraph"/>
        <w:rPr>
          <w:del w:id="6380" w:author="laca" w:date="2015-04-27T16:16:00Z"/>
          <w:rFonts w:ascii="Times New Roman" w:hAnsi="Times New Roman" w:cs="Times New Roman"/>
        </w:rPr>
        <w:pPrChange w:id="6381" w:author="laca" w:date="2015-04-27T16:17:00Z">
          <w:pPr>
            <w:pStyle w:val="Heading1"/>
            <w:spacing w:line="360" w:lineRule="auto"/>
            <w:jc w:val="both"/>
          </w:pPr>
        </w:pPrChange>
      </w:pPr>
      <w:del w:id="6382" w:author="laca" w:date="2015-04-27T16:16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383" w:author="Unknown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57568" behindDoc="0" locked="0" layoutInCell="1" allowOverlap="1" wp14:anchorId="731B28CB" wp14:editId="6C130024">
                  <wp:simplePos x="0" y="0"/>
                  <wp:positionH relativeFrom="column">
                    <wp:posOffset>-99060</wp:posOffset>
                  </wp:positionH>
                  <wp:positionV relativeFrom="paragraph">
                    <wp:posOffset>4781550</wp:posOffset>
                  </wp:positionV>
                  <wp:extent cx="5566410" cy="4075430"/>
                  <wp:effectExtent l="0" t="0" r="0" b="1270"/>
                  <wp:wrapTopAndBottom/>
                  <wp:docPr id="127" name="Group 12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4075430"/>
                            <a:chOff x="0" y="-238158"/>
                            <a:chExt cx="5566410" cy="4076066"/>
                          </a:xfrm>
                        </wpg:grpSpPr>
                        <pic:pic xmlns:pic="http://schemas.openxmlformats.org/drawingml/2006/picture">
                          <pic:nvPicPr>
                            <pic:cNvPr id="128" name="Picture 1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238158"/>
                              <a:ext cx="5566410" cy="37668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9" name="Text Box 129"/>
                          <wps:cNvSpPr txBox="1"/>
                          <wps:spPr>
                            <a:xfrm>
                              <a:off x="0" y="3439066"/>
                              <a:ext cx="5566410" cy="398842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CA690F5" w14:textId="10ACD617" w:rsidR="00B8312C" w:rsidRPr="0089273C" w:rsidRDefault="00B8312C" w:rsidP="00BD5921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color w:val="1F4E79" w:themeColor="accent1" w:themeShade="80"/>
                                    <w:sz w:val="36"/>
                                    <w:szCs w:val="36"/>
                                  </w:rPr>
                                </w:pPr>
                                <w:r w:rsidRPr="0089273C"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25</w:t>
                                </w:r>
                                <w:r>
                                  <w:fldChar w:fldCharType="end"/>
                                </w:r>
                                <w:del w:id="6384" w:author="laca" w:date="2015-04-17T19:04:00Z">
                                  <w:r w:rsidRPr="00271147" w:rsidDel="00C47BFF">
                                    <w:fldChar w:fldCharType="begin"/>
                                  </w:r>
                                  <w:r w:rsidRPr="00523E67" w:rsidDel="00C47BFF">
                                    <w:delInstrText xml:space="preserve"> STYLEREF 1 \s </w:delInstrText>
                                  </w:r>
                                  <w:r w:rsidRPr="00271147" w:rsidDel="00C47BFF">
                                    <w:fldChar w:fldCharType="separate"/>
                                  </w:r>
                                  <w:r w:rsidRPr="00523E67" w:rsidDel="00C47BFF">
                                    <w:rPr>
                                      <w:rPrChange w:id="6385" w:author="laca" w:date="2015-04-17T19:47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6</w:delText>
                                  </w:r>
                                  <w:r w:rsidRPr="00271147" w:rsidDel="00C47BFF">
                                    <w:fldChar w:fldCharType="end"/>
                                  </w:r>
                                  <w:r w:rsidRPr="00523E67" w:rsidDel="00C47BFF">
                                    <w:delText>.</w:delText>
                                  </w:r>
                                  <w:r w:rsidRPr="00271147" w:rsidDel="00C47BFF">
                                    <w:fldChar w:fldCharType="begin"/>
                                  </w:r>
                                  <w:r w:rsidRPr="00523E67" w:rsidDel="00C47BFF">
                                    <w:delInstrText xml:space="preserve"> SEQ Kép. \* ARABIC \s 1 </w:delInstrText>
                                  </w:r>
                                  <w:r w:rsidRPr="00271147" w:rsidDel="00C47BFF">
                                    <w:fldChar w:fldCharType="separate"/>
                                  </w:r>
                                  <w:r w:rsidRPr="00523E67" w:rsidDel="00C47BFF">
                                    <w:rPr>
                                      <w:rPrChange w:id="6386" w:author="laca" w:date="2015-04-17T19:47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2</w:delText>
                                  </w:r>
                                  <w:r w:rsidRPr="00271147" w:rsidDel="00C47BFF">
                                    <w:fldChar w:fldCharType="end"/>
                                  </w:r>
                                </w:del>
                                <w:r w:rsidRPr="00523E67">
                                  <w:t xml:space="preserve"> </w:t>
                                </w:r>
                                <w:del w:id="6387" w:author="laca" w:date="2015-04-17T15:44:00Z">
                                  <w:r w:rsidRPr="00523E67" w:rsidDel="0089273C">
                                    <w:rPr>
                                      <w:rPrChange w:id="6388" w:author="laca" w:date="2015-04-17T19:47:00Z">
                                        <w:rPr>
                                          <w:highlight w:val="cyan"/>
                                        </w:rPr>
                                      </w:rPrChange>
                                    </w:rPr>
                                    <w:delText>Robota és</w:delText>
                                  </w:r>
                                </w:del>
                                <w:ins w:id="6389" w:author="laca" w:date="2015-04-17T15:44:00Z">
                                  <w:r w:rsidRPr="00523E67">
                                    <w:rPr>
                                      <w:rPrChange w:id="6390" w:author="laca" w:date="2015-04-17T19:47:00Z">
                                        <w:rPr>
                                          <w:highlight w:val="cyan"/>
                                        </w:rPr>
                                      </w:rPrChange>
                                    </w:rPr>
                                    <w:t xml:space="preserve">a </w:t>
                                  </w:r>
                                </w:ins>
                                <w:r w:rsidRPr="00523E67">
                                  <w:rPr>
                                    <w:rPrChange w:id="6391" w:author="laca" w:date="2015-04-17T19:47:00Z">
                                      <w:rPr>
                                        <w:highlight w:val="cyan"/>
                                      </w:rPr>
                                    </w:rPrChange>
                                  </w:rPr>
                                  <w:t>talaj sik</w:t>
                                </w:r>
                                <w:ins w:id="6392" w:author="laca" w:date="2015-04-17T15:44:00Z">
                                  <w:r w:rsidRPr="00523E67">
                                    <w:rPr>
                                      <w:rPrChange w:id="6393" w:author="laca" w:date="2015-04-17T19:47:00Z">
                                        <w:rPr>
                                          <w:highlight w:val="cyan"/>
                                        </w:rPr>
                                      </w:rPrChange>
                                    </w:rPr>
                                    <w:t>já</w:t>
                                  </w:r>
                                </w:ins>
                                <w:del w:id="6394" w:author="laca" w:date="2015-04-17T15:44:00Z">
                                  <w:r w:rsidRPr="00523E67" w:rsidDel="0089273C">
                                    <w:rPr>
                                      <w:rPrChange w:id="6395" w:author="laca" w:date="2015-04-17T19:47:00Z">
                                        <w:rPr>
                                          <w:highlight w:val="cyan"/>
                                        </w:rPr>
                                      </w:rPrChange>
                                    </w:rPr>
                                    <w:delText>jáv a</w:delText>
                                  </w:r>
                                </w:del>
                                <w:r w:rsidRPr="00523E67">
                                  <w:rPr>
                                    <w:rPrChange w:id="6396" w:author="laca" w:date="2015-04-17T19:47:00Z">
                                      <w:rPr>
                                        <w:highlight w:val="cyan"/>
                                      </w:rPr>
                                    </w:rPrChange>
                                  </w:rPr>
                                  <w:t xml:space="preserve">bban </w:t>
                                </w:r>
                                <w:ins w:id="6397" w:author="laca" w:date="2015-04-17T15:45:00Z">
                                  <w:r w:rsidRPr="00523E67">
                                    <w:rPr>
                                      <w:rPrChange w:id="6398" w:author="laca" w:date="2015-04-17T19:47:00Z">
                                        <w:rPr>
                                          <w:highlight w:val="cyan"/>
                                        </w:rPr>
                                      </w:rPrChange>
                                    </w:rPr>
                                    <w:t xml:space="preserve">nézve </w:t>
                                  </w:r>
                                </w:ins>
                                <w:r w:rsidRPr="00523E67">
                                  <w:rPr>
                                    <w:rPrChange w:id="6399" w:author="laca" w:date="2015-04-17T19:47:00Z">
                                      <w:rPr>
                                        <w:highlight w:val="cyan"/>
                                      </w:rPr>
                                    </w:rPrChange>
                                  </w:rPr>
                                  <w:t>a</w:t>
                                </w:r>
                                <w:del w:id="6400" w:author="laca" w:date="2015-04-17T15:45:00Z">
                                  <w:r w:rsidRPr="00523E67" w:rsidDel="0089273C">
                                    <w:rPr>
                                      <w:rPrChange w:id="6401" w:author="laca" w:date="2015-04-17T19:47:00Z">
                                        <w:rPr>
                                          <w:highlight w:val="cyan"/>
                                        </w:rPr>
                                      </w:rPrChange>
                                    </w:rPr>
                                    <w:delText>z</w:delText>
                                  </w:r>
                                </w:del>
                                <w:r w:rsidRPr="00523E67">
                                  <w:rPr>
                                    <w:rPrChange w:id="6402" w:author="laca" w:date="2015-04-17T19:47:00Z">
                                      <w:rPr>
                                        <w:highlight w:val="cyan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del w:id="6403" w:author="laca" w:date="2015-04-17T15:45:00Z">
                                  <w:r w:rsidRPr="0089273C" w:rsidDel="0089273C">
                                    <w:rPr>
                                      <w:highlight w:val="cyan"/>
                                    </w:rPr>
                                    <w:delText>esetben ha négy kiskerék a talajon van, adott pont körül adott sebességgel való körmoygás</w:delText>
                                  </w:r>
                                </w:del>
                                <w:ins w:id="6404" w:author="laca" w:date="2015-04-17T15:45:00Z">
                                  <w:r w:rsidRPr="0089273C">
                                    <w:t>robot kerekeinek a sebességét</w:t>
                                  </w:r>
                                </w:ins>
                                <w:ins w:id="6405" w:author="laca" w:date="2015-04-17T15:46:00Z">
                                  <w:r>
                                    <w:t>, amikor O pont körüli forgást végez</w:t>
                                  </w:r>
                                </w:ins>
                                <w:ins w:id="6406" w:author="laca" w:date="2015-04-17T22:23:00Z">
                                  <w:r>
                                    <w:t xml:space="preserve">, </w:t>
                                  </w:r>
                                  <w:r w:rsidRPr="00C47BFF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Forrás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: [2</w:t>
                                  </w:r>
                                  <w:r w:rsidRPr="00C47BFF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]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731B28CB" id="Group 127" o:spid="_x0000_s1209" style="position:absolute;left:0;text-align:left;margin-left:-7.8pt;margin-top:376.5pt;width:438.3pt;height:320.9pt;z-index:251757568;mso-position-horizontal-relative:text;mso-position-vertical-relative:text;mso-height-relative:margin" coordorigin=",-2381" coordsize="55664,4076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">
                  <v:shape id="Picture 128" o:spid="_x0000_s1210" type="#_x0000_t75" style="position:absolute;top:-2381;width:55664;height:37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fFa/FAAAA3AAAAA8AAABkcnMvZG93bnJldi54bWxEj0FrAjEQhe8F/0MYobearVCR1ShLwaKH&#10;UqpevA2b6e7SzWSbRDf9952D0NsM781736y32fXqRiF2ng08zwpQxLW3HTcGzqfd0xJUTMgWe89k&#10;4JcibDeThzWW1o/8SbdjapSEcCzRQJvSUGod65YcxpkfiEX78sFhkjU02gYcJdz1el4UC+2wY2lo&#10;caDXlurv49UZyPswvr+cLm9x8LlZVj+6Ouw+jHmc5moFKlFO/+b79d4K/lxo5RmZQG/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XxWvxQAAANwAAAAPAAAAAAAAAAAAAAAA&#10;AJ8CAABkcnMvZG93bnJldi54bWxQSwUGAAAAAAQABAD3AAAAkQMAAAAA&#10;">
                    <v:imagedata r:id="rId74" o:title=""/>
                    <v:path arrowok="t"/>
                  </v:shape>
                  <v:shape id="Text Box 129" o:spid="_x0000_s1211" type="#_x0000_t202" style="position:absolute;top:34390;width:55664;height:3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hD9sIA&#10;AADcAAAADwAAAGRycy9kb3ducmV2LnhtbERPS4vCMBC+C/sfwizsRTS1B9FqlF11wcN68IHnoRnb&#10;YjMpSbT135sFwdt8fM+ZLztTizs5X1lWMBomIIhzqysuFJyOv4MJCB+QNdaWScGDPCwXH705Ztq2&#10;vKf7IRQihrDPUEEZQpNJ6fOSDPqhbYgjd7HOYIjQFVI7bGO4qWWaJGNpsOLYUGJDq5Ly6+FmFIzX&#10;7tbuedVfnzZ/uGuK9PzzOCv19dl9z0AE6sJb/HJvdZyfTuH/mXiBX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6EP2wgAAANwAAAAPAAAAAAAAAAAAAAAAAJgCAABkcnMvZG93&#10;bnJldi54bWxQSwUGAAAAAAQABAD1AAAAhwMAAAAA&#10;" stroked="f">
                    <v:textbox inset="0,0,0,0">
                      <w:txbxContent>
                        <w:p w14:paraId="2CA690F5" w14:textId="10ACD617" w:rsidR="00B8312C" w:rsidRPr="0089273C" w:rsidRDefault="00B8312C" w:rsidP="00BD5921">
                          <w:pPr>
                            <w:pStyle w:val="Caption"/>
                            <w:jc w:val="center"/>
                            <w:rPr>
                              <w:noProof/>
                              <w:color w:val="1F4E79" w:themeColor="accent1" w:themeShade="80"/>
                              <w:sz w:val="36"/>
                              <w:szCs w:val="36"/>
                            </w:rPr>
                          </w:pPr>
                          <w:r w:rsidRPr="0089273C"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25</w:t>
                          </w:r>
                          <w:r>
                            <w:fldChar w:fldCharType="end"/>
                          </w:r>
                          <w:del w:id="6407" w:author="laca" w:date="2015-04-17T19:04:00Z">
                            <w:r w:rsidRPr="00271147" w:rsidDel="00C47BFF">
                              <w:fldChar w:fldCharType="begin"/>
                            </w:r>
                            <w:r w:rsidRPr="00523E67" w:rsidDel="00C47BFF">
                              <w:delInstrText xml:space="preserve"> STYLEREF 1 \s </w:delInstrText>
                            </w:r>
                            <w:r w:rsidRPr="00271147" w:rsidDel="00C47BFF">
                              <w:fldChar w:fldCharType="separate"/>
                            </w:r>
                            <w:r w:rsidRPr="00523E67" w:rsidDel="00C47BFF">
                              <w:rPr>
                                <w:rPrChange w:id="6408" w:author="laca" w:date="2015-04-17T19:47:00Z">
                                  <w:rPr>
                                    <w:noProof/>
                                  </w:rPr>
                                </w:rPrChange>
                              </w:rPr>
                              <w:delText>6</w:delText>
                            </w:r>
                            <w:r w:rsidRPr="00271147" w:rsidDel="00C47BFF">
                              <w:fldChar w:fldCharType="end"/>
                            </w:r>
                            <w:r w:rsidRPr="00523E67" w:rsidDel="00C47BFF">
                              <w:delText>.</w:delText>
                            </w:r>
                            <w:r w:rsidRPr="00271147" w:rsidDel="00C47BFF">
                              <w:fldChar w:fldCharType="begin"/>
                            </w:r>
                            <w:r w:rsidRPr="00523E67" w:rsidDel="00C47BFF">
                              <w:delInstrText xml:space="preserve"> SEQ Kép. \* ARABIC \s 1 </w:delInstrText>
                            </w:r>
                            <w:r w:rsidRPr="00271147" w:rsidDel="00C47BFF">
                              <w:fldChar w:fldCharType="separate"/>
                            </w:r>
                            <w:r w:rsidRPr="00523E67" w:rsidDel="00C47BFF">
                              <w:rPr>
                                <w:rPrChange w:id="6409" w:author="laca" w:date="2015-04-17T19:47:00Z">
                                  <w:rPr>
                                    <w:noProof/>
                                  </w:rPr>
                                </w:rPrChange>
                              </w:rPr>
                              <w:delText>2</w:delText>
                            </w:r>
                            <w:r w:rsidRPr="00271147" w:rsidDel="00C47BFF">
                              <w:fldChar w:fldCharType="end"/>
                            </w:r>
                          </w:del>
                          <w:r w:rsidRPr="00523E67">
                            <w:t xml:space="preserve"> </w:t>
                          </w:r>
                          <w:del w:id="6410" w:author="laca" w:date="2015-04-17T15:44:00Z">
                            <w:r w:rsidRPr="00523E67" w:rsidDel="0089273C">
                              <w:rPr>
                                <w:rPrChange w:id="6411" w:author="laca" w:date="2015-04-17T19:47:00Z">
                                  <w:rPr>
                                    <w:highlight w:val="cyan"/>
                                  </w:rPr>
                                </w:rPrChange>
                              </w:rPr>
                              <w:delText>Robota és</w:delText>
                            </w:r>
                          </w:del>
                          <w:ins w:id="6412" w:author="laca" w:date="2015-04-17T15:44:00Z">
                            <w:r w:rsidRPr="00523E67">
                              <w:rPr>
                                <w:rPrChange w:id="6413" w:author="laca" w:date="2015-04-17T19:47:00Z">
                                  <w:rPr>
                                    <w:highlight w:val="cyan"/>
                                  </w:rPr>
                                </w:rPrChange>
                              </w:rPr>
                              <w:t xml:space="preserve">a </w:t>
                            </w:r>
                          </w:ins>
                          <w:r w:rsidRPr="00523E67">
                            <w:rPr>
                              <w:rPrChange w:id="6414" w:author="laca" w:date="2015-04-17T19:47:00Z">
                                <w:rPr>
                                  <w:highlight w:val="cyan"/>
                                </w:rPr>
                              </w:rPrChange>
                            </w:rPr>
                            <w:t>talaj sik</w:t>
                          </w:r>
                          <w:ins w:id="6415" w:author="laca" w:date="2015-04-17T15:44:00Z">
                            <w:r w:rsidRPr="00523E67">
                              <w:rPr>
                                <w:rPrChange w:id="6416" w:author="laca" w:date="2015-04-17T19:47:00Z">
                                  <w:rPr>
                                    <w:highlight w:val="cyan"/>
                                  </w:rPr>
                                </w:rPrChange>
                              </w:rPr>
                              <w:t>já</w:t>
                            </w:r>
                          </w:ins>
                          <w:del w:id="6417" w:author="laca" w:date="2015-04-17T15:44:00Z">
                            <w:r w:rsidRPr="00523E67" w:rsidDel="0089273C">
                              <w:rPr>
                                <w:rPrChange w:id="6418" w:author="laca" w:date="2015-04-17T19:47:00Z">
                                  <w:rPr>
                                    <w:highlight w:val="cyan"/>
                                  </w:rPr>
                                </w:rPrChange>
                              </w:rPr>
                              <w:delText>jáv a</w:delText>
                            </w:r>
                          </w:del>
                          <w:r w:rsidRPr="00523E67">
                            <w:rPr>
                              <w:rPrChange w:id="6419" w:author="laca" w:date="2015-04-17T19:47:00Z">
                                <w:rPr>
                                  <w:highlight w:val="cyan"/>
                                </w:rPr>
                              </w:rPrChange>
                            </w:rPr>
                            <w:t xml:space="preserve">bban </w:t>
                          </w:r>
                          <w:ins w:id="6420" w:author="laca" w:date="2015-04-17T15:45:00Z">
                            <w:r w:rsidRPr="00523E67">
                              <w:rPr>
                                <w:rPrChange w:id="6421" w:author="laca" w:date="2015-04-17T19:47:00Z">
                                  <w:rPr>
                                    <w:highlight w:val="cyan"/>
                                  </w:rPr>
                                </w:rPrChange>
                              </w:rPr>
                              <w:t xml:space="preserve">nézve </w:t>
                            </w:r>
                          </w:ins>
                          <w:r w:rsidRPr="00523E67">
                            <w:rPr>
                              <w:rPrChange w:id="6422" w:author="laca" w:date="2015-04-17T19:47:00Z">
                                <w:rPr>
                                  <w:highlight w:val="cyan"/>
                                </w:rPr>
                              </w:rPrChange>
                            </w:rPr>
                            <w:t>a</w:t>
                          </w:r>
                          <w:del w:id="6423" w:author="laca" w:date="2015-04-17T15:45:00Z">
                            <w:r w:rsidRPr="00523E67" w:rsidDel="0089273C">
                              <w:rPr>
                                <w:rPrChange w:id="6424" w:author="laca" w:date="2015-04-17T19:47:00Z">
                                  <w:rPr>
                                    <w:highlight w:val="cyan"/>
                                  </w:rPr>
                                </w:rPrChange>
                              </w:rPr>
                              <w:delText>z</w:delText>
                            </w:r>
                          </w:del>
                          <w:r w:rsidRPr="00523E67">
                            <w:rPr>
                              <w:rPrChange w:id="6425" w:author="laca" w:date="2015-04-17T19:47:00Z">
                                <w:rPr>
                                  <w:highlight w:val="cyan"/>
                                </w:rPr>
                              </w:rPrChange>
                            </w:rPr>
                            <w:t xml:space="preserve"> </w:t>
                          </w:r>
                          <w:del w:id="6426" w:author="laca" w:date="2015-04-17T15:45:00Z">
                            <w:r w:rsidRPr="0089273C" w:rsidDel="0089273C">
                              <w:rPr>
                                <w:highlight w:val="cyan"/>
                              </w:rPr>
                              <w:delText>esetben ha négy kiskerék a talajon van, adott pont körül adott sebességgel való körmoygás</w:delText>
                            </w:r>
                          </w:del>
                          <w:ins w:id="6427" w:author="laca" w:date="2015-04-17T15:45:00Z">
                            <w:r w:rsidRPr="0089273C">
                              <w:t>robot kerekeinek a sebességét</w:t>
                            </w:r>
                          </w:ins>
                          <w:ins w:id="6428" w:author="laca" w:date="2015-04-17T15:46:00Z">
                            <w:r>
                              <w:t>, amikor O pont körüli forgást végez</w:t>
                            </w:r>
                          </w:ins>
                          <w:ins w:id="6429" w:author="laca" w:date="2015-04-17T22:23:00Z">
                            <w:r>
                              <w:t xml:space="preserve">, </w:t>
                            </w:r>
                            <w:r w:rsidRPr="00C47BF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Forrás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[2</w:t>
                            </w:r>
                            <w:r w:rsidRPr="00C47BF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]</w:t>
                            </w:r>
                          </w:ins>
                        </w:p>
                      </w:txbxContent>
                    </v:textbox>
                  </v:shape>
                  <w10:wrap type="topAndBottom"/>
                </v:group>
              </w:pict>
            </mc:Fallback>
          </mc:AlternateContent>
        </w:r>
        <w:r w:rsidR="00BD5921"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430" w:author="Unknown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58592" behindDoc="0" locked="0" layoutInCell="1" allowOverlap="1" wp14:anchorId="4C3F3902" wp14:editId="2FF95DB7">
                  <wp:simplePos x="0" y="0"/>
                  <wp:positionH relativeFrom="margin">
                    <wp:align>right</wp:align>
                  </wp:positionH>
                  <wp:positionV relativeFrom="paragraph">
                    <wp:posOffset>788367</wp:posOffset>
                  </wp:positionV>
                  <wp:extent cx="5566410" cy="3505835"/>
                  <wp:effectExtent l="0" t="0" r="0" b="0"/>
                  <wp:wrapSquare wrapText="bothSides"/>
                  <wp:docPr id="124" name="Group 12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3505835"/>
                            <a:chOff x="0" y="0"/>
                            <a:chExt cx="5566410" cy="3505835"/>
                          </a:xfrm>
                        </wpg:grpSpPr>
                        <pic:pic xmlns:pic="http://schemas.openxmlformats.org/drawingml/2006/picture">
                          <pic:nvPicPr>
                            <pic:cNvPr id="125" name="Picture 1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6410" cy="32118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6" name="Text Box 126"/>
                          <wps:cNvSpPr txBox="1"/>
                          <wps:spPr>
                            <a:xfrm>
                              <a:off x="0" y="3274695"/>
                              <a:ext cx="556641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1DB7F12" w14:textId="166175AF" w:rsidR="00B8312C" w:rsidRPr="00472C25" w:rsidRDefault="00B8312C" w:rsidP="00BD5921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color w:val="1F4E79" w:themeColor="accent1" w:themeShade="80"/>
                                    <w:sz w:val="36"/>
                                    <w:szCs w:val="36"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26</w:t>
                                </w:r>
                                <w:r>
                                  <w:fldChar w:fldCharType="end"/>
                                </w:r>
                                <w:del w:id="6431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5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Robot 3D vektorábrája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C3F3902" id="Group 124" o:spid="_x0000_s1212" style="position:absolute;left:0;text-align:left;margin-left:387.1pt;margin-top:62.1pt;width:438.3pt;height:276.05pt;z-index:251758592;mso-position-horizontal:right;mso-position-horizontal-relative:margin;mso-position-vertical-relative:text" coordsize="55664,3505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">
                  <v:shape id="Picture 125" o:spid="_x0000_s1213" type="#_x0000_t75" style="position:absolute;width:55664;height:32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KU07CAAAA3AAAAA8AAABkcnMvZG93bnJldi54bWxET9uKwjAQfRf8hzCCL6LpCopUo4i4oA+7&#10;i5cPGJqxjTaT0kRb/frNwoJvczjXWaxaW4oH1d44VvAxSkAQZ04bzhWcT5/DGQgfkDWWjknBkzys&#10;lt3OAlPtGj7Q4xhyEUPYp6igCKFKpfRZQRb9yFXEkbu42mKIsM6lrrGJ4baU4ySZSouGY0OBFW0K&#10;ym7Hu1Ww1Ub+fK1f0mz33AwmV/retXel+r12PQcRqA1v8b97p+P88QT+nokXyO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SlNOwgAAANwAAAAPAAAAAAAAAAAAAAAAAJ8C&#10;AABkcnMvZG93bnJldi54bWxQSwUGAAAAAAQABAD3AAAAjgMAAAAA&#10;">
                    <v:imagedata r:id="rId72" o:title=""/>
                    <v:path arrowok="t"/>
                  </v:shape>
                  <v:shape id="Text Box 126" o:spid="_x0000_s1214" type="#_x0000_t202" style="position:absolute;top:32746;width:55664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+cQA&#10;AADcAAAADwAAAGRycy9kb3ducmV2LnhtbERPTWsCMRC9F/ofwhS8lJqtlaWsRhGp0PYi3XrxNmzG&#10;zepmsiRZ3f77RhC8zeN9znw52FacyYfGsYLXcQaCuHK64VrB7nfz8g4iRGSNrWNS8EcBlovHhzkW&#10;2l34h85lrEUK4VCgAhNjV0gZKkMWw9h1xIk7OG8xJuhrqT1eUrht5STLcmmx4dRgsKO1oepU9lbB&#10;drrfmuf+8PG9mr75r12/zo91qdToaVjNQEQa4l18c3/qNH+Sw/WZdIF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mSPnEAAAA3AAAAA8AAAAAAAAAAAAAAAAAmAIAAGRycy9k&#10;b3ducmV2LnhtbFBLBQYAAAAABAAEAPUAAACJAwAAAAA=&#10;" stroked="f">
                    <v:textbox style="mso-fit-shape-to-text:t" inset="0,0,0,0">
                      <w:txbxContent>
                        <w:p w14:paraId="11DB7F12" w14:textId="166175AF" w:rsidR="00B8312C" w:rsidRPr="00472C25" w:rsidRDefault="00B8312C" w:rsidP="00BD5921">
                          <w:pPr>
                            <w:pStyle w:val="Caption"/>
                            <w:jc w:val="center"/>
                            <w:rPr>
                              <w:noProof/>
                              <w:color w:val="1F4E79" w:themeColor="accent1" w:themeShade="80"/>
                              <w:sz w:val="36"/>
                              <w:szCs w:val="36"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26</w:t>
                          </w:r>
                          <w:r>
                            <w:fldChar w:fldCharType="end"/>
                          </w:r>
                          <w:del w:id="6432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5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Robot 3D vektorábrája</w:t>
                          </w:r>
                        </w:p>
                      </w:txbxContent>
                    </v:textbox>
                  </v:shape>
                  <w10:wrap type="square" anchorx="margin"/>
                </v:group>
              </w:pict>
            </mc:Fallback>
          </mc:AlternateContent>
        </w:r>
        <w:r w:rsidR="00BD5921" w:rsidRPr="00183A02" w:rsidDel="00960013">
          <w:rPr>
            <w:rFonts w:ascii="Times New Roman" w:hAnsi="Times New Roman" w:cs="Times New Roman"/>
          </w:rPr>
          <w:delText>Robot Modell</w:delText>
        </w:r>
        <w:bookmarkStart w:id="6433" w:name="_Toc419128118"/>
        <w:bookmarkEnd w:id="6433"/>
      </w:del>
    </w:p>
    <w:p w14:paraId="1F3771CB" w14:textId="05B7413B" w:rsidR="00BD5921" w:rsidRPr="00183A02" w:rsidDel="00960013" w:rsidRDefault="00BD5921">
      <w:pPr>
        <w:pStyle w:val="ListParagraph"/>
        <w:rPr>
          <w:del w:id="6434" w:author="laca" w:date="2015-04-27T16:16:00Z"/>
          <w:rFonts w:ascii="Times New Roman" w:hAnsi="Times New Roman" w:cs="Times New Roman"/>
        </w:rPr>
        <w:pPrChange w:id="6435" w:author="laca" w:date="2015-04-27T16:17:00Z">
          <w:pPr>
            <w:keepNext/>
            <w:spacing w:line="360" w:lineRule="auto"/>
          </w:pPr>
        </w:pPrChange>
      </w:pPr>
      <w:del w:id="6436" w:author="laca" w:date="2015-04-27T16:16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437" w:author="Unknown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59616" behindDoc="0" locked="0" layoutInCell="1" allowOverlap="1" wp14:anchorId="319F386C" wp14:editId="0C8CFA0B">
                  <wp:simplePos x="0" y="0"/>
                  <wp:positionH relativeFrom="column">
                    <wp:posOffset>-56007</wp:posOffset>
                  </wp:positionH>
                  <wp:positionV relativeFrom="paragraph">
                    <wp:posOffset>0</wp:posOffset>
                  </wp:positionV>
                  <wp:extent cx="5661660" cy="8863965"/>
                  <wp:effectExtent l="0" t="0" r="0" b="0"/>
                  <wp:wrapSquare wrapText="bothSides"/>
                  <wp:docPr id="130" name="Group 13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661660" cy="8863965"/>
                            <a:chOff x="-7315" y="0"/>
                            <a:chExt cx="5661660" cy="8863965"/>
                          </a:xfrm>
                        </wpg:grpSpPr>
                        <wpg:grpSp>
                          <wpg:cNvPr id="131" name="Group 131"/>
                          <wpg:cNvGrpSpPr/>
                          <wpg:grpSpPr>
                            <a:xfrm>
                              <a:off x="0" y="0"/>
                              <a:ext cx="5639849" cy="8582568"/>
                              <a:chOff x="150" y="-90"/>
                              <a:chExt cx="5639849" cy="8583028"/>
                            </a:xfrm>
                          </wpg:grpSpPr>
                          <pic:pic xmlns:pic="http://schemas.openxmlformats.org/drawingml/2006/picture">
                            <pic:nvPicPr>
                              <pic:cNvPr id="132" name="Picture 13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0800000">
                                <a:off x="150" y="-90"/>
                                <a:ext cx="5594686" cy="334154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3" name="Picture 13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3589" y="5661303"/>
                                <a:ext cx="5566410" cy="2921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4" name="Picture 13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1937982" y="2552131"/>
                                <a:ext cx="2756535" cy="3736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35" name="Text Box 135"/>
                          <wps:cNvSpPr txBox="1"/>
                          <wps:spPr>
                            <a:xfrm>
                              <a:off x="-7315" y="8632825"/>
                              <a:ext cx="566166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EE1ED6D" w14:textId="21D421D7" w:rsidR="00B8312C" w:rsidRDefault="00B8312C" w:rsidP="00BD5921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27</w:t>
                                </w:r>
                                <w:r>
                                  <w:fldChar w:fldCharType="end"/>
                                </w:r>
                                <w:del w:id="6438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6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3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Oldalnézetek és Felülnéztet, jelölések szemléltetése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319F386C" id="Group 130" o:spid="_x0000_s1215" style="position:absolute;left:0;text-align:left;margin-left:-4.4pt;margin-top:0;width:445.8pt;height:697.95pt;z-index:251759616;mso-position-horizontal-relative:text;mso-position-vertical-relative:text;mso-height-relative:margin" coordorigin="-73" coordsize="56616,8863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">
                  <v:group id="Group 131" o:spid="_x0000_s1216" style="position:absolute;width:56398;height:85825" coordorigin="1" coordsize="56398,858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    <v:shape id="Picture 132" o:spid="_x0000_s1217" type="#_x0000_t75" style="position:absolute;left:1;width:55947;height:33414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OGp7BAAAA3AAAAA8AAABkcnMvZG93bnJldi54bWxET9tqAjEQfS/4D2EEX4pmXYuX1ShFEPta&#10;9QPGzbhZ3EyWJNWtX98UBN/mcK6z2nS2ETfyoXasYDzKQBCXTtdcKTgdd8M5iBCRNTaOScEvBdis&#10;e28rLLS78zfdDrESKYRDgQpMjG0hZSgNWQwj1xIn7uK8xZigr6T2eE/htpF5lk2lxZpTg8GWtobK&#10;6+HHKtgv3pHM5SNvHouynu4e/nidnZUa9LvPJYhIXXyJn+4vneZPcvh/Jl0g1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OGp7BAAAA3AAAAA8AAAAAAAAAAAAAAAAAnwIA&#10;AGRycy9kb3ducmV2LnhtbFBLBQYAAAAABAAEAPcAAACNAwAAAAA=&#10;">
                      <v:imagedata r:id="rId78" o:title=""/>
                      <v:path arrowok="t"/>
                    </v:shape>
                    <v:shape id="Picture 133" o:spid="_x0000_s1218" type="#_x0000_t75" style="position:absolute;left:735;top:56613;width:55664;height:29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bAhHEAAAA3AAAAA8AAABkcnMvZG93bnJldi54bWxET01rwkAQvQv9D8sUepG6aRWr0Y0UoShe&#10;xNiCxyE7JrG7syG7xvjvu4VCb/N4n7Nc9daIjlpfO1bwMkpAEBdO11wq+Dx+PM9A+ICs0TgmBXfy&#10;sMoeBktMtbvxgbo8lCKGsE9RQRVCk0rpi4os+pFriCN3dq3FEGFbSt3iLYZbI1+TZCot1hwbKmxo&#10;XVHxnV+tgmk+fJt8+flmZ9bz/fVkTvvtxSn19Ni/L0AE6sO/+M+91XH+eAy/z8QLZPY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2bAhHEAAAA3AAAAA8AAAAAAAAAAAAAAAAA&#10;nwIAAGRycy9kb3ducmV2LnhtbFBLBQYAAAAABAAEAPcAAACQAwAAAAA=&#10;">
                      <v:imagedata r:id="rId79" o:title=""/>
                      <v:path arrowok="t"/>
                    </v:shape>
                    <v:shape id="Picture 134" o:spid="_x0000_s1219" type="#_x0000_t75" style="position:absolute;left:19379;top:25521;width:27565;height:3736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8IsPEAAAA3AAAAA8AAABkcnMvZG93bnJldi54bWxET0trAjEQvhf6H8IUvNVsVaysRmkFH4ci&#10;+DjobdiMm6WbybKJuuuvNwWht/n4njOZNbYUV6p94VjBRzcBQZw5XXCu4LBfvI9A+ICssXRMClry&#10;MJu+vkww1e7GW7ruQi5iCPsUFZgQqlRKnxmy6LuuIo7c2dUWQ4R1LnWNtxhuS9lLkqG0WHBsMFjR&#10;3FD2u7tYBfb7vDjut4d2+dO/r8wp23xWLSnVeWu+xiACNeFf/HSvdZzfH8DfM/ECOX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8IsPEAAAA3AAAAA8AAAAAAAAAAAAAAAAA&#10;nwIAAGRycy9kb3ducmV2LnhtbFBLBQYAAAAABAAEAPcAAACQAwAAAAA=&#10;">
                      <v:imagedata r:id="rId80" o:title=""/>
                      <v:path arrowok="t"/>
                    </v:shape>
                  </v:group>
                  <v:shape id="Text Box 135" o:spid="_x0000_s1220" type="#_x0000_t202" style="position:absolute;left:-73;top:86328;width:56616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1AU8QA&#10;AADcAAAADwAAAGRycy9kb3ducmV2LnhtbERPTWsCMRC9C/0PYQq9iGZbrchqFJEKthfp1ou3YTNu&#10;VjeTJcnq9t83hUJv83ifs1z3thE38qF2rOB5nIEgLp2uuVJw/NqN5iBCRNbYOCYF3xRgvXoYLDHX&#10;7s6fdCtiJVIIhxwVmBjbXMpQGrIYxq4lTtzZeYsxQV9J7fGewm0jX7JsJi3WnBoMtrQ1VF6Lzio4&#10;TE8HM+zObx+b6cS/H7vt7FIVSj099psFiEh9/Bf/ufc6zZ+8wu8z6QK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2tQFPEAAAA3AAAAA8AAAAAAAAAAAAAAAAAmAIAAGRycy9k&#10;b3ducmV2LnhtbFBLBQYAAAAABAAEAPUAAACJAwAAAAA=&#10;" stroked="f">
                    <v:textbox style="mso-fit-shape-to-text:t" inset="0,0,0,0">
                      <w:txbxContent>
                        <w:p w14:paraId="4EE1ED6D" w14:textId="21D421D7" w:rsidR="00B8312C" w:rsidRDefault="00B8312C" w:rsidP="00BD5921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27</w:t>
                          </w:r>
                          <w:r>
                            <w:fldChar w:fldCharType="end"/>
                          </w:r>
                          <w:del w:id="6439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6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3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Oldalnézetek és Felülnéztet, jelölések szemléltetése</w:t>
                          </w:r>
                        </w:p>
                      </w:txbxContent>
                    </v:textbox>
                  </v:shape>
                  <w10:wrap type="square"/>
                </v:group>
              </w:pict>
            </mc:Fallback>
          </mc:AlternateContent>
        </w:r>
        <w:bookmarkStart w:id="6440" w:name="_Toc419128119"/>
        <w:bookmarkEnd w:id="6440"/>
      </w:del>
    </w:p>
    <w:p w14:paraId="2D153A03" w14:textId="17D3FC21" w:rsidR="00BD5921" w:rsidRPr="00183A02" w:rsidDel="00960013" w:rsidRDefault="00BD5921">
      <w:pPr>
        <w:pStyle w:val="ListParagraph"/>
        <w:rPr>
          <w:del w:id="6441" w:author="laca" w:date="2015-04-27T16:16:00Z"/>
          <w:rFonts w:ascii="Times New Roman" w:hAnsi="Times New Roman" w:cs="Times New Roman"/>
        </w:rPr>
        <w:pPrChange w:id="6442" w:author="laca" w:date="2015-04-27T16:17:00Z">
          <w:pPr>
            <w:spacing w:line="360" w:lineRule="auto"/>
          </w:pPr>
        </w:pPrChange>
      </w:pPr>
      <w:del w:id="6443" w:author="laca" w:date="2015-04-27T16:16:00Z">
        <w:r w:rsidRPr="00183A02" w:rsidDel="00960013">
          <w:rPr>
            <w:rFonts w:ascii="Times New Roman" w:hAnsi="Times New Roman" w:cs="Times New Roman"/>
            <w:b/>
            <w:u w:val="single"/>
          </w:rPr>
          <w:delText>Jelölések</w:delText>
        </w:r>
        <w:r w:rsidRPr="00183A02" w:rsidDel="00960013">
          <w:rPr>
            <w:rFonts w:ascii="Times New Roman" w:hAnsi="Times New Roman" w:cs="Times New Roman"/>
          </w:rPr>
          <w:delText>:</w:delText>
        </w:r>
        <w:bookmarkStart w:id="6444" w:name="_Toc419128120"/>
        <w:bookmarkEnd w:id="6444"/>
      </w:del>
    </w:p>
    <w:p w14:paraId="225F4096" w14:textId="26796C9C" w:rsidR="00BD5921" w:rsidRPr="00183A02" w:rsidDel="00960013" w:rsidRDefault="00BD5921">
      <w:pPr>
        <w:pStyle w:val="ListParagraph"/>
        <w:rPr>
          <w:del w:id="6445" w:author="laca" w:date="2015-04-27T16:16:00Z"/>
          <w:rFonts w:ascii="Times New Roman" w:hAnsi="Times New Roman" w:cs="Times New Roman"/>
        </w:rPr>
        <w:pPrChange w:id="6446" w:author="laca" w:date="2015-04-27T16:17:00Z">
          <w:pPr>
            <w:spacing w:line="360" w:lineRule="auto"/>
          </w:pPr>
        </w:pPrChange>
      </w:pPr>
      <m:oMathPara>
        <m:oMath>
          <m:r>
            <w:del w:id="6447" w:author="laca" w:date="2015-04-27T16:16:00Z">
              <w:rPr>
                <w:rFonts w:ascii="Cambria Math" w:hAnsi="Cambria Math" w:cs="Times New Roman"/>
              </w:rPr>
              <m:t>i∈-index jelőlése</m:t>
            </w:del>
          </m:r>
        </m:oMath>
      </m:oMathPara>
      <w:bookmarkStart w:id="6448" w:name="_Toc419128121"/>
      <w:bookmarkEnd w:id="6448"/>
    </w:p>
    <w:p w14:paraId="3B3D7683" w14:textId="297F50BA" w:rsidR="00BD5921" w:rsidRPr="00183A02" w:rsidDel="00960013" w:rsidRDefault="00E272CD">
      <w:pPr>
        <w:pStyle w:val="ListParagraph"/>
        <w:rPr>
          <w:del w:id="6449" w:author="laca" w:date="2015-04-27T16:16:00Z"/>
          <w:rFonts w:ascii="Times New Roman" w:hAnsi="Times New Roman" w:cs="Times New Roman"/>
        </w:rPr>
        <w:pPrChange w:id="6450" w:author="laca" w:date="2015-04-27T16:17:00Z">
          <w:pPr>
            <w:spacing w:line="360" w:lineRule="auto"/>
          </w:pPr>
        </w:pPrChange>
      </w:pPr>
      <m:oMathPara>
        <m:oMath>
          <m:r>
            <w:del w:id="6451" w:author="laca" w:date="2015-04-27T16:16:00Z">
              <w:rPr>
                <w:rFonts w:ascii="Cambria Math" w:hAnsi="Cambria Math" w:cs="Times New Roman"/>
              </w:rPr>
              <m:t>=-egy vektor felépítése</m:t>
            </w:del>
          </m:r>
        </m:oMath>
      </m:oMathPara>
      <w:bookmarkStart w:id="6452" w:name="_Toc419128122"/>
      <w:bookmarkEnd w:id="6452"/>
    </w:p>
    <w:p w14:paraId="3FF84606" w14:textId="3365F437" w:rsidR="00BD5921" w:rsidRPr="00183A02" w:rsidDel="00960013" w:rsidRDefault="00E272CD">
      <w:pPr>
        <w:pStyle w:val="ListParagraph"/>
        <w:rPr>
          <w:del w:id="6453" w:author="laca" w:date="2015-04-27T16:16:00Z"/>
          <w:rFonts w:ascii="Times New Roman" w:hAnsi="Times New Roman" w:cs="Times New Roman"/>
        </w:rPr>
        <w:pPrChange w:id="6454" w:author="laca" w:date="2015-04-27T16:17:00Z">
          <w:pPr>
            <w:spacing w:line="360" w:lineRule="auto"/>
          </w:pPr>
        </w:pPrChange>
      </w:pPr>
      <m:oMathPara>
        <m:oMath>
          <m:r>
            <w:del w:id="6455" w:author="laca" w:date="2015-04-27T16:16:00Z">
              <w:rPr>
                <w:rFonts w:ascii="Cambria Math" w:hAnsi="Cambria Math" w:cs="Times New Roman"/>
              </w:rPr>
              <m:t>-a robot i talpa kis kerekének a pozició vektora -től nézve,</m:t>
            </w:del>
          </m:r>
        </m:oMath>
      </m:oMathPara>
      <w:bookmarkStart w:id="6456" w:name="_Toc419128123"/>
      <w:bookmarkEnd w:id="6456"/>
    </w:p>
    <w:p w14:paraId="32A32421" w14:textId="154E9145" w:rsidR="00BD5921" w:rsidRPr="00183A02" w:rsidDel="00960013" w:rsidRDefault="00E272CD">
      <w:pPr>
        <w:pStyle w:val="ListParagraph"/>
        <w:rPr>
          <w:del w:id="6457" w:author="laca" w:date="2015-04-27T16:16:00Z"/>
          <w:rFonts w:ascii="Times New Roman" w:hAnsi="Times New Roman" w:cs="Times New Roman"/>
        </w:rPr>
        <w:pPrChange w:id="6458" w:author="laca" w:date="2015-04-27T16:17:00Z">
          <w:pPr>
            <w:spacing w:line="360" w:lineRule="auto"/>
          </w:pPr>
        </w:pPrChange>
      </w:pPr>
      <m:oMathPara>
        <m:oMath>
          <m:r>
            <w:del w:id="6459" w:author="laca" w:date="2015-04-27T16:16:00Z">
              <w:rPr>
                <w:rFonts w:ascii="Cambria Math" w:hAnsi="Cambria Math" w:cs="Times New Roman"/>
              </w:rPr>
              <m:t>-a robot i nagy kerekének a pozicíó vektora</m:t>
            </w:del>
          </m:r>
        </m:oMath>
      </m:oMathPara>
      <w:bookmarkStart w:id="6460" w:name="_Toc419128124"/>
      <w:bookmarkEnd w:id="6460"/>
    </w:p>
    <w:p w14:paraId="37ADD88F" w14:textId="39F47281" w:rsidR="00BD5921" w:rsidRPr="00183A02" w:rsidDel="00960013" w:rsidRDefault="00BD5921">
      <w:pPr>
        <w:pStyle w:val="ListParagraph"/>
        <w:rPr>
          <w:del w:id="6461" w:author="laca" w:date="2015-04-27T16:16:00Z"/>
          <w:rFonts w:ascii="Times New Roman" w:hAnsi="Times New Roman" w:cs="Times New Roman"/>
        </w:rPr>
        <w:pPrChange w:id="6462" w:author="laca" w:date="2015-04-27T16:17:00Z">
          <w:pPr>
            <w:spacing w:line="360" w:lineRule="auto"/>
          </w:pPr>
        </w:pPrChange>
      </w:pPr>
      <m:oMathPara>
        <m:oMath>
          <m:r>
            <w:del w:id="6463" w:author="laca" w:date="2015-04-27T16:16:00Z">
              <w:rPr>
                <w:rFonts w:ascii="Cambria Math" w:hAnsi="Cambria Math" w:cs="Times New Roman"/>
              </w:rPr>
              <m:t>Bs-a robot vázához rögzit</m:t>
            </w:del>
          </m:r>
          <m:r>
            <w:ins w:id="6464" w:author="stbrassai" w:date="2015-04-17T21:48:00Z">
              <w:del w:id="6465" w:author="laca" w:date="2015-04-27T16:16:00Z">
                <w:rPr>
                  <w:rFonts w:ascii="Cambria Math" w:hAnsi="Cambria Math" w:cs="Times New Roman"/>
                </w:rPr>
                <m:t>e</m:t>
              </w:del>
            </w:ins>
          </m:r>
          <m:r>
            <w:del w:id="6466" w:author="laca" w:date="2015-04-27T16:16:00Z">
              <w:rPr>
                <w:rFonts w:ascii="Cambria Math" w:hAnsi="Cambria Math" w:cs="Times New Roman"/>
              </w:rPr>
              <m:t>rtt kordináta rendsze orig</m:t>
            </w:del>
          </m:r>
          <m:r>
            <w:ins w:id="6467" w:author="stbrassai" w:date="2015-04-17T21:48:00Z">
              <w:del w:id="6468" w:author="laca" w:date="2015-04-27T16:16:00Z">
                <w:rPr>
                  <w:rFonts w:ascii="Cambria Math" w:hAnsi="Cambria Math" w:cs="Times New Roman"/>
                </w:rPr>
                <m:t>ó</m:t>
              </w:del>
            </w:ins>
          </m:r>
          <m:r>
            <w:del w:id="6469" w:author="laca" w:date="2015-04-27T16:16:00Z">
              <w:rPr>
                <w:rFonts w:ascii="Cambria Math" w:hAnsi="Cambria Math" w:cs="Times New Roman"/>
              </w:rPr>
              <m:t>oja</m:t>
            </w:del>
          </m:r>
        </m:oMath>
      </m:oMathPara>
      <w:bookmarkStart w:id="6470" w:name="_Toc419128125"/>
      <w:bookmarkEnd w:id="6470"/>
    </w:p>
    <w:p w14:paraId="2359C63C" w14:textId="223D916C" w:rsidR="00BD5921" w:rsidRPr="00183A02" w:rsidDel="00960013" w:rsidRDefault="00E272CD">
      <w:pPr>
        <w:pStyle w:val="ListParagraph"/>
        <w:rPr>
          <w:del w:id="6471" w:author="laca" w:date="2015-04-27T16:16:00Z"/>
          <w:rFonts w:ascii="Times New Roman" w:hAnsi="Times New Roman" w:cs="Times New Roman"/>
        </w:rPr>
        <w:pPrChange w:id="6472" w:author="laca" w:date="2015-04-27T16:17:00Z">
          <w:pPr>
            <w:spacing w:line="360" w:lineRule="auto"/>
          </w:pPr>
        </w:pPrChange>
      </w:pPr>
      <m:oMathPara>
        <m:oMath>
          <m:r>
            <w:del w:id="6473" w:author="laca" w:date="2015-04-27T16:16:00Z">
              <w:rPr>
                <w:rFonts w:ascii="Cambria Math" w:hAnsi="Cambria Math" w:cs="Times New Roman"/>
              </w:rPr>
              <m:t>-a robot Bs pontjának a vetülete a talaj sikjára a robot kordináta rendszerében</m:t>
            </w:del>
          </m:r>
        </m:oMath>
      </m:oMathPara>
      <w:bookmarkStart w:id="6474" w:name="_Toc419128126"/>
      <w:bookmarkEnd w:id="6474"/>
    </w:p>
    <w:p w14:paraId="4616AEEF" w14:textId="7A2A7402" w:rsidR="00BD5921" w:rsidRPr="00183A02" w:rsidDel="00960013" w:rsidRDefault="00E272CD">
      <w:pPr>
        <w:pStyle w:val="ListParagraph"/>
        <w:rPr>
          <w:del w:id="6475" w:author="laca" w:date="2015-04-27T16:16:00Z"/>
          <w:rFonts w:ascii="Times New Roman" w:hAnsi="Times New Roman" w:cs="Times New Roman"/>
        </w:rPr>
        <w:pPrChange w:id="6476" w:author="laca" w:date="2015-04-27T16:17:00Z">
          <w:pPr>
            <w:spacing w:line="360" w:lineRule="auto"/>
          </w:pPr>
        </w:pPrChange>
      </w:pPr>
      <m:oMathPara>
        <m:oMath>
          <m:r>
            <w:del w:id="6477" w:author="laca" w:date="2015-04-27T16:16:00Z">
              <w:rPr>
                <w:rFonts w:ascii="Cambria Math" w:hAnsi="Cambria Math" w:cs="Times New Roman"/>
              </w:rPr>
              <m:t>-a robot i lánctalpának a pozicio</m:t>
            </w:del>
          </m:r>
          <m:r>
            <w:ins w:id="6478" w:author="stbrassai" w:date="2015-04-17T21:49:00Z">
              <w:del w:id="6479" w:author="laca" w:date="2015-04-27T16:16:00Z">
                <w:rPr>
                  <w:rFonts w:ascii="Cambria Math" w:hAnsi="Cambria Math" w:cs="Times New Roman"/>
                </w:rPr>
                <m:t>ó</m:t>
              </w:del>
            </w:ins>
          </m:r>
          <m:r>
            <w:del w:id="6480" w:author="laca" w:date="2015-04-27T16:16:00Z">
              <w:rPr>
                <w:rFonts w:ascii="Cambria Math" w:hAnsi="Cambria Math" w:cs="Times New Roman"/>
              </w:rPr>
              <m:t xml:space="preserve"> sebessége</m:t>
            </w:del>
          </m:r>
        </m:oMath>
      </m:oMathPara>
      <w:bookmarkStart w:id="6481" w:name="_Toc419128127"/>
      <w:bookmarkEnd w:id="6481"/>
    </w:p>
    <w:p w14:paraId="6F41D712" w14:textId="471CBEB3" w:rsidR="00BD5921" w:rsidRPr="00183A02" w:rsidDel="00960013" w:rsidRDefault="00E272CD">
      <w:pPr>
        <w:pStyle w:val="ListParagraph"/>
        <w:rPr>
          <w:del w:id="6482" w:author="laca" w:date="2015-04-27T16:16:00Z"/>
          <w:rFonts w:ascii="Times New Roman" w:hAnsi="Times New Roman" w:cs="Times New Roman"/>
        </w:rPr>
        <w:pPrChange w:id="6483" w:author="laca" w:date="2015-04-27T16:17:00Z">
          <w:pPr>
            <w:spacing w:line="360" w:lineRule="auto"/>
          </w:pPr>
        </w:pPrChange>
      </w:pPr>
      <m:oMathPara>
        <m:oMath>
          <m:r>
            <w:del w:id="6484" w:author="laca" w:date="2015-04-27T16:16:00Z">
              <w:rPr>
                <w:rFonts w:ascii="Cambria Math" w:hAnsi="Cambria Math" w:cs="Times New Roman"/>
              </w:rPr>
              <m:t>-a robot i lánctalpának a sebessége</m:t>
            </w:del>
          </m:r>
        </m:oMath>
      </m:oMathPara>
      <w:bookmarkStart w:id="6485" w:name="_Toc419128128"/>
      <w:bookmarkEnd w:id="6485"/>
    </w:p>
    <w:p w14:paraId="4BE4BBFC" w14:textId="069E09C2" w:rsidR="00BD5921" w:rsidRPr="00183A02" w:rsidDel="00960013" w:rsidRDefault="00E272CD">
      <w:pPr>
        <w:pStyle w:val="ListParagraph"/>
        <w:rPr>
          <w:del w:id="6486" w:author="laca" w:date="2015-04-27T16:16:00Z"/>
          <w:rFonts w:ascii="Times New Roman" w:hAnsi="Times New Roman" w:cs="Times New Roman"/>
          <w:i/>
        </w:rPr>
        <w:pPrChange w:id="6487" w:author="laca" w:date="2015-04-27T16:17:00Z">
          <w:pPr>
            <w:spacing w:line="360" w:lineRule="auto"/>
          </w:pPr>
        </w:pPrChange>
      </w:pPr>
      <m:oMathPara>
        <m:oMath>
          <m:r>
            <w:del w:id="6488" w:author="laca" w:date="2015-04-27T16:16:00Z">
              <w:rPr>
                <w:rFonts w:ascii="Cambria Math" w:hAnsi="Cambria Math" w:cs="Times New Roman"/>
              </w:rPr>
              <m:t>-a robot i talpán levő  kis kerekének a középontjának a pályája</m:t>
            </w:del>
          </m:r>
        </m:oMath>
      </m:oMathPara>
      <w:bookmarkStart w:id="6489" w:name="_Toc419128129"/>
      <w:bookmarkEnd w:id="6489"/>
    </w:p>
    <w:p w14:paraId="210C827F" w14:textId="70E99F4C" w:rsidR="00BD5921" w:rsidRPr="00183A02" w:rsidDel="00960013" w:rsidRDefault="00BD5921">
      <w:pPr>
        <w:pStyle w:val="ListParagraph"/>
        <w:rPr>
          <w:del w:id="6490" w:author="laca" w:date="2015-04-27T16:16:00Z"/>
          <w:rFonts w:ascii="Times New Roman" w:hAnsi="Times New Roman" w:cs="Times New Roman"/>
          <w:i/>
        </w:rPr>
        <w:pPrChange w:id="6491" w:author="laca" w:date="2015-04-27T16:17:00Z">
          <w:pPr>
            <w:spacing w:line="360" w:lineRule="auto"/>
          </w:pPr>
        </w:pPrChange>
      </w:pPr>
      <m:oMathPara>
        <m:oMath>
          <m:r>
            <w:del w:id="6492" w:author="laca" w:date="2015-04-27T16:16:00Z">
              <w:rPr>
                <w:rFonts w:ascii="Cambria Math" w:hAnsi="Cambria Math" w:cs="Times New Roman"/>
              </w:rPr>
              <m:t>XR,YR,ZR a robothoz rögzítet koordináta rendszer tengelyei</m:t>
            </w:del>
          </m:r>
        </m:oMath>
      </m:oMathPara>
      <w:bookmarkStart w:id="6493" w:name="_Toc419128130"/>
      <w:bookmarkEnd w:id="6493"/>
    </w:p>
    <w:p w14:paraId="77F714B4" w14:textId="071DF185" w:rsidR="00BD5921" w:rsidRPr="00183A02" w:rsidDel="00960013" w:rsidRDefault="00E272CD">
      <w:pPr>
        <w:pStyle w:val="ListParagraph"/>
        <w:rPr>
          <w:del w:id="6494" w:author="laca" w:date="2015-04-27T16:16:00Z"/>
          <w:rFonts w:ascii="Times New Roman" w:hAnsi="Times New Roman" w:cs="Times New Roman"/>
          <w:i/>
        </w:rPr>
        <w:pPrChange w:id="6495" w:author="laca" w:date="2015-04-27T16:17:00Z">
          <w:pPr>
            <w:spacing w:line="360" w:lineRule="auto"/>
          </w:pPr>
        </w:pPrChange>
      </w:pPr>
      <m:oMathPara>
        <m:oMath>
          <m:r>
            <w:del w:id="6496" w:author="laca" w:date="2015-04-27T16:16:00Z">
              <w:rPr>
                <w:rFonts w:ascii="Cambria Math" w:hAnsi="Cambria Math" w:cs="Times New Roman"/>
              </w:rPr>
              <m:t>-  és a Bs között</m:t>
            </w:del>
          </m:r>
          <m:r>
            <w:ins w:id="6497" w:author="stbrassai" w:date="2015-04-17T21:51:00Z">
              <w:del w:id="6498" w:author="laca" w:date="2015-04-27T16:16:00Z">
                <w:rPr>
                  <w:rFonts w:ascii="Cambria Math" w:hAnsi="Cambria Math" w:cs="Times New Roman"/>
                </w:rPr>
                <m:t>i</m:t>
              </w:del>
            </w:ins>
          </m:r>
          <m:r>
            <w:del w:id="6499" w:author="laca" w:date="2015-04-27T16:16:00Z">
              <w:rPr>
                <w:rFonts w:ascii="Cambria Math" w:hAnsi="Cambria Math" w:cs="Times New Roman"/>
              </w:rPr>
              <m:t xml:space="preserve"> felálitott vektor</m:t>
            </w:del>
          </m:r>
        </m:oMath>
      </m:oMathPara>
      <w:bookmarkStart w:id="6500" w:name="_Toc419128131"/>
      <w:bookmarkEnd w:id="6500"/>
    </w:p>
    <w:p w14:paraId="5CE24409" w14:textId="30988CFA" w:rsidR="00BD5921" w:rsidRPr="00183A02" w:rsidDel="00960013" w:rsidRDefault="00BD5921">
      <w:pPr>
        <w:pStyle w:val="ListParagraph"/>
        <w:rPr>
          <w:del w:id="6501" w:author="laca" w:date="2015-04-27T16:16:00Z"/>
          <w:rFonts w:ascii="Times New Roman" w:hAnsi="Times New Roman" w:cs="Times New Roman"/>
        </w:rPr>
        <w:pPrChange w:id="6502" w:author="laca" w:date="2015-04-27T16:17:00Z">
          <w:pPr>
            <w:spacing w:line="360" w:lineRule="auto"/>
          </w:pPr>
        </w:pPrChange>
      </w:pPr>
      <w:del w:id="6503" w:author="laca" w:date="2015-04-27T16:16:00Z">
        <w:r w:rsidRPr="00183A02" w:rsidDel="00960013">
          <w:rPr>
            <w:rFonts w:ascii="Times New Roman" w:hAnsi="Times New Roman" w:cs="Times New Roman"/>
            <w:i/>
          </w:rPr>
          <w:tab/>
        </w:r>
        <w:r w:rsidRPr="00183A02" w:rsidDel="00960013">
          <w:rPr>
            <w:rFonts w:ascii="Times New Roman" w:hAnsi="Times New Roman" w:cs="Times New Roman"/>
          </w:rPr>
          <w:delText xml:space="preserve">Szeretnénk, ha a robotunk egy adott körpályát írna le egy pont körül egy adott sebességgel. Jelen esetben O pont körül és, </w:delText>
        </w:r>
        <m:oMath>
          <m:r>
            <w:rPr>
              <w:rFonts w:ascii="Cambria Math" w:hAnsi="Cambria Math" w:cs="Times New Roman"/>
            </w:rPr>
            <m:t>ω</m:t>
          </m:r>
        </m:oMath>
        <w:r w:rsidRPr="00183A02" w:rsidDel="00960013">
          <w:rPr>
            <w:rFonts w:ascii="Times New Roman" w:hAnsi="Times New Roman" w:cs="Times New Roman"/>
          </w:rPr>
          <w:delText xml:space="preserve"> szögsebességgel. </w:delText>
        </w:r>
        <w:bookmarkStart w:id="6504" w:name="_Toc419128132"/>
        <w:bookmarkEnd w:id="6504"/>
      </w:del>
    </w:p>
    <w:p w14:paraId="6F58F6D7" w14:textId="2D7537D4" w:rsidR="00BD5921" w:rsidRPr="00183A02" w:rsidDel="00960013" w:rsidRDefault="00BD5921">
      <w:pPr>
        <w:pStyle w:val="ListParagraph"/>
        <w:rPr>
          <w:del w:id="6505" w:author="laca" w:date="2015-04-27T16:16:00Z"/>
          <w:rFonts w:ascii="Times New Roman" w:hAnsi="Times New Roman" w:cs="Times New Roman"/>
        </w:rPr>
        <w:pPrChange w:id="6506" w:author="laca" w:date="2015-04-27T16:17:00Z">
          <w:pPr>
            <w:spacing w:line="360" w:lineRule="auto"/>
          </w:pPr>
        </w:pPrChange>
      </w:pPr>
      <w:del w:id="6507" w:author="laca" w:date="2015-04-27T16:16:00Z">
        <w:r w:rsidRPr="00183A02" w:rsidDel="00960013">
          <w:rPr>
            <w:rFonts w:ascii="Times New Roman" w:hAnsi="Times New Roman" w:cs="Times New Roman"/>
          </w:rPr>
          <w:tab/>
          <w:delText>Az 6.2 kép alapján felírhatók a következő összefüggések a vektorok között:</w:delText>
        </w:r>
        <w:bookmarkStart w:id="6508" w:name="_Toc419128133"/>
        <w:bookmarkEnd w:id="6508"/>
      </w:del>
    </w:p>
    <w:p w14:paraId="430293AF" w14:textId="58C3DB8B" w:rsidR="00BD5921" w:rsidRPr="00183A02" w:rsidDel="00960013" w:rsidRDefault="00E272CD">
      <w:pPr>
        <w:pStyle w:val="ListParagraph"/>
        <w:rPr>
          <w:del w:id="6509" w:author="laca" w:date="2015-04-27T16:16:00Z"/>
          <w:rFonts w:ascii="Times New Roman" w:hAnsi="Times New Roman" w:cs="Times New Roman"/>
          <w:i/>
        </w:rPr>
        <w:pPrChange w:id="6510" w:author="laca" w:date="2015-04-27T16:17:00Z">
          <w:pPr>
            <w:spacing w:line="360" w:lineRule="auto"/>
          </w:pPr>
        </w:pPrChange>
      </w:pPr>
      <m:oMathPara>
        <m:oMath>
          <m:r>
            <w:del w:id="6511" w:author="laca" w:date="2015-04-27T16:16:00Z">
              <w:rPr>
                <w:rFonts w:ascii="Cambria Math" w:hAnsi="Cambria Math" w:cs="Times New Roman"/>
              </w:rPr>
              <m:t>=-</m:t>
            </w:del>
          </m:r>
        </m:oMath>
      </m:oMathPara>
      <w:bookmarkStart w:id="6512" w:name="_Toc419128134"/>
      <w:bookmarkEnd w:id="6512"/>
    </w:p>
    <w:p w14:paraId="54E88AE6" w14:textId="33FE53B8" w:rsidR="00BD5921" w:rsidRPr="00183A02" w:rsidDel="00960013" w:rsidRDefault="00E272CD">
      <w:pPr>
        <w:pStyle w:val="ListParagraph"/>
        <w:rPr>
          <w:del w:id="6513" w:author="laca" w:date="2015-04-27T16:16:00Z"/>
          <w:rFonts w:ascii="Times New Roman" w:hAnsi="Times New Roman" w:cs="Times New Roman"/>
          <w:i/>
        </w:rPr>
        <w:pPrChange w:id="6514" w:author="laca" w:date="2015-04-27T16:17:00Z">
          <w:pPr>
            <w:spacing w:line="360" w:lineRule="auto"/>
          </w:pPr>
        </w:pPrChange>
      </w:pPr>
      <m:oMathPara>
        <m:oMath>
          <m:r>
            <w:del w:id="6515" w:author="laca" w:date="2015-04-27T16:16:00Z">
              <w:rPr>
                <w:rFonts w:ascii="Cambria Math" w:hAnsi="Cambria Math" w:cs="Times New Roman"/>
              </w:rPr>
              <m:t>=×</m:t>
            </w:del>
          </m:r>
        </m:oMath>
      </m:oMathPara>
      <w:bookmarkStart w:id="6516" w:name="_Toc419128135"/>
      <w:bookmarkEnd w:id="6516"/>
    </w:p>
    <w:p w14:paraId="782569BA" w14:textId="2EBBCF6F" w:rsidR="00BD5921" w:rsidRPr="00183A02" w:rsidDel="00960013" w:rsidRDefault="00BD5921">
      <w:pPr>
        <w:pStyle w:val="ListParagraph"/>
        <w:rPr>
          <w:del w:id="6517" w:author="laca" w:date="2015-04-27T16:16:00Z"/>
          <w:rFonts w:ascii="Times New Roman" w:hAnsi="Times New Roman" w:cs="Times New Roman"/>
        </w:rPr>
        <w:pPrChange w:id="6518" w:author="laca" w:date="2015-04-27T16:17:00Z">
          <w:pPr>
            <w:spacing w:line="360" w:lineRule="auto"/>
            <w:ind w:firstLine="432"/>
          </w:pPr>
        </w:pPrChange>
      </w:pPr>
      <w:del w:id="6519" w:author="laca" w:date="2015-04-27T16:16:00Z">
        <w:r w:rsidRPr="00183A02" w:rsidDel="00960013">
          <w:rPr>
            <w:rFonts w:ascii="Times New Roman" w:hAnsi="Times New Roman" w:cs="Times New Roman"/>
          </w:rPr>
          <w:delText>Ha ismerjük a , és  kitudjuk számolni a  sebességeket. Tudva hogy a rendszer csak az YR tengelye mentén tud sebességet generálni így:</w:delText>
        </w:r>
        <w:bookmarkStart w:id="6520" w:name="_Toc419128136"/>
        <w:bookmarkEnd w:id="6520"/>
      </w:del>
    </w:p>
    <w:p w14:paraId="4E55EC0C" w14:textId="663AB25A" w:rsidR="00BD5921" w:rsidRPr="00183A02" w:rsidDel="00960013" w:rsidRDefault="00BD5921">
      <w:pPr>
        <w:pStyle w:val="ListParagraph"/>
        <w:rPr>
          <w:del w:id="6521" w:author="laca" w:date="2015-04-27T16:16:00Z"/>
          <w:rFonts w:ascii="Times New Roman" w:hAnsi="Times New Roman" w:cs="Times New Roman"/>
        </w:rPr>
        <w:pPrChange w:id="6522" w:author="laca" w:date="2015-04-27T16:17:00Z">
          <w:pPr>
            <w:spacing w:line="360" w:lineRule="auto"/>
            <w:ind w:firstLine="432"/>
          </w:pPr>
        </w:pPrChange>
      </w:pPr>
      <w:del w:id="6523" w:author="laca" w:date="2015-04-27T16:16:00Z">
        <w:r w:rsidRPr="00183A02" w:rsidDel="00960013">
          <w:rPr>
            <w:rFonts w:ascii="Times New Roman" w:hAnsi="Times New Roman" w:cs="Times New Roman"/>
          </w:rPr>
          <w:delText xml:space="preserve"> </w:delText>
        </w:r>
        <m:oMath>
          <m:r>
            <w:rPr>
              <w:rFonts w:ascii="Cambria Math" w:hAnsi="Cambria Math" w:cs="Times New Roman"/>
            </w:rPr>
            <m:t>= -ak  YR szerinti komponensével.</m:t>
          </m:r>
        </m:oMath>
        <w:bookmarkStart w:id="6524" w:name="_Toc419128137"/>
        <w:bookmarkEnd w:id="6524"/>
      </w:del>
    </w:p>
    <w:p w14:paraId="514D5C5A" w14:textId="0620CC93" w:rsidR="00BD5921" w:rsidRPr="00183A02" w:rsidDel="00C63F38" w:rsidRDefault="00BD5921">
      <w:pPr>
        <w:pStyle w:val="ListParagraph"/>
        <w:rPr>
          <w:del w:id="6525" w:author="laca" w:date="2015-04-17T16:16:00Z"/>
          <w:rFonts w:ascii="Times New Roman" w:hAnsi="Times New Roman" w:cs="Times New Roman"/>
        </w:rPr>
        <w:pPrChange w:id="6526" w:author="laca" w:date="2015-04-27T16:17:00Z">
          <w:pPr>
            <w:spacing w:line="360" w:lineRule="auto"/>
          </w:pPr>
        </w:pPrChange>
      </w:pPr>
      <w:bookmarkStart w:id="6527" w:name="_Toc417054456"/>
      <w:bookmarkStart w:id="6528" w:name="_Toc417058566"/>
      <w:bookmarkStart w:id="6529" w:name="_Toc417058604"/>
      <w:bookmarkStart w:id="6530" w:name="_Toc417063477"/>
      <w:bookmarkStart w:id="6531" w:name="_Toc417063546"/>
      <w:bookmarkStart w:id="6532" w:name="_Toc417072361"/>
      <w:bookmarkStart w:id="6533" w:name="_Toc417072885"/>
      <w:bookmarkStart w:id="6534" w:name="_Toc417072949"/>
      <w:bookmarkStart w:id="6535" w:name="_Toc419128138"/>
      <w:bookmarkEnd w:id="6527"/>
      <w:bookmarkEnd w:id="6528"/>
      <w:bookmarkEnd w:id="6529"/>
      <w:bookmarkEnd w:id="6530"/>
      <w:bookmarkEnd w:id="6531"/>
      <w:bookmarkEnd w:id="6532"/>
      <w:bookmarkEnd w:id="6533"/>
      <w:bookmarkEnd w:id="6534"/>
      <w:bookmarkEnd w:id="6535"/>
    </w:p>
    <w:p w14:paraId="1FDCDA4A" w14:textId="3354D77B" w:rsidR="00BD5921" w:rsidRPr="00183A02" w:rsidDel="00C63F38" w:rsidRDefault="00BD5921">
      <w:pPr>
        <w:pStyle w:val="ListParagraph"/>
        <w:rPr>
          <w:del w:id="6536" w:author="laca" w:date="2015-04-17T16:16:00Z"/>
          <w:rFonts w:ascii="Times New Roman" w:hAnsi="Times New Roman" w:cs="Times New Roman"/>
          <w:i/>
        </w:rPr>
        <w:pPrChange w:id="6537" w:author="laca" w:date="2015-04-27T16:17:00Z">
          <w:pPr>
            <w:spacing w:line="360" w:lineRule="auto"/>
          </w:pPr>
        </w:pPrChange>
      </w:pPr>
      <w:bookmarkStart w:id="6538" w:name="_Toc417054457"/>
      <w:bookmarkStart w:id="6539" w:name="_Toc417058567"/>
      <w:bookmarkStart w:id="6540" w:name="_Toc417058605"/>
      <w:bookmarkStart w:id="6541" w:name="_Toc417063478"/>
      <w:bookmarkStart w:id="6542" w:name="_Toc417063547"/>
      <w:bookmarkStart w:id="6543" w:name="_Toc417072362"/>
      <w:bookmarkStart w:id="6544" w:name="_Toc417072886"/>
      <w:bookmarkStart w:id="6545" w:name="_Toc417072950"/>
      <w:bookmarkStart w:id="6546" w:name="_Toc419128139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</w:p>
    <w:p w14:paraId="76AF0A71" w14:textId="74D90C25" w:rsidR="00BD5921" w:rsidRPr="00183A02" w:rsidDel="00960013" w:rsidRDefault="00BD5921">
      <w:pPr>
        <w:pStyle w:val="ListParagraph"/>
        <w:rPr>
          <w:del w:id="6547" w:author="laca" w:date="2015-04-27T16:16:00Z"/>
          <w:rFonts w:ascii="Times New Roman" w:hAnsi="Times New Roman" w:cs="Times New Roman"/>
        </w:rPr>
        <w:pPrChange w:id="6548" w:author="laca" w:date="2015-04-27T16:17:00Z">
          <w:pPr>
            <w:pStyle w:val="Heading1"/>
            <w:spacing w:line="360" w:lineRule="auto"/>
            <w:jc w:val="both"/>
          </w:pPr>
        </w:pPrChange>
      </w:pPr>
      <w:del w:id="6549" w:author="laca" w:date="2015-04-27T16:16:00Z">
        <w:r w:rsidRPr="00183A02" w:rsidDel="00960013">
          <w:rPr>
            <w:rFonts w:ascii="Times New Roman" w:hAnsi="Times New Roman" w:cs="Times New Roman"/>
          </w:rPr>
          <w:delText>Robot Mechanikai Felépítése</w:delText>
        </w:r>
        <w:bookmarkStart w:id="6550" w:name="_Toc419128140"/>
        <w:bookmarkEnd w:id="6550"/>
      </w:del>
    </w:p>
    <w:p w14:paraId="34308EC8" w14:textId="72E0D7E0" w:rsidR="00BD5921" w:rsidRPr="00183A02" w:rsidDel="00960013" w:rsidRDefault="00BD5921">
      <w:pPr>
        <w:pStyle w:val="ListParagraph"/>
        <w:rPr>
          <w:del w:id="6551" w:author="laca" w:date="2015-04-27T16:16:00Z"/>
          <w:rFonts w:ascii="Times New Roman" w:hAnsi="Times New Roman" w:cs="Times New Roman"/>
        </w:rPr>
        <w:pPrChange w:id="6552" w:author="laca" w:date="2015-04-27T16:17:00Z">
          <w:pPr>
            <w:spacing w:line="360" w:lineRule="auto"/>
            <w:ind w:firstLine="432"/>
          </w:pPr>
        </w:pPrChange>
      </w:pPr>
      <w:del w:id="6553" w:author="laca" w:date="2015-04-27T16:16:00Z">
        <w:r w:rsidRPr="00183A02" w:rsidDel="00960013">
          <w:rPr>
            <w:rFonts w:ascii="Times New Roman" w:hAnsi="Times New Roman" w:cs="Times New Roman"/>
          </w:rPr>
          <w:delText xml:space="preserve">A robot alapját képezi egy masszív </w:delText>
        </w:r>
        <w:r w:rsidR="003A2637" w:rsidRPr="00183A02" w:rsidDel="00960013">
          <w:rPr>
            <w:rFonts w:ascii="Times New Roman" w:hAnsi="Times New Roman" w:cs="Times New Roman"/>
          </w:rPr>
          <w:delText>váz,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3A2637" w:rsidRPr="00183A02" w:rsidDel="00960013">
          <w:rPr>
            <w:rFonts w:ascii="Times New Roman" w:hAnsi="Times New Roman" w:cs="Times New Roman"/>
          </w:rPr>
          <w:delText>amely</w:delText>
        </w:r>
        <w:r w:rsidRPr="00183A02" w:rsidDel="00960013">
          <w:rPr>
            <w:rFonts w:ascii="Times New Roman" w:hAnsi="Times New Roman" w:cs="Times New Roman"/>
          </w:rPr>
          <w:delText xml:space="preserve"> könny</w:delText>
        </w:r>
        <w:r w:rsidR="003A2637" w:rsidRPr="00183A02" w:rsidDel="00960013">
          <w:rPr>
            <w:rFonts w:ascii="Times New Roman" w:hAnsi="Times New Roman" w:cs="Times New Roman"/>
          </w:rPr>
          <w:delText>ű</w:delText>
        </w:r>
        <w:r w:rsidRPr="00183A02" w:rsidDel="00960013">
          <w:rPr>
            <w:rFonts w:ascii="Times New Roman" w:hAnsi="Times New Roman" w:cs="Times New Roman"/>
          </w:rPr>
          <w:delText xml:space="preserve"> fémprofilokból áll össze és hegesztésekkel rögzítjük egymáshoz</w:delText>
        </w:r>
        <w:r w:rsidR="003A2637" w:rsidRPr="00183A02" w:rsidDel="00960013">
          <w:rPr>
            <w:rFonts w:ascii="Times New Roman" w:hAnsi="Times New Roman" w:cs="Times New Roman"/>
          </w:rPr>
          <w:delText>, az elemeket</w:delText>
        </w:r>
        <w:r w:rsidRPr="00183A02" w:rsidDel="00960013">
          <w:rPr>
            <w:rFonts w:ascii="Times New Roman" w:hAnsi="Times New Roman" w:cs="Times New Roman"/>
          </w:rPr>
          <w:delText>. A váz és az egész rendszer szimmetrikus két tengelyre nézve is ezért a továbbiakban csak a rendszer negyedét részletezzük.</w:delText>
        </w:r>
        <w:r w:rsidR="003A2637" w:rsidRPr="00183A02" w:rsidDel="00960013">
          <w:rPr>
            <w:rFonts w:ascii="Times New Roman" w:hAnsi="Times New Roman" w:cs="Times New Roman"/>
          </w:rPr>
          <w:delText xml:space="preserve"> A 7.1 képen látható a rendszer vázának Autodesk Inventorban elkészített terve.</w:delText>
        </w:r>
        <w:bookmarkStart w:id="6554" w:name="_Toc419128141"/>
        <w:bookmarkEnd w:id="6554"/>
      </w:del>
    </w:p>
    <w:p w14:paraId="4BBF60FB" w14:textId="7D9589FE" w:rsidR="00B631C3" w:rsidRPr="00183A02" w:rsidDel="00960013" w:rsidRDefault="00B631C3">
      <w:pPr>
        <w:pStyle w:val="ListParagraph"/>
        <w:rPr>
          <w:del w:id="6555" w:author="laca" w:date="2015-04-27T16:16:00Z"/>
          <w:rFonts w:ascii="Times New Roman" w:hAnsi="Times New Roman" w:cs="Times New Roman"/>
        </w:rPr>
        <w:pPrChange w:id="6556" w:author="laca" w:date="2015-04-27T16:17:00Z">
          <w:pPr>
            <w:spacing w:line="360" w:lineRule="auto"/>
            <w:ind w:firstLine="432"/>
          </w:pPr>
        </w:pPrChange>
      </w:pPr>
      <w:del w:id="6557" w:author="laca" w:date="2015-04-27T16:16:00Z">
        <w:r w:rsidRPr="00183A02" w:rsidDel="00960013">
          <w:rPr>
            <w:rFonts w:ascii="Times New Roman" w:hAnsi="Times New Roman" w:cs="Times New Roman"/>
          </w:rPr>
          <w:delText>DC motrok betáplálási feszültsége: 12V, maximális terhelés alatt 10A áramot is felvehet.</w:delText>
        </w:r>
        <w:bookmarkStart w:id="6558" w:name="_Toc419128142"/>
        <w:bookmarkEnd w:id="6558"/>
      </w:del>
    </w:p>
    <w:p w14:paraId="6590E69B" w14:textId="28FD1227" w:rsidR="00B631C3" w:rsidRPr="00183A02" w:rsidDel="00960013" w:rsidRDefault="00257E21">
      <w:pPr>
        <w:pStyle w:val="ListParagraph"/>
        <w:rPr>
          <w:del w:id="6559" w:author="laca" w:date="2015-04-27T16:16:00Z"/>
          <w:rFonts w:ascii="Times New Roman" w:hAnsi="Times New Roman" w:cs="Times New Roman"/>
        </w:rPr>
        <w:pPrChange w:id="6560" w:author="laca" w:date="2015-04-27T16:17:00Z">
          <w:pPr>
            <w:spacing w:line="360" w:lineRule="auto"/>
          </w:pPr>
        </w:pPrChange>
      </w:pPr>
      <w:del w:id="6561" w:author="laca" w:date="2015-04-27T16:16:00Z">
        <w:r w:rsidRPr="00183A02" w:rsidDel="00960013">
          <w:rPr>
            <w:rFonts w:ascii="Times New Roman" w:hAnsi="Times New Roman" w:cs="Times New Roman"/>
          </w:rPr>
          <w:delText xml:space="preserve">A 7.1 képen látható </w:delText>
        </w:r>
      </w:del>
      <w:del w:id="6562" w:author="laca" w:date="2015-04-17T17:13:00Z">
        <w:r w:rsidRPr="00183A02" w:rsidDel="00CD0731">
          <w:rPr>
            <w:rFonts w:ascii="Times New Roman" w:hAnsi="Times New Roman" w:cs="Times New Roman"/>
          </w:rPr>
          <w:delText>kupkerék</w:delText>
        </w:r>
      </w:del>
      <w:del w:id="6563" w:author="laca" w:date="2015-04-27T16:16:00Z"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872B63" w:rsidRPr="00183A02" w:rsidDel="00960013">
          <w:rPr>
            <w:rFonts w:ascii="Times New Roman" w:hAnsi="Times New Roman" w:cs="Times New Roman"/>
          </w:rPr>
          <w:delText>áttételen</w:delText>
        </w:r>
        <w:r w:rsidRPr="00183A02" w:rsidDel="00960013">
          <w:rPr>
            <w:rFonts w:ascii="Times New Roman" w:hAnsi="Times New Roman" w:cs="Times New Roman"/>
          </w:rPr>
          <w:delText xml:space="preserve"> keresztül hajtjuk meg a lánctalpat, a talpak mozgatására </w:delText>
        </w:r>
        <w:r w:rsidR="00872B63" w:rsidRPr="00183A02" w:rsidDel="00960013">
          <w:rPr>
            <w:rFonts w:ascii="Times New Roman" w:hAnsi="Times New Roman" w:cs="Times New Roman"/>
          </w:rPr>
          <w:delText>orsós</w:delText>
        </w:r>
        <w:r w:rsidRPr="00183A02" w:rsidDel="00960013">
          <w:rPr>
            <w:rFonts w:ascii="Times New Roman" w:hAnsi="Times New Roman" w:cs="Times New Roman"/>
          </w:rPr>
          <w:delText xml:space="preserve"> </w:delText>
        </w:r>
        <w:r w:rsidR="00872B63" w:rsidRPr="00183A02" w:rsidDel="00960013">
          <w:rPr>
            <w:rFonts w:ascii="Times New Roman" w:hAnsi="Times New Roman" w:cs="Times New Roman"/>
          </w:rPr>
          <w:delText>áttételt</w:delText>
        </w:r>
        <w:r w:rsidRPr="00183A02" w:rsidDel="00960013">
          <w:rPr>
            <w:rFonts w:ascii="Times New Roman" w:hAnsi="Times New Roman" w:cs="Times New Roman"/>
          </w:rPr>
          <w:delText xml:space="preserve"> használtam több </w:delText>
        </w:r>
        <w:r w:rsidR="00872B63" w:rsidRPr="00183A02" w:rsidDel="00960013">
          <w:rPr>
            <w:rFonts w:ascii="Times New Roman" w:hAnsi="Times New Roman" w:cs="Times New Roman"/>
          </w:rPr>
          <w:delText>okból</w:delText>
        </w:r>
        <w:r w:rsidRPr="00183A02" w:rsidDel="00960013">
          <w:rPr>
            <w:rFonts w:ascii="Times New Roman" w:hAnsi="Times New Roman" w:cs="Times New Roman"/>
          </w:rPr>
          <w:delText xml:space="preserve"> is:</w:delText>
        </w:r>
        <w:bookmarkStart w:id="6564" w:name="_Toc419128143"/>
        <w:bookmarkEnd w:id="6564"/>
      </w:del>
    </w:p>
    <w:p w14:paraId="2684169D" w14:textId="10BC94BB" w:rsidR="00257E21" w:rsidRPr="00183A02" w:rsidDel="00960013" w:rsidRDefault="00257E21">
      <w:pPr>
        <w:pStyle w:val="ListParagraph"/>
        <w:rPr>
          <w:del w:id="6565" w:author="laca" w:date="2015-04-27T16:16:00Z"/>
          <w:rFonts w:ascii="Times New Roman" w:hAnsi="Times New Roman" w:cs="Times New Roman"/>
        </w:rPr>
        <w:pPrChange w:id="6566" w:author="laca" w:date="2015-04-27T16:17:00Z">
          <w:pPr>
            <w:pStyle w:val="ListParagraph"/>
            <w:numPr>
              <w:numId w:val="21"/>
            </w:numPr>
            <w:spacing w:line="360" w:lineRule="auto"/>
            <w:ind w:left="360" w:hanging="360"/>
          </w:pPr>
        </w:pPrChange>
      </w:pPr>
      <w:del w:id="6567" w:author="laca" w:date="2015-04-27T16:16:00Z">
        <w:r w:rsidRPr="00183A02" w:rsidDel="00960013">
          <w:rPr>
            <w:rFonts w:ascii="Times New Roman" w:hAnsi="Times New Roman" w:cs="Times New Roman"/>
          </w:rPr>
          <w:delText xml:space="preserve">Nagy nyomaték kifejtésére képesek, jelen esetben 40:1 az áttételi arány. Egy motor által kifejtett nyomaték névlegesen 30-40Nm között van így a karok végén tengelyre kifejtett </w:delText>
        </w:r>
        <w:r w:rsidR="00872B63" w:rsidRPr="00183A02" w:rsidDel="00960013">
          <w:rPr>
            <w:rFonts w:ascii="Times New Roman" w:hAnsi="Times New Roman" w:cs="Times New Roman"/>
          </w:rPr>
          <w:delText>nyomaték</w:delText>
        </w:r>
        <w:r w:rsidRPr="00183A02" w:rsidDel="00960013">
          <w:rPr>
            <w:rFonts w:ascii="Times New Roman" w:hAnsi="Times New Roman" w:cs="Times New Roman"/>
          </w:rPr>
          <w:delText xml:space="preserve"> elérheti a 160Nm-t. </w:delText>
        </w:r>
        <w:bookmarkStart w:id="6568" w:name="_Toc419128144"/>
        <w:bookmarkEnd w:id="6568"/>
      </w:del>
    </w:p>
    <w:p w14:paraId="1C4804EC" w14:textId="2289F6AE" w:rsidR="00257E21" w:rsidRPr="00183A02" w:rsidDel="00960013" w:rsidRDefault="00257E21">
      <w:pPr>
        <w:pStyle w:val="ListParagraph"/>
        <w:rPr>
          <w:del w:id="6569" w:author="laca" w:date="2015-04-27T16:16:00Z"/>
          <w:rFonts w:ascii="Times New Roman" w:hAnsi="Times New Roman" w:cs="Times New Roman"/>
        </w:rPr>
        <w:pPrChange w:id="6570" w:author="laca" w:date="2015-04-27T16:17:00Z">
          <w:pPr>
            <w:pStyle w:val="ListParagraph"/>
            <w:numPr>
              <w:numId w:val="21"/>
            </w:numPr>
            <w:spacing w:line="360" w:lineRule="auto"/>
            <w:ind w:left="360" w:hanging="360"/>
          </w:pPr>
        </w:pPrChange>
      </w:pPr>
      <w:del w:id="6571" w:author="laca" w:date="2015-04-27T16:16:00Z">
        <w:r w:rsidRPr="00183A02" w:rsidDel="00960013">
          <w:rPr>
            <w:rFonts w:ascii="Times New Roman" w:hAnsi="Times New Roman" w:cs="Times New Roman"/>
          </w:rPr>
          <w:delText>A terhelés nem képes visszafele hajtani</w:delText>
        </w:r>
        <w:r w:rsidR="00872B63" w:rsidRPr="00183A02" w:rsidDel="00960013">
          <w:rPr>
            <w:rFonts w:ascii="Times New Roman" w:hAnsi="Times New Roman" w:cs="Times New Roman"/>
          </w:rPr>
          <w:delText>,</w:delText>
        </w:r>
        <w:r w:rsidRPr="00183A02" w:rsidDel="00960013">
          <w:rPr>
            <w:rFonts w:ascii="Times New Roman" w:hAnsi="Times New Roman" w:cs="Times New Roman"/>
          </w:rPr>
          <w:delText xml:space="preserve"> mert a mechanizmus lezárja, így akár a motort teljesen ki is kapcsolhatjuk</w:delText>
        </w:r>
      </w:del>
      <w:ins w:id="6572" w:author="stbrassai" w:date="2015-04-17T21:54:00Z">
        <w:del w:id="6573" w:author="laca" w:date="2015-04-27T16:16:00Z">
          <w:r w:rsidR="007F18A3" w:rsidRPr="00183A02" w:rsidDel="00960013">
            <w:rPr>
              <w:rFonts w:ascii="Times New Roman" w:hAnsi="Times New Roman" w:cs="Times New Roman"/>
            </w:rPr>
            <w:delText>,</w:delText>
          </w:r>
        </w:del>
      </w:ins>
      <w:del w:id="6574" w:author="laca" w:date="2015-04-27T16:16:00Z">
        <w:r w:rsidRPr="00183A02" w:rsidDel="00960013">
          <w:rPr>
            <w:rFonts w:ascii="Times New Roman" w:hAnsi="Times New Roman" w:cs="Times New Roman"/>
          </w:rPr>
          <w:delText xml:space="preserve"> ha nem szeretnénk megváltoztatni a talp </w:delText>
        </w:r>
        <w:r w:rsidR="00872B63" w:rsidRPr="00183A02" w:rsidDel="00960013">
          <w:rPr>
            <w:rFonts w:ascii="Times New Roman" w:hAnsi="Times New Roman" w:cs="Times New Roman"/>
          </w:rPr>
          <w:delText>pozícióját</w:delText>
        </w:r>
        <w:r w:rsidRPr="00183A02" w:rsidDel="00960013">
          <w:rPr>
            <w:rFonts w:ascii="Times New Roman" w:hAnsi="Times New Roman" w:cs="Times New Roman"/>
          </w:rPr>
          <w:delText>.</w:delText>
        </w:r>
        <w:bookmarkStart w:id="6575" w:name="_Toc419128145"/>
        <w:bookmarkEnd w:id="6575"/>
      </w:del>
    </w:p>
    <w:p w14:paraId="3000BE92" w14:textId="41E7EEFA" w:rsidR="00257E21" w:rsidRPr="00183A02" w:rsidDel="00960013" w:rsidRDefault="002513EE">
      <w:pPr>
        <w:pStyle w:val="ListParagraph"/>
        <w:rPr>
          <w:del w:id="6576" w:author="laca" w:date="2015-04-27T16:16:00Z"/>
          <w:rFonts w:ascii="Times New Roman" w:hAnsi="Times New Roman" w:cs="Times New Roman"/>
        </w:rPr>
        <w:pPrChange w:id="6577" w:author="laca" w:date="2015-04-27T16:17:00Z">
          <w:pPr>
            <w:spacing w:line="360" w:lineRule="auto"/>
            <w:ind w:left="360"/>
          </w:pPr>
        </w:pPrChange>
      </w:pPr>
      <w:del w:id="6578" w:author="laca" w:date="2015-04-27T16:16:00Z">
        <w:r w:rsidRPr="00183A02" w:rsidDel="00960013">
          <w:rPr>
            <w:rFonts w:ascii="Times New Roman" w:hAnsi="Times New Roman" w:cs="Times New Roman"/>
          </w:rPr>
          <w:delText>A forgó talpak 360 fokban körbeforgathat</w:delText>
        </w:r>
      </w:del>
      <w:ins w:id="6579" w:author="stbrassai" w:date="2015-04-17T21:54:00Z">
        <w:del w:id="6580" w:author="laca" w:date="2015-04-27T16:16:00Z">
          <w:r w:rsidR="007F18A3" w:rsidRPr="00183A02" w:rsidDel="00960013">
            <w:rPr>
              <w:rFonts w:ascii="Times New Roman" w:hAnsi="Times New Roman" w:cs="Times New Roman"/>
            </w:rPr>
            <w:delText>ó</w:delText>
          </w:r>
        </w:del>
      </w:ins>
      <w:del w:id="6581" w:author="laca" w:date="2015-04-27T16:16:00Z">
        <w:r w:rsidRPr="00183A02" w:rsidDel="00960013">
          <w:rPr>
            <w:rFonts w:ascii="Times New Roman" w:hAnsi="Times New Roman" w:cs="Times New Roman"/>
          </w:rPr>
          <w:delText>ok, a NagyKerék tengelye körül.</w:delText>
        </w:r>
        <w:bookmarkStart w:id="6582" w:name="_Toc419128146"/>
        <w:bookmarkEnd w:id="6582"/>
      </w:del>
    </w:p>
    <w:p w14:paraId="4FFC76D5" w14:textId="79C7CB27" w:rsidR="002513EE" w:rsidRPr="00183A02" w:rsidDel="00C63F38" w:rsidRDefault="002513EE">
      <w:pPr>
        <w:pStyle w:val="ListParagraph"/>
        <w:rPr>
          <w:del w:id="6583" w:author="laca" w:date="2015-04-17T16:17:00Z"/>
          <w:rFonts w:ascii="Times New Roman" w:hAnsi="Times New Roman" w:cs="Times New Roman"/>
        </w:rPr>
        <w:pPrChange w:id="6584" w:author="laca" w:date="2015-04-27T16:17:00Z">
          <w:pPr>
            <w:spacing w:line="360" w:lineRule="auto"/>
            <w:ind w:firstLine="360"/>
          </w:pPr>
        </w:pPrChange>
      </w:pPr>
      <w:del w:id="6585" w:author="laca" w:date="2015-04-27T16:16:00Z">
        <w:r w:rsidRPr="00183A02" w:rsidDel="00960013">
          <w:rPr>
            <w:rFonts w:ascii="Times New Roman" w:hAnsi="Times New Roman" w:cs="Times New Roman"/>
          </w:rPr>
          <w:delText>A NagyKerék két csapágy segítségével illesztve van a talp tengelyéhez, így a kerék szabadon fut a tengelyen.</w:delText>
        </w:r>
      </w:del>
      <w:bookmarkStart w:id="6586" w:name="_Toc419128147"/>
      <w:bookmarkEnd w:id="6586"/>
    </w:p>
    <w:p w14:paraId="1032A440" w14:textId="5D366AAA" w:rsidR="00C63F38" w:rsidRPr="00183A02" w:rsidDel="00960013" w:rsidRDefault="002513EE">
      <w:pPr>
        <w:pStyle w:val="ListParagraph"/>
        <w:rPr>
          <w:del w:id="6587" w:author="laca" w:date="2015-04-27T16:16:00Z"/>
          <w:rFonts w:ascii="Times New Roman" w:hAnsi="Times New Roman" w:cs="Times New Roman"/>
        </w:rPr>
        <w:pPrChange w:id="6588" w:author="laca" w:date="2015-04-27T16:17:00Z">
          <w:pPr>
            <w:spacing w:line="360" w:lineRule="auto"/>
            <w:ind w:firstLine="360"/>
          </w:pPr>
        </w:pPrChange>
      </w:pPr>
      <w:del w:id="6589" w:author="laca" w:date="2015-04-27T16:16:00Z">
        <w:r w:rsidRPr="00183A02" w:rsidDel="00960013">
          <w:rPr>
            <w:rFonts w:ascii="Times New Roman" w:hAnsi="Times New Roman" w:cs="Times New Roman"/>
          </w:rPr>
          <w:delText>A nyomatékot a NagyKerék-ről a KisKerék-re bordásszíj segítségével adódik át.</w:delText>
        </w:r>
      </w:del>
      <w:ins w:id="6590" w:author="stbrassai" w:date="2015-04-17T21:54:00Z">
        <w:del w:id="6591" w:author="laca" w:date="2015-04-27T16:16:00Z">
          <w:r w:rsidR="007F18A3" w:rsidRPr="00183A02" w:rsidDel="00960013">
            <w:rPr>
              <w:rFonts w:ascii="Times New Roman" w:hAnsi="Times New Roman" w:cs="Times New Roman"/>
            </w:rPr>
            <w:delText>z</w:delText>
          </w:r>
        </w:del>
      </w:ins>
      <w:ins w:id="6592" w:author="stbrassai" w:date="2015-04-17T21:55:00Z">
        <w:del w:id="6593" w:author="laca" w:date="2015-04-27T16:16:00Z">
          <w:r w:rsidR="007F18A3" w:rsidRPr="00183A02" w:rsidDel="00960013">
            <w:rPr>
              <w:rFonts w:ascii="Times New Roman" w:hAnsi="Times New Roman" w:cs="Times New Roman"/>
            </w:rPr>
            <w:delText xml:space="preserve"> A mechanikai rendszer terve az alábbi ábrákon van szemléltetve.</w:delText>
          </w:r>
        </w:del>
      </w:ins>
      <w:bookmarkStart w:id="6594" w:name="_Toc419128148"/>
      <w:bookmarkEnd w:id="6594"/>
    </w:p>
    <w:p w14:paraId="45E260B4" w14:textId="3F3948C4" w:rsidR="00BD5921" w:rsidRPr="00183A02" w:rsidDel="00960013" w:rsidRDefault="00D97B97">
      <w:pPr>
        <w:pStyle w:val="ListParagraph"/>
        <w:rPr>
          <w:del w:id="6595" w:author="laca" w:date="2015-04-27T16:16:00Z"/>
          <w:rFonts w:ascii="Times New Roman" w:hAnsi="Times New Roman" w:cs="Times New Roman"/>
        </w:rPr>
        <w:pPrChange w:id="6596" w:author="laca" w:date="2015-04-27T16:17:00Z">
          <w:pPr>
            <w:keepNext/>
            <w:spacing w:line="360" w:lineRule="auto"/>
            <w:jc w:val="both"/>
          </w:pPr>
        </w:pPrChange>
      </w:pPr>
      <w:del w:id="6597" w:author="laca" w:date="2015-04-27T16:16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598" w:author="Unknown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819008" behindDoc="0" locked="0" layoutInCell="1" allowOverlap="1" wp14:anchorId="00EACA3B" wp14:editId="17613331">
                  <wp:simplePos x="0" y="0"/>
                  <wp:positionH relativeFrom="column">
                    <wp:posOffset>2559</wp:posOffset>
                  </wp:positionH>
                  <wp:positionV relativeFrom="paragraph">
                    <wp:posOffset>129026</wp:posOffset>
                  </wp:positionV>
                  <wp:extent cx="5566410" cy="4034155"/>
                  <wp:effectExtent l="0" t="133350" r="0" b="4445"/>
                  <wp:wrapNone/>
                  <wp:docPr id="176" name="Group 176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4034155"/>
                            <a:chOff x="0" y="0"/>
                            <a:chExt cx="5566410" cy="4034155"/>
                          </a:xfrm>
                        </wpg:grpSpPr>
                        <pic:pic xmlns:pic="http://schemas.openxmlformats.org/drawingml/2006/picture">
                          <pic:nvPicPr>
                            <pic:cNvPr id="136" name="Picture 1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6343"/>
                              <a:ext cx="5566410" cy="35540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7" name="Text Box 137"/>
                          <wps:cNvSpPr txBox="1"/>
                          <wps:spPr>
                            <a:xfrm>
                              <a:off x="0" y="3803015"/>
                              <a:ext cx="556641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DD29B42" w14:textId="56CE9FAE" w:rsidR="00B8312C" w:rsidRPr="00874D22" w:rsidRDefault="00B8312C">
                                <w:pPr>
                                  <w:pStyle w:val="Caption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pPrChange w:id="6599" w:author="laca" w:date="2015-04-17T22:24:00Z">
                                    <w:pPr>
                                      <w:pStyle w:val="Caption"/>
                                    </w:pPr>
                                  </w:pPrChange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28</w:t>
                                </w:r>
                                <w:r>
                                  <w:fldChar w:fldCharType="end"/>
                                </w:r>
                                <w:del w:id="6600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7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2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Robot vázának Inventoros 3D Képe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39" name="Rounded Rectangle 139"/>
                          <wps:cNvSpPr/>
                          <wps:spPr>
                            <a:xfrm rot="3131764">
                              <a:off x="28050" y="1363185"/>
                              <a:ext cx="1142327" cy="370971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848CD85" w14:textId="164A869E" w:rsidR="00B8312C" w:rsidRPr="003A2637" w:rsidRDefault="00B8312C" w:rsidP="003A263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3A2637">
                                  <w:rPr>
                                    <w:sz w:val="28"/>
                                    <w:szCs w:val="28"/>
                                  </w:rPr>
                                  <w:t>ForgóTalp1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Rounded Rectangle 140"/>
                          <wps:cNvSpPr/>
                          <wps:spPr>
                            <a:xfrm rot="4615953">
                              <a:off x="3814676" y="1032206"/>
                              <a:ext cx="1142327" cy="370971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14E8F5" w14:textId="23EB46A0" w:rsidR="00B8312C" w:rsidRPr="003A2637" w:rsidRDefault="00B8312C" w:rsidP="003A2637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3A2637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ForgóTalp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Rounded Rectangle 141"/>
                          <wps:cNvSpPr/>
                          <wps:spPr>
                            <a:xfrm rot="837976">
                              <a:off x="2535637" y="5610"/>
                              <a:ext cx="1142401" cy="370947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6D6735" w14:textId="5BDE0717" w:rsidR="00B8312C" w:rsidRPr="003A2637" w:rsidRDefault="00B8312C" w:rsidP="003A2637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3A2637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ForgóTalp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Rounded Rectangle 142"/>
                          <wps:cNvSpPr/>
                          <wps:spPr>
                            <a:xfrm rot="1906640">
                              <a:off x="1509041" y="3119057"/>
                              <a:ext cx="1142401" cy="370947"/>
                            </a:xfrm>
                            <a:prstGeom prst="roundRect">
                              <a:avLst/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499E8A" w14:textId="1A814A72" w:rsidR="00B8312C" w:rsidRPr="003A2637" w:rsidRDefault="00B8312C" w:rsidP="003A2637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3A2637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ForgóTalp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" name="Rounded Rectangular Callout 174"/>
                          <wps:cNvSpPr/>
                          <wps:spPr>
                            <a:xfrm>
                              <a:off x="835863" y="0"/>
                              <a:ext cx="762935" cy="336550"/>
                            </a:xfrm>
                            <a:prstGeom prst="wedgeRoundRectCallout">
                              <a:avLst>
                                <a:gd name="adj1" fmla="val -109644"/>
                                <a:gd name="adj2" fmla="val 77502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56F4E7E" w14:textId="38CC872F" w:rsidR="00B8312C" w:rsidRDefault="00B8312C" w:rsidP="00D97B97">
                                <w:pPr>
                                  <w:jc w:val="center"/>
                                </w:pPr>
                                <w:r>
                                  <w:t>KisKerék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Rounded Rectangular Callout 175"/>
                          <wps:cNvSpPr/>
                          <wps:spPr>
                            <a:xfrm>
                              <a:off x="1688555" y="729276"/>
                              <a:ext cx="920010" cy="336550"/>
                            </a:xfrm>
                            <a:prstGeom prst="wedgeRoundRectCallout">
                              <a:avLst>
                                <a:gd name="adj1" fmla="val -52268"/>
                                <a:gd name="adj2" fmla="val 250855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476B7F" w14:textId="0547577C" w:rsidR="00B8312C" w:rsidRDefault="00B8312C" w:rsidP="00D97B97">
                                <w:pPr>
                                  <w:jc w:val="center"/>
                                </w:pPr>
                                <w:r>
                                  <w:t>NagyKerék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0EACA3B" id="Group 176" o:spid="_x0000_s1221" style="position:absolute;left:0;text-align:left;margin-left:.2pt;margin-top:10.15pt;width:438.3pt;height:317.65pt;z-index:251819008;mso-position-horizontal-relative:text;mso-position-vertical-relative:text" coordsize="55664,4034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">
                  <v:shape id="Picture 136" o:spid="_x0000_s1222" type="#_x0000_t75" style="position:absolute;top:1963;width:55664;height:35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1m9TFAAAA3AAAAA8AAABkcnMvZG93bnJldi54bWxEj92KwjAQhe8F3yGM4I1oGpcVqUYRWUFY&#10;QfwBvRyasS02k9Jktfv2G2HBuxnOmfOdmS9bW4kHNb50rEGNEhDEmTMl5xrOp81wCsIHZIOVY9Lw&#10;Sx6Wi25njqlxTz7Q4xhyEUPYp6ihCKFOpfRZQRb9yNXEUbu5xmKIa5NL0+AzhttKjpNkIi2WHAkF&#10;1rQuKLsff2yE7D8vst2rgTqZc3ZVdbJT319a93vtagYiUBve5v/rrYn1PybweiZOIB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NZvUxQAAANwAAAAPAAAAAAAAAAAAAAAA&#10;AJ8CAABkcnMvZG93bnJldi54bWxQSwUGAAAAAAQABAD3AAAAkQMAAAAA&#10;">
                    <v:imagedata r:id="rId12" o:title=""/>
                    <v:path arrowok="t"/>
                  </v:shape>
                  <v:shape id="Text Box 137" o:spid="_x0000_s1223" type="#_x0000_t202" style="position:absolute;top:38030;width:55664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N7v8QA&#10;AADcAAAADwAAAGRycy9kb3ducmV2LnhtbERPTWsCMRC9C/0PYQq9iGZbxcpqFJEKthfp1ou3YTNu&#10;VjeTJcnq9t83hUJv83ifs1z3thE38qF2rOB5nIEgLp2uuVJw/NqN5iBCRNbYOCYF3xRgvXoYLDHX&#10;7s6fdCtiJVIIhxwVmBjbXMpQGrIYxq4lTtzZeYsxQV9J7fGewm0jX7JsJi3WnBoMtrQ1VF6Lzio4&#10;TE8HM+zObx+b6cS/H7vt7FIVSj099psFiEh9/Bf/ufc6zZ+8wu8z6QK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ze7/EAAAA3AAAAA8AAAAAAAAAAAAAAAAAmAIAAGRycy9k&#10;b3ducmV2LnhtbFBLBQYAAAAABAAEAPUAAACJAwAAAAA=&#10;" stroked="f">
                    <v:textbox style="mso-fit-shape-to-text:t" inset="0,0,0,0">
                      <w:txbxContent>
                        <w:p w14:paraId="3DD29B42" w14:textId="56CE9FAE" w:rsidR="00B8312C" w:rsidRPr="00874D22" w:rsidRDefault="00B8312C">
                          <w:pPr>
                            <w:pStyle w:val="Caption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pPrChange w:id="6601" w:author="laca" w:date="2015-04-17T22:24:00Z">
                              <w:pPr>
                                <w:pStyle w:val="Caption"/>
                              </w:pPr>
                            </w:pPrChange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28</w:t>
                          </w:r>
                          <w:r>
                            <w:fldChar w:fldCharType="end"/>
                          </w:r>
                          <w:del w:id="6602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7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2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Robot vázának Inventoros 3D Képe</w:t>
                          </w:r>
                        </w:p>
                      </w:txbxContent>
                    </v:textbox>
                  </v:shape>
                  <v:roundrect id="Rounded Rectangle 139" o:spid="_x0000_s1224" style="position:absolute;left:280;top:13632;width:11423;height:3709;rotation:3420721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dv/MIA&#10;AADcAAAADwAAAGRycy9kb3ducmV2LnhtbERPTYvCMBC9L/gfwgjeNFVBdqtRVkERZQ/rLp7HZmzK&#10;NpPSRFv99UYQ9jaP9zmzRWtLcaXaF44VDAcJCOLM6YJzBb8/6/47CB+QNZaOScGNPCzmnbcZpto1&#10;/E3XQ8hFDGGfogITQpVK6TNDFv3AVcSRO7vaYoiwzqWusYnhtpSjJJlIiwXHBoMVrQxlf4eLVdBk&#10;p4mh29d6U16Gdzzu252vlkr1uu3nFESgNvyLX+6tjvPHH/B8Jl4g5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R2/8wgAAANwAAAAPAAAAAAAAAAAAAAAAAJgCAABkcnMvZG93&#10;bnJldi54bWxQSwUGAAAAAAQABAD1AAAAhwMAAAAA&#10;" fillcolor="#5b9bd5 [3204]" strokecolor="#1f4d78 [1604]" strokeweight="1pt">
                    <v:stroke joinstyle="miter"/>
                    <v:textbox>
                      <w:txbxContent>
                        <w:p w14:paraId="0848CD85" w14:textId="164A869E" w:rsidR="00B8312C" w:rsidRPr="003A2637" w:rsidRDefault="00B8312C" w:rsidP="003A263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3A2637">
                            <w:rPr>
                              <w:sz w:val="28"/>
                              <w:szCs w:val="28"/>
                            </w:rPr>
                            <w:t>ForgóTalp1</w:t>
                          </w:r>
                        </w:p>
                      </w:txbxContent>
                    </v:textbox>
                  </v:roundrect>
                  <v:roundrect id="Rounded Rectangle 140" o:spid="_x0000_s1225" style="position:absolute;left:38146;top:10322;width:11423;height:3710;rotation:504185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75uMYA&#10;AADcAAAADwAAAGRycy9kb3ducmV2LnhtbESPT2vCQBDF7wW/wzKCt7qpSq3RVaRQkfbknyrehuw0&#10;CWZnQ3aN8dt3DoXeZnhv3vvNYtW5SrXUhNKzgZdhAoo487bk3MDx8PH8BipEZIuVZzLwoACrZe9p&#10;gan1d95Ru4+5khAOKRooYqxTrUNWkMMw9DWxaD++cRhlbXJtG7xLuKv0KEletcOSpaHAmt4Lyq77&#10;mzMw/qyPs2i7bzubbi7ndnIa375Gxgz63XoOKlIX/81/11sr+BPBl2dkAr3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J75uMYAAADcAAAADwAAAAAAAAAAAAAAAACYAgAAZHJz&#10;L2Rvd25yZXYueG1sUEsFBgAAAAAEAAQA9QAAAIsDAAAAAA==&#10;" fillcolor="#5b9bd5" strokecolor="#41719c" strokeweight="1pt">
                    <v:stroke joinstyle="miter"/>
                    <v:textbox>
                      <w:txbxContent>
                        <w:p w14:paraId="7314E8F5" w14:textId="23EB46A0" w:rsidR="00B8312C" w:rsidRPr="003A2637" w:rsidRDefault="00B8312C" w:rsidP="003A2637">
                          <w:pPr>
                            <w:jc w:val="center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3A2637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ForgóTalp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4</w:t>
                          </w:r>
                        </w:p>
                      </w:txbxContent>
                    </v:textbox>
                  </v:roundrect>
                  <v:roundrect id="Rounded Rectangle 141" o:spid="_x0000_s1226" style="position:absolute;left:25356;top:56;width:11424;height:3709;rotation:915293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mMZcAA&#10;AADcAAAADwAAAGRycy9kb3ducmV2LnhtbERPS2sCMRC+F/wPYYTeanalSN0aZSsUvPq6TzfjZjGZ&#10;LEmqu/31TUHobT6+56w2g7PiRiF2nhWUswIEceN1x62C0/Hz5Q1ETMgarWdSMFKEzXrytMJK+zvv&#10;6XZIrcghHCtUYFLqKyljY8hhnPmeOHMXHxymDEMrdcB7DndWzotiIR12nBsM9rQ11FwP307B2Yy6&#10;Ln+O9sumMZyWu49Q1HulnqdD/Q4i0ZD+xQ/3Tuf5ryX8PZMvk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NmMZcAAAADcAAAADwAAAAAAAAAAAAAAAACYAgAAZHJzL2Rvd25y&#10;ZXYueG1sUEsFBgAAAAAEAAQA9QAAAIUDAAAAAA==&#10;" fillcolor="#5b9bd5" strokecolor="#41719c" strokeweight="1pt">
                    <v:stroke joinstyle="miter"/>
                    <v:textbox>
                      <w:txbxContent>
                        <w:p w14:paraId="326D6735" w14:textId="5BDE0717" w:rsidR="00B8312C" w:rsidRPr="003A2637" w:rsidRDefault="00B8312C" w:rsidP="003A2637">
                          <w:pPr>
                            <w:jc w:val="center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3A2637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ForgóTalp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3</w:t>
                          </w:r>
                        </w:p>
                      </w:txbxContent>
                    </v:textbox>
                  </v:roundrect>
                  <v:roundrect id="Rounded Rectangle 142" o:spid="_x0000_s1227" style="position:absolute;left:15090;top:31190;width:11424;height:3710;rotation:2082559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4NM8MA&#10;AADcAAAADwAAAGRycy9kb3ducmV2LnhtbESPQWsCMRCF7wX/Q5iCt262IrZdjSKC4NG1ll7HZLrZ&#10;upksm6jrvzeC4G2G9+Z9b2aL3jXiTF2oPSt4z3IQxNqbmisF++/12yeIEJENNp5JwZUCLOaDlxkW&#10;xl+4pPMuViKFcChQgY2xLaQM2pLDkPmWOGl/vnMY09pV0nR4SeGukaM8n0iHNSeCxZZWlvRxd3IJ&#10;oo//q4O+LvWP+/3YfpUljk9WqeFrv5yCiNTHp/lxvTGp/ngE92fSBH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E4NM8MAAADcAAAADwAAAAAAAAAAAAAAAACYAgAAZHJzL2Rv&#10;d25yZXYueG1sUEsFBgAAAAAEAAQA9QAAAIgDAAAAAA==&#10;" fillcolor="#5b9bd5" strokecolor="#41719c" strokeweight="1pt">
                    <v:stroke joinstyle="miter"/>
                    <v:textbox>
                      <w:txbxContent>
                        <w:p w14:paraId="2F499E8A" w14:textId="1A814A72" w:rsidR="00B8312C" w:rsidRPr="003A2637" w:rsidRDefault="00B8312C" w:rsidP="003A2637">
                          <w:pPr>
                            <w:jc w:val="center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3A2637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ForgóTalp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v:textbox>
                  </v:roundrect>
                  <v:shape id="Rounded Rectangular Callout 174" o:spid="_x0000_s1228" type="#_x0000_t62" style="position:absolute;left:8358;width:7629;height:33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g++8QA&#10;AADcAAAADwAAAGRycy9kb3ducmV2LnhtbERPTWsCMRC9C/0PYYTeNGspVrZGUVuxeBC0SvU2bMbN&#10;0s1ku4nr9t+bgtDbPN7njKetLUVDtS8cKxj0ExDEmdMF5wr2n8veCIQPyBpLx6TglzxMJw+dMaba&#10;XXlLzS7kIoawT1GBCaFKpfSZIYu+7yriyJ1dbTFEWOdS13iN4baUT0kylBYLjg0GK1oYyr53F6uA&#10;lqdSmtCsi83P2/t8dOTDevWl1GO3nb2CCNSGf/Hd/aHj/Jdn+HsmXiA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IPvvEAAAA3AAAAA8AAAAAAAAAAAAAAAAAmAIAAGRycy9k&#10;b3ducmV2LnhtbFBLBQYAAAAABAAEAPUAAACJAwAAAAA=&#10;" adj="-12883,27540" fillcolor="#5b9bd5 [3204]" strokecolor="#1f4d78 [1604]" strokeweight="1pt">
                    <v:textbox>
                      <w:txbxContent>
                        <w:p w14:paraId="256F4E7E" w14:textId="38CC872F" w:rsidR="00B8312C" w:rsidRDefault="00B8312C" w:rsidP="00D97B97">
                          <w:pPr>
                            <w:jc w:val="center"/>
                          </w:pPr>
                          <w:r>
                            <w:t>KisKerék</w:t>
                          </w:r>
                        </w:p>
                      </w:txbxContent>
                    </v:textbox>
                  </v:shape>
                  <v:shape id="Rounded Rectangular Callout 175" o:spid="_x0000_s1229" type="#_x0000_t62" style="position:absolute;left:16885;top:7292;width:9200;height:3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TpIsEA&#10;AADcAAAADwAAAGRycy9kb3ducmV2LnhtbERP24rCMBB9X/Afwgi+ran1sm3XKCIovghe9gOGZrYt&#10;NpPSRK1+vVlY8G0O5zrzZWdqcaPWVZYVjIYRCOLc6ooLBT/nzWcCwnlkjbVlUvAgB8tF72OOmbZ3&#10;PtLt5AsRQthlqKD0vsmkdHlJBt3QNsSB+7WtQR9gW0jd4j2Em1rGUTSTBisODSU2tC4pv5yuRsFh&#10;79IYk2e6TaSZ2HFqDnyMlRr0u9U3CE+df4v/3Tsd5n9N4e+ZcIF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06SLBAAAA3AAAAA8AAAAAAAAAAAAAAAAAmAIAAGRycy9kb3du&#10;cmV2LnhtbFBLBQYAAAAABAAEAPUAAACGAwAAAAA=&#10;" adj="-490,64985" fillcolor="#5b9bd5 [3204]" strokecolor="#1f4d78 [1604]" strokeweight="1pt">
                    <v:textbox>
                      <w:txbxContent>
                        <w:p w14:paraId="31476B7F" w14:textId="0547577C" w:rsidR="00B8312C" w:rsidRDefault="00B8312C" w:rsidP="00D97B97">
                          <w:pPr>
                            <w:jc w:val="center"/>
                          </w:pPr>
                          <w:r>
                            <w:t>NagyKerék</w:t>
                          </w:r>
                        </w:p>
                      </w:txbxContent>
                    </v:textbox>
                  </v:shape>
                </v:group>
              </w:pict>
            </mc:Fallback>
          </mc:AlternateContent>
        </w:r>
        <w:r w:rsidR="00877755"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603" w:author="laca" w:date="2015-04-17T19:05:00Z">
              <w:rPr>
                <w:noProof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98528" behindDoc="0" locked="0" layoutInCell="1" allowOverlap="1" wp14:anchorId="46B430F9" wp14:editId="06F5A550">
                  <wp:simplePos x="0" y="0"/>
                  <wp:positionH relativeFrom="margin">
                    <wp:align>center</wp:align>
                  </wp:positionH>
                  <wp:positionV relativeFrom="paragraph">
                    <wp:posOffset>4419600</wp:posOffset>
                  </wp:positionV>
                  <wp:extent cx="5928076" cy="4386580"/>
                  <wp:effectExtent l="0" t="0" r="0" b="0"/>
                  <wp:wrapTopAndBottom/>
                  <wp:docPr id="157" name="Group 15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928076" cy="4386580"/>
                            <a:chOff x="0" y="0"/>
                            <a:chExt cx="5928076" cy="4386580"/>
                          </a:xfrm>
                        </wpg:grpSpPr>
                        <wpg:grpSp>
                          <wpg:cNvPr id="155" name="Group 155"/>
                          <wpg:cNvGrpSpPr/>
                          <wpg:grpSpPr>
                            <a:xfrm>
                              <a:off x="0" y="0"/>
                              <a:ext cx="5928076" cy="4097162"/>
                              <a:chOff x="0" y="0"/>
                              <a:chExt cx="5928076" cy="4097162"/>
                            </a:xfrm>
                          </wpg:grpSpPr>
                          <pic:pic xmlns:pic="http://schemas.openxmlformats.org/drawingml/2006/picture">
                            <pic:nvPicPr>
                              <pic:cNvPr id="93" name="Picture 9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61666" y="0"/>
                                <a:ext cx="5566410" cy="32499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44" name="Rounded Rectangle 144"/>
                            <wps:cNvSpPr/>
                            <wps:spPr>
                              <a:xfrm rot="21057850">
                                <a:off x="3254991" y="129654"/>
                                <a:ext cx="1142401" cy="37097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6275AC4" w14:textId="1451EA2B" w:rsidR="00B8312C" w:rsidRPr="003A2637" w:rsidRDefault="00B8312C" w:rsidP="003A2637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ins w:id="6604" w:author="laca" w:date="2015-04-17T22:08:00Z"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w:ins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Motor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P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" name="Rounded Rectangle 145"/>
                            <wps:cNvSpPr/>
                            <wps:spPr>
                              <a:xfrm rot="21057850">
                                <a:off x="4073857" y="2286000"/>
                                <a:ext cx="1142401" cy="37097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AB7AC88" w14:textId="6C86201B" w:rsidR="00B8312C" w:rsidRPr="003A2637" w:rsidRDefault="00B8312C" w:rsidP="003A2637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ins w:id="6605" w:author="laca" w:date="2015-04-17T22:08:00Z"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w:ins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Motor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S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6" name="Rounded Rectangular Callout 146"/>
                            <wps:cNvSpPr/>
                            <wps:spPr>
                              <a:xfrm>
                                <a:off x="0" y="2094931"/>
                                <a:ext cx="1448435" cy="647700"/>
                              </a:xfrm>
                              <a:prstGeom prst="wedgeRoundRectCallout">
                                <a:avLst>
                                  <a:gd name="adj1" fmla="val 86956"/>
                                  <a:gd name="adj2" fmla="val -177139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BEF9A5" w14:textId="484AABD4" w:rsidR="00B8312C" w:rsidRDefault="00B8312C" w:rsidP="004A695E">
                                  <w:pPr>
                                    <w:jc w:val="center"/>
                                  </w:pPr>
                                  <w:r>
                                    <w:t>Orsó áttétel 40:1 arányban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8" name="Rounded Rectangular Callout 148"/>
                            <wps:cNvSpPr/>
                            <wps:spPr>
                              <a:xfrm>
                                <a:off x="736979" y="3002507"/>
                                <a:ext cx="1448435" cy="647700"/>
                              </a:xfrm>
                              <a:prstGeom prst="wedgeRoundRectCallout">
                                <a:avLst>
                                  <a:gd name="adj1" fmla="val 86956"/>
                                  <a:gd name="adj2" fmla="val -177139"/>
                                  <a:gd name="adj3" fmla="val 16667"/>
                                </a:avLst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4606165" w14:textId="061FDC36" w:rsidR="00B8312C" w:rsidRPr="004A695E" w:rsidRDefault="00B8312C" w:rsidP="004A695E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4A695E">
                                    <w:rPr>
                                      <w:color w:val="FFFFFF" w:themeColor="background1"/>
                                    </w:rPr>
                                    <w:t>Kupkerép áttétel 6:1 arányban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9" name="Rounded Rectangular Callout 149"/>
                            <wps:cNvSpPr/>
                            <wps:spPr>
                              <a:xfrm>
                                <a:off x="3828197" y="3248167"/>
                                <a:ext cx="1448435" cy="848995"/>
                              </a:xfrm>
                              <a:prstGeom prst="wedgeRoundRectCallout">
                                <a:avLst>
                                  <a:gd name="adj1" fmla="val -134820"/>
                                  <a:gd name="adj2" fmla="val -213155"/>
                                  <a:gd name="adj3" fmla="val 16667"/>
                                </a:avLst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83EC37F" w14:textId="31C58F62" w:rsidR="00B8312C" w:rsidRPr="004A695E" w:rsidRDefault="00B8312C" w:rsidP="004A695E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Sebesség mérő inkrementális tárcsa és szenzor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6" name="Text Box 156"/>
                          <wps:cNvSpPr txBox="1"/>
                          <wps:spPr>
                            <a:xfrm>
                              <a:off x="0" y="4155440"/>
                              <a:ext cx="5925820" cy="2311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0C1866C" w14:textId="22AB2B61" w:rsidR="00B8312C" w:rsidRPr="00EE0C88" w:rsidRDefault="00B8312C" w:rsidP="00CD2A41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t xml:space="preserve">Kép.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STYLEREF 1 \s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.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Kép. \* ARABIC \s 1 </w:instrText>
                                </w:r>
                                <w:r>
                                  <w:fldChar w:fldCharType="separate"/>
                                </w:r>
                                <w:r w:rsidR="00B50A3B">
                                  <w:rPr>
                                    <w:noProof/>
                                  </w:rPr>
                                  <w:t>29</w:t>
                                </w:r>
                                <w:r>
                                  <w:fldChar w:fldCharType="end"/>
                                </w:r>
                                <w:del w:id="6606" w:author="laca" w:date="2015-04-17T19:04:00Z"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STYLEREF 1 \s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7</w:delText>
                                  </w:r>
                                  <w:r w:rsidDel="00C47BFF">
                                    <w:fldChar w:fldCharType="end"/>
                                  </w:r>
                                  <w:r w:rsidDel="00C47BFF">
                                    <w:delText>.</w:delText>
                                  </w:r>
                                  <w:r w:rsidDel="00C47BFF">
                                    <w:fldChar w:fldCharType="begin"/>
                                  </w:r>
                                  <w:r w:rsidDel="00C47BFF">
                                    <w:delInstrText xml:space="preserve"> SEQ Kép. \* ARABIC \s 1 </w:delInstrText>
                                  </w:r>
                                  <w:r w:rsidDel="00C47BFF">
                                    <w:fldChar w:fldCharType="separate"/>
                                  </w:r>
                                  <w:r w:rsidDel="00C47BFF">
                                    <w:rPr>
                                      <w:noProof/>
                                    </w:rPr>
                                    <w:delText>1</w:delText>
                                  </w:r>
                                  <w:r w:rsidDel="00C47BFF">
                                    <w:fldChar w:fldCharType="end"/>
                                  </w:r>
                                </w:del>
                                <w:r>
                                  <w:t xml:space="preserve"> Az alváz negyede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6B430F9" id="Group 157" o:spid="_x0000_s1230" style="position:absolute;left:0;text-align:left;margin-left:0;margin-top:348pt;width:466.8pt;height:345.4pt;z-index:251798528;mso-position-horizontal:center;mso-position-horizontal-relative:margin;mso-position-vertical-relative:text" coordsize="59280,4386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">
                  <v:group id="Group 155" o:spid="_x0000_s1231" style="position:absolute;width:59280;height:40971" coordsize="59280,409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<v:shape id="Picture 93" o:spid="_x0000_s1232" type="#_x0000_t75" style="position:absolute;left:3616;width:55664;height:32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BdWTEAAAA2wAAAA8AAABkcnMvZG93bnJldi54bWxEj81uwjAQhO+V+g7WVuLWOAUJtQGDShEt&#10;hRM/D7CKlyQ0Xod4gfD2uFKlHkcz841mPO1crS7UhsqzgZckBUWce1txYWC/Wzy/ggqCbLH2TAZu&#10;FGA6eXwYY2b9lTd02UqhIoRDhgZKkSbTOuQlOQyJb4ijd/CtQ4myLbRt8Rrhrtb9NB1qhxXHhRIb&#10;+igp/9menYEjnQ7p1+f3Zq1nPOvWWuarsxjTe+reR6CEOvkP/7WX1sDbAH6/xB+gJ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tBdWTEAAAA2wAAAA8AAAAAAAAAAAAAAAAA&#10;nwIAAGRycy9kb3ducmV2LnhtbFBLBQYAAAAABAAEAPcAAACQAwAAAAA=&#10;">
                      <v:imagedata r:id="rId13" o:title=""/>
                      <v:path arrowok="t"/>
                    </v:shape>
                    <v:roundrect id="Rounded Rectangle 144" o:spid="_x0000_s1233" style="position:absolute;left:32549;top:1296;width:11424;height:3710;rotation:-59217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vEZMAA&#10;AADcAAAADwAAAGRycy9kb3ducmV2LnhtbERPTYvCMBC9C/6HMII3TZUi0jWKCooHBXV1z0Mz25Zt&#10;JqWJtvrrjSDsbR7vc2aL1pTiTrUrLCsYDSMQxKnVBWcKLt+bwRSE88gaS8uk4EEOFvNuZ4aJtg2f&#10;6H72mQgh7BJUkHtfJVK6NCeDbmgr4sD92tqgD7DOpK6xCeGmlOMomkiDBYeGHCta55T+nW9GwWo8&#10;KeX1uD801rnnJm6t2f7ESvV77fILhKfW/4s/7p0O8+MY3s+EC+T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PvEZMAAAADcAAAADwAAAAAAAAAAAAAAAACYAgAAZHJzL2Rvd25y&#10;ZXYueG1sUEsFBgAAAAAEAAQA9QAAAIUDAAAAAA==&#10;" fillcolor="#5b9bd5" strokecolor="#41719c" strokeweight="1pt">
                      <v:stroke joinstyle="miter"/>
                      <v:textbox>
                        <w:txbxContent>
                          <w:p w14:paraId="26275AC4" w14:textId="1451EA2B" w:rsidR="00B8312C" w:rsidRPr="003A2637" w:rsidRDefault="00B8312C" w:rsidP="003A263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ins w:id="6607" w:author="laca" w:date="2015-04-17T22:08:00Z"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w:ins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Motor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oMath>
                            </m:oMathPara>
                          </w:p>
                        </w:txbxContent>
                      </v:textbox>
                    </v:roundrect>
                    <v:roundrect id="Rounded Rectangle 145" o:spid="_x0000_s1234" style="position:absolute;left:40738;top:22860;width:11424;height:3709;rotation:-592172fd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dh/8EA&#10;AADcAAAADwAAAGRycy9kb3ducmV2LnhtbERPS4vCMBC+L/gfwgje1lSpItUoKigeXFif56EZ22Iz&#10;KU201V+/WVjY23x8z5ktWlOKJ9WusKxg0I9AEKdWF5wpOJ82nxMQziNrLC2Tghc5WMw7HzNMtG34&#10;QM+jz0QIYZeggtz7KpHSpTkZdH1bEQfuZmuDPsA6k7rGJoSbUg6jaCwNFhwacqxonVN6Pz6MgtVw&#10;XMrL9/6rsc69N3FrzfYaK9XrtsspCE+t/xf/uXc6zI9H8PtMuEDO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3Yf/BAAAA3AAAAA8AAAAAAAAAAAAAAAAAmAIAAGRycy9kb3du&#10;cmV2LnhtbFBLBQYAAAAABAAEAPUAAACGAwAAAAA=&#10;" fillcolor="#5b9bd5" strokecolor="#41719c" strokeweight="1pt">
                      <v:stroke joinstyle="miter"/>
                      <v:textbox>
                        <w:txbxContent>
                          <w:p w14:paraId="7AB7AC88" w14:textId="6C86201B" w:rsidR="00B8312C" w:rsidRPr="003A2637" w:rsidRDefault="00B8312C" w:rsidP="003A263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ins w:id="6608" w:author="laca" w:date="2015-04-17T22:08:00Z"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w:ins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Motor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S</m:t>
                                </m:r>
                              </m:oMath>
                            </m:oMathPara>
                          </w:p>
                        </w:txbxContent>
                      </v:textbox>
                    </v:roundrect>
                    <v:shape id="Rounded Rectangular Callout 146" o:spid="_x0000_s1235" type="#_x0000_t62" style="position:absolute;top:20949;width:14484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DZZ8MA&#10;AADcAAAADwAAAGRycy9kb3ducmV2LnhtbERPTWsCMRC9F/wPYQQvpWYVu8jWKCIU2oOUrh7sbdhM&#10;d4ObyZJkdfvvTUHwNo/3OavNYFtxIR+MYwWzaQaCuHLacK3geHh/WYIIEVlj65gU/FGAzXr0tMJC&#10;uyt/06WMtUghHApU0MTYFVKGqiGLYeo64sT9Om8xJuhrqT1eU7ht5TzLcmnRcGposKNdQ9W57K2C&#10;08+y/3rtZwMtyue8MiZu/edeqcl42L6BiDTEh/ju/tBp/iKH/2fSBX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DZZ8MAAADcAAAADwAAAAAAAAAAAAAAAACYAgAAZHJzL2Rv&#10;d25yZXYueG1sUEsFBgAAAAAEAAQA9QAAAIgDAAAAAA==&#10;" adj="29582,-27462" fillcolor="#5b9bd5 [3204]" strokecolor="#1f4d78 [1604]" strokeweight="1pt">
                      <v:textbox>
                        <w:txbxContent>
                          <w:p w14:paraId="06BEF9A5" w14:textId="484AABD4" w:rsidR="00B8312C" w:rsidRDefault="00B8312C" w:rsidP="004A695E">
                            <w:pPr>
                              <w:jc w:val="center"/>
                            </w:pPr>
                            <w:r>
                              <w:t>Orsó áttétel 40:1 arányban</w:t>
                            </w:r>
                          </w:p>
                        </w:txbxContent>
                      </v:textbox>
                    </v:shape>
                    <v:shape id="Rounded Rectangular Callout 148" o:spid="_x0000_s1236" type="#_x0000_t62" style="position:absolute;left:7369;top:30025;width:14485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/oc8UA&#10;AADcAAAADwAAAGRycy9kb3ducmV2LnhtbESPQWvCQBCF70L/wzJCb3WjhNJGV5FKoSCl1ha9Dtkx&#10;CWZnY3Zrtv++cyh4m+G9ee+bxSq5Vl2pD41nA9NJBoq49LbhysD31+vDE6gQkS22nsnALwVYLe9G&#10;CyysH/iTrvtYKQnhUKCBOsau0DqUNTkME98Ri3byvcMoa19p2+Mg4a7Vsyx71A4bloYaO3qpqTzv&#10;f5yBwza9b87pyMPzB17yab674HZnzP04reegIqV4M/9fv1nBz4VWnpEJ9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r+hzxQAAANwAAAAPAAAAAAAAAAAAAAAAAJgCAABkcnMv&#10;ZG93bnJldi54bWxQSwUGAAAAAAQABAD1AAAAigMAAAAA&#10;" adj="29582,-27462" fillcolor="#5b9bd5" strokecolor="#41719c" strokeweight="1pt">
                      <v:textbox>
                        <w:txbxContent>
                          <w:p w14:paraId="54606165" w14:textId="061FDC36" w:rsidR="00B8312C" w:rsidRPr="004A695E" w:rsidRDefault="00B8312C" w:rsidP="004A695E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4A695E">
                              <w:rPr>
                                <w:color w:val="FFFFFF" w:themeColor="background1"/>
                              </w:rPr>
                              <w:t>Kupkerép áttétel 6:1 arányban</w:t>
                            </w:r>
                          </w:p>
                        </w:txbxContent>
                      </v:textbox>
                    </v:shape>
                    <v:shape id="Rounded Rectangular Callout 149" o:spid="_x0000_s1237" type="#_x0000_t62" style="position:absolute;left:38281;top:32481;width:14485;height:84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O1TcMA&#10;AADcAAAADwAAAGRycy9kb3ducmV2LnhtbERPS4vCMBC+L+x/CCN4W1NFRKtRlhVRTz5WxOPYjG3X&#10;ZlKaqNVfbwRhb/PxPWc0qU0hrlS53LKCdisCQZxYnXOqYPc7++qDcB5ZY2GZFNzJwWT8+THCWNsb&#10;b+i69akIIexiVJB5X8ZSuiQjg65lS+LAnWxl0AdYpVJXeAvhppCdKOpJgzmHhgxL+skoOW8vRkG3&#10;+Dv31vfOcb4cHDa7w+qxT91UqWaj/h6C8FT7f/HbvdBhfncAr2fCBXL8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5O1TcMAAADcAAAADwAAAAAAAAAAAAAAAACYAgAAZHJzL2Rv&#10;d25yZXYueG1sUEsFBgAAAAAEAAQA9QAAAIgDAAAAAA==&#10;" adj="-18321,-35241" fillcolor="#5b9bd5" strokecolor="#41719c" strokeweight="1pt">
                      <v:textbox>
                        <w:txbxContent>
                          <w:p w14:paraId="283EC37F" w14:textId="31C58F62" w:rsidR="00B8312C" w:rsidRPr="004A695E" w:rsidRDefault="00B8312C" w:rsidP="004A695E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Sebesség mérő inkrementális tárcsa és szenzor</w:t>
                            </w:r>
                          </w:p>
                        </w:txbxContent>
                      </v:textbox>
                    </v:shape>
                  </v:group>
                  <v:shape id="Text Box 156" o:spid="_x0000_s1238" type="#_x0000_t202" style="position:absolute;top:41554;width:59258;height:2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A7hMQA&#10;AADcAAAADwAAAGRycy9kb3ducmV2LnhtbERPTUvDQBC9C/6HZQQvYjfWGiR2W0qpoF6CMRdvQ3aa&#10;jWZnw+6mif/eFYTe5vE+Z72dbS9O5EPnWMHdIgNB3Djdcaug/ni+fQQRIrLG3jEp+KEA283lxRoL&#10;7SZ+p1MVW5FCOBSowMQ4FFKGxpDFsHADceKOzluMCfpWao9TCre9XGZZLi12nBoMDrQ31HxXo1VQ&#10;rj5LczMeD2+71b1/rcd9/tVWSl1fzbsnEJHmeBb/u190mv+Qw98z6QK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gO4TEAAAA3AAAAA8AAAAAAAAAAAAAAAAAmAIAAGRycy9k&#10;b3ducmV2LnhtbFBLBQYAAAAABAAEAPUAAACJAwAAAAA=&#10;" stroked="f">
                    <v:textbox style="mso-fit-shape-to-text:t" inset="0,0,0,0">
                      <w:txbxContent>
                        <w:p w14:paraId="10C1866C" w14:textId="22AB2B61" w:rsidR="00B8312C" w:rsidRPr="00EE0C88" w:rsidRDefault="00B8312C" w:rsidP="00CD2A41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</w:pPr>
                          <w:r>
                            <w:t xml:space="preserve">Kép. </w:t>
                          </w:r>
                          <w:r>
                            <w:fldChar w:fldCharType="begin"/>
                          </w:r>
                          <w:r>
                            <w:instrText xml:space="preserve"> STYLEREF 1 \s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.</w:t>
                          </w:r>
                          <w:r>
                            <w:fldChar w:fldCharType="begin"/>
                          </w:r>
                          <w:r>
                            <w:instrText xml:space="preserve"> SEQ Kép. \* ARABIC \s 1 </w:instrText>
                          </w:r>
                          <w:r>
                            <w:fldChar w:fldCharType="separate"/>
                          </w:r>
                          <w:r w:rsidR="00B50A3B">
                            <w:rPr>
                              <w:noProof/>
                            </w:rPr>
                            <w:t>29</w:t>
                          </w:r>
                          <w:r>
                            <w:fldChar w:fldCharType="end"/>
                          </w:r>
                          <w:del w:id="6609" w:author="laca" w:date="2015-04-17T19:04:00Z"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STYLEREF 1 \s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7</w:delText>
                            </w:r>
                            <w:r w:rsidDel="00C47BFF">
                              <w:fldChar w:fldCharType="end"/>
                            </w:r>
                            <w:r w:rsidDel="00C47BFF">
                              <w:delText>.</w:delText>
                            </w:r>
                            <w:r w:rsidDel="00C47BFF">
                              <w:fldChar w:fldCharType="begin"/>
                            </w:r>
                            <w:r w:rsidDel="00C47BFF">
                              <w:delInstrText xml:space="preserve"> SEQ Kép. \* ARABIC \s 1 </w:delInstrText>
                            </w:r>
                            <w:r w:rsidDel="00C47BFF">
                              <w:fldChar w:fldCharType="separate"/>
                            </w:r>
                            <w:r w:rsidDel="00C47BFF">
                              <w:rPr>
                                <w:noProof/>
                              </w:rPr>
                              <w:delText>1</w:delText>
                            </w:r>
                            <w:r w:rsidDel="00C47BFF">
                              <w:fldChar w:fldCharType="end"/>
                            </w:r>
                          </w:del>
                          <w:r>
                            <w:t xml:space="preserve"> Az alváz negyede</w:t>
                          </w:r>
                        </w:p>
                      </w:txbxContent>
                    </v:textbox>
                  </v:shape>
                  <w10:wrap type="topAndBottom" anchorx="margin"/>
                </v:group>
              </w:pict>
            </mc:Fallback>
          </mc:AlternateContent>
        </w:r>
        <w:r w:rsidR="00BD5921" w:rsidRPr="00183A02" w:rsidDel="00960013">
          <w:rPr>
            <w:rFonts w:ascii="Times New Roman" w:hAnsi="Times New Roman" w:cs="Times New Roman"/>
          </w:rPr>
          <w:tab/>
        </w:r>
        <w:bookmarkStart w:id="6610" w:name="_Toc419128149"/>
        <w:bookmarkEnd w:id="6610"/>
      </w:del>
    </w:p>
    <w:p w14:paraId="18A4AF43" w14:textId="60EBF7F9" w:rsidR="00BD5921" w:rsidRPr="00183A02" w:rsidDel="00960013" w:rsidRDefault="00877755">
      <w:pPr>
        <w:pStyle w:val="ListParagraph"/>
        <w:rPr>
          <w:del w:id="6611" w:author="laca" w:date="2015-04-27T16:16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6612" w:author="laca" w:date="2015-04-17T19:05:00Z">
            <w:rPr>
              <w:del w:id="6613" w:author="laca" w:date="2015-04-27T16:16:00Z"/>
            </w:rPr>
          </w:rPrChange>
        </w:rPr>
        <w:pPrChange w:id="6614" w:author="laca" w:date="2015-04-27T16:17:00Z">
          <w:pPr>
            <w:pStyle w:val="Caption"/>
            <w:spacing w:line="360" w:lineRule="auto"/>
          </w:pPr>
        </w:pPrChange>
      </w:pPr>
      <w:del w:id="6615" w:author="laca" w:date="2015-04-27T16:16:00Z">
        <w:r w:rsidRPr="00183A02" w:rsidDel="00960013">
          <w:rPr>
            <w:rFonts w:ascii="Times New Roman" w:eastAsiaTheme="majorEastAsia" w:hAnsi="Times New Roman" w:cs="Times New Roman"/>
            <w:noProof/>
            <w:color w:val="44546A" w:themeColor="text2"/>
            <w:sz w:val="24"/>
            <w:szCs w:val="24"/>
            <w:rPrChange w:id="6616" w:author="laca" w:date="2015-04-17T19:05:00Z">
              <w:rPr>
                <w:rFonts w:ascii="Times New Roman" w:hAnsi="Times New Roman" w:cs="Times New Roman"/>
                <w:b w:val="0"/>
                <w:bCs w:val="0"/>
                <w:smallCaps w:val="0"/>
                <w:noProof/>
                <w:sz w:val="24"/>
                <w:szCs w:val="24"/>
                <w:lang w:val="en-US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797759" behindDoc="0" locked="0" layoutInCell="1" allowOverlap="1" wp14:anchorId="6573CC29" wp14:editId="18D39E9E">
                  <wp:simplePos x="0" y="0"/>
                  <wp:positionH relativeFrom="page">
                    <wp:align>center</wp:align>
                  </wp:positionH>
                  <wp:positionV relativeFrom="paragraph">
                    <wp:posOffset>578</wp:posOffset>
                  </wp:positionV>
                  <wp:extent cx="5566410" cy="5219700"/>
                  <wp:effectExtent l="0" t="0" r="0" b="19050"/>
                  <wp:wrapTopAndBottom/>
                  <wp:docPr id="158" name="Group 15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566410" cy="5219700"/>
                            <a:chOff x="0" y="0"/>
                            <a:chExt cx="5566410" cy="5219700"/>
                          </a:xfrm>
                        </wpg:grpSpPr>
                        <pic:pic xmlns:pic="http://schemas.openxmlformats.org/drawingml/2006/picture">
                          <pic:nvPicPr>
                            <pic:cNvPr id="151" name="Picture 15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04775"/>
                              <a:ext cx="5566410" cy="50634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2" name="Rounded Rectangular Callout 152"/>
                          <wps:cNvSpPr/>
                          <wps:spPr>
                            <a:xfrm>
                              <a:off x="0" y="0"/>
                              <a:ext cx="1448435" cy="647700"/>
                            </a:xfrm>
                            <a:prstGeom prst="wedgeRoundRectCallout">
                              <a:avLst>
                                <a:gd name="adj1" fmla="val 51292"/>
                                <a:gd name="adj2" fmla="val 361899"/>
                                <a:gd name="adj3" fmla="val 16667"/>
                              </a:avLst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7BEEBB" w14:textId="608ABD42" w:rsidR="00B8312C" w:rsidRPr="004A695E" w:rsidRDefault="00B8312C" w:rsidP="00CD2A41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Null átmenti érzékelő tárcs</w:t>
                                </w:r>
                                <w:ins w:id="6617" w:author="laca" w:date="2015-04-17T19:47:00Z">
                                  <w:r>
                                    <w:rPr>
                                      <w:color w:val="FFFFFF" w:themeColor="background1"/>
                                    </w:rPr>
                                    <w:t>ája</w:t>
                                  </w:r>
                                </w:ins>
                                <w:del w:id="6618" w:author="laca" w:date="2015-04-17T19:47:00Z">
                                  <w:r w:rsidDel="00523E67">
                                    <w:rPr>
                                      <w:color w:val="FFFFFF" w:themeColor="background1"/>
                                    </w:rPr>
                                    <w:delText>a</w:delText>
                                  </w:r>
                                </w:del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Rounded Rectangular Callout 153"/>
                          <wps:cNvSpPr/>
                          <wps:spPr>
                            <a:xfrm>
                              <a:off x="76200" y="4572000"/>
                              <a:ext cx="1448435" cy="647700"/>
                            </a:xfrm>
                            <a:prstGeom prst="wedgeRoundRectCallout">
                              <a:avLst>
                                <a:gd name="adj1" fmla="val 71378"/>
                                <a:gd name="adj2" fmla="val -226643"/>
                                <a:gd name="adj3" fmla="val 16667"/>
                              </a:avLst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E4A2D99" w14:textId="5D315B2C" w:rsidR="00B8312C" w:rsidRPr="004A695E" w:rsidRDefault="00B8312C" w:rsidP="00CD2A41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Inkrementális szenzor tárcsa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6573CC29" id="Group 158" o:spid="_x0000_s1239" style="position:absolute;left:0;text-align:left;margin-left:0;margin-top:.05pt;width:438.3pt;height:411pt;z-index:251797759;mso-position-horizontal:center;mso-position-horizontal-relative:page;mso-position-vertical-relative:text" coordsize="55664,5219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">
                  <v:shape id="Picture 151" o:spid="_x0000_s1240" type="#_x0000_t75" style="position:absolute;top:1047;width:55664;height:506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yzLLCAAAA3AAAAA8AAABkcnMvZG93bnJldi54bWxET02LwjAQvS/4H8II3ta0yspSjaKioKCI&#10;roh7G5rZtthMSpPV+u+NIHibx/uc0aQxpbhS7QrLCuJuBII4tbrgTMHxZ/n5DcJ5ZI2lZVJwJweT&#10;cetjhIm2N97T9eAzEULYJagg975KpHRpTgZd11bEgfuztUEfYJ1JXeMthJtS9qJoIA0WHBpyrGie&#10;U3o5/BsF69MmXm9lf7bbT/Xl/rtYuQWdleq0m+kQhKfGv8Uv90qH+V8xPJ8JF8jx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ssyywgAAANwAAAAPAAAAAAAAAAAAAAAAAJ8C&#10;AABkcnMvZG93bnJldi54bWxQSwUGAAAAAAQABAD3AAAAjgMAAAAA&#10;">
                    <v:imagedata r:id="rId126" o:title=""/>
                    <v:path arrowok="t"/>
                  </v:shape>
                  <v:shape id="Rounded Rectangular Callout 152" o:spid="_x0000_s1241" type="#_x0000_t62" style="position:absolute;width:14484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EgEsMA&#10;AADcAAAADwAAAGRycy9kb3ducmV2LnhtbERP22rCQBB9L/gPywi+hLpRWimpG/FW8UEK2n7AkJ1m&#10;Q7KzIbua+PduodC3OZzrLFeDbcSNOl85VjCbpiCIC6crLhV8f308v4HwAVlj45gU3MnDKh89LTHT&#10;rucz3S6hFDGEfYYKTAhtJqUvDFn0U9cSR+7HdRZDhF0pdYd9DLeNnKfpQlqsODYYbGlrqKgvV6ug&#10;TU773ane9aZPNsPnyyHZ4PGq1GQ8rN9BBBrCv/jPfdRx/uscfp+JF8j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gEgEsMAAADcAAAADwAAAAAAAAAAAAAAAACYAgAAZHJzL2Rv&#10;d25yZXYueG1sUEsFBgAAAAAEAAQA9QAAAIgDAAAAAA==&#10;" adj="21879,88970" fillcolor="#5b9bd5" strokecolor="#41719c" strokeweight="1pt">
                    <v:textbox>
                      <w:txbxContent>
                        <w:p w14:paraId="7F7BEEBB" w14:textId="608ABD42" w:rsidR="00B8312C" w:rsidRPr="004A695E" w:rsidRDefault="00B8312C" w:rsidP="00CD2A41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Null átmenti érzékelő tárcs</w:t>
                          </w:r>
                          <w:ins w:id="6619" w:author="laca" w:date="2015-04-17T19:47:00Z">
                            <w:r>
                              <w:rPr>
                                <w:color w:val="FFFFFF" w:themeColor="background1"/>
                              </w:rPr>
                              <w:t>ája</w:t>
                            </w:r>
                          </w:ins>
                          <w:del w:id="6620" w:author="laca" w:date="2015-04-17T19:47:00Z">
                            <w:r w:rsidDel="00523E67">
                              <w:rPr>
                                <w:color w:val="FFFFFF" w:themeColor="background1"/>
                              </w:rPr>
                              <w:delText>a</w:delText>
                            </w:r>
                          </w:del>
                        </w:p>
                      </w:txbxContent>
                    </v:textbox>
                  </v:shape>
                  <v:shape id="Rounded Rectangular Callout 153" o:spid="_x0000_s1242" type="#_x0000_t62" style="position:absolute;left:762;top:45720;width:14484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RPg8MA&#10;AADcAAAADwAAAGRycy9kb3ducmV2LnhtbERP30sCQRB+D/oflgl6Cd1LKeVylVCC8CFJRV+H2+n2&#10;6Hb22p30/O/bIOhtPr6fM1v0vlUniqkJbOB+WIAiroJtuDaw370MpqCSIFtsA5OBCyVYzK+vZlja&#10;cOZ3Om2lVjmEU4kGnEhXap0qRx7TMHTEmfsI0aNkGGttI55zuG/1qCgetceGc4PDjpaOqs/ttzcw&#10;Ga8rh4e4kv3bspa7zRc1RzTm9qZ/fgIl1Mu/+M/9avP8hzH8PpMv0P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/RPg8MAAADcAAAADwAAAAAAAAAAAAAAAACYAgAAZHJzL2Rv&#10;d25yZXYueG1sUEsFBgAAAAAEAAQA9QAAAIgDAAAAAA==&#10;" adj="26218,-38155" fillcolor="#5b9bd5" strokecolor="#41719c" strokeweight="1pt">
                    <v:textbox>
                      <w:txbxContent>
                        <w:p w14:paraId="7E4A2D99" w14:textId="5D315B2C" w:rsidR="00B8312C" w:rsidRPr="004A695E" w:rsidRDefault="00B8312C" w:rsidP="00CD2A41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Inkrementális szenzor tárcsa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  <w:bookmarkStart w:id="6621" w:name="_Toc419128150"/>
        <w:bookmarkEnd w:id="6621"/>
      </w:del>
    </w:p>
    <w:p w14:paraId="719FFFAA" w14:textId="7893003E" w:rsidR="00CD2A41" w:rsidRPr="00183A02" w:rsidDel="00960013" w:rsidRDefault="00CD2A41">
      <w:pPr>
        <w:pStyle w:val="ListParagraph"/>
        <w:rPr>
          <w:del w:id="6622" w:author="laca" w:date="2015-04-27T16:16:00Z"/>
          <w:rFonts w:ascii="Times New Roman" w:hAnsi="Times New Roman" w:cs="Times New Roman"/>
        </w:rPr>
        <w:pPrChange w:id="6623" w:author="laca" w:date="2015-04-27T16:17:00Z">
          <w:pPr>
            <w:keepNext/>
            <w:spacing w:line="360" w:lineRule="auto"/>
          </w:pPr>
        </w:pPrChange>
      </w:pPr>
      <w:bookmarkStart w:id="6624" w:name="_Toc419128151"/>
      <w:bookmarkEnd w:id="6624"/>
    </w:p>
    <w:p w14:paraId="52E8E8FE" w14:textId="3A7D4F4C" w:rsidR="00BD5921" w:rsidRPr="00183A02" w:rsidDel="00960013" w:rsidRDefault="00BD5921">
      <w:pPr>
        <w:pStyle w:val="ListParagraph"/>
        <w:rPr>
          <w:del w:id="6625" w:author="laca" w:date="2015-04-27T16:16:00Z"/>
          <w:rFonts w:ascii="Times New Roman" w:hAnsi="Times New Roman" w:cs="Times New Roman"/>
        </w:rPr>
        <w:pPrChange w:id="6626" w:author="laca" w:date="2015-04-27T16:17:00Z">
          <w:pPr>
            <w:spacing w:line="360" w:lineRule="auto"/>
            <w:jc w:val="both"/>
          </w:pPr>
        </w:pPrChange>
      </w:pPr>
      <w:bookmarkStart w:id="6627" w:name="_Toc419128152"/>
      <w:bookmarkEnd w:id="6627"/>
    </w:p>
    <w:p w14:paraId="1A84CECE" w14:textId="7457EB5A" w:rsidR="00881F78" w:rsidRPr="00183A02" w:rsidDel="00960013" w:rsidRDefault="00881F78">
      <w:pPr>
        <w:pStyle w:val="ListParagraph"/>
        <w:rPr>
          <w:del w:id="6628" w:author="laca" w:date="2015-04-27T16:16:00Z"/>
          <w:rFonts w:ascii="Times New Roman" w:hAnsi="Times New Roman" w:cs="Times New Roman"/>
        </w:rPr>
        <w:pPrChange w:id="6629" w:author="laca" w:date="2015-04-27T16:17:00Z">
          <w:pPr>
            <w:spacing w:line="360" w:lineRule="auto"/>
            <w:jc w:val="both"/>
          </w:pPr>
        </w:pPrChange>
      </w:pPr>
      <w:del w:id="6630" w:author="laca" w:date="2015-04-27T16:16:00Z">
        <w:r w:rsidRPr="00183A02" w:rsidDel="00960013">
          <w:rPr>
            <w:rFonts w:ascii="Times New Roman" w:hAnsi="Times New Roman" w:cs="Times New Roman"/>
          </w:rPr>
          <w:tab/>
        </w:r>
        <w:bookmarkStart w:id="6631" w:name="_Toc419128153"/>
        <w:bookmarkEnd w:id="6631"/>
      </w:del>
    </w:p>
    <w:p w14:paraId="73FE8502" w14:textId="6BECC63E" w:rsidR="008F60F0" w:rsidRPr="00183A02" w:rsidDel="00960013" w:rsidRDefault="008F60F0">
      <w:pPr>
        <w:pStyle w:val="ListParagraph"/>
        <w:rPr>
          <w:del w:id="6632" w:author="laca" w:date="2015-04-27T16:16:00Z"/>
          <w:rFonts w:ascii="Times New Roman" w:hAnsi="Times New Roman" w:cs="Times New Roman"/>
        </w:rPr>
        <w:pPrChange w:id="6633" w:author="laca" w:date="2015-04-27T16:17:00Z">
          <w:pPr/>
        </w:pPrChange>
      </w:pPr>
      <w:del w:id="6634" w:author="laca" w:date="2015-04-27T16:16:00Z">
        <w:r w:rsidRPr="00183A02" w:rsidDel="00960013">
          <w:rPr>
            <w:rFonts w:ascii="Times New Roman" w:hAnsi="Times New Roman" w:cs="Times New Roman"/>
          </w:rPr>
          <w:br w:type="page"/>
        </w:r>
      </w:del>
    </w:p>
    <w:p w14:paraId="52FD1AEF" w14:textId="024837E1" w:rsidR="00BC755A" w:rsidRPr="00183A02" w:rsidDel="00960013" w:rsidRDefault="00BC755A">
      <w:pPr>
        <w:pStyle w:val="ListParagraph"/>
        <w:rPr>
          <w:ins w:id="6635" w:author="stbrassai" w:date="2015-04-17T22:38:00Z"/>
          <w:del w:id="6636" w:author="laca" w:date="2015-04-27T16:16:00Z"/>
          <w:rFonts w:ascii="Times New Roman" w:hAnsi="Times New Roman" w:cs="Times New Roman"/>
        </w:rPr>
        <w:pPrChange w:id="6637" w:author="laca" w:date="2015-04-27T16:17:00Z">
          <w:pPr/>
        </w:pPrChange>
      </w:pPr>
      <w:del w:id="6638" w:author="laca" w:date="2015-04-27T16:16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39" w:author="laca" w:date="2015-04-17T22:24:00Z">
              <w:rPr/>
            </w:rPrChange>
          </w:rPr>
          <w:delText>Következtetések:</w:delText>
        </w:r>
      </w:del>
      <w:bookmarkStart w:id="6640" w:name="_Toc419128154"/>
      <w:bookmarkEnd w:id="6640"/>
    </w:p>
    <w:p w14:paraId="7F699813" w14:textId="4532B7F4" w:rsidR="00E272CD" w:rsidRPr="00183A02" w:rsidDel="00960013" w:rsidRDefault="00E272CD">
      <w:pPr>
        <w:pStyle w:val="ListParagraph"/>
        <w:rPr>
          <w:ins w:id="6641" w:author="stbrassai" w:date="2015-04-17T22:38:00Z"/>
          <w:del w:id="6642" w:author="laca" w:date="2015-04-27T16:16:00Z"/>
          <w:rFonts w:ascii="Times New Roman" w:hAnsi="Times New Roman" w:cs="Times New Roman"/>
        </w:rPr>
        <w:pPrChange w:id="6643" w:author="laca" w:date="2015-04-27T16:17:00Z">
          <w:pPr/>
        </w:pPrChange>
      </w:pPr>
      <w:bookmarkStart w:id="6644" w:name="_Toc419128155"/>
      <w:bookmarkEnd w:id="6644"/>
    </w:p>
    <w:p w14:paraId="10FC1980" w14:textId="0CA09B2C" w:rsidR="00E272CD" w:rsidRPr="00183A02" w:rsidDel="00960013" w:rsidRDefault="00E272CD">
      <w:pPr>
        <w:pStyle w:val="ListParagraph"/>
        <w:rPr>
          <w:del w:id="6645" w:author="laca" w:date="2015-04-27T16:16:00Z"/>
          <w:rFonts w:ascii="Times New Roman" w:hAnsi="Times New Roman" w:cs="Times New Roman"/>
        </w:rPr>
        <w:pPrChange w:id="6646" w:author="laca" w:date="2015-04-27T16:17:00Z">
          <w:pPr/>
        </w:pPrChange>
      </w:pPr>
      <w:ins w:id="6647" w:author="stbrassai" w:date="2015-04-17T22:39:00Z">
        <w:del w:id="6648" w:author="laca" w:date="2015-04-27T16:16:00Z">
          <w:r w:rsidRPr="00183A02" w:rsidDel="00960013">
            <w:rPr>
              <w:rFonts w:ascii="Times New Roman" w:hAnsi="Times New Roman" w:cs="Times New Roman"/>
            </w:rPr>
            <w:delText>Elért eredmények</w:delText>
          </w:r>
        </w:del>
      </w:ins>
      <w:ins w:id="6649" w:author="stbrassai" w:date="2015-04-17T22:49:00Z">
        <w:del w:id="6650" w:author="laca" w:date="2015-04-27T16:16:00Z">
          <w:r w:rsidR="0091268A" w:rsidRPr="00183A02" w:rsidDel="00960013">
            <w:rPr>
              <w:rFonts w:ascii="Times New Roman" w:hAnsi="Times New Roman" w:cs="Times New Roman"/>
            </w:rPr>
            <w:delText>, magvalósítások</w:delText>
          </w:r>
        </w:del>
      </w:ins>
      <w:ins w:id="6651" w:author="stbrassai" w:date="2015-04-17T22:39:00Z">
        <w:del w:id="6652" w:author="laca" w:date="2015-04-27T16:16:00Z">
          <w:r w:rsidRPr="00183A02" w:rsidDel="00960013">
            <w:rPr>
              <w:rFonts w:ascii="Times New Roman" w:hAnsi="Times New Roman" w:cs="Times New Roman"/>
            </w:rPr>
            <w:delText>:</w:delText>
          </w:r>
        </w:del>
      </w:ins>
      <w:bookmarkStart w:id="6653" w:name="_Toc419128156"/>
      <w:bookmarkEnd w:id="6653"/>
    </w:p>
    <w:p w14:paraId="52FF1ED6" w14:textId="0A17C1C0" w:rsidR="00BC755A" w:rsidRPr="00183A02" w:rsidDel="00960013" w:rsidRDefault="00BC755A">
      <w:pPr>
        <w:pStyle w:val="ListParagraph"/>
        <w:rPr>
          <w:del w:id="6654" w:author="laca" w:date="2015-04-27T16:16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6655" w:author="laca" w:date="2015-04-17T22:24:00Z">
            <w:rPr>
              <w:del w:id="6656" w:author="laca" w:date="2015-04-27T16:16:00Z"/>
            </w:rPr>
          </w:rPrChange>
        </w:rPr>
        <w:pPrChange w:id="6657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del w:id="6658" w:author="laca" w:date="2015-04-27T16:16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59" w:author="laca" w:date="2015-04-17T22:24:00Z">
              <w:rPr/>
            </w:rPrChange>
          </w:rPr>
          <w:delText>Autodesk Invnetor mechanikai rendszer</w:delText>
        </w:r>
      </w:del>
      <w:del w:id="6660" w:author="laca" w:date="2015-04-17T22:28:00Z">
        <w:r w:rsidRPr="00183A02" w:rsidDel="0088579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61" w:author="laca" w:date="2015-04-17T22:24:00Z">
              <w:rPr/>
            </w:rPrChange>
          </w:rPr>
          <w:delText xml:space="preserve"> tervezése</w:delText>
        </w:r>
      </w:del>
      <w:bookmarkStart w:id="6662" w:name="_Toc419128157"/>
      <w:bookmarkEnd w:id="6662"/>
    </w:p>
    <w:p w14:paraId="204ED3AE" w14:textId="7E4054B4" w:rsidR="00BC755A" w:rsidRPr="00183A02" w:rsidDel="00960013" w:rsidRDefault="00BC755A">
      <w:pPr>
        <w:pStyle w:val="ListParagraph"/>
        <w:rPr>
          <w:del w:id="6663" w:author="laca" w:date="2015-04-27T16:16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6664" w:author="laca" w:date="2015-04-17T22:24:00Z">
            <w:rPr>
              <w:del w:id="6665" w:author="laca" w:date="2015-04-27T16:16:00Z"/>
            </w:rPr>
          </w:rPrChange>
        </w:rPr>
        <w:pPrChange w:id="6666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del w:id="6667" w:author="laca" w:date="2015-04-27T16:16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68" w:author="laca" w:date="2015-04-17T22:24:00Z">
              <w:rPr/>
            </w:rPrChange>
          </w:rPr>
          <w:delText>A mechanikai rendszer megépít</w:delText>
        </w:r>
      </w:del>
      <w:del w:id="6669" w:author="laca" w:date="2015-04-17T22:28:00Z">
        <w:r w:rsidRPr="00183A02" w:rsidDel="0088579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70" w:author="laca" w:date="2015-04-17T22:24:00Z">
              <w:rPr/>
            </w:rPrChange>
          </w:rPr>
          <w:delText xml:space="preserve">ése </w:delText>
        </w:r>
      </w:del>
      <w:bookmarkStart w:id="6671" w:name="_Toc419128158"/>
      <w:bookmarkEnd w:id="6671"/>
    </w:p>
    <w:p w14:paraId="0B1B8F2F" w14:textId="16F2CCA1" w:rsidR="00BC755A" w:rsidRPr="00183A02" w:rsidDel="00960013" w:rsidRDefault="00BC755A">
      <w:pPr>
        <w:pStyle w:val="ListParagraph"/>
        <w:rPr>
          <w:del w:id="6672" w:author="laca" w:date="2015-04-27T16:16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6673" w:author="laca" w:date="2015-04-17T22:24:00Z">
            <w:rPr>
              <w:del w:id="6674" w:author="laca" w:date="2015-04-27T16:16:00Z"/>
            </w:rPr>
          </w:rPrChange>
        </w:rPr>
        <w:pPrChange w:id="6675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del w:id="6676" w:author="laca" w:date="2015-04-27T16:16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77" w:author="laca" w:date="2015-04-17T22:24:00Z">
              <w:rPr/>
            </w:rPrChange>
          </w:rPr>
          <w:delText xml:space="preserve">Inkrementális </w:delText>
        </w:r>
        <w:r w:rsidR="00635B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78" w:author="laca" w:date="2015-04-17T22:24:00Z">
              <w:rPr/>
            </w:rPrChange>
          </w:rPr>
          <w:delText>tárcsa</w:delText>
        </w:r>
      </w:del>
      <w:ins w:id="6679" w:author="stbrassai" w:date="2015-04-17T22:49:00Z">
        <w:del w:id="6680" w:author="laca" w:date="2015-04-27T16:16:00Z">
          <w:r w:rsidR="0091268A" w:rsidRPr="00183A02" w:rsidDel="00960013">
            <w:rPr>
              <w:rFonts w:ascii="Times New Roman" w:hAnsi="Times New Roman" w:cs="Times New Roman"/>
            </w:rPr>
            <w:delText>a</w:delText>
          </w:r>
        </w:del>
      </w:ins>
      <w:del w:id="6681" w:author="laca" w:date="2015-04-27T16:16:00Z">
        <w:r w:rsidR="00635B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82" w:author="laca" w:date="2015-04-17T22:24:00Z">
              <w:rPr/>
            </w:rPrChange>
          </w:rPr>
          <w:delText xml:space="preserve"> t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83" w:author="laca" w:date="2015-04-17T22:24:00Z">
              <w:rPr/>
            </w:rPrChange>
          </w:rPr>
          <w:delText>erve</w:delText>
        </w:r>
      </w:del>
      <w:ins w:id="6684" w:author="stbrassai" w:date="2015-04-17T22:49:00Z">
        <w:del w:id="6685" w:author="laca" w:date="2015-04-27T16:16:00Z">
          <w:r w:rsidR="0091268A" w:rsidRPr="00183A02" w:rsidDel="00960013">
            <w:rPr>
              <w:rFonts w:ascii="Times New Roman" w:hAnsi="Times New Roman" w:cs="Times New Roman"/>
            </w:rPr>
            <w:delText>zése</w:delText>
          </w:r>
        </w:del>
      </w:ins>
      <w:del w:id="6686" w:author="laca" w:date="2015-04-27T16:16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87" w:author="laca" w:date="2015-04-17T22:24:00Z">
              <w:rPr/>
            </w:rPrChange>
          </w:rPr>
          <w:delText>z</w:delText>
        </w:r>
      </w:del>
      <w:del w:id="6688" w:author="laca" w:date="2015-04-17T22:28:00Z">
        <w:r w:rsidRPr="00183A02" w:rsidDel="0088579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89" w:author="laca" w:date="2015-04-17T22:24:00Z">
              <w:rPr/>
            </w:rPrChange>
          </w:rPr>
          <w:delText xml:space="preserve">ése, kivitelezése </w:delText>
        </w:r>
      </w:del>
      <w:bookmarkStart w:id="6690" w:name="_Toc419128159"/>
      <w:bookmarkEnd w:id="6690"/>
    </w:p>
    <w:p w14:paraId="3B50B0CD" w14:textId="5D8CDB59" w:rsidR="00BC755A" w:rsidRPr="00183A02" w:rsidDel="00960013" w:rsidRDefault="00635BE4">
      <w:pPr>
        <w:pStyle w:val="ListParagraph"/>
        <w:rPr>
          <w:del w:id="6691" w:author="laca" w:date="2015-04-27T16:16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6692" w:author="laca" w:date="2015-04-17T22:24:00Z">
            <w:rPr>
              <w:del w:id="6693" w:author="laca" w:date="2015-04-27T16:16:00Z"/>
            </w:rPr>
          </w:rPrChange>
        </w:rPr>
        <w:pPrChange w:id="6694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del w:id="6695" w:author="laca" w:date="2015-04-27T16:16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96" w:author="laca" w:date="2015-04-17T22:24:00Z">
              <w:rPr/>
            </w:rPrChange>
          </w:rPr>
          <w:delText>Hardveres p</w:delText>
        </w:r>
        <w:r w:rsidR="00BC755A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97" w:author="laca" w:date="2015-04-17T22:24:00Z">
              <w:rPr/>
            </w:rPrChange>
          </w:rPr>
          <w:delText>ozíció Szabály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98" w:author="laca" w:date="2015-04-17T22:24:00Z">
              <w:rPr/>
            </w:rPrChange>
          </w:rPr>
          <w:delText>o</w:delText>
        </w:r>
        <w:r w:rsidR="00BC755A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699" w:author="laca" w:date="2015-04-17T22:24:00Z">
              <w:rPr/>
            </w:rPrChange>
          </w:rPr>
          <w:delText>zó megvalósítása</w:delText>
        </w:r>
        <w:bookmarkStart w:id="6700" w:name="_Toc419128160"/>
        <w:bookmarkEnd w:id="6700"/>
      </w:del>
    </w:p>
    <w:p w14:paraId="219B8131" w14:textId="3C66B998" w:rsidR="00BC755A" w:rsidRPr="00183A02" w:rsidDel="00960013" w:rsidRDefault="00BC755A">
      <w:pPr>
        <w:pStyle w:val="ListParagraph"/>
        <w:rPr>
          <w:del w:id="6701" w:author="laca" w:date="2015-04-27T16:16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6702" w:author="laca" w:date="2015-04-17T22:24:00Z">
            <w:rPr>
              <w:del w:id="6703" w:author="laca" w:date="2015-04-27T16:16:00Z"/>
            </w:rPr>
          </w:rPrChange>
        </w:rPr>
        <w:pPrChange w:id="6704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del w:id="6705" w:author="laca" w:date="2015-04-27T16:16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706" w:author="laca" w:date="2015-04-17T22:24:00Z">
              <w:rPr/>
            </w:rPrChange>
          </w:rPr>
          <w:delText>Hardveres PID szabály</w:delText>
        </w:r>
        <w:r w:rsidR="00635B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707" w:author="laca" w:date="2015-04-17T22:24:00Z">
              <w:rPr/>
            </w:rPrChange>
          </w:rPr>
          <w:delText>o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708" w:author="laca" w:date="2015-04-17T22:24:00Z">
              <w:rPr/>
            </w:rPrChange>
          </w:rPr>
          <w:delText>zó megvalósítása</w:delText>
        </w:r>
        <w:bookmarkStart w:id="6709" w:name="_Toc419128161"/>
        <w:bookmarkEnd w:id="6709"/>
      </w:del>
    </w:p>
    <w:p w14:paraId="65B7EAAC" w14:textId="096B02E9" w:rsidR="00BC755A" w:rsidRPr="00183A02" w:rsidDel="00960013" w:rsidRDefault="00BC755A">
      <w:pPr>
        <w:pStyle w:val="ListParagraph"/>
        <w:rPr>
          <w:ins w:id="6710" w:author="stbrassai" w:date="2015-04-17T22:40:00Z"/>
          <w:del w:id="6711" w:author="laca" w:date="2015-04-27T16:16:00Z"/>
          <w:rFonts w:ascii="Times New Roman" w:hAnsi="Times New Roman" w:cs="Times New Roman"/>
        </w:rPr>
        <w:pPrChange w:id="6712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del w:id="6713" w:author="laca" w:date="2015-04-27T16:16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714" w:author="laca" w:date="2015-04-17T22:24:00Z">
              <w:rPr/>
            </w:rPrChange>
          </w:rPr>
          <w:delText>DC motor mérőstand megépítése</w:delText>
        </w:r>
      </w:del>
      <w:bookmarkStart w:id="6715" w:name="_Toc419128162"/>
      <w:bookmarkEnd w:id="6715"/>
    </w:p>
    <w:p w14:paraId="05CAFA99" w14:textId="230B285C" w:rsidR="00E272CD" w:rsidRPr="00183A02" w:rsidDel="00960013" w:rsidRDefault="00E272CD">
      <w:pPr>
        <w:pStyle w:val="ListParagraph"/>
        <w:rPr>
          <w:ins w:id="6716" w:author="stbrassai" w:date="2015-04-17T22:42:00Z"/>
          <w:del w:id="6717" w:author="laca" w:date="2015-04-27T16:16:00Z"/>
          <w:rFonts w:ascii="Times New Roman" w:hAnsi="Times New Roman" w:cs="Times New Roman"/>
        </w:rPr>
        <w:pPrChange w:id="6718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ins w:id="6719" w:author="stbrassai" w:date="2015-04-17T22:40:00Z">
        <w:del w:id="6720" w:author="laca" w:date="2015-04-27T16:16:00Z">
          <w:r w:rsidRPr="00183A02" w:rsidDel="00960013">
            <w:rPr>
              <w:rFonts w:ascii="Times New Roman" w:hAnsi="Times New Roman" w:cs="Times New Roman"/>
            </w:rPr>
            <w:delText xml:space="preserve">Hardver alapkonfigurációs kialakítása Xilinx </w:delText>
          </w:r>
        </w:del>
      </w:ins>
      <w:ins w:id="6721" w:author="stbrassai" w:date="2015-04-17T22:41:00Z">
        <w:del w:id="6722" w:author="laca" w:date="2015-04-27T16:16:00Z">
          <w:r w:rsidRPr="00183A02" w:rsidDel="00960013">
            <w:rPr>
              <w:rFonts w:ascii="Times New Roman" w:hAnsi="Times New Roman" w:cs="Times New Roman"/>
            </w:rPr>
            <w:delText>Platform Studio-val a két fejlesztőrendszeren</w:delText>
          </w:r>
        </w:del>
      </w:ins>
      <w:bookmarkStart w:id="6723" w:name="_Toc419128163"/>
      <w:bookmarkEnd w:id="6723"/>
    </w:p>
    <w:p w14:paraId="2CA23770" w14:textId="7AF0D82E" w:rsidR="00E272CD" w:rsidRPr="00183A02" w:rsidDel="00960013" w:rsidRDefault="00E272CD">
      <w:pPr>
        <w:pStyle w:val="ListParagraph"/>
        <w:rPr>
          <w:ins w:id="6724" w:author="stbrassai" w:date="2015-04-17T22:41:00Z"/>
          <w:del w:id="6725" w:author="laca" w:date="2015-04-27T16:16:00Z"/>
          <w:rFonts w:ascii="Times New Roman" w:hAnsi="Times New Roman" w:cs="Times New Roman"/>
        </w:rPr>
        <w:pPrChange w:id="6726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ins w:id="6727" w:author="stbrassai" w:date="2015-04-17T22:43:00Z">
        <w:del w:id="6728" w:author="laca" w:date="2015-04-27T16:16:00Z">
          <w:r w:rsidRPr="00183A02" w:rsidDel="00960013">
            <w:rPr>
              <w:rFonts w:ascii="Times New Roman" w:hAnsi="Times New Roman" w:cs="Times New Roman"/>
            </w:rPr>
            <w:delText>A beágyazott processzorokon futó programok megvalósítása Xilinx Software Development Kit eszközzel</w:delText>
          </w:r>
        </w:del>
      </w:ins>
      <w:bookmarkStart w:id="6729" w:name="_Toc419128164"/>
      <w:bookmarkEnd w:id="6729"/>
    </w:p>
    <w:p w14:paraId="08313C6A" w14:textId="04A25546" w:rsidR="00E272CD" w:rsidRPr="00183A02" w:rsidDel="00960013" w:rsidRDefault="00E272CD">
      <w:pPr>
        <w:pStyle w:val="ListParagraph"/>
        <w:rPr>
          <w:del w:id="6730" w:author="laca" w:date="2015-04-27T16:16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6731" w:author="laca" w:date="2015-04-17T22:24:00Z">
            <w:rPr>
              <w:del w:id="6732" w:author="laca" w:date="2015-04-27T16:16:00Z"/>
            </w:rPr>
          </w:rPrChange>
        </w:rPr>
        <w:pPrChange w:id="6733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bookmarkStart w:id="6734" w:name="_Toc419128165"/>
      <w:bookmarkEnd w:id="6734"/>
    </w:p>
    <w:p w14:paraId="5BB2B953" w14:textId="1DBAD04E" w:rsidR="00BC755A" w:rsidRPr="00183A02" w:rsidDel="00960013" w:rsidRDefault="00BC755A">
      <w:pPr>
        <w:pStyle w:val="ListParagraph"/>
        <w:rPr>
          <w:ins w:id="6735" w:author="stbrassai" w:date="2015-04-17T22:44:00Z"/>
          <w:del w:id="6736" w:author="laca" w:date="2015-04-27T16:16:00Z"/>
          <w:rFonts w:ascii="Times New Roman" w:hAnsi="Times New Roman" w:cs="Times New Roman"/>
        </w:rPr>
        <w:pPrChange w:id="6737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del w:id="6738" w:author="laca" w:date="2015-04-27T16:16:00Z"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739" w:author="laca" w:date="2015-04-17T22:24:00Z">
              <w:rPr/>
            </w:rPrChange>
          </w:rPr>
          <w:delText>Ipmag generálása (Sebesség+Pozíció Szabály</w:delText>
        </w:r>
        <w:r w:rsidR="00635BE4"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740" w:author="laca" w:date="2015-04-17T22:24:00Z">
              <w:rPr/>
            </w:rPrChange>
          </w:rPr>
          <w:delText>o</w:delText>
        </w:r>
        <w:r w:rsidRPr="00183A02" w:rsidDel="00960013">
          <w:rPr>
            <w:rFonts w:ascii="Times New Roman" w:eastAsiaTheme="majorEastAsia" w:hAnsi="Times New Roman" w:cs="Times New Roman"/>
            <w:color w:val="44546A" w:themeColor="text2"/>
            <w:sz w:val="24"/>
            <w:szCs w:val="24"/>
            <w:rPrChange w:id="6741" w:author="laca" w:date="2015-04-17T22:24:00Z">
              <w:rPr/>
            </w:rPrChange>
          </w:rPr>
          <w:delText>zó)</w:delText>
        </w:r>
      </w:del>
      <w:bookmarkStart w:id="6742" w:name="_Toc419128166"/>
      <w:bookmarkEnd w:id="6742"/>
    </w:p>
    <w:p w14:paraId="3DA81D19" w14:textId="168B618B" w:rsidR="00E272CD" w:rsidRPr="00183A02" w:rsidDel="00960013" w:rsidRDefault="00E272CD">
      <w:pPr>
        <w:pStyle w:val="ListParagraph"/>
        <w:rPr>
          <w:del w:id="6743" w:author="laca" w:date="2015-04-27T16:16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6744" w:author="laca" w:date="2015-04-17T22:24:00Z">
            <w:rPr>
              <w:del w:id="6745" w:author="laca" w:date="2015-04-27T16:16:00Z"/>
            </w:rPr>
          </w:rPrChange>
        </w:rPr>
        <w:pPrChange w:id="6746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ins w:id="6747" w:author="stbrassai" w:date="2015-04-17T22:44:00Z">
        <w:del w:id="6748" w:author="laca" w:date="2015-04-27T16:16:00Z">
          <w:r w:rsidRPr="00183A02" w:rsidDel="00960013">
            <w:rPr>
              <w:rFonts w:ascii="Times New Roman" w:hAnsi="Times New Roman" w:cs="Times New Roman"/>
            </w:rPr>
            <w:delText xml:space="preserve">Az egyes alegységek </w:delText>
          </w:r>
        </w:del>
      </w:ins>
      <w:ins w:id="6749" w:author="stbrassai" w:date="2015-04-17T22:45:00Z">
        <w:del w:id="6750" w:author="laca" w:date="2015-04-27T16:16:00Z">
          <w:r w:rsidRPr="00183A02" w:rsidDel="00960013">
            <w:rPr>
              <w:rFonts w:ascii="Times New Roman" w:hAnsi="Times New Roman" w:cs="Times New Roman"/>
            </w:rPr>
            <w:delText>Simulink S</w:delText>
          </w:r>
        </w:del>
      </w:ins>
      <w:ins w:id="6751" w:author="stbrassai" w:date="2015-04-17T22:44:00Z">
        <w:del w:id="6752" w:author="laca" w:date="2015-04-27T16:16:00Z">
          <w:r w:rsidRPr="00183A02" w:rsidDel="00960013">
            <w:rPr>
              <w:rFonts w:ascii="Times New Roman" w:hAnsi="Times New Roman" w:cs="Times New Roman"/>
            </w:rPr>
            <w:delText>ystem generatorban való szimulációja</w:delText>
          </w:r>
        </w:del>
      </w:ins>
      <w:bookmarkStart w:id="6753" w:name="_Toc419128167"/>
      <w:bookmarkEnd w:id="6753"/>
    </w:p>
    <w:p w14:paraId="727C941E" w14:textId="7C29BEF9" w:rsidR="00BC755A" w:rsidRPr="00183A02" w:rsidDel="00960013" w:rsidRDefault="00BC755A">
      <w:pPr>
        <w:pStyle w:val="ListParagraph"/>
        <w:rPr>
          <w:del w:id="6754" w:author="laca" w:date="2015-04-27T16:16:00Z"/>
          <w:rFonts w:ascii="Times New Roman" w:hAnsi="Times New Roman" w:cs="Times New Roman"/>
        </w:rPr>
        <w:pPrChange w:id="6755" w:author="laca" w:date="2015-04-27T16:17:00Z">
          <w:pPr>
            <w:pStyle w:val="ListParagraph"/>
            <w:numPr>
              <w:numId w:val="24"/>
            </w:numPr>
            <w:ind w:left="1444" w:hanging="360"/>
          </w:pPr>
        </w:pPrChange>
      </w:pPr>
      <w:bookmarkStart w:id="6756" w:name="_Toc419128168"/>
      <w:bookmarkEnd w:id="6756"/>
    </w:p>
    <w:p w14:paraId="0AC70E57" w14:textId="68906079" w:rsidR="00635BE4" w:rsidRPr="00183A02" w:rsidDel="00960013" w:rsidRDefault="00635BE4">
      <w:pPr>
        <w:pStyle w:val="ListParagraph"/>
        <w:rPr>
          <w:del w:id="6757" w:author="laca" w:date="2015-04-27T16:16:00Z"/>
          <w:rFonts w:ascii="Times New Roman" w:hAnsi="Times New Roman" w:cs="Times New Roman"/>
        </w:rPr>
        <w:pPrChange w:id="6758" w:author="laca" w:date="2015-04-27T16:17:00Z">
          <w:pPr>
            <w:spacing w:line="360" w:lineRule="auto"/>
            <w:jc w:val="both"/>
          </w:pPr>
        </w:pPrChange>
      </w:pPr>
      <w:bookmarkStart w:id="6759" w:name="_Toc419128169"/>
      <w:bookmarkEnd w:id="6759"/>
    </w:p>
    <w:p w14:paraId="24C6CAE7" w14:textId="05D1F247" w:rsidR="00635BE4" w:rsidRPr="00183A02" w:rsidDel="00960013" w:rsidRDefault="00635BE4">
      <w:pPr>
        <w:pStyle w:val="ListParagraph"/>
        <w:rPr>
          <w:del w:id="6760" w:author="laca" w:date="2015-04-27T16:16:00Z"/>
          <w:rFonts w:ascii="Times New Roman" w:hAnsi="Times New Roman" w:cs="Times New Roman"/>
        </w:rPr>
        <w:pPrChange w:id="6761" w:author="laca" w:date="2015-04-27T16:17:00Z">
          <w:pPr/>
        </w:pPrChange>
      </w:pPr>
      <w:del w:id="6762" w:author="laca" w:date="2015-04-27T16:16:00Z">
        <w:r w:rsidRPr="00183A02" w:rsidDel="00960013">
          <w:rPr>
            <w:rFonts w:ascii="Times New Roman" w:hAnsi="Times New Roman" w:cs="Times New Roman"/>
          </w:rPr>
          <w:br w:type="page"/>
        </w:r>
      </w:del>
    </w:p>
    <w:p w14:paraId="30DDA3D0" w14:textId="3D374D60" w:rsidR="00881F78" w:rsidRPr="00183A02" w:rsidDel="00960013" w:rsidRDefault="00481662">
      <w:pPr>
        <w:pStyle w:val="ListParagraph"/>
        <w:rPr>
          <w:ins w:id="6763" w:author="stbrassai" w:date="2015-04-17T22:48:00Z"/>
          <w:del w:id="6764" w:author="laca" w:date="2015-04-27T16:16:00Z"/>
          <w:rFonts w:ascii="Times New Roman" w:hAnsi="Times New Roman" w:cs="Times New Roman"/>
        </w:rPr>
        <w:pPrChange w:id="6765" w:author="laca" w:date="2015-04-27T16:17:00Z">
          <w:pPr>
            <w:spacing w:line="360" w:lineRule="auto"/>
            <w:jc w:val="both"/>
          </w:pPr>
        </w:pPrChange>
      </w:pPr>
      <w:ins w:id="6766" w:author="stbrassai" w:date="2015-04-17T22:48:00Z">
        <w:del w:id="6767" w:author="laca" w:date="2015-04-27T16:16:00Z">
          <w:r w:rsidRPr="00183A02" w:rsidDel="00960013">
            <w:rPr>
              <w:rFonts w:ascii="Times New Roman" w:hAnsi="Times New Roman" w:cs="Times New Roman"/>
            </w:rPr>
            <w:delText>Szakirodalom</w:delText>
          </w:r>
        </w:del>
      </w:ins>
      <w:del w:id="6768" w:author="laca" w:date="2015-04-27T16:16:00Z">
        <w:r w:rsidR="00846F70" w:rsidRPr="00183A02" w:rsidDel="00960013">
          <w:rPr>
            <w:rFonts w:ascii="Times New Roman" w:hAnsi="Times New Roman" w:cs="Times New Roman"/>
          </w:rPr>
          <w:delText xml:space="preserve">IRODALOMJEGYZÉK </w:delText>
        </w:r>
      </w:del>
      <w:del w:id="6769" w:author="laca" w:date="2015-04-17T14:23:00Z">
        <w:r w:rsidR="008F60F0" w:rsidRPr="00183A02" w:rsidDel="00846F70">
          <w:rPr>
            <w:rFonts w:ascii="Times New Roman" w:hAnsi="Times New Roman" w:cs="Times New Roman"/>
          </w:rPr>
          <w:delText>Referenciák</w:delText>
        </w:r>
      </w:del>
      <w:del w:id="6770" w:author="laca" w:date="2015-04-27T16:16:00Z">
        <w:r w:rsidR="008F60F0" w:rsidRPr="00183A02" w:rsidDel="00960013">
          <w:rPr>
            <w:rFonts w:ascii="Times New Roman" w:hAnsi="Times New Roman" w:cs="Times New Roman"/>
          </w:rPr>
          <w:delText>:</w:delText>
        </w:r>
      </w:del>
      <w:bookmarkStart w:id="6771" w:name="_Toc419128170"/>
      <w:bookmarkEnd w:id="6771"/>
    </w:p>
    <w:p w14:paraId="4B16679D" w14:textId="177DEA9F" w:rsidR="00481662" w:rsidRPr="00183A02" w:rsidDel="00960013" w:rsidRDefault="00481662">
      <w:pPr>
        <w:pStyle w:val="ListParagraph"/>
        <w:rPr>
          <w:del w:id="6772" w:author="laca" w:date="2015-04-27T16:16:00Z"/>
          <w:rFonts w:ascii="Times New Roman" w:eastAsiaTheme="majorEastAsia" w:hAnsi="Times New Roman" w:cs="Times New Roman"/>
          <w:color w:val="44546A" w:themeColor="text2"/>
          <w:sz w:val="24"/>
          <w:szCs w:val="24"/>
          <w:rPrChange w:id="6773" w:author="stbrassai" w:date="2015-04-17T22:48:00Z">
            <w:rPr>
              <w:del w:id="6774" w:author="laca" w:date="2015-04-27T16:16:00Z"/>
              <w:rFonts w:ascii="Times New Roman" w:hAnsi="Times New Roman" w:cs="Times New Roman"/>
              <w:sz w:val="24"/>
              <w:szCs w:val="24"/>
            </w:rPr>
          </w:rPrChange>
        </w:rPr>
        <w:pPrChange w:id="6775" w:author="laca" w:date="2015-04-27T16:17:00Z">
          <w:pPr>
            <w:spacing w:line="360" w:lineRule="auto"/>
            <w:jc w:val="both"/>
          </w:pPr>
        </w:pPrChange>
      </w:pPr>
      <w:bookmarkStart w:id="6776" w:name="_Toc419128171"/>
      <w:bookmarkEnd w:id="6776"/>
    </w:p>
    <w:p w14:paraId="1E1779E5" w14:textId="01F67CF9" w:rsidR="008F60F0" w:rsidRPr="00183A02" w:rsidDel="00846F70" w:rsidRDefault="00E63D34">
      <w:pPr>
        <w:pStyle w:val="ListParagraph"/>
        <w:rPr>
          <w:del w:id="6777" w:author="laca" w:date="2015-04-17T14:23:00Z"/>
          <w:rFonts w:ascii="Times New Roman" w:hAnsi="Times New Roman" w:cs="Times New Roman"/>
        </w:rPr>
        <w:pPrChange w:id="6778" w:author="laca" w:date="2015-04-27T16:17:00Z">
          <w:pPr>
            <w:spacing w:line="360" w:lineRule="auto"/>
            <w:jc w:val="both"/>
          </w:pPr>
        </w:pPrChange>
      </w:pPr>
      <w:del w:id="6779" w:author="laca" w:date="2015-04-17T14:23:00Z">
        <w:r w:rsidRPr="00183A02" w:rsidDel="00846F70">
          <w:rPr>
            <w:rFonts w:eastAsiaTheme="majorEastAsia"/>
            <w:color w:val="44546A" w:themeColor="text2"/>
            <w:rPrChange w:id="6780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begin"/>
        </w:r>
        <w:r w:rsidRPr="00183A02" w:rsidDel="00846F70">
          <w:rPr>
            <w:rFonts w:ascii="Times New Roman" w:hAnsi="Times New Roman" w:cs="Times New Roman"/>
          </w:rPr>
          <w:delInstrText xml:space="preserve"> HYPERLINK "http://www.ms.sapientia.ro/~martonl/MartonL_Education.htm" \l "Control_Engineering_I" </w:delInstrText>
        </w:r>
        <w:r w:rsidRPr="00183A02" w:rsidDel="00846F70">
          <w:rPr>
            <w:rFonts w:eastAsiaTheme="majorEastAsia"/>
            <w:color w:val="44546A" w:themeColor="text2"/>
            <w:rPrChange w:id="6781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separate"/>
        </w:r>
        <w:r w:rsidR="009F487A" w:rsidRPr="00183A02" w:rsidDel="00846F70">
          <w:rPr>
            <w:rStyle w:val="Hyperlink"/>
            <w:rFonts w:ascii="Times New Roman" w:eastAsiaTheme="majorEastAsia" w:hAnsi="Times New Roman" w:cs="Times New Roman"/>
            <w:color w:val="auto"/>
            <w:sz w:val="24"/>
            <w:szCs w:val="24"/>
            <w:rPrChange w:id="6782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delText>http://www.ms.sapientia.ro/~martonl/MartonL_Education.htm#Control_Engineering_I</w:delText>
        </w:r>
        <w:r w:rsidRPr="00183A02" w:rsidDel="00846F70">
          <w:rPr>
            <w:rStyle w:val="Hyperlink"/>
            <w:rFonts w:ascii="Times New Roman" w:eastAsiaTheme="majorEastAsia" w:hAnsi="Times New Roman" w:cs="Times New Roman"/>
            <w:color w:val="auto"/>
            <w:sz w:val="24"/>
            <w:szCs w:val="24"/>
            <w:rPrChange w:id="6783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end"/>
        </w:r>
        <w:r w:rsidR="008F60F0" w:rsidRPr="00183A02" w:rsidDel="00846F70">
          <w:rPr>
            <w:rFonts w:ascii="Times New Roman" w:hAnsi="Times New Roman" w:cs="Times New Roman"/>
          </w:rPr>
          <w:delText>.</w:delText>
        </w:r>
        <w:bookmarkStart w:id="6784" w:name="_Toc419128172"/>
        <w:bookmarkEnd w:id="6784"/>
      </w:del>
    </w:p>
    <w:p w14:paraId="3D930B78" w14:textId="3C1A4D62" w:rsidR="009F487A" w:rsidRPr="00183A02" w:rsidDel="00BC755A" w:rsidRDefault="00E63D34">
      <w:pPr>
        <w:pStyle w:val="ListParagraph"/>
        <w:rPr>
          <w:del w:id="6785" w:author="laca" w:date="2015-04-17T22:18:00Z"/>
          <w:rFonts w:ascii="Times New Roman" w:hAnsi="Times New Roman" w:cs="Times New Roman"/>
        </w:rPr>
        <w:pPrChange w:id="6786" w:author="laca" w:date="2015-04-27T16:17:00Z">
          <w:pPr>
            <w:spacing w:line="360" w:lineRule="auto"/>
            <w:jc w:val="both"/>
          </w:pPr>
        </w:pPrChange>
      </w:pPr>
      <w:del w:id="6787" w:author="laca" w:date="2015-04-17T22:18:00Z">
        <w:r w:rsidRPr="00183A02" w:rsidDel="00BC755A">
          <w:rPr>
            <w:rFonts w:eastAsiaTheme="majorEastAsia"/>
            <w:color w:val="44546A" w:themeColor="text2"/>
            <w:rPrChange w:id="6788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begin"/>
        </w:r>
        <w:r w:rsidRPr="00183A02" w:rsidDel="00BC755A">
          <w:rPr>
            <w:rFonts w:ascii="Times New Roman" w:hAnsi="Times New Roman" w:cs="Times New Roman"/>
          </w:rPr>
          <w:delInstrText xml:space="preserve"> HYPERLINK "http://www.xilinx.com/support/documentation/data_sheets/ds312.pdf" </w:delInstrText>
        </w:r>
        <w:r w:rsidRPr="00183A02" w:rsidDel="00BC755A">
          <w:rPr>
            <w:rFonts w:eastAsiaTheme="majorEastAsia"/>
            <w:color w:val="44546A" w:themeColor="text2"/>
            <w:rPrChange w:id="6789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separate"/>
        </w:r>
        <w:r w:rsidR="009F487A" w:rsidRPr="00183A02" w:rsidDel="00BC755A">
          <w:rPr>
            <w:rStyle w:val="Hyperlink"/>
            <w:rFonts w:ascii="Times New Roman" w:eastAsiaTheme="majorEastAsia" w:hAnsi="Times New Roman" w:cs="Times New Roman"/>
            <w:color w:val="auto"/>
            <w:sz w:val="24"/>
            <w:szCs w:val="24"/>
            <w:rPrChange w:id="6790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delText>http://www.xilinx.com/support/documentation/data_sheets/ds312.pdf</w:delText>
        </w:r>
        <w:r w:rsidRPr="00183A02" w:rsidDel="00BC755A">
          <w:rPr>
            <w:rStyle w:val="Hyperlink"/>
            <w:rFonts w:ascii="Times New Roman" w:eastAsiaTheme="majorEastAsia" w:hAnsi="Times New Roman" w:cs="Times New Roman"/>
            <w:color w:val="auto"/>
            <w:sz w:val="24"/>
            <w:szCs w:val="24"/>
            <w:rPrChange w:id="6791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end"/>
        </w:r>
        <w:bookmarkStart w:id="6792" w:name="_Toc419128173"/>
        <w:bookmarkEnd w:id="6792"/>
      </w:del>
    </w:p>
    <w:p w14:paraId="2AF2719C" w14:textId="3CC2682B" w:rsidR="009F487A" w:rsidRPr="00183A02" w:rsidDel="00BC755A" w:rsidRDefault="00E63D34">
      <w:pPr>
        <w:pStyle w:val="ListParagraph"/>
        <w:rPr>
          <w:del w:id="6793" w:author="laca" w:date="2015-04-17T22:18:00Z"/>
          <w:rFonts w:ascii="Times New Roman" w:hAnsi="Times New Roman" w:cs="Times New Roman"/>
        </w:rPr>
        <w:pPrChange w:id="6794" w:author="laca" w:date="2015-04-27T16:17:00Z">
          <w:pPr>
            <w:spacing w:line="360" w:lineRule="auto"/>
            <w:jc w:val="both"/>
          </w:pPr>
        </w:pPrChange>
      </w:pPr>
      <w:del w:id="6795" w:author="laca" w:date="2015-04-17T22:18:00Z">
        <w:r w:rsidRPr="00183A02" w:rsidDel="00BC755A">
          <w:rPr>
            <w:rFonts w:eastAsiaTheme="majorEastAsia"/>
            <w:color w:val="44546A" w:themeColor="text2"/>
            <w:rPrChange w:id="6796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begin"/>
        </w:r>
        <w:r w:rsidRPr="00183A02" w:rsidDel="00BC755A">
          <w:rPr>
            <w:rFonts w:ascii="Times New Roman" w:hAnsi="Times New Roman" w:cs="Times New Roman"/>
          </w:rPr>
          <w:delInstrText xml:space="preserve"> HYPERLINK "https://www.digilentinc.com/Products/Detail.cfm?NavPath=2,400,1198&amp;Prod=ZYBO" </w:delInstrText>
        </w:r>
        <w:r w:rsidRPr="00183A02" w:rsidDel="00BC755A">
          <w:rPr>
            <w:rFonts w:eastAsiaTheme="majorEastAsia"/>
            <w:color w:val="44546A" w:themeColor="text2"/>
            <w:rPrChange w:id="6797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separate"/>
        </w:r>
        <w:r w:rsidR="009F487A" w:rsidRPr="00183A02" w:rsidDel="00BC755A">
          <w:rPr>
            <w:rStyle w:val="Hyperlink"/>
            <w:rFonts w:ascii="Times New Roman" w:eastAsiaTheme="majorEastAsia" w:hAnsi="Times New Roman" w:cs="Times New Roman"/>
            <w:color w:val="auto"/>
            <w:sz w:val="24"/>
            <w:szCs w:val="24"/>
            <w:rPrChange w:id="6798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delText>https://www.digilentinc.com/Products/Detail.cfm?NavPath=2,400,1198&amp;Prod=ZYBO</w:delText>
        </w:r>
        <w:r w:rsidRPr="00183A02" w:rsidDel="00BC755A">
          <w:rPr>
            <w:rStyle w:val="Hyperlink"/>
            <w:rFonts w:ascii="Times New Roman" w:eastAsiaTheme="majorEastAsia" w:hAnsi="Times New Roman" w:cs="Times New Roman"/>
            <w:color w:val="auto"/>
            <w:sz w:val="24"/>
            <w:szCs w:val="24"/>
            <w:rPrChange w:id="6799" w:author="laca" w:date="2015-04-17T19:05:00Z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rPrChange>
          </w:rPr>
          <w:fldChar w:fldCharType="end"/>
        </w:r>
        <w:bookmarkStart w:id="6800" w:name="_Toc419128174"/>
        <w:bookmarkEnd w:id="6800"/>
      </w:del>
    </w:p>
    <w:p w14:paraId="22DB5923" w14:textId="70F4C0DC" w:rsidR="009F487A" w:rsidRPr="00183A02" w:rsidRDefault="009F487A">
      <w:pPr>
        <w:pStyle w:val="ListParagraph"/>
        <w:rPr>
          <w:rFonts w:ascii="Times New Roman" w:hAnsi="Times New Roman" w:cs="Times New Roman"/>
        </w:rPr>
        <w:pPrChange w:id="6801" w:author="laca" w:date="2015-04-27T16:17:00Z">
          <w:pPr>
            <w:spacing w:line="360" w:lineRule="auto"/>
            <w:jc w:val="both"/>
          </w:pPr>
        </w:pPrChange>
      </w:pPr>
      <w:del w:id="6802" w:author="laca" w:date="2015-04-17T22:18:00Z">
        <w:r w:rsidRPr="00183A02" w:rsidDel="00BC755A">
          <w:rPr>
            <w:rFonts w:ascii="Times New Roman" w:hAnsi="Times New Roman" w:cs="Times New Roman"/>
          </w:rPr>
          <w:delText>http://www.xilinx.com/support/documentation/sw_manuals/xilinx14_5/sysgen_gs.pd</w:delText>
        </w:r>
      </w:del>
    </w:p>
    <w:sectPr w:rsidR="009F487A" w:rsidRPr="00183A02" w:rsidSect="00A73040">
      <w:type w:val="continuous"/>
      <w:pgSz w:w="11907" w:h="16840" w:code="9"/>
      <w:pgMar w:top="1440" w:right="1440" w:bottom="1440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42" w:author="stbrassai" w:date="2015-04-17T08:31:00Z" w:initials="s">
    <w:p w14:paraId="29B55BC9" w14:textId="5EB26831" w:rsidR="00B8312C" w:rsidRDefault="00B8312C">
      <w:pPr>
        <w:pStyle w:val="CommentText"/>
      </w:pPr>
      <w:r>
        <w:rPr>
          <w:rStyle w:val="CommentReference"/>
        </w:rPr>
        <w:annotationRef/>
      </w:r>
      <w:r>
        <w:t>Ez lényegtelen, azt nem kell beírni, hogy honnan szerezted az alkatrészeket</w:t>
      </w:r>
    </w:p>
  </w:comment>
  <w:comment w:id="300" w:author="stbrassai" w:date="2015-04-17T09:11:00Z" w:initials="s">
    <w:p w14:paraId="5F338C7F" w14:textId="778E1D1D" w:rsidR="00B8312C" w:rsidRDefault="00B8312C">
      <w:pPr>
        <w:pStyle w:val="CommentText"/>
      </w:pPr>
      <w:r>
        <w:rPr>
          <w:rStyle w:val="CommentReference"/>
        </w:rPr>
        <w:annotationRef/>
      </w:r>
      <w:r>
        <w:t>láthatjuk-nagyon sokszor használod a dolgozatban</w:t>
      </w:r>
    </w:p>
    <w:p w14:paraId="21FFCDE2" w14:textId="678A75FB" w:rsidR="00B8312C" w:rsidRDefault="00B8312C">
      <w:pPr>
        <w:pStyle w:val="CommentText"/>
      </w:pPr>
      <w:r>
        <w:t>a dolgozatban be van mutatva</w:t>
      </w:r>
    </w:p>
    <w:p w14:paraId="6D8A23C0" w14:textId="4E4E145C" w:rsidR="00B8312C" w:rsidRDefault="00B8312C">
      <w:pPr>
        <w:pStyle w:val="CommentText"/>
      </w:pPr>
      <w:r>
        <w:t>bemutatásra kerül</w:t>
      </w:r>
    </w:p>
    <w:p w14:paraId="45DD1A7D" w14:textId="7754E0FD" w:rsidR="00B8312C" w:rsidRDefault="00B8312C">
      <w:pPr>
        <w:pStyle w:val="CommentText"/>
      </w:pPr>
      <w:r>
        <w:t xml:space="preserve">tárgyalom, </w:t>
      </w:r>
    </w:p>
    <w:p w14:paraId="246FFD4B" w14:textId="1F549488" w:rsidR="00B8312C" w:rsidRDefault="00B8312C">
      <w:pPr>
        <w:pStyle w:val="CommentText"/>
      </w:pPr>
      <w:r>
        <w:t>részletezem –használj szinonima szótárat</w:t>
      </w:r>
    </w:p>
    <w:p w14:paraId="0E483356" w14:textId="77777777" w:rsidR="00B8312C" w:rsidRDefault="00B8312C">
      <w:pPr>
        <w:pStyle w:val="CommentText"/>
      </w:pPr>
    </w:p>
  </w:comment>
  <w:comment w:id="522" w:author="laca" w:date="2015-05-01T01:18:00Z" w:initials="l">
    <w:p w14:paraId="7CCC7879" w14:textId="4B36C39A" w:rsidR="00B8312C" w:rsidRDefault="00B8312C">
      <w:pPr>
        <w:pStyle w:val="CommentText"/>
      </w:pPr>
      <w:r>
        <w:rPr>
          <w:rStyle w:val="CommentReference"/>
        </w:rPr>
        <w:annotationRef/>
      </w:r>
    </w:p>
  </w:comment>
  <w:comment w:id="744" w:author="stbrassai" w:date="2015-04-17T09:13:00Z" w:initials="s">
    <w:p w14:paraId="2EB715F3" w14:textId="04CEA3BA" w:rsidR="00B8312C" w:rsidRPr="00533E3E" w:rsidRDefault="00B8312C">
      <w:pPr>
        <w:pStyle w:val="CommentText"/>
      </w:pPr>
      <w:r>
        <w:rPr>
          <w:rStyle w:val="CommentReference"/>
        </w:rPr>
        <w:annotationRef/>
      </w:r>
      <w:r>
        <w:t>a szakirodalomra a hivatkozást nem kell ide szerkeszteni, hanem szögletes zárójelben  beírod a hivatkozás számát pl. [1]</w:t>
      </w:r>
    </w:p>
  </w:comment>
  <w:comment w:id="1104" w:author="stbrassai" w:date="2015-04-17T09:39:00Z" w:initials="s">
    <w:p w14:paraId="508DCD6A" w14:textId="0A932833" w:rsidR="00B8312C" w:rsidRDefault="00B8312C">
      <w:pPr>
        <w:pStyle w:val="CommentText"/>
      </w:pPr>
      <w:r>
        <w:rPr>
          <w:rStyle w:val="CommentReference"/>
        </w:rPr>
        <w:annotationRef/>
      </w:r>
      <w:r>
        <w:t>nem értem mit akartál mondani, szerintem így nem működhet</w:t>
      </w:r>
    </w:p>
  </w:comment>
  <w:comment w:id="1226" w:author="stbrassai" w:date="2015-04-15T22:03:00Z" w:initials="s">
    <w:p w14:paraId="7171FFB0" w14:textId="77777777" w:rsidR="00B8312C" w:rsidRDefault="00B8312C" w:rsidP="002B2E9A">
      <w:pPr>
        <w:pStyle w:val="CommentText"/>
      </w:pPr>
      <w:r>
        <w:rPr>
          <w:rStyle w:val="CommentReference"/>
        </w:rPr>
        <w:annotationRef/>
      </w:r>
      <w:r>
        <w:t xml:space="preserve"> azt mondod, hogy az automatának három állapota van, ha az állapot diagramon megnézed összesen 5 állapotod van</w:t>
      </w:r>
    </w:p>
    <w:p w14:paraId="3D6B06BD" w14:textId="77777777" w:rsidR="00B8312C" w:rsidRPr="00802815" w:rsidRDefault="00B8312C" w:rsidP="002B2E9A">
      <w:pPr>
        <w:pStyle w:val="CommentText"/>
      </w:pPr>
      <w:r>
        <w:t>Az 1.3 ábrát meg kell beszéljük, eléggé el van komplikálva</w:t>
      </w:r>
    </w:p>
  </w:comment>
  <w:comment w:id="3099" w:author="stbrassai" w:date="2015-04-15T22:25:00Z" w:initials="s">
    <w:p w14:paraId="126354A1" w14:textId="77777777" w:rsidR="00B8312C" w:rsidRDefault="00B8312C">
      <w:pPr>
        <w:pStyle w:val="CommentText"/>
      </w:pPr>
      <w:r>
        <w:rPr>
          <w:rStyle w:val="CommentReference"/>
        </w:rPr>
        <w:annotationRef/>
      </w:r>
      <w:r>
        <w:t>csak a Ti-re írd , hogy nem lehet nulla,mert a Ts-semmiképpen sem lehet nulla</w:t>
      </w:r>
    </w:p>
  </w:comment>
  <w:comment w:id="3642" w:author="stbrassai" w:date="2015-04-17T09:51:00Z" w:initials="s">
    <w:p w14:paraId="56FCF301" w14:textId="39C619E9" w:rsidR="00B8312C" w:rsidRDefault="00B8312C">
      <w:pPr>
        <w:pStyle w:val="CommentText"/>
      </w:pPr>
      <w:r>
        <w:rPr>
          <w:rStyle w:val="CommentReference"/>
        </w:rPr>
        <w:annotationRef/>
      </w:r>
      <w:r>
        <w:t>nem fejezted be a mondatot</w:t>
      </w:r>
    </w:p>
  </w:comment>
  <w:comment w:id="3975" w:author="stbrassai" w:date="2015-04-17T09:53:00Z" w:initials="s">
    <w:p w14:paraId="0186C7CA" w14:textId="51FD3D9D" w:rsidR="00B8312C" w:rsidRDefault="00B8312C">
      <w:pPr>
        <w:pStyle w:val="CommentText"/>
      </w:pPr>
      <w:r>
        <w:rPr>
          <w:rStyle w:val="CommentReference"/>
        </w:rPr>
        <w:annotationRef/>
      </w:r>
      <w:r>
        <w:t>valószínű átmásoltál részeket és maradt egy szó</w:t>
      </w:r>
    </w:p>
  </w:comment>
  <w:comment w:id="4082" w:author="stbrassai" w:date="2015-04-17T09:55:00Z" w:initials="s">
    <w:p w14:paraId="3E9B712B" w14:textId="0579B28A" w:rsidR="00B8312C" w:rsidRDefault="00B8312C">
      <w:pPr>
        <w:pStyle w:val="CommentText"/>
      </w:pPr>
      <w:r>
        <w:rPr>
          <w:rStyle w:val="CommentReference"/>
        </w:rPr>
        <w:annotationRef/>
      </w:r>
      <w:r>
        <w:t>én értem mit akarsz mondani, de szerintem sokan nem értenék</w:t>
      </w:r>
    </w:p>
  </w:comment>
  <w:comment w:id="4901" w:author="stbrassai" w:date="2015-04-17T09:39:00Z" w:initials="s">
    <w:p w14:paraId="0FE06B01" w14:textId="77777777" w:rsidR="00B8312C" w:rsidRDefault="00B8312C" w:rsidP="00C0319D">
      <w:pPr>
        <w:pStyle w:val="CommentText"/>
      </w:pPr>
      <w:r>
        <w:rPr>
          <w:rStyle w:val="CommentReference"/>
        </w:rPr>
        <w:annotationRef/>
      </w:r>
      <w:r>
        <w:t>nem értem mit akartál mondani, szerintem így nem működhet</w:t>
      </w:r>
    </w:p>
  </w:comment>
  <w:comment w:id="4904" w:author="stbrassai" w:date="2015-04-15T22:03:00Z" w:initials="s">
    <w:p w14:paraId="2F75C49B" w14:textId="77777777" w:rsidR="00B8312C" w:rsidRDefault="00B8312C" w:rsidP="00C0319D">
      <w:pPr>
        <w:pStyle w:val="CommentText"/>
      </w:pPr>
      <w:r>
        <w:rPr>
          <w:rStyle w:val="CommentReference"/>
        </w:rPr>
        <w:annotationRef/>
      </w:r>
      <w:r>
        <w:t xml:space="preserve"> azt mondod, hogy az automatának három állapota van, ha az állapot diagramon megnézed összesen 5 állapotod van</w:t>
      </w:r>
    </w:p>
    <w:p w14:paraId="54042D79" w14:textId="77777777" w:rsidR="00B8312C" w:rsidRPr="00802815" w:rsidRDefault="00B8312C" w:rsidP="00C0319D">
      <w:pPr>
        <w:pStyle w:val="CommentText"/>
      </w:pPr>
      <w:r>
        <w:t>Az 1.3 ábrát meg kell beszéljük, eléggé el van komplikálva</w:t>
      </w:r>
    </w:p>
  </w:comment>
  <w:comment w:id="4927" w:author="stbrassai" w:date="2015-04-17T09:51:00Z" w:initials="s">
    <w:p w14:paraId="47D76296" w14:textId="77777777" w:rsidR="00B8312C" w:rsidRDefault="00B8312C" w:rsidP="008B40D0">
      <w:pPr>
        <w:pStyle w:val="CommentText"/>
      </w:pPr>
      <w:r>
        <w:rPr>
          <w:rStyle w:val="CommentReference"/>
        </w:rPr>
        <w:annotationRef/>
      </w:r>
      <w:r>
        <w:t>nem fejezted be a mondatot</w:t>
      </w:r>
    </w:p>
  </w:comment>
  <w:comment w:id="4930" w:author="stbrassai" w:date="2015-04-17T09:55:00Z" w:initials="s">
    <w:p w14:paraId="44921FBA" w14:textId="77777777" w:rsidR="00B8312C" w:rsidRDefault="00B8312C" w:rsidP="008B40D0">
      <w:pPr>
        <w:pStyle w:val="CommentText"/>
      </w:pPr>
      <w:r>
        <w:rPr>
          <w:rStyle w:val="CommentReference"/>
        </w:rPr>
        <w:annotationRef/>
      </w:r>
      <w:r>
        <w:t>én értem mit akarsz mondani, de szerintem sokan nem értenék</w:t>
      </w:r>
    </w:p>
  </w:comment>
  <w:comment w:id="5922" w:author="stbrassai" w:date="2015-04-15T23:01:00Z" w:initials="s">
    <w:p w14:paraId="07B26694" w14:textId="77777777" w:rsidR="00B8312C" w:rsidRDefault="00B8312C">
      <w:pPr>
        <w:pStyle w:val="CommentText"/>
      </w:pPr>
      <w:r>
        <w:rPr>
          <w:rStyle w:val="CommentReference"/>
        </w:rPr>
        <w:annotationRef/>
      </w:r>
      <w:r>
        <w:t>Az alsó ábrán nem látható a lényeg</w:t>
      </w:r>
    </w:p>
  </w:comment>
  <w:comment w:id="6186" w:author="stbrassai" w:date="2015-04-17T10:41:00Z" w:initials="s">
    <w:p w14:paraId="5143887E" w14:textId="39D2F0BF" w:rsidR="00B8312C" w:rsidRPr="00ED1355" w:rsidRDefault="00B8312C">
      <w:pPr>
        <w:pStyle w:val="CommentText"/>
      </w:pPr>
      <w:r>
        <w:rPr>
          <w:rStyle w:val="CommentReference"/>
        </w:rPr>
        <w:annotationRef/>
      </w:r>
      <w:r>
        <w:t>Hibásan van formázva a karaktertípus és karakterméret</w:t>
      </w:r>
    </w:p>
  </w:comment>
  <w:comment w:id="6218" w:author="stbrassai" w:date="2015-04-16T08:07:00Z" w:initials="s">
    <w:p w14:paraId="6215F72F" w14:textId="77777777" w:rsidR="00B8312C" w:rsidRPr="00C737C3" w:rsidRDefault="00B8312C">
      <w:pPr>
        <w:pStyle w:val="CommentText"/>
      </w:pPr>
      <w:r>
        <w:rPr>
          <w:rStyle w:val="CommentReference"/>
        </w:rPr>
        <w:annotationRef/>
      </w:r>
      <w:r>
        <w:t>melyik generator, PWM?, mert van system generator</w:t>
      </w:r>
    </w:p>
  </w:comment>
  <w:comment w:id="6231" w:author="stbrassai" w:date="2015-04-16T08:14:00Z" w:initials="s">
    <w:p w14:paraId="7FB8A17C" w14:textId="77777777" w:rsidR="00B8312C" w:rsidRDefault="00B8312C">
      <w:pPr>
        <w:pStyle w:val="CommentText"/>
      </w:pPr>
      <w:r>
        <w:rPr>
          <w:rStyle w:val="CommentReference"/>
        </w:rPr>
        <w:annotationRef/>
      </w:r>
      <w:r>
        <w:t>3.2 rajzot meg kell beszéljük, nem éretem miket ábrázoltál (frekvenciát nem tudsz ábrázolni, esetleg egy adott frekvenciájú órajelet)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9B55BC9" w15:done="0"/>
  <w15:commentEx w15:paraId="0E483356" w15:done="0"/>
  <w15:commentEx w15:paraId="7CCC7879" w15:done="0"/>
  <w15:commentEx w15:paraId="2EB715F3" w15:done="0"/>
  <w15:commentEx w15:paraId="508DCD6A" w15:done="0"/>
  <w15:commentEx w15:paraId="3D6B06BD" w15:done="0"/>
  <w15:commentEx w15:paraId="126354A1" w15:done="0"/>
  <w15:commentEx w15:paraId="56FCF301" w15:done="0"/>
  <w15:commentEx w15:paraId="0186C7CA" w15:done="0"/>
  <w15:commentEx w15:paraId="3E9B712B" w15:done="0"/>
  <w15:commentEx w15:paraId="0FE06B01" w15:done="0"/>
  <w15:commentEx w15:paraId="54042D79" w15:done="0"/>
  <w15:commentEx w15:paraId="47D76296" w15:done="0"/>
  <w15:commentEx w15:paraId="44921FBA" w15:done="0"/>
  <w15:commentEx w15:paraId="07B26694" w15:done="0"/>
  <w15:commentEx w15:paraId="5143887E" w15:done="0"/>
  <w15:commentEx w15:paraId="6215F72F" w15:done="0"/>
  <w15:commentEx w15:paraId="7FB8A17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27F302" w14:textId="77777777" w:rsidR="00A22613" w:rsidRDefault="00A22613" w:rsidP="00B31E0B">
      <w:pPr>
        <w:spacing w:after="0" w:line="240" w:lineRule="auto"/>
      </w:pPr>
      <w:r>
        <w:separator/>
      </w:r>
    </w:p>
  </w:endnote>
  <w:endnote w:type="continuationSeparator" w:id="0">
    <w:p w14:paraId="43522559" w14:textId="77777777" w:rsidR="00A22613" w:rsidRDefault="00A22613" w:rsidP="00B31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68473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AB32BE" w14:textId="77777777" w:rsidR="00B8312C" w:rsidRDefault="00B8312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50A3B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4DC6664F" w14:textId="77777777" w:rsidR="00B8312C" w:rsidRDefault="00B8312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4A24F5" w14:textId="77777777" w:rsidR="00A22613" w:rsidRDefault="00A22613" w:rsidP="00B31E0B">
      <w:pPr>
        <w:spacing w:after="0" w:line="240" w:lineRule="auto"/>
      </w:pPr>
      <w:r>
        <w:separator/>
      </w:r>
    </w:p>
  </w:footnote>
  <w:footnote w:type="continuationSeparator" w:id="0">
    <w:p w14:paraId="0B4D44A9" w14:textId="77777777" w:rsidR="00A22613" w:rsidRDefault="00A22613" w:rsidP="00B31E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D448A"/>
    <w:multiLevelType w:val="multilevel"/>
    <w:tmpl w:val="04090025"/>
    <w:styleLink w:val="StyleLaca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8776359"/>
    <w:multiLevelType w:val="hybridMultilevel"/>
    <w:tmpl w:val="12EA14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FC07749"/>
    <w:multiLevelType w:val="multilevel"/>
    <w:tmpl w:val="19F8BA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138D459E"/>
    <w:multiLevelType w:val="hybridMultilevel"/>
    <w:tmpl w:val="E5684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98C4C1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1A904DB1"/>
    <w:multiLevelType w:val="multilevel"/>
    <w:tmpl w:val="C6D445C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1DB6151C"/>
    <w:multiLevelType w:val="hybridMultilevel"/>
    <w:tmpl w:val="32181AE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23094846"/>
    <w:multiLevelType w:val="multilevel"/>
    <w:tmpl w:val="22B2558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292F25CE"/>
    <w:multiLevelType w:val="hybridMultilevel"/>
    <w:tmpl w:val="1354F1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AC63478"/>
    <w:multiLevelType w:val="hybridMultilevel"/>
    <w:tmpl w:val="9F9A81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BEB101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2CBB3D84"/>
    <w:multiLevelType w:val="multilevel"/>
    <w:tmpl w:val="A90CD3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>
    <w:nsid w:val="2E844570"/>
    <w:multiLevelType w:val="hybridMultilevel"/>
    <w:tmpl w:val="17C659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>
    <w:nsid w:val="31497E33"/>
    <w:multiLevelType w:val="hybridMultilevel"/>
    <w:tmpl w:val="6A6ADBD6"/>
    <w:lvl w:ilvl="0" w:tplc="C952D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8363EB7"/>
    <w:multiLevelType w:val="multilevel"/>
    <w:tmpl w:val="020E53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3E5B6F0C"/>
    <w:multiLevelType w:val="hybridMultilevel"/>
    <w:tmpl w:val="10F25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54F1A95"/>
    <w:multiLevelType w:val="hybridMultilevel"/>
    <w:tmpl w:val="EB720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2C33C3"/>
    <w:multiLevelType w:val="multilevel"/>
    <w:tmpl w:val="AFC6DEC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color w:val="auto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50DF4B24"/>
    <w:multiLevelType w:val="hybridMultilevel"/>
    <w:tmpl w:val="35740986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19">
    <w:nsid w:val="5246134D"/>
    <w:multiLevelType w:val="hybridMultilevel"/>
    <w:tmpl w:val="6382F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A315C6E"/>
    <w:multiLevelType w:val="hybridMultilevel"/>
    <w:tmpl w:val="74C642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603646B3"/>
    <w:multiLevelType w:val="hybridMultilevel"/>
    <w:tmpl w:val="E976FC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6300525D"/>
    <w:multiLevelType w:val="multilevel"/>
    <w:tmpl w:val="0D1C29F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>
    <w:nsid w:val="66EE10AF"/>
    <w:multiLevelType w:val="multilevel"/>
    <w:tmpl w:val="BAB8D9B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>
    <w:nsid w:val="685677AD"/>
    <w:multiLevelType w:val="multilevel"/>
    <w:tmpl w:val="6E38E1C0"/>
    <w:lvl w:ilvl="0">
      <w:start w:val="1"/>
      <w:numFmt w:val="decimal"/>
      <w:lvlText w:val="%1"/>
      <w:lvlJc w:val="left"/>
      <w:pPr>
        <w:ind w:left="432" w:hanging="432"/>
      </w:pPr>
      <w:rPr>
        <w:b w:val="0"/>
        <w:i w:val="0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69E24F5C"/>
    <w:multiLevelType w:val="multilevel"/>
    <w:tmpl w:val="32929A3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6CAC47DB"/>
    <w:multiLevelType w:val="hybridMultilevel"/>
    <w:tmpl w:val="C79C50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70F77E2C"/>
    <w:multiLevelType w:val="hybridMultilevel"/>
    <w:tmpl w:val="7D8CF6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74E83FC5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9"/>
  </w:num>
  <w:num w:numId="2">
    <w:abstractNumId w:val="13"/>
  </w:num>
  <w:num w:numId="3">
    <w:abstractNumId w:val="5"/>
  </w:num>
  <w:num w:numId="4">
    <w:abstractNumId w:val="14"/>
  </w:num>
  <w:num w:numId="5">
    <w:abstractNumId w:val="7"/>
  </w:num>
  <w:num w:numId="6">
    <w:abstractNumId w:val="11"/>
  </w:num>
  <w:num w:numId="7">
    <w:abstractNumId w:val="3"/>
  </w:num>
  <w:num w:numId="8">
    <w:abstractNumId w:val="25"/>
  </w:num>
  <w:num w:numId="9">
    <w:abstractNumId w:val="22"/>
  </w:num>
  <w:num w:numId="10">
    <w:abstractNumId w:val="2"/>
  </w:num>
  <w:num w:numId="11">
    <w:abstractNumId w:val="24"/>
  </w:num>
  <w:num w:numId="12">
    <w:abstractNumId w:val="1"/>
  </w:num>
  <w:num w:numId="13">
    <w:abstractNumId w:val="8"/>
  </w:num>
  <w:num w:numId="14">
    <w:abstractNumId w:val="20"/>
  </w:num>
  <w:num w:numId="15">
    <w:abstractNumId w:val="27"/>
  </w:num>
  <w:num w:numId="16">
    <w:abstractNumId w:val="21"/>
  </w:num>
  <w:num w:numId="17">
    <w:abstractNumId w:val="12"/>
  </w:num>
  <w:num w:numId="18">
    <w:abstractNumId w:val="6"/>
  </w:num>
  <w:num w:numId="19">
    <w:abstractNumId w:val="26"/>
  </w:num>
  <w:num w:numId="20">
    <w:abstractNumId w:val="9"/>
  </w:num>
  <w:num w:numId="21">
    <w:abstractNumId w:val="16"/>
  </w:num>
  <w:num w:numId="22">
    <w:abstractNumId w:val="15"/>
  </w:num>
  <w:num w:numId="23">
    <w:abstractNumId w:val="10"/>
  </w:num>
  <w:num w:numId="24">
    <w:abstractNumId w:val="18"/>
  </w:num>
  <w:num w:numId="25">
    <w:abstractNumId w:val="23"/>
  </w:num>
  <w:num w:numId="26">
    <w:abstractNumId w:val="4"/>
  </w:num>
  <w:num w:numId="27">
    <w:abstractNumId w:val="17"/>
  </w:num>
  <w:num w:numId="28">
    <w:abstractNumId w:val="0"/>
  </w:num>
  <w:num w:numId="29">
    <w:abstractNumId w:val="2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aca">
    <w15:presenceInfo w15:providerId="None" w15:userId="laca"/>
  </w15:person>
  <w15:person w15:author="stbrassai">
    <w15:presenceInfo w15:providerId="None" w15:userId="stbrassa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revisionView w:markup="0" w:comments="0" w:insDel="0" w:formatting="0" w:inkAnnotation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065"/>
    <w:rsid w:val="0000084E"/>
    <w:rsid w:val="0000617B"/>
    <w:rsid w:val="00030BCC"/>
    <w:rsid w:val="00055B9B"/>
    <w:rsid w:val="00061800"/>
    <w:rsid w:val="00070283"/>
    <w:rsid w:val="00075618"/>
    <w:rsid w:val="00077A0C"/>
    <w:rsid w:val="00082024"/>
    <w:rsid w:val="00083C75"/>
    <w:rsid w:val="0009121F"/>
    <w:rsid w:val="000A2762"/>
    <w:rsid w:val="000B0EA3"/>
    <w:rsid w:val="000B7929"/>
    <w:rsid w:val="000C1E87"/>
    <w:rsid w:val="000C424E"/>
    <w:rsid w:val="000C481D"/>
    <w:rsid w:val="000D2DC9"/>
    <w:rsid w:val="000E0379"/>
    <w:rsid w:val="001039C9"/>
    <w:rsid w:val="00105E42"/>
    <w:rsid w:val="001073F2"/>
    <w:rsid w:val="00110DA4"/>
    <w:rsid w:val="001142C1"/>
    <w:rsid w:val="00114977"/>
    <w:rsid w:val="001248F7"/>
    <w:rsid w:val="001301EF"/>
    <w:rsid w:val="001374F0"/>
    <w:rsid w:val="001466D7"/>
    <w:rsid w:val="00147D95"/>
    <w:rsid w:val="00150084"/>
    <w:rsid w:val="00157A14"/>
    <w:rsid w:val="00160C8B"/>
    <w:rsid w:val="00166229"/>
    <w:rsid w:val="00177332"/>
    <w:rsid w:val="00177FBB"/>
    <w:rsid w:val="00183A02"/>
    <w:rsid w:val="00184065"/>
    <w:rsid w:val="001929DC"/>
    <w:rsid w:val="0019600C"/>
    <w:rsid w:val="00197357"/>
    <w:rsid w:val="001A1490"/>
    <w:rsid w:val="001A4247"/>
    <w:rsid w:val="001B5B25"/>
    <w:rsid w:val="001B7DD6"/>
    <w:rsid w:val="001C1063"/>
    <w:rsid w:val="001C1E12"/>
    <w:rsid w:val="001C3641"/>
    <w:rsid w:val="001C6542"/>
    <w:rsid w:val="001D74BD"/>
    <w:rsid w:val="001F5794"/>
    <w:rsid w:val="001F64DF"/>
    <w:rsid w:val="001F6D44"/>
    <w:rsid w:val="001F7028"/>
    <w:rsid w:val="0020232B"/>
    <w:rsid w:val="00205141"/>
    <w:rsid w:val="002152DC"/>
    <w:rsid w:val="00221BC1"/>
    <w:rsid w:val="00232050"/>
    <w:rsid w:val="00234829"/>
    <w:rsid w:val="002507EA"/>
    <w:rsid w:val="00250A63"/>
    <w:rsid w:val="002513EE"/>
    <w:rsid w:val="0025237D"/>
    <w:rsid w:val="00252A1B"/>
    <w:rsid w:val="002541C9"/>
    <w:rsid w:val="00257E21"/>
    <w:rsid w:val="00271147"/>
    <w:rsid w:val="00273447"/>
    <w:rsid w:val="0028016A"/>
    <w:rsid w:val="002803C7"/>
    <w:rsid w:val="00296750"/>
    <w:rsid w:val="002B2E9A"/>
    <w:rsid w:val="002B5C5E"/>
    <w:rsid w:val="002B62CF"/>
    <w:rsid w:val="002C4626"/>
    <w:rsid w:val="002C587A"/>
    <w:rsid w:val="002D7DA7"/>
    <w:rsid w:val="002F0D5E"/>
    <w:rsid w:val="00305FA9"/>
    <w:rsid w:val="00311834"/>
    <w:rsid w:val="0035663D"/>
    <w:rsid w:val="003566FB"/>
    <w:rsid w:val="003569A9"/>
    <w:rsid w:val="0036183C"/>
    <w:rsid w:val="00366D2F"/>
    <w:rsid w:val="00381ACB"/>
    <w:rsid w:val="003833C0"/>
    <w:rsid w:val="003853FF"/>
    <w:rsid w:val="003856B2"/>
    <w:rsid w:val="00390EFF"/>
    <w:rsid w:val="003A2637"/>
    <w:rsid w:val="003A3A36"/>
    <w:rsid w:val="003A4F25"/>
    <w:rsid w:val="003B4AE1"/>
    <w:rsid w:val="003C13D9"/>
    <w:rsid w:val="003D0C3C"/>
    <w:rsid w:val="003E0359"/>
    <w:rsid w:val="003F0411"/>
    <w:rsid w:val="0040145D"/>
    <w:rsid w:val="00401B65"/>
    <w:rsid w:val="00413311"/>
    <w:rsid w:val="0041474A"/>
    <w:rsid w:val="00417B45"/>
    <w:rsid w:val="00420F71"/>
    <w:rsid w:val="00427F28"/>
    <w:rsid w:val="00433686"/>
    <w:rsid w:val="00436267"/>
    <w:rsid w:val="00447790"/>
    <w:rsid w:val="004566EA"/>
    <w:rsid w:val="00462E7A"/>
    <w:rsid w:val="004650A5"/>
    <w:rsid w:val="00471980"/>
    <w:rsid w:val="0047491A"/>
    <w:rsid w:val="00481662"/>
    <w:rsid w:val="00482CE2"/>
    <w:rsid w:val="00484F3B"/>
    <w:rsid w:val="004871F4"/>
    <w:rsid w:val="00491915"/>
    <w:rsid w:val="00497DF8"/>
    <w:rsid w:val="004A400F"/>
    <w:rsid w:val="004A41F3"/>
    <w:rsid w:val="004A68D5"/>
    <w:rsid w:val="004A695E"/>
    <w:rsid w:val="004A71CB"/>
    <w:rsid w:val="004B0623"/>
    <w:rsid w:val="004C6E94"/>
    <w:rsid w:val="004C77DC"/>
    <w:rsid w:val="004D76D4"/>
    <w:rsid w:val="004E50E2"/>
    <w:rsid w:val="004F1340"/>
    <w:rsid w:val="00514823"/>
    <w:rsid w:val="005148A2"/>
    <w:rsid w:val="00517BCD"/>
    <w:rsid w:val="00517C70"/>
    <w:rsid w:val="00523AD1"/>
    <w:rsid w:val="00523E67"/>
    <w:rsid w:val="00532591"/>
    <w:rsid w:val="00533E3E"/>
    <w:rsid w:val="00537169"/>
    <w:rsid w:val="00543A58"/>
    <w:rsid w:val="00554BFB"/>
    <w:rsid w:val="0056090E"/>
    <w:rsid w:val="005643E0"/>
    <w:rsid w:val="00565467"/>
    <w:rsid w:val="00570A87"/>
    <w:rsid w:val="00577A45"/>
    <w:rsid w:val="0058109D"/>
    <w:rsid w:val="00582D27"/>
    <w:rsid w:val="0058310B"/>
    <w:rsid w:val="0059555B"/>
    <w:rsid w:val="0059635A"/>
    <w:rsid w:val="00596F87"/>
    <w:rsid w:val="005B01CA"/>
    <w:rsid w:val="005C056A"/>
    <w:rsid w:val="005D5C99"/>
    <w:rsid w:val="005E4AFE"/>
    <w:rsid w:val="005E6D8A"/>
    <w:rsid w:val="00601F08"/>
    <w:rsid w:val="00601F81"/>
    <w:rsid w:val="00625BF9"/>
    <w:rsid w:val="00626341"/>
    <w:rsid w:val="00635BE4"/>
    <w:rsid w:val="00656E9E"/>
    <w:rsid w:val="00686AFC"/>
    <w:rsid w:val="006A1766"/>
    <w:rsid w:val="006A6CD2"/>
    <w:rsid w:val="006B6037"/>
    <w:rsid w:val="006B717D"/>
    <w:rsid w:val="006D1BF9"/>
    <w:rsid w:val="006D2C2B"/>
    <w:rsid w:val="006E0DC9"/>
    <w:rsid w:val="006E3078"/>
    <w:rsid w:val="006E3854"/>
    <w:rsid w:val="006E5AD7"/>
    <w:rsid w:val="006E5B18"/>
    <w:rsid w:val="006F00F9"/>
    <w:rsid w:val="00702788"/>
    <w:rsid w:val="00715701"/>
    <w:rsid w:val="0072408A"/>
    <w:rsid w:val="00726ECC"/>
    <w:rsid w:val="00731358"/>
    <w:rsid w:val="00741FEC"/>
    <w:rsid w:val="00742A54"/>
    <w:rsid w:val="0075051C"/>
    <w:rsid w:val="00753DCE"/>
    <w:rsid w:val="00753ED7"/>
    <w:rsid w:val="00757694"/>
    <w:rsid w:val="007762E2"/>
    <w:rsid w:val="00786046"/>
    <w:rsid w:val="00791C7E"/>
    <w:rsid w:val="007934F7"/>
    <w:rsid w:val="00796699"/>
    <w:rsid w:val="007976A8"/>
    <w:rsid w:val="007B3174"/>
    <w:rsid w:val="007C0C1E"/>
    <w:rsid w:val="007D6691"/>
    <w:rsid w:val="007E071F"/>
    <w:rsid w:val="007E23F1"/>
    <w:rsid w:val="007F18A3"/>
    <w:rsid w:val="007F2905"/>
    <w:rsid w:val="00802815"/>
    <w:rsid w:val="00803DC4"/>
    <w:rsid w:val="00806B0B"/>
    <w:rsid w:val="00812EA2"/>
    <w:rsid w:val="008245E9"/>
    <w:rsid w:val="00836FF4"/>
    <w:rsid w:val="0084093F"/>
    <w:rsid w:val="00843F3E"/>
    <w:rsid w:val="008464E4"/>
    <w:rsid w:val="00846F70"/>
    <w:rsid w:val="008602D5"/>
    <w:rsid w:val="00871C69"/>
    <w:rsid w:val="00872B63"/>
    <w:rsid w:val="00872BDA"/>
    <w:rsid w:val="00875FB5"/>
    <w:rsid w:val="00877755"/>
    <w:rsid w:val="00881F78"/>
    <w:rsid w:val="0088283E"/>
    <w:rsid w:val="00885793"/>
    <w:rsid w:val="0089273C"/>
    <w:rsid w:val="008A0507"/>
    <w:rsid w:val="008A064A"/>
    <w:rsid w:val="008A43D4"/>
    <w:rsid w:val="008A5A7B"/>
    <w:rsid w:val="008A5B87"/>
    <w:rsid w:val="008B2A41"/>
    <w:rsid w:val="008B40D0"/>
    <w:rsid w:val="008B4F43"/>
    <w:rsid w:val="008C4EE1"/>
    <w:rsid w:val="008D00DA"/>
    <w:rsid w:val="008D28CE"/>
    <w:rsid w:val="008D7450"/>
    <w:rsid w:val="008E0018"/>
    <w:rsid w:val="008E4123"/>
    <w:rsid w:val="008F26DB"/>
    <w:rsid w:val="008F5ABA"/>
    <w:rsid w:val="008F60F0"/>
    <w:rsid w:val="0091268A"/>
    <w:rsid w:val="00914854"/>
    <w:rsid w:val="00917367"/>
    <w:rsid w:val="00921847"/>
    <w:rsid w:val="00927237"/>
    <w:rsid w:val="00931531"/>
    <w:rsid w:val="00942B2A"/>
    <w:rsid w:val="00945793"/>
    <w:rsid w:val="00954779"/>
    <w:rsid w:val="00960013"/>
    <w:rsid w:val="0096132A"/>
    <w:rsid w:val="00966552"/>
    <w:rsid w:val="00972A1D"/>
    <w:rsid w:val="00975E7D"/>
    <w:rsid w:val="00976AA8"/>
    <w:rsid w:val="00993C38"/>
    <w:rsid w:val="009A01A1"/>
    <w:rsid w:val="009A4A2D"/>
    <w:rsid w:val="009A67BA"/>
    <w:rsid w:val="009F487A"/>
    <w:rsid w:val="00A03E7E"/>
    <w:rsid w:val="00A11200"/>
    <w:rsid w:val="00A22613"/>
    <w:rsid w:val="00A2286E"/>
    <w:rsid w:val="00A24BEB"/>
    <w:rsid w:val="00A25786"/>
    <w:rsid w:val="00A30269"/>
    <w:rsid w:val="00A51663"/>
    <w:rsid w:val="00A54654"/>
    <w:rsid w:val="00A5713F"/>
    <w:rsid w:val="00A626E4"/>
    <w:rsid w:val="00A73040"/>
    <w:rsid w:val="00A7306B"/>
    <w:rsid w:val="00A85518"/>
    <w:rsid w:val="00A94BED"/>
    <w:rsid w:val="00AC7098"/>
    <w:rsid w:val="00AE24B6"/>
    <w:rsid w:val="00AE7D58"/>
    <w:rsid w:val="00AF6459"/>
    <w:rsid w:val="00B06E26"/>
    <w:rsid w:val="00B07338"/>
    <w:rsid w:val="00B10126"/>
    <w:rsid w:val="00B11905"/>
    <w:rsid w:val="00B11FC7"/>
    <w:rsid w:val="00B1761B"/>
    <w:rsid w:val="00B20FB6"/>
    <w:rsid w:val="00B31E0B"/>
    <w:rsid w:val="00B409E7"/>
    <w:rsid w:val="00B442C5"/>
    <w:rsid w:val="00B46A2F"/>
    <w:rsid w:val="00B50A3B"/>
    <w:rsid w:val="00B51E7D"/>
    <w:rsid w:val="00B5227D"/>
    <w:rsid w:val="00B626A3"/>
    <w:rsid w:val="00B631C3"/>
    <w:rsid w:val="00B64BD9"/>
    <w:rsid w:val="00B73333"/>
    <w:rsid w:val="00B8312C"/>
    <w:rsid w:val="00B913A9"/>
    <w:rsid w:val="00B96CAF"/>
    <w:rsid w:val="00BA4984"/>
    <w:rsid w:val="00BA675F"/>
    <w:rsid w:val="00BB1E4D"/>
    <w:rsid w:val="00BC755A"/>
    <w:rsid w:val="00BD1A0D"/>
    <w:rsid w:val="00BD5921"/>
    <w:rsid w:val="00BD662A"/>
    <w:rsid w:val="00BE2EAC"/>
    <w:rsid w:val="00BE6A81"/>
    <w:rsid w:val="00BF653F"/>
    <w:rsid w:val="00C01170"/>
    <w:rsid w:val="00C0166C"/>
    <w:rsid w:val="00C0319D"/>
    <w:rsid w:val="00C14728"/>
    <w:rsid w:val="00C3324F"/>
    <w:rsid w:val="00C462B9"/>
    <w:rsid w:val="00C47BFF"/>
    <w:rsid w:val="00C624A7"/>
    <w:rsid w:val="00C638CF"/>
    <w:rsid w:val="00C63F38"/>
    <w:rsid w:val="00C737C3"/>
    <w:rsid w:val="00C83F05"/>
    <w:rsid w:val="00C91775"/>
    <w:rsid w:val="00C92F7C"/>
    <w:rsid w:val="00C9496D"/>
    <w:rsid w:val="00C9611F"/>
    <w:rsid w:val="00CA1981"/>
    <w:rsid w:val="00CA31EE"/>
    <w:rsid w:val="00CA748B"/>
    <w:rsid w:val="00CC2130"/>
    <w:rsid w:val="00CC251F"/>
    <w:rsid w:val="00CC3C4C"/>
    <w:rsid w:val="00CC5BAF"/>
    <w:rsid w:val="00CD0731"/>
    <w:rsid w:val="00CD2A41"/>
    <w:rsid w:val="00D00949"/>
    <w:rsid w:val="00D02F94"/>
    <w:rsid w:val="00D2556E"/>
    <w:rsid w:val="00D27355"/>
    <w:rsid w:val="00D31F31"/>
    <w:rsid w:val="00D33951"/>
    <w:rsid w:val="00D33E3E"/>
    <w:rsid w:val="00D42076"/>
    <w:rsid w:val="00D436F9"/>
    <w:rsid w:val="00D55D7D"/>
    <w:rsid w:val="00D6160D"/>
    <w:rsid w:val="00D6769A"/>
    <w:rsid w:val="00D705B9"/>
    <w:rsid w:val="00D72243"/>
    <w:rsid w:val="00D840E3"/>
    <w:rsid w:val="00D85669"/>
    <w:rsid w:val="00D87103"/>
    <w:rsid w:val="00D979BD"/>
    <w:rsid w:val="00D97B97"/>
    <w:rsid w:val="00DA2328"/>
    <w:rsid w:val="00DD2F70"/>
    <w:rsid w:val="00DD5363"/>
    <w:rsid w:val="00DD6710"/>
    <w:rsid w:val="00DE0E9A"/>
    <w:rsid w:val="00DF1B73"/>
    <w:rsid w:val="00DF7EF7"/>
    <w:rsid w:val="00DF7FEC"/>
    <w:rsid w:val="00E05F73"/>
    <w:rsid w:val="00E247B7"/>
    <w:rsid w:val="00E272CD"/>
    <w:rsid w:val="00E30BB7"/>
    <w:rsid w:val="00E319B6"/>
    <w:rsid w:val="00E402C8"/>
    <w:rsid w:val="00E42247"/>
    <w:rsid w:val="00E42DE9"/>
    <w:rsid w:val="00E45796"/>
    <w:rsid w:val="00E56F98"/>
    <w:rsid w:val="00E60B91"/>
    <w:rsid w:val="00E63D34"/>
    <w:rsid w:val="00E64F02"/>
    <w:rsid w:val="00E67FAB"/>
    <w:rsid w:val="00E70A52"/>
    <w:rsid w:val="00E71759"/>
    <w:rsid w:val="00E739E3"/>
    <w:rsid w:val="00E91819"/>
    <w:rsid w:val="00E94CDC"/>
    <w:rsid w:val="00E96C01"/>
    <w:rsid w:val="00EA6212"/>
    <w:rsid w:val="00EB069B"/>
    <w:rsid w:val="00EB707C"/>
    <w:rsid w:val="00EB7B10"/>
    <w:rsid w:val="00ED1355"/>
    <w:rsid w:val="00ED75C1"/>
    <w:rsid w:val="00ED7C4E"/>
    <w:rsid w:val="00EE10BC"/>
    <w:rsid w:val="00EF5B0B"/>
    <w:rsid w:val="00F01499"/>
    <w:rsid w:val="00F11AAE"/>
    <w:rsid w:val="00F15B8E"/>
    <w:rsid w:val="00F33301"/>
    <w:rsid w:val="00F4103A"/>
    <w:rsid w:val="00F42B22"/>
    <w:rsid w:val="00F552D7"/>
    <w:rsid w:val="00F575EC"/>
    <w:rsid w:val="00F714E6"/>
    <w:rsid w:val="00F756CD"/>
    <w:rsid w:val="00F8122D"/>
    <w:rsid w:val="00FA0716"/>
    <w:rsid w:val="00FB02B4"/>
    <w:rsid w:val="00FB25AE"/>
    <w:rsid w:val="00FB6996"/>
    <w:rsid w:val="00FF3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86D0A53"/>
  <w15:chartTrackingRefBased/>
  <w15:docId w15:val="{94C75E5B-6D3F-4069-BBD3-B026CE6F9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53FF"/>
    <w:rPr>
      <w:lang w:val="hu-H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3FF"/>
    <w:pPr>
      <w:keepNext/>
      <w:keepLines/>
      <w:numPr>
        <w:numId w:val="29"/>
      </w:numPr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FF"/>
    <w:pPr>
      <w:keepNext/>
      <w:keepLines/>
      <w:numPr>
        <w:ilvl w:val="1"/>
        <w:numId w:val="29"/>
      </w:numPr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53FF"/>
    <w:pPr>
      <w:keepNext/>
      <w:keepLines/>
      <w:numPr>
        <w:ilvl w:val="2"/>
        <w:numId w:val="29"/>
      </w:numP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53FF"/>
    <w:pPr>
      <w:keepNext/>
      <w:keepLines/>
      <w:numPr>
        <w:ilvl w:val="3"/>
        <w:numId w:val="29"/>
      </w:numPr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53FF"/>
    <w:pPr>
      <w:keepNext/>
      <w:keepLines/>
      <w:numPr>
        <w:ilvl w:val="4"/>
        <w:numId w:val="29"/>
      </w:numPr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853FF"/>
    <w:pPr>
      <w:keepNext/>
      <w:keepLines/>
      <w:numPr>
        <w:ilvl w:val="5"/>
        <w:numId w:val="29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53FF"/>
    <w:pPr>
      <w:keepNext/>
      <w:keepLines/>
      <w:numPr>
        <w:ilvl w:val="6"/>
        <w:numId w:val="2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53FF"/>
    <w:pPr>
      <w:keepNext/>
      <w:keepLines/>
      <w:numPr>
        <w:ilvl w:val="7"/>
        <w:numId w:val="29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53FF"/>
    <w:pPr>
      <w:keepNext/>
      <w:keepLines/>
      <w:numPr>
        <w:ilvl w:val="8"/>
        <w:numId w:val="29"/>
      </w:numPr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3853FF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3FF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3FF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7E071F"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rsid w:val="003853FF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3FF"/>
    <w:rPr>
      <w:i/>
      <w:iCs/>
      <w:color w:val="404040" w:themeColor="text1" w:themeTint="BF"/>
    </w:rPr>
  </w:style>
  <w:style w:type="table" w:styleId="TableGrid">
    <w:name w:val="Table Grid"/>
    <w:basedOn w:val="TableNormal"/>
    <w:uiPriority w:val="39"/>
    <w:rsid w:val="007966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ubtleReference">
    <w:name w:val="Subtle Reference"/>
    <w:basedOn w:val="DefaultParagraphFont"/>
    <w:uiPriority w:val="31"/>
    <w:qFormat/>
    <w:rsid w:val="003853FF"/>
    <w:rPr>
      <w:smallCaps/>
      <w:color w:val="404040" w:themeColor="text1" w:themeTint="BF"/>
      <w:u w:val="single" w:color="7F7F7F" w:themeColor="text1" w:themeTint="80"/>
    </w:rPr>
  </w:style>
  <w:style w:type="paragraph" w:styleId="ListParagraph">
    <w:name w:val="List Paragraph"/>
    <w:basedOn w:val="Normal"/>
    <w:uiPriority w:val="34"/>
    <w:qFormat/>
    <w:rsid w:val="00EF5B0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D53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31E0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1E0B"/>
    <w:rPr>
      <w:lang w:val="hu-HU"/>
    </w:rPr>
  </w:style>
  <w:style w:type="paragraph" w:styleId="Footer">
    <w:name w:val="footer"/>
    <w:basedOn w:val="Normal"/>
    <w:link w:val="FooterChar"/>
    <w:uiPriority w:val="99"/>
    <w:unhideWhenUsed/>
    <w:rsid w:val="00B31E0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1E0B"/>
    <w:rPr>
      <w:lang w:val="hu-HU"/>
    </w:rPr>
  </w:style>
  <w:style w:type="character" w:customStyle="1" w:styleId="Heading1Char">
    <w:name w:val="Heading 1 Char"/>
    <w:basedOn w:val="DefaultParagraphFont"/>
    <w:link w:val="Heading1"/>
    <w:uiPriority w:val="9"/>
    <w:rsid w:val="003853F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53FF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853FF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853FF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53FF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rsid w:val="003853FF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53FF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53FF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53FF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unhideWhenUsed/>
    <w:qFormat/>
    <w:rsid w:val="003853FF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3853FF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3FF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3F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853FF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3853FF"/>
    <w:rPr>
      <w:b/>
      <w:bCs/>
    </w:rPr>
  </w:style>
  <w:style w:type="character" w:styleId="Emphasis">
    <w:name w:val="Emphasis"/>
    <w:basedOn w:val="DefaultParagraphFont"/>
    <w:uiPriority w:val="20"/>
    <w:qFormat/>
    <w:rsid w:val="003853FF"/>
    <w:rPr>
      <w:i/>
      <w:iCs/>
    </w:rPr>
  </w:style>
  <w:style w:type="paragraph" w:styleId="NoSpacing">
    <w:name w:val="No Spacing"/>
    <w:uiPriority w:val="1"/>
    <w:qFormat/>
    <w:rsid w:val="003853FF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3853FF"/>
    <w:rPr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3853FF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3853FF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3853FF"/>
    <w:pPr>
      <w:outlineLvl w:val="9"/>
    </w:pPr>
  </w:style>
  <w:style w:type="paragraph" w:customStyle="1" w:styleId="Textbody">
    <w:name w:val="Text body"/>
    <w:basedOn w:val="Normal"/>
    <w:rsid w:val="0084093F"/>
    <w:pPr>
      <w:widowControl w:val="0"/>
      <w:tabs>
        <w:tab w:val="left" w:pos="709"/>
      </w:tabs>
      <w:suppressAutoHyphens/>
      <w:spacing w:line="276" w:lineRule="auto"/>
    </w:pPr>
    <w:rPr>
      <w:rFonts w:ascii="Times New Roman" w:eastAsia="SimSun" w:hAnsi="Times New Roman" w:cs="Mangal"/>
      <w:sz w:val="24"/>
      <w:szCs w:val="24"/>
      <w:lang w:val="en-GB" w:eastAsia="zh-CN" w:bidi="hi-IN"/>
    </w:rPr>
  </w:style>
  <w:style w:type="paragraph" w:styleId="TOC1">
    <w:name w:val="toc 1"/>
    <w:basedOn w:val="Normal"/>
    <w:next w:val="Normal"/>
    <w:autoRedefine/>
    <w:uiPriority w:val="39"/>
    <w:unhideWhenUsed/>
    <w:rsid w:val="000B7929"/>
    <w:pPr>
      <w:tabs>
        <w:tab w:val="left" w:pos="440"/>
        <w:tab w:val="right" w:leader="dot" w:pos="8778"/>
      </w:tabs>
      <w:spacing w:before="120"/>
    </w:pPr>
    <w:rPr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2D7DA7"/>
    <w:pPr>
      <w:tabs>
        <w:tab w:val="right" w:leader="dot" w:pos="8756"/>
      </w:tabs>
      <w:spacing w:after="0"/>
      <w:ind w:left="220"/>
      <w:pPrChange w:id="0" w:author="stbrassai" w:date="2015-04-17T15:12:00Z">
        <w:pPr>
          <w:spacing w:line="259" w:lineRule="auto"/>
          <w:ind w:left="220"/>
        </w:pPr>
      </w:pPrChange>
    </w:pPr>
    <w:rPr>
      <w:smallCaps/>
      <w:rPrChange w:id="0" w:author="stbrassai" w:date="2015-04-17T15:12:00Z">
        <w:rPr>
          <w:rFonts w:asciiTheme="minorHAnsi" w:eastAsiaTheme="minorEastAsia" w:hAnsiTheme="minorHAnsi" w:cstheme="minorBidi"/>
          <w:smallCaps/>
          <w:lang w:val="en-US" w:eastAsia="en-US" w:bidi="ar-SA"/>
        </w:rPr>
      </w:rPrChange>
    </w:rPr>
  </w:style>
  <w:style w:type="paragraph" w:styleId="TOC3">
    <w:name w:val="toc 3"/>
    <w:basedOn w:val="Normal"/>
    <w:next w:val="Normal"/>
    <w:autoRedefine/>
    <w:uiPriority w:val="39"/>
    <w:unhideWhenUsed/>
    <w:rsid w:val="001929DC"/>
    <w:pPr>
      <w:spacing w:after="0"/>
      <w:ind w:left="44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unhideWhenUsed/>
    <w:rsid w:val="001929DC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1929DC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929DC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929DC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929DC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929DC"/>
    <w:pPr>
      <w:spacing w:after="0"/>
      <w:ind w:left="176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91C7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062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623"/>
    <w:rPr>
      <w:rFonts w:ascii="Segoe UI" w:hAnsi="Segoe UI" w:cs="Segoe UI"/>
      <w:sz w:val="18"/>
      <w:szCs w:val="18"/>
      <w:lang w:val="hu-HU"/>
    </w:rPr>
  </w:style>
  <w:style w:type="character" w:styleId="CommentReference">
    <w:name w:val="annotation reference"/>
    <w:basedOn w:val="DefaultParagraphFont"/>
    <w:uiPriority w:val="99"/>
    <w:semiHidden/>
    <w:unhideWhenUsed/>
    <w:rsid w:val="008028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2815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2815"/>
    <w:rPr>
      <w:sz w:val="20"/>
      <w:szCs w:val="20"/>
      <w:lang w:val="hu-H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28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2815"/>
    <w:rPr>
      <w:b/>
      <w:bCs/>
      <w:sz w:val="20"/>
      <w:szCs w:val="20"/>
      <w:lang w:val="hu-HU"/>
    </w:rPr>
  </w:style>
  <w:style w:type="table" w:styleId="GridTable1Light">
    <w:name w:val="Grid Table 1 Light"/>
    <w:basedOn w:val="TableNormal"/>
    <w:uiPriority w:val="46"/>
    <w:rsid w:val="00596F8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DefaultParagraphFont"/>
    <w:rsid w:val="0059555B"/>
  </w:style>
  <w:style w:type="numbering" w:customStyle="1" w:styleId="StyleLaca">
    <w:name w:val="StyleLaca"/>
    <w:uiPriority w:val="99"/>
    <w:rsid w:val="001374F0"/>
    <w:pPr>
      <w:numPr>
        <w:numId w:val="28"/>
      </w:numPr>
    </w:pPr>
  </w:style>
  <w:style w:type="paragraph" w:styleId="Revision">
    <w:name w:val="Revision"/>
    <w:hidden/>
    <w:uiPriority w:val="99"/>
    <w:semiHidden/>
    <w:rsid w:val="00271147"/>
    <w:pPr>
      <w:spacing w:after="0" w:line="240" w:lineRule="auto"/>
    </w:pPr>
    <w:rPr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96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3403">
          <w:marLeft w:val="240"/>
          <w:marRight w:val="0"/>
          <w:marTop w:val="0"/>
          <w:marBottom w:val="0"/>
          <w:divBdr>
            <w:top w:val="single" w:sz="6" w:space="2" w:color="AAAAAA"/>
            <w:left w:val="single" w:sz="6" w:space="2" w:color="AAAAAA"/>
            <w:bottom w:val="none" w:sz="0" w:space="0" w:color="auto"/>
            <w:right w:val="single" w:sz="6" w:space="2" w:color="AAAAAA"/>
          </w:divBdr>
          <w:divsChild>
            <w:div w:id="73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9675">
          <w:marLeft w:val="240"/>
          <w:marRight w:val="0"/>
          <w:marTop w:val="0"/>
          <w:marBottom w:val="0"/>
          <w:divBdr>
            <w:top w:val="single" w:sz="6" w:space="2" w:color="AAAAAA"/>
            <w:left w:val="single" w:sz="6" w:space="2" w:color="AAAAAA"/>
            <w:bottom w:val="none" w:sz="0" w:space="0" w:color="auto"/>
            <w:right w:val="single" w:sz="6" w:space="2" w:color="AAAAAA"/>
          </w:divBdr>
          <w:divsChild>
            <w:div w:id="1879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2.jpeg"/><Relationship Id="rId42" Type="http://schemas.openxmlformats.org/officeDocument/2006/relationships/image" Target="media/image32.jpeg"/><Relationship Id="rId47" Type="http://schemas.openxmlformats.org/officeDocument/2006/relationships/image" Target="media/image37.tmp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hyperlink" Target="http://www.xilinx.com/support/documentation/sw_manuals/xilinx14_5/sysgen_gs.pdf" TargetMode="External"/><Relationship Id="rId89" Type="http://schemas.openxmlformats.org/officeDocument/2006/relationships/image" Target="media/image74.tmp"/><Relationship Id="rId112" Type="http://schemas.openxmlformats.org/officeDocument/2006/relationships/image" Target="media/image97.png"/><Relationship Id="rId16" Type="http://schemas.openxmlformats.org/officeDocument/2006/relationships/image" Target="media/image7.jpeg"/><Relationship Id="rId107" Type="http://schemas.openxmlformats.org/officeDocument/2006/relationships/image" Target="media/image92.jpeg"/><Relationship Id="rId11" Type="http://schemas.openxmlformats.org/officeDocument/2006/relationships/image" Target="media/image2.tmp"/><Relationship Id="rId32" Type="http://schemas.openxmlformats.org/officeDocument/2006/relationships/image" Target="media/image22.jpeg"/><Relationship Id="rId37" Type="http://schemas.openxmlformats.org/officeDocument/2006/relationships/image" Target="media/image27.jp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7.tmp"/><Relationship Id="rId123" Type="http://schemas.openxmlformats.org/officeDocument/2006/relationships/image" Target="media/image108.jpeg"/><Relationship Id="rId128" Type="http://schemas.microsoft.com/office/2011/relationships/people" Target="people.xm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footer" Target="footer1.xml"/><Relationship Id="rId27" Type="http://schemas.openxmlformats.org/officeDocument/2006/relationships/image" Target="media/image17.tmp"/><Relationship Id="rId43" Type="http://schemas.openxmlformats.org/officeDocument/2006/relationships/image" Target="media/image33.tmp"/><Relationship Id="rId48" Type="http://schemas.openxmlformats.org/officeDocument/2006/relationships/image" Target="media/image38.png"/><Relationship Id="rId64" Type="http://schemas.openxmlformats.org/officeDocument/2006/relationships/image" Target="media/image54.jpeg"/><Relationship Id="rId69" Type="http://schemas.openxmlformats.org/officeDocument/2006/relationships/image" Target="media/image59.jpg"/><Relationship Id="rId113" Type="http://schemas.openxmlformats.org/officeDocument/2006/relationships/image" Target="media/image98.tmp"/><Relationship Id="rId118" Type="http://schemas.openxmlformats.org/officeDocument/2006/relationships/image" Target="media/image103.tmp"/><Relationship Id="rId80" Type="http://schemas.openxmlformats.org/officeDocument/2006/relationships/image" Target="media/image70.png"/><Relationship Id="rId85" Type="http://schemas.openxmlformats.org/officeDocument/2006/relationships/hyperlink" Target="http://www.xilinx.com/support/documentation/ip_documentation/xps_spi.pdf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33" Type="http://schemas.openxmlformats.org/officeDocument/2006/relationships/image" Target="media/image23.tmp"/><Relationship Id="rId38" Type="http://schemas.openxmlformats.org/officeDocument/2006/relationships/image" Target="media/image28.jpeg"/><Relationship Id="rId59" Type="http://schemas.openxmlformats.org/officeDocument/2006/relationships/image" Target="media/image49.jpeg"/><Relationship Id="rId103" Type="http://schemas.openxmlformats.org/officeDocument/2006/relationships/image" Target="media/image88.png"/><Relationship Id="rId108" Type="http://schemas.openxmlformats.org/officeDocument/2006/relationships/image" Target="media/image93.tmp"/><Relationship Id="rId124" Type="http://schemas.openxmlformats.org/officeDocument/2006/relationships/image" Target="media/image109.jpeg"/><Relationship Id="rId129" Type="http://schemas.openxmlformats.org/officeDocument/2006/relationships/theme" Target="theme/theme1.xml"/><Relationship Id="rId54" Type="http://schemas.openxmlformats.org/officeDocument/2006/relationships/image" Target="media/image44.jpeg"/><Relationship Id="rId70" Type="http://schemas.openxmlformats.org/officeDocument/2006/relationships/image" Target="media/image60.jpeg"/><Relationship Id="rId75" Type="http://schemas.openxmlformats.org/officeDocument/2006/relationships/image" Target="media/image65.tmp"/><Relationship Id="rId91" Type="http://schemas.openxmlformats.org/officeDocument/2006/relationships/image" Target="media/image76.tmp"/><Relationship Id="rId96" Type="http://schemas.openxmlformats.org/officeDocument/2006/relationships/image" Target="media/image8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49" Type="http://schemas.openxmlformats.org/officeDocument/2006/relationships/image" Target="media/image39.tmp"/><Relationship Id="rId114" Type="http://schemas.openxmlformats.org/officeDocument/2006/relationships/image" Target="media/image99.tmp"/><Relationship Id="rId119" Type="http://schemas.openxmlformats.org/officeDocument/2006/relationships/image" Target="media/image104.jpg"/><Relationship Id="rId44" Type="http://schemas.openxmlformats.org/officeDocument/2006/relationships/image" Target="media/image34.pn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81" Type="http://schemas.openxmlformats.org/officeDocument/2006/relationships/hyperlink" Target="https://wiki.geogebra.org/en/Manual" TargetMode="External"/><Relationship Id="rId86" Type="http://schemas.openxmlformats.org/officeDocument/2006/relationships/image" Target="media/image71.JP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9.tmp"/><Relationship Id="rId109" Type="http://schemas.openxmlformats.org/officeDocument/2006/relationships/image" Target="media/image94.jp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g"/><Relationship Id="rId76" Type="http://schemas.openxmlformats.org/officeDocument/2006/relationships/image" Target="media/image66.tmp"/><Relationship Id="rId97" Type="http://schemas.openxmlformats.org/officeDocument/2006/relationships/image" Target="media/image82.jpeg"/><Relationship Id="rId104" Type="http://schemas.openxmlformats.org/officeDocument/2006/relationships/image" Target="media/image89.tmp"/><Relationship Id="rId120" Type="http://schemas.openxmlformats.org/officeDocument/2006/relationships/image" Target="media/image105.jpeg"/><Relationship Id="rId125" Type="http://schemas.openxmlformats.org/officeDocument/2006/relationships/image" Target="media/image110.tmp"/><Relationship Id="rId7" Type="http://schemas.openxmlformats.org/officeDocument/2006/relationships/endnotes" Target="endnotes.xml"/><Relationship Id="rId71" Type="http://schemas.openxmlformats.org/officeDocument/2006/relationships/image" Target="media/image61.tmp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9.jpg"/><Relationship Id="rId24" Type="http://schemas.openxmlformats.org/officeDocument/2006/relationships/image" Target="media/image14.jpeg"/><Relationship Id="rId40" Type="http://schemas.openxmlformats.org/officeDocument/2006/relationships/image" Target="media/image30.png"/><Relationship Id="rId45" Type="http://schemas.openxmlformats.org/officeDocument/2006/relationships/image" Target="media/image35.tmp"/><Relationship Id="rId66" Type="http://schemas.openxmlformats.org/officeDocument/2006/relationships/image" Target="media/image56.jpeg"/><Relationship Id="rId87" Type="http://schemas.openxmlformats.org/officeDocument/2006/relationships/image" Target="media/image72.tmp"/><Relationship Id="rId110" Type="http://schemas.openxmlformats.org/officeDocument/2006/relationships/image" Target="media/image95.jpeg"/><Relationship Id="rId115" Type="http://schemas.openxmlformats.org/officeDocument/2006/relationships/image" Target="media/image100.tmp"/><Relationship Id="rId61" Type="http://schemas.openxmlformats.org/officeDocument/2006/relationships/image" Target="media/image51.jpeg"/><Relationship Id="rId82" Type="http://schemas.openxmlformats.org/officeDocument/2006/relationships/hyperlink" Target="http://www.xilinx.com/support/documentation/data_sheets/ds312.pdf" TargetMode="Externa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56" Type="http://schemas.openxmlformats.org/officeDocument/2006/relationships/image" Target="media/image46.jpeg"/><Relationship Id="rId77" Type="http://schemas.openxmlformats.org/officeDocument/2006/relationships/image" Target="media/image67.tmp"/><Relationship Id="rId100" Type="http://schemas.openxmlformats.org/officeDocument/2006/relationships/image" Target="media/image85.tmp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comments" Target="comments.xml"/><Relationship Id="rId51" Type="http://schemas.openxmlformats.org/officeDocument/2006/relationships/image" Target="media/image41.tmp"/><Relationship Id="rId72" Type="http://schemas.openxmlformats.org/officeDocument/2006/relationships/image" Target="media/image62.png"/><Relationship Id="rId93" Type="http://schemas.openxmlformats.org/officeDocument/2006/relationships/image" Target="media/image78.jpeg"/><Relationship Id="rId98" Type="http://schemas.openxmlformats.org/officeDocument/2006/relationships/image" Target="media/image83.tmp"/><Relationship Id="rId121" Type="http://schemas.openxmlformats.org/officeDocument/2006/relationships/image" Target="media/image106.jpg"/><Relationship Id="rId3" Type="http://schemas.openxmlformats.org/officeDocument/2006/relationships/styles" Target="styles.xml"/><Relationship Id="rId25" Type="http://schemas.openxmlformats.org/officeDocument/2006/relationships/image" Target="media/image15.jp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1.png"/><Relationship Id="rId20" Type="http://schemas.openxmlformats.org/officeDocument/2006/relationships/image" Target="media/image11.jpg"/><Relationship Id="rId41" Type="http://schemas.openxmlformats.org/officeDocument/2006/relationships/image" Target="media/image31.jpg"/><Relationship Id="rId62" Type="http://schemas.openxmlformats.org/officeDocument/2006/relationships/image" Target="media/image52.jpeg"/><Relationship Id="rId83" Type="http://schemas.openxmlformats.org/officeDocument/2006/relationships/hyperlink" Target="https://www.digilentinc.com/Products/Detail.cfm?NavPath=2,400,1198&amp;Prod=ZYBO" TargetMode="External"/><Relationship Id="rId88" Type="http://schemas.openxmlformats.org/officeDocument/2006/relationships/image" Target="media/image73.png"/><Relationship Id="rId111" Type="http://schemas.openxmlformats.org/officeDocument/2006/relationships/image" Target="media/image96.tmp"/><Relationship Id="rId15" Type="http://schemas.openxmlformats.org/officeDocument/2006/relationships/image" Target="media/image6.jpeg"/><Relationship Id="rId36" Type="http://schemas.openxmlformats.org/officeDocument/2006/relationships/image" Target="media/image26.jpeg"/><Relationship Id="rId57" Type="http://schemas.openxmlformats.org/officeDocument/2006/relationships/image" Target="media/image47.tmp"/><Relationship Id="rId106" Type="http://schemas.openxmlformats.org/officeDocument/2006/relationships/image" Target="media/image91.jpeg"/><Relationship Id="rId127" Type="http://schemas.openxmlformats.org/officeDocument/2006/relationships/fontTable" Target="fontTable.xml"/><Relationship Id="rId10" Type="http://schemas.openxmlformats.org/officeDocument/2006/relationships/image" Target="media/image1.tmp"/><Relationship Id="rId31" Type="http://schemas.openxmlformats.org/officeDocument/2006/relationships/image" Target="media/image21.jpg"/><Relationship Id="rId52" Type="http://schemas.openxmlformats.org/officeDocument/2006/relationships/image" Target="media/image42.png"/><Relationship Id="rId73" Type="http://schemas.openxmlformats.org/officeDocument/2006/relationships/image" Target="media/image63.tmp"/><Relationship Id="rId78" Type="http://schemas.openxmlformats.org/officeDocument/2006/relationships/image" Target="media/image68.png"/><Relationship Id="rId94" Type="http://schemas.openxmlformats.org/officeDocument/2006/relationships/image" Target="media/image79.tmp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jpe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26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12DF0-5B19-4629-83AE-1BB39CAA4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3130</TotalTime>
  <Pages>24</Pages>
  <Words>9249</Words>
  <Characters>52722</Characters>
  <Application>Microsoft Office Word</Application>
  <DocSecurity>0</DocSecurity>
  <Lines>439</Lines>
  <Paragraphs>123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laca</dc:creator>
  <cp:keywords/>
  <dc:description/>
  <cp:lastModifiedBy>laca</cp:lastModifiedBy>
  <cp:revision>59</cp:revision>
  <cp:lastPrinted>2015-05-12T16:39:00Z</cp:lastPrinted>
  <dcterms:created xsi:type="dcterms:W3CDTF">2015-04-27T15:36:00Z</dcterms:created>
  <dcterms:modified xsi:type="dcterms:W3CDTF">2015-05-12T16:58:00Z</dcterms:modified>
</cp:coreProperties>
</file>