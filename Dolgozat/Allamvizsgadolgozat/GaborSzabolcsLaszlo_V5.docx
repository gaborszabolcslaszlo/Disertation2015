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E7BE" w14:textId="77777777" w:rsidR="002E05C6" w:rsidRPr="002E05C6" w:rsidRDefault="002E05C6" w:rsidP="002E05C6">
      <w:pPr>
        <w:pageBreakBefore/>
        <w:spacing w:line="240" w:lineRule="auto"/>
        <w:jc w:val="center"/>
        <w:rPr>
          <w:rFonts w:ascii="Times New Roman" w:hAnsi="Times New Roman" w:cs="Times New Roman"/>
          <w:b/>
          <w:sz w:val="28"/>
          <w:szCs w:val="28"/>
        </w:rPr>
      </w:pPr>
      <w:r w:rsidRPr="002E05C6">
        <w:rPr>
          <w:rFonts w:ascii="Times New Roman" w:hAnsi="Times New Roman" w:cs="Times New Roman"/>
          <w:b/>
          <w:sz w:val="28"/>
          <w:szCs w:val="28"/>
        </w:rPr>
        <w:t>SAPIENTIA ERDÉLYI MAGYAR TUDOMÁNYEGYETEM</w:t>
      </w:r>
    </w:p>
    <w:p w14:paraId="48864163" w14:textId="77777777" w:rsidR="002E05C6" w:rsidRPr="002E05C6" w:rsidRDefault="002E05C6" w:rsidP="002E05C6">
      <w:pPr>
        <w:autoSpaceDE w:val="0"/>
        <w:autoSpaceDN w:val="0"/>
        <w:spacing w:line="240" w:lineRule="auto"/>
        <w:ind w:left="-142" w:right="-286"/>
        <w:jc w:val="center"/>
        <w:rPr>
          <w:rFonts w:ascii="Times New Roman" w:hAnsi="Times New Roman" w:cs="Times New Roman"/>
          <w:b/>
          <w:bCs/>
          <w:sz w:val="28"/>
          <w:szCs w:val="28"/>
        </w:rPr>
      </w:pPr>
      <w:r w:rsidRPr="002E05C6">
        <w:rPr>
          <w:rFonts w:ascii="Times New Roman" w:hAnsi="Times New Roman" w:cs="Times New Roman"/>
          <w:b/>
          <w:bCs/>
          <w:sz w:val="28"/>
          <w:szCs w:val="28"/>
        </w:rPr>
        <w:t>MŰSZAKI ÉS HUMÁNTUDOMÁNYOK KAR, MAROSVÁSÁRHELY</w:t>
      </w:r>
    </w:p>
    <w:p w14:paraId="61873E61" w14:textId="77777777" w:rsidR="002E05C6" w:rsidRPr="002E05C6" w:rsidRDefault="002E05C6" w:rsidP="002E05C6">
      <w:pPr>
        <w:spacing w:line="240" w:lineRule="auto"/>
        <w:jc w:val="center"/>
        <w:rPr>
          <w:rFonts w:ascii="Times New Roman" w:hAnsi="Times New Roman" w:cs="Times New Roman"/>
          <w:b/>
          <w:sz w:val="28"/>
          <w:szCs w:val="28"/>
        </w:rPr>
      </w:pPr>
      <w:r w:rsidRPr="002E05C6">
        <w:rPr>
          <w:rFonts w:ascii="Times New Roman" w:hAnsi="Times New Roman" w:cs="Times New Roman"/>
          <w:b/>
          <w:bCs/>
          <w:sz w:val="28"/>
          <w:szCs w:val="28"/>
        </w:rPr>
        <w:t>AUTOMATIKA ÉS ALKALMAZOTT INFORMATIKA SZAK</w:t>
      </w:r>
    </w:p>
    <w:p w14:paraId="5AED45AC" w14:textId="77777777" w:rsidR="0084093F" w:rsidRPr="00BE4225" w:rsidRDefault="0084093F" w:rsidP="0071433B">
      <w:pPr>
        <w:spacing w:line="360" w:lineRule="auto"/>
        <w:rPr>
          <w:rFonts w:ascii="Times New Roman" w:hAnsi="Times New Roman"/>
        </w:rPr>
      </w:pPr>
    </w:p>
    <w:p w14:paraId="5B96CDDF" w14:textId="77777777" w:rsidR="0084093F" w:rsidRDefault="0084093F" w:rsidP="0071433B">
      <w:pPr>
        <w:spacing w:line="360" w:lineRule="auto"/>
        <w:rPr>
          <w:rFonts w:ascii="Times New Roman" w:hAnsi="Times New Roman"/>
        </w:rPr>
      </w:pPr>
    </w:p>
    <w:p w14:paraId="0060E82C" w14:textId="77777777" w:rsidR="002E05C6" w:rsidRDefault="002E05C6" w:rsidP="0071433B">
      <w:pPr>
        <w:spacing w:line="360" w:lineRule="auto"/>
        <w:rPr>
          <w:rFonts w:ascii="Times New Roman" w:hAnsi="Times New Roman"/>
        </w:rPr>
      </w:pPr>
    </w:p>
    <w:p w14:paraId="73227EDB" w14:textId="77777777" w:rsidR="002E05C6" w:rsidRDefault="002E05C6" w:rsidP="0071433B">
      <w:pPr>
        <w:spacing w:line="360" w:lineRule="auto"/>
        <w:rPr>
          <w:rFonts w:ascii="Times New Roman" w:hAnsi="Times New Roman"/>
        </w:rPr>
      </w:pPr>
    </w:p>
    <w:p w14:paraId="01BBD831" w14:textId="77777777" w:rsidR="002E05C6" w:rsidRPr="00BE4225" w:rsidRDefault="002E05C6" w:rsidP="0071433B">
      <w:pPr>
        <w:spacing w:line="360" w:lineRule="auto"/>
        <w:rPr>
          <w:rFonts w:ascii="Times New Roman" w:hAnsi="Times New Roman"/>
        </w:rPr>
      </w:pPr>
    </w:p>
    <w:p w14:paraId="0D14E3EA" w14:textId="659131FE" w:rsidR="0084093F" w:rsidRPr="002E05C6" w:rsidRDefault="00C347FC" w:rsidP="002E05C6">
      <w:pPr>
        <w:pStyle w:val="Textbody"/>
        <w:spacing w:after="0" w:line="240" w:lineRule="auto"/>
        <w:ind w:left="360"/>
        <w:jc w:val="center"/>
        <w:rPr>
          <w:rFonts w:cs="Times New Roman"/>
          <w:b/>
          <w:sz w:val="52"/>
          <w:szCs w:val="52"/>
          <w:lang w:val="hu-HU"/>
        </w:rPr>
      </w:pPr>
      <w:r w:rsidRPr="002E05C6">
        <w:rPr>
          <w:rFonts w:ascii="Segoe UI" w:hAnsi="Segoe UI" w:cs="Segoe UI"/>
          <w:b/>
          <w:color w:val="000000"/>
          <w:sz w:val="52"/>
          <w:szCs w:val="52"/>
          <w:shd w:val="clear" w:color="auto" w:fill="FFFFFF"/>
          <w:lang w:val="hu-HU"/>
        </w:rPr>
        <w:t>Kültéri mobilis robot tervezése és megvalósítása FPGA</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alapú hardver</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erőforrás alkalmazásával</w:t>
      </w:r>
    </w:p>
    <w:p w14:paraId="75782E4B" w14:textId="77777777" w:rsidR="0084093F" w:rsidRPr="00BE4225" w:rsidRDefault="0084093F" w:rsidP="0071433B">
      <w:pPr>
        <w:pStyle w:val="Textbody"/>
        <w:spacing w:after="0" w:line="360" w:lineRule="auto"/>
        <w:rPr>
          <w:rFonts w:cs="Times New Roman"/>
          <w:lang w:val="hu-HU"/>
        </w:rPr>
      </w:pPr>
    </w:p>
    <w:p w14:paraId="524100A0" w14:textId="77777777" w:rsidR="0084093F" w:rsidRPr="00BE4225" w:rsidRDefault="0084093F" w:rsidP="0071433B">
      <w:pPr>
        <w:pStyle w:val="Textbody"/>
        <w:spacing w:after="0" w:line="360" w:lineRule="auto"/>
        <w:rPr>
          <w:rFonts w:cs="Times New Roman"/>
          <w:lang w:val="hu-HU"/>
        </w:rPr>
      </w:pPr>
    </w:p>
    <w:p w14:paraId="22C1E114" w14:textId="77777777" w:rsidR="0084093F" w:rsidRPr="00BE4225" w:rsidRDefault="0084093F" w:rsidP="0071433B">
      <w:pPr>
        <w:pStyle w:val="Textbody"/>
        <w:spacing w:after="0" w:line="360" w:lineRule="auto"/>
        <w:rPr>
          <w:rFonts w:cs="Times New Roman"/>
          <w:lang w:val="hu-HU"/>
        </w:rPr>
      </w:pPr>
    </w:p>
    <w:p w14:paraId="02E485C6" w14:textId="77777777" w:rsidR="0084093F" w:rsidRPr="00BE4225" w:rsidRDefault="0084093F" w:rsidP="0071433B">
      <w:pPr>
        <w:pStyle w:val="Textbody"/>
        <w:spacing w:after="0" w:line="360" w:lineRule="auto"/>
        <w:rPr>
          <w:rFonts w:cs="Times New Roman"/>
          <w:lang w:val="hu-HU"/>
        </w:rPr>
      </w:pPr>
    </w:p>
    <w:p w14:paraId="6A720E32" w14:textId="77777777" w:rsidR="002E05C6" w:rsidRPr="00D65893" w:rsidRDefault="002E05C6" w:rsidP="002E05C6">
      <w:pPr>
        <w:jc w:val="center"/>
        <w:rPr>
          <w:rFonts w:ascii="Times New Roman" w:hAnsi="Times New Roman" w:cs="Times New Roman"/>
          <w:b/>
          <w:caps/>
          <w:spacing w:val="20"/>
          <w:sz w:val="48"/>
          <w:szCs w:val="44"/>
        </w:rPr>
      </w:pPr>
      <w:r w:rsidRPr="00D65893">
        <w:rPr>
          <w:rFonts w:ascii="Times New Roman" w:hAnsi="Times New Roman" w:cs="Times New Roman"/>
          <w:b/>
          <w:spacing w:val="20"/>
          <w:sz w:val="48"/>
          <w:szCs w:val="44"/>
        </w:rPr>
        <w:t>DIPLOMADOLGOZAT</w:t>
      </w:r>
    </w:p>
    <w:p w14:paraId="3522E900" w14:textId="77777777" w:rsidR="00FE5CC9" w:rsidRPr="00BE4225" w:rsidRDefault="00FE5CC9" w:rsidP="0071433B">
      <w:pPr>
        <w:pStyle w:val="Textbody"/>
        <w:spacing w:after="0" w:line="360" w:lineRule="auto"/>
        <w:rPr>
          <w:rFonts w:cs="Times New Roman"/>
          <w:lang w:val="hu-HU"/>
        </w:rPr>
      </w:pPr>
    </w:p>
    <w:p w14:paraId="6EE07CDC" w14:textId="77777777" w:rsidR="00FE5CC9" w:rsidRPr="00BE4225" w:rsidRDefault="00FE5CC9" w:rsidP="0071433B">
      <w:pPr>
        <w:pStyle w:val="Textbody"/>
        <w:spacing w:after="0" w:line="360" w:lineRule="auto"/>
        <w:rPr>
          <w:rFonts w:cs="Times New Roman"/>
          <w:lang w:val="hu-HU"/>
        </w:rPr>
      </w:pPr>
    </w:p>
    <w:p w14:paraId="2CB2C9AC" w14:textId="77777777" w:rsidR="0084093F" w:rsidRPr="002E05C6" w:rsidRDefault="0084093F" w:rsidP="0071433B">
      <w:pPr>
        <w:pStyle w:val="Textbody"/>
        <w:spacing w:after="0" w:line="360" w:lineRule="auto"/>
        <w:rPr>
          <w:rFonts w:cs="Times New Roman"/>
          <w:sz w:val="28"/>
          <w:szCs w:val="28"/>
          <w:lang w:val="hu-HU"/>
        </w:rPr>
      </w:pPr>
    </w:p>
    <w:p w14:paraId="61EFA2B3" w14:textId="6A6708FA" w:rsidR="0084093F" w:rsidRPr="002E05C6" w:rsidRDefault="002E05C6" w:rsidP="003B17A0">
      <w:pPr>
        <w:pStyle w:val="Textbody"/>
        <w:spacing w:after="0" w:line="240" w:lineRule="auto"/>
        <w:rPr>
          <w:rFonts w:cs="Times New Roman"/>
          <w:b/>
          <w:sz w:val="28"/>
          <w:szCs w:val="28"/>
          <w:lang w:val="hu-HU"/>
        </w:rPr>
      </w:pPr>
      <w:r w:rsidRPr="00D65893">
        <w:rPr>
          <w:rFonts w:cs="Times New Roman"/>
          <w:b/>
          <w:bCs/>
          <w:sz w:val="32"/>
          <w:szCs w:val="32"/>
        </w:rPr>
        <w:t>Témavezető:</w:t>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Pr>
          <w:rFonts w:cs="Times New Roman"/>
          <w:b/>
          <w:sz w:val="28"/>
          <w:szCs w:val="28"/>
          <w:lang w:val="hu-HU"/>
        </w:rPr>
        <w:tab/>
      </w:r>
      <w:r w:rsidR="00110DA4" w:rsidRPr="002E05C6">
        <w:rPr>
          <w:rFonts w:cs="Times New Roman"/>
          <w:b/>
          <w:sz w:val="28"/>
          <w:szCs w:val="28"/>
          <w:lang w:val="hu-HU"/>
        </w:rPr>
        <w:t>Végzős hallgató:</w:t>
      </w:r>
    </w:p>
    <w:p w14:paraId="4141975A" w14:textId="6C0E5E4D" w:rsidR="0084093F" w:rsidRPr="002E05C6" w:rsidRDefault="001929DC" w:rsidP="003B17A0">
      <w:pPr>
        <w:pStyle w:val="Textbody"/>
        <w:spacing w:after="0" w:line="240" w:lineRule="auto"/>
        <w:ind w:left="360"/>
        <w:rPr>
          <w:rFonts w:cs="Times New Roman"/>
          <w:b/>
          <w:sz w:val="28"/>
          <w:szCs w:val="28"/>
          <w:lang w:val="hu-HU"/>
        </w:rPr>
      </w:pPr>
      <w:r w:rsidRPr="002E05C6">
        <w:rPr>
          <w:rFonts w:cs="Times New Roman"/>
          <w:b/>
          <w:sz w:val="28"/>
          <w:szCs w:val="28"/>
          <w:lang w:val="hu-HU"/>
        </w:rPr>
        <w:t>Dr. Brassai Sándor Tihamér</w:t>
      </w:r>
      <w:r w:rsidR="002E05C6">
        <w:rPr>
          <w:rFonts w:cs="Times New Roman"/>
          <w:b/>
          <w:sz w:val="28"/>
          <w:szCs w:val="28"/>
          <w:lang w:val="hu-HU"/>
        </w:rPr>
        <w:tab/>
      </w:r>
      <w:r w:rsidR="002E05C6">
        <w:rPr>
          <w:rFonts w:cs="Times New Roman"/>
          <w:b/>
          <w:sz w:val="28"/>
          <w:szCs w:val="28"/>
          <w:lang w:val="hu-HU"/>
        </w:rPr>
        <w:tab/>
      </w:r>
      <w:r w:rsidR="002E05C6">
        <w:rPr>
          <w:rFonts w:cs="Times New Roman"/>
          <w:b/>
          <w:sz w:val="28"/>
          <w:szCs w:val="28"/>
          <w:lang w:val="hu-HU"/>
        </w:rPr>
        <w:tab/>
      </w:r>
      <w:r w:rsidR="00110DA4" w:rsidRPr="002E05C6">
        <w:rPr>
          <w:rFonts w:cs="Times New Roman"/>
          <w:b/>
          <w:sz w:val="28"/>
          <w:szCs w:val="28"/>
          <w:lang w:val="hu-HU"/>
        </w:rPr>
        <w:t>Gábor Szabolcs-László</w:t>
      </w:r>
    </w:p>
    <w:p w14:paraId="0C5827DF" w14:textId="748BE2D6" w:rsidR="0084093F" w:rsidRPr="002E05C6" w:rsidRDefault="003B17A0" w:rsidP="003B17A0">
      <w:pPr>
        <w:pStyle w:val="Textbody"/>
        <w:spacing w:after="0" w:line="240" w:lineRule="auto"/>
        <w:ind w:left="360"/>
        <w:rPr>
          <w:rFonts w:cs="Times New Roman"/>
          <w:b/>
          <w:sz w:val="28"/>
          <w:szCs w:val="28"/>
          <w:lang w:val="hu-HU"/>
        </w:rPr>
      </w:pPr>
      <w:r w:rsidRPr="003B17A0">
        <w:rPr>
          <w:rFonts w:cs="Times New Roman"/>
          <w:b/>
          <w:bCs/>
          <w:sz w:val="30"/>
          <w:szCs w:val="32"/>
        </w:rPr>
        <w:t>egyetemi</w:t>
      </w:r>
      <w:r w:rsidRPr="002E05C6">
        <w:rPr>
          <w:rFonts w:cs="Times New Roman"/>
          <w:b/>
          <w:sz w:val="28"/>
          <w:szCs w:val="28"/>
          <w:lang w:val="hu-HU"/>
        </w:rPr>
        <w:t xml:space="preserve"> </w:t>
      </w:r>
      <w:r w:rsidR="0084093F" w:rsidRPr="002E05C6">
        <w:rPr>
          <w:rFonts w:cs="Times New Roman"/>
          <w:b/>
          <w:sz w:val="28"/>
          <w:szCs w:val="28"/>
          <w:lang w:val="hu-HU"/>
        </w:rPr>
        <w:t>adjunktus</w:t>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110DA4" w:rsidRPr="002E05C6">
        <w:rPr>
          <w:rFonts w:cs="Times New Roman"/>
          <w:b/>
          <w:sz w:val="28"/>
          <w:szCs w:val="28"/>
          <w:lang w:val="hu-HU"/>
        </w:rPr>
        <w:tab/>
      </w:r>
    </w:p>
    <w:p w14:paraId="2CFE5720" w14:textId="77777777" w:rsidR="0084093F" w:rsidRPr="00BE4225" w:rsidRDefault="0084093F" w:rsidP="0071433B">
      <w:pPr>
        <w:pStyle w:val="Textbody"/>
        <w:spacing w:after="0" w:line="360" w:lineRule="auto"/>
        <w:rPr>
          <w:rFonts w:cs="Times New Roman"/>
          <w:lang w:val="hu-HU"/>
        </w:rPr>
      </w:pPr>
    </w:p>
    <w:p w14:paraId="34613A8C" w14:textId="77777777" w:rsidR="0084093F" w:rsidRPr="00BE4225" w:rsidRDefault="0084093F" w:rsidP="0071433B">
      <w:pPr>
        <w:pStyle w:val="Textbody"/>
        <w:spacing w:after="0" w:line="360" w:lineRule="auto"/>
        <w:ind w:left="360"/>
        <w:rPr>
          <w:rFonts w:cs="Times New Roman"/>
          <w:lang w:val="hu-HU"/>
        </w:rPr>
      </w:pPr>
    </w:p>
    <w:p w14:paraId="13AB34C6" w14:textId="77777777" w:rsidR="00FE5CC9" w:rsidRDefault="00FE5CC9" w:rsidP="0071433B">
      <w:pPr>
        <w:pStyle w:val="Textbody"/>
        <w:spacing w:after="0" w:line="360" w:lineRule="auto"/>
        <w:ind w:left="360"/>
        <w:rPr>
          <w:rFonts w:cs="Times New Roman"/>
          <w:lang w:val="hu-HU"/>
        </w:rPr>
      </w:pPr>
    </w:p>
    <w:p w14:paraId="110FD11F" w14:textId="77777777" w:rsidR="0084093F" w:rsidRPr="00BE4225" w:rsidRDefault="0084093F" w:rsidP="0071433B">
      <w:pPr>
        <w:pStyle w:val="Textbody"/>
        <w:spacing w:after="0" w:line="360" w:lineRule="auto"/>
        <w:ind w:left="360"/>
        <w:rPr>
          <w:rFonts w:cs="Times New Roman"/>
          <w:lang w:val="hu-HU"/>
        </w:rPr>
      </w:pPr>
    </w:p>
    <w:p w14:paraId="26D657F2" w14:textId="77777777" w:rsidR="0084093F" w:rsidRPr="00BE4225" w:rsidRDefault="0084093F" w:rsidP="007852B4">
      <w:pPr>
        <w:pStyle w:val="Textbody"/>
        <w:spacing w:after="0" w:line="360" w:lineRule="auto"/>
        <w:jc w:val="center"/>
        <w:rPr>
          <w:rFonts w:cs="Times New Roman"/>
          <w:lang w:val="hu-HU"/>
        </w:rPr>
      </w:pPr>
      <w:r w:rsidRPr="002E05C6">
        <w:rPr>
          <w:rFonts w:cs="Times New Roman"/>
          <w:b/>
          <w:sz w:val="56"/>
          <w:szCs w:val="56"/>
          <w:lang w:val="hu-HU"/>
        </w:rPr>
        <w:t>2015</w:t>
      </w:r>
    </w:p>
    <w:p w14:paraId="006B8C5D" w14:textId="00EB852B" w:rsidR="003B17A0" w:rsidRPr="00C903C5" w:rsidRDefault="00B31E0B" w:rsidP="00C903C5">
      <w:pPr>
        <w:spacing w:line="240" w:lineRule="auto"/>
        <w:jc w:val="center"/>
        <w:rPr>
          <w:b/>
          <w:sz w:val="26"/>
          <w:szCs w:val="26"/>
        </w:rPr>
      </w:pPr>
      <w:r w:rsidRPr="00BE4225">
        <w:rPr>
          <w:rStyle w:val="IntenseEmphasis"/>
          <w:rFonts w:ascii="Times New Roman" w:hAnsi="Times New Roman"/>
        </w:rPr>
        <w:br w:type="page"/>
      </w:r>
      <w:r w:rsidR="003B17A0" w:rsidRPr="00C903C5">
        <w:rPr>
          <w:b/>
          <w:sz w:val="26"/>
          <w:szCs w:val="26"/>
        </w:rPr>
        <w:lastRenderedPageBreak/>
        <w:t>UNIVERSITATEA SAPIENTIA DIN CLUJ-NAPOCA</w:t>
      </w:r>
    </w:p>
    <w:p w14:paraId="38F48375"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FACULTATEA DE ȘTIINȚE TEHNICE ȘI UMANISTE, TÎRGU-MUREȘ</w:t>
      </w:r>
    </w:p>
    <w:p w14:paraId="1763F7C6"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SPECIALIZAREA AUTOMATICĂ ȘI INFORMATICĂ APLICATĂ</w:t>
      </w:r>
    </w:p>
    <w:p w14:paraId="2C488F69" w14:textId="77777777" w:rsidR="003B17A0" w:rsidRPr="00D65893" w:rsidRDefault="003B17A0" w:rsidP="003B17A0">
      <w:pPr>
        <w:ind w:left="-567"/>
        <w:jc w:val="center"/>
        <w:rPr>
          <w:rFonts w:ascii="Times New Roman" w:hAnsi="Times New Roman" w:cs="Times New Roman"/>
          <w:b/>
          <w:sz w:val="56"/>
        </w:rPr>
      </w:pPr>
    </w:p>
    <w:p w14:paraId="76B26BAF" w14:textId="77777777" w:rsidR="003B17A0" w:rsidRPr="003B17A0" w:rsidRDefault="003B17A0" w:rsidP="003B17A0">
      <w:pPr>
        <w:ind w:left="-567"/>
        <w:jc w:val="center"/>
        <w:rPr>
          <w:rFonts w:ascii="Times New Roman" w:hAnsi="Times New Roman" w:cs="Times New Roman"/>
          <w:b/>
          <w:sz w:val="52"/>
          <w:szCs w:val="52"/>
        </w:rPr>
      </w:pPr>
    </w:p>
    <w:p w14:paraId="099C6B90" w14:textId="1120D449" w:rsidR="003B17A0" w:rsidRPr="00C903C5" w:rsidRDefault="003B17A0" w:rsidP="003B17A0">
      <w:pPr>
        <w:jc w:val="center"/>
        <w:rPr>
          <w:rFonts w:cstheme="minorHAnsi"/>
          <w:b/>
          <w:sz w:val="52"/>
          <w:szCs w:val="52"/>
        </w:rPr>
      </w:pPr>
      <w:r w:rsidRPr="00C903C5">
        <w:rPr>
          <w:rFonts w:cstheme="minorHAnsi"/>
          <w:b/>
          <w:color w:val="000000"/>
          <w:sz w:val="52"/>
          <w:szCs w:val="52"/>
          <w:shd w:val="clear" w:color="auto" w:fill="FFFFFF"/>
        </w:rPr>
        <w:t>Proiectarea și implementarea unui robot mobil utilizând resurse hardware</w:t>
      </w:r>
      <w:r w:rsidR="001C7EAA">
        <w:rPr>
          <w:rFonts w:cstheme="minorHAnsi"/>
          <w:b/>
          <w:color w:val="000000"/>
          <w:sz w:val="52"/>
          <w:szCs w:val="52"/>
          <w:shd w:val="clear" w:color="auto" w:fill="FFFFFF"/>
        </w:rPr>
        <w:t xml:space="preserve"> </w:t>
      </w:r>
      <w:r w:rsidRPr="00C903C5">
        <w:rPr>
          <w:rFonts w:cstheme="minorHAnsi"/>
          <w:b/>
          <w:color w:val="000000"/>
          <w:sz w:val="52"/>
          <w:szCs w:val="52"/>
          <w:shd w:val="clear" w:color="auto" w:fill="FFFFFF"/>
        </w:rPr>
        <w:t>bazate pe circuite FPGA</w:t>
      </w:r>
    </w:p>
    <w:p w14:paraId="50D7291C" w14:textId="77777777" w:rsidR="003B17A0" w:rsidRPr="00D65893" w:rsidRDefault="003B17A0" w:rsidP="003B17A0">
      <w:pPr>
        <w:jc w:val="center"/>
        <w:rPr>
          <w:rFonts w:ascii="Times New Roman" w:hAnsi="Times New Roman" w:cs="Times New Roman"/>
          <w:b/>
          <w:sz w:val="44"/>
          <w:szCs w:val="44"/>
        </w:rPr>
      </w:pPr>
    </w:p>
    <w:p w14:paraId="6951010B" w14:textId="77777777" w:rsidR="003B17A0" w:rsidRPr="00D65893" w:rsidRDefault="003B17A0" w:rsidP="003B17A0">
      <w:pPr>
        <w:jc w:val="center"/>
        <w:rPr>
          <w:rFonts w:ascii="Times New Roman" w:hAnsi="Times New Roman" w:cs="Times New Roman"/>
          <w:b/>
          <w:sz w:val="44"/>
          <w:szCs w:val="44"/>
        </w:rPr>
      </w:pPr>
    </w:p>
    <w:p w14:paraId="63A1F616" w14:textId="77777777" w:rsidR="003B17A0" w:rsidRPr="00D65893" w:rsidRDefault="003B17A0" w:rsidP="003B17A0">
      <w:pPr>
        <w:jc w:val="center"/>
        <w:rPr>
          <w:rFonts w:ascii="Times New Roman" w:hAnsi="Times New Roman" w:cs="Times New Roman"/>
          <w:b/>
          <w:caps/>
          <w:spacing w:val="20"/>
          <w:sz w:val="48"/>
          <w:szCs w:val="44"/>
        </w:rPr>
      </w:pPr>
      <w:r w:rsidRPr="00D65893">
        <w:rPr>
          <w:rFonts w:ascii="Times New Roman" w:hAnsi="Times New Roman" w:cs="Times New Roman"/>
          <w:b/>
          <w:caps/>
          <w:spacing w:val="20"/>
          <w:sz w:val="48"/>
          <w:szCs w:val="44"/>
        </w:rPr>
        <w:t>Proiect DE DIplomă</w:t>
      </w:r>
    </w:p>
    <w:p w14:paraId="2C50540D" w14:textId="77777777" w:rsidR="003B17A0" w:rsidRPr="00D65893" w:rsidRDefault="003B17A0" w:rsidP="003B17A0">
      <w:pPr>
        <w:ind w:left="-567"/>
        <w:jc w:val="center"/>
        <w:rPr>
          <w:rFonts w:ascii="Times New Roman" w:hAnsi="Times New Roman" w:cs="Times New Roman"/>
          <w:b/>
          <w:sz w:val="32"/>
        </w:rPr>
      </w:pPr>
    </w:p>
    <w:p w14:paraId="79FFF80B" w14:textId="77777777" w:rsidR="003B17A0" w:rsidRPr="00D65893" w:rsidRDefault="003B17A0" w:rsidP="003B17A0">
      <w:pPr>
        <w:ind w:left="-567"/>
        <w:jc w:val="center"/>
        <w:rPr>
          <w:rFonts w:ascii="Times New Roman" w:hAnsi="Times New Roman" w:cs="Times New Roman"/>
          <w:b/>
          <w:i/>
          <w:caps/>
          <w:sz w:val="36"/>
          <w:szCs w:val="36"/>
        </w:rPr>
      </w:pPr>
    </w:p>
    <w:p w14:paraId="6BDBB8E0" w14:textId="19C43F65" w:rsidR="003B17A0" w:rsidRPr="003B17A0" w:rsidRDefault="003B17A0" w:rsidP="003B17A0">
      <w:pPr>
        <w:autoSpaceDE w:val="0"/>
        <w:autoSpaceDN w:val="0"/>
        <w:spacing w:line="240" w:lineRule="auto"/>
        <w:rPr>
          <w:rFonts w:ascii="Times New Roman" w:hAnsi="Times New Roman" w:cs="Times New Roman"/>
          <w:b/>
          <w:bCs/>
          <w:sz w:val="28"/>
          <w:szCs w:val="28"/>
        </w:rPr>
      </w:pPr>
      <w:r w:rsidRPr="003B17A0">
        <w:rPr>
          <w:rFonts w:ascii="Times New Roman" w:hAnsi="Times New Roman" w:cs="Times New Roman"/>
          <w:b/>
          <w:bCs/>
          <w:sz w:val="28"/>
          <w:szCs w:val="28"/>
        </w:rPr>
        <w:t>Coordonator ştiinţific:</w:t>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t>Absolvent:</w:t>
      </w:r>
    </w:p>
    <w:p w14:paraId="359EDB11" w14:textId="22443B76" w:rsidR="003B17A0" w:rsidRPr="003B17A0" w:rsidRDefault="003B17A0" w:rsidP="003B17A0">
      <w:pPr>
        <w:pStyle w:val="Textbody"/>
        <w:spacing w:after="0" w:line="240" w:lineRule="auto"/>
        <w:ind w:left="360"/>
        <w:rPr>
          <w:rFonts w:cs="Times New Roman"/>
          <w:b/>
          <w:sz w:val="28"/>
          <w:szCs w:val="28"/>
          <w:lang w:val="hu-HU"/>
        </w:rPr>
      </w:pPr>
      <w:r w:rsidRPr="003B17A0">
        <w:rPr>
          <w:rFonts w:cs="Times New Roman"/>
          <w:b/>
          <w:sz w:val="28"/>
          <w:szCs w:val="28"/>
          <w:lang w:val="hu-HU"/>
        </w:rPr>
        <w:t>Dr.ing. Brassai Sándor Tihamér</w:t>
      </w:r>
      <w:r w:rsidRPr="003B17A0">
        <w:rPr>
          <w:rFonts w:cs="Times New Roman"/>
          <w:b/>
          <w:bCs/>
          <w:sz w:val="28"/>
          <w:szCs w:val="28"/>
        </w:rPr>
        <w:tab/>
      </w:r>
      <w:r w:rsidRPr="003B17A0">
        <w:rPr>
          <w:rFonts w:cs="Times New Roman"/>
          <w:b/>
          <w:bCs/>
          <w:sz w:val="28"/>
          <w:szCs w:val="28"/>
        </w:rPr>
        <w:tab/>
      </w:r>
      <w:r w:rsidRPr="003B17A0">
        <w:rPr>
          <w:rFonts w:cs="Times New Roman"/>
          <w:b/>
          <w:bCs/>
          <w:sz w:val="28"/>
          <w:szCs w:val="28"/>
        </w:rPr>
        <w:tab/>
      </w:r>
      <w:r w:rsidRPr="003B17A0">
        <w:rPr>
          <w:rFonts w:cs="Times New Roman"/>
          <w:b/>
          <w:sz w:val="28"/>
          <w:szCs w:val="28"/>
          <w:lang w:val="hu-HU"/>
        </w:rPr>
        <w:t>Gábor Szabolcs-László</w:t>
      </w:r>
    </w:p>
    <w:p w14:paraId="124E2BC2" w14:textId="77777777" w:rsidR="003B17A0" w:rsidRPr="00D65893" w:rsidRDefault="003B17A0" w:rsidP="003B17A0">
      <w:pPr>
        <w:rPr>
          <w:rFonts w:ascii="Times New Roman" w:hAnsi="Times New Roman" w:cs="Times New Roman"/>
          <w:b/>
          <w:sz w:val="32"/>
          <w:szCs w:val="32"/>
        </w:rPr>
      </w:pPr>
    </w:p>
    <w:p w14:paraId="5BF16C12" w14:textId="77777777" w:rsidR="003B17A0" w:rsidRPr="00D65893" w:rsidRDefault="003B17A0" w:rsidP="003B17A0">
      <w:pPr>
        <w:rPr>
          <w:rFonts w:ascii="Times New Roman" w:hAnsi="Times New Roman" w:cs="Times New Roman"/>
          <w:b/>
          <w:sz w:val="32"/>
          <w:szCs w:val="32"/>
        </w:rPr>
      </w:pPr>
    </w:p>
    <w:p w14:paraId="31C46F02" w14:textId="77777777" w:rsidR="003B17A0" w:rsidRPr="00D65893" w:rsidRDefault="003B17A0" w:rsidP="003B17A0">
      <w:pPr>
        <w:ind w:left="4320"/>
        <w:jc w:val="center"/>
        <w:rPr>
          <w:rFonts w:ascii="Times New Roman" w:hAnsi="Times New Roman" w:cs="Times New Roman"/>
          <w:b/>
          <w:sz w:val="28"/>
        </w:rPr>
      </w:pPr>
    </w:p>
    <w:p w14:paraId="57E372BF" w14:textId="77777777" w:rsidR="003B17A0" w:rsidRPr="00D65893" w:rsidRDefault="003B17A0" w:rsidP="003B17A0">
      <w:pPr>
        <w:jc w:val="center"/>
        <w:rPr>
          <w:rFonts w:ascii="Times New Roman" w:hAnsi="Times New Roman" w:cs="Times New Roman"/>
          <w:b/>
          <w:sz w:val="56"/>
        </w:rPr>
      </w:pPr>
      <w:r w:rsidRPr="00D65893">
        <w:rPr>
          <w:rFonts w:ascii="Times New Roman" w:hAnsi="Times New Roman" w:cs="Times New Roman"/>
          <w:b/>
          <w:sz w:val="56"/>
        </w:rPr>
        <w:t>201</w:t>
      </w:r>
      <w:r>
        <w:rPr>
          <w:rFonts w:ascii="Times New Roman" w:hAnsi="Times New Roman" w:cs="Times New Roman"/>
          <w:b/>
          <w:sz w:val="56"/>
        </w:rPr>
        <w:t>5</w:t>
      </w:r>
    </w:p>
    <w:p w14:paraId="18FB711B" w14:textId="29F775CB" w:rsidR="003B17A0" w:rsidRDefault="003B17A0">
      <w:pPr>
        <w:rPr>
          <w:rStyle w:val="IntenseEmphasis"/>
          <w:rFonts w:ascii="Times New Roman" w:hAnsi="Times New Roman"/>
          <w:b w:val="0"/>
          <w:bCs w:val="0"/>
          <w:caps w:val="0"/>
          <w:sz w:val="20"/>
          <w:szCs w:val="20"/>
        </w:rPr>
      </w:pPr>
      <w:r>
        <w:rPr>
          <w:rStyle w:val="IntenseEmphasis"/>
          <w:rFonts w:ascii="Times New Roman" w:hAnsi="Times New Roman"/>
          <w:b w:val="0"/>
          <w:bCs w:val="0"/>
          <w:caps w:val="0"/>
          <w:sz w:val="20"/>
          <w:szCs w:val="20"/>
        </w:rPr>
        <w:br w:type="page"/>
      </w:r>
    </w:p>
    <w:tbl>
      <w:tblPr>
        <w:tblW w:w="9498" w:type="dxa"/>
        <w:tblInd w:w="-34"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A0" w:firstRow="1" w:lastRow="0" w:firstColumn="1" w:lastColumn="0" w:noHBand="0" w:noVBand="0"/>
      </w:tblPr>
      <w:tblGrid>
        <w:gridCol w:w="9498"/>
      </w:tblGrid>
      <w:tr w:rsidR="003B17A0" w:rsidRPr="00C903C5" w14:paraId="2771C94E" w14:textId="77777777" w:rsidTr="00F36DF3">
        <w:tc>
          <w:tcPr>
            <w:tcW w:w="9498" w:type="dxa"/>
            <w:tcBorders>
              <w:top w:val="single" w:sz="18" w:space="0" w:color="000000"/>
              <w:bottom w:val="single" w:sz="18" w:space="0" w:color="000000"/>
            </w:tcBorders>
          </w:tcPr>
          <w:p w14:paraId="04845E4F" w14:textId="77777777" w:rsidR="003B17A0" w:rsidRPr="00C903C5" w:rsidRDefault="003B17A0" w:rsidP="00C903C5">
            <w:pPr>
              <w:spacing w:line="240" w:lineRule="auto"/>
              <w:rPr>
                <w:rFonts w:ascii="Times New Roman" w:hAnsi="Times New Roman"/>
                <w:b/>
                <w:sz w:val="20"/>
                <w:szCs w:val="24"/>
                <w:u w:val="single"/>
              </w:rPr>
            </w:pPr>
            <w:r w:rsidRPr="00C903C5">
              <w:rPr>
                <w:rFonts w:ascii="Times New Roman" w:hAnsi="Times New Roman"/>
                <w:b/>
                <w:sz w:val="56"/>
              </w:rPr>
              <w:lastRenderedPageBreak/>
              <w:br w:type="page"/>
            </w:r>
            <w:r w:rsidRPr="00C903C5">
              <w:rPr>
                <w:rFonts w:ascii="Times New Roman" w:hAnsi="Times New Roman"/>
                <w:b/>
                <w:sz w:val="20"/>
                <w:szCs w:val="24"/>
              </w:rPr>
              <w:t xml:space="preserve">UNIVERSITATEA “SAPIENTIA” din CLUJ-NAPOCA </w:t>
            </w:r>
            <w:r w:rsidRPr="00C903C5">
              <w:rPr>
                <w:rFonts w:ascii="Times New Roman" w:hAnsi="Times New Roman"/>
                <w:b/>
                <w:sz w:val="20"/>
                <w:szCs w:val="24"/>
              </w:rPr>
              <w:tab/>
            </w:r>
            <w:r w:rsidRPr="00C903C5">
              <w:rPr>
                <w:rFonts w:ascii="Times New Roman" w:hAnsi="Times New Roman"/>
                <w:b/>
                <w:sz w:val="20"/>
                <w:szCs w:val="24"/>
              </w:rPr>
              <w:tab/>
              <w:t xml:space="preserve">LUCRARE DE DIPLOMĂ FACULTATEA DE ŞTIINŢE TEHNICE ŞI UMANISTE, </w:t>
            </w:r>
            <w:r w:rsidRPr="00C903C5">
              <w:rPr>
                <w:rFonts w:ascii="Times New Roman" w:hAnsi="Times New Roman"/>
                <w:b/>
                <w:sz w:val="20"/>
                <w:szCs w:val="24"/>
              </w:rPr>
              <w:tab/>
            </w:r>
            <w:r w:rsidRPr="00C903C5">
              <w:rPr>
                <w:rFonts w:ascii="Times New Roman" w:hAnsi="Times New Roman"/>
                <w:b/>
                <w:sz w:val="20"/>
                <w:szCs w:val="24"/>
              </w:rPr>
              <w:tab/>
              <w:t>Candidat (a) ______________________</w:t>
            </w:r>
          </w:p>
          <w:p w14:paraId="6522B678"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 xml:space="preserve">Filiala Tîrgu Mureş </w:t>
            </w:r>
          </w:p>
          <w:p w14:paraId="7FBEF527"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 xml:space="preserve">Specializarea : </w:t>
            </w:r>
            <w:r w:rsidRPr="00C903C5">
              <w:rPr>
                <w:rFonts w:ascii="Times New Roman" w:hAnsi="Times New Roman"/>
                <w:b/>
                <w:sz w:val="20"/>
                <w:szCs w:val="24"/>
                <w:u w:val="single"/>
              </w:rPr>
              <w:t>Automatică și informatică aplicată</w:t>
            </w:r>
            <w:r w:rsidRPr="00C903C5">
              <w:rPr>
                <w:rFonts w:ascii="Times New Roman" w:hAnsi="Times New Roman"/>
                <w:b/>
                <w:sz w:val="20"/>
                <w:szCs w:val="24"/>
              </w:rPr>
              <w:t xml:space="preserve"> </w:t>
            </w:r>
          </w:p>
          <w:p w14:paraId="5BCFD805" w14:textId="77777777" w:rsidR="003B17A0" w:rsidRPr="00C903C5" w:rsidRDefault="003B17A0" w:rsidP="00C903C5">
            <w:pPr>
              <w:spacing w:line="240" w:lineRule="auto"/>
              <w:rPr>
                <w:rFonts w:ascii="Times New Roman" w:hAnsi="Times New Roman"/>
                <w:b/>
                <w:sz w:val="20"/>
                <w:szCs w:val="24"/>
              </w:rPr>
            </w:pP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r>
            <w:r w:rsidRPr="00C903C5">
              <w:rPr>
                <w:rFonts w:ascii="Times New Roman" w:hAnsi="Times New Roman"/>
                <w:b/>
                <w:sz w:val="20"/>
                <w:szCs w:val="24"/>
              </w:rPr>
              <w:tab/>
              <w:t>Anul absolvirii : ____</w:t>
            </w:r>
            <w:r w:rsidRPr="00C903C5">
              <w:rPr>
                <w:rFonts w:ascii="Times New Roman" w:hAnsi="Times New Roman"/>
                <w:b/>
                <w:sz w:val="20"/>
                <w:szCs w:val="24"/>
                <w:u w:val="single"/>
              </w:rPr>
              <w:t>2015</w:t>
            </w:r>
            <w:r w:rsidRPr="00C903C5">
              <w:rPr>
                <w:rFonts w:ascii="Times New Roman" w:hAnsi="Times New Roman"/>
                <w:b/>
                <w:sz w:val="20"/>
                <w:szCs w:val="24"/>
              </w:rPr>
              <w:t>____________</w:t>
            </w:r>
          </w:p>
          <w:p w14:paraId="4F9F2596" w14:textId="77777777" w:rsidR="003B17A0" w:rsidRPr="00C903C5" w:rsidRDefault="003B17A0" w:rsidP="00C903C5">
            <w:pPr>
              <w:spacing w:line="240" w:lineRule="auto"/>
              <w:rPr>
                <w:rFonts w:ascii="Times New Roman" w:hAnsi="Times New Roman"/>
                <w:b/>
                <w:szCs w:val="24"/>
              </w:rPr>
            </w:pPr>
          </w:p>
        </w:tc>
      </w:tr>
      <w:tr w:rsidR="003B17A0" w:rsidRPr="00C903C5" w14:paraId="470832A6" w14:textId="77777777" w:rsidTr="00F36DF3">
        <w:trPr>
          <w:trHeight w:val="1014"/>
        </w:trPr>
        <w:tc>
          <w:tcPr>
            <w:tcW w:w="9498" w:type="dxa"/>
            <w:tcBorders>
              <w:top w:val="nil"/>
            </w:tcBorders>
          </w:tcPr>
          <w:p w14:paraId="534478B2" w14:textId="77777777" w:rsidR="003B17A0" w:rsidRPr="00C903C5" w:rsidRDefault="003B17A0" w:rsidP="00C903C5">
            <w:pPr>
              <w:spacing w:line="240" w:lineRule="auto"/>
              <w:rPr>
                <w:rFonts w:ascii="Times New Roman" w:hAnsi="Times New Roman" w:cs="Times New Roman"/>
                <w:b/>
                <w:szCs w:val="24"/>
              </w:rPr>
            </w:pPr>
          </w:p>
          <w:p w14:paraId="04D729D2"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Coordonator ştiinţific</w:t>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t>Viza facultăţii</w:t>
            </w:r>
          </w:p>
          <w:p w14:paraId="4D6C1902"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2BE02A2B" w14:textId="77777777" w:rsidTr="00F36DF3">
        <w:tc>
          <w:tcPr>
            <w:tcW w:w="9498" w:type="dxa"/>
          </w:tcPr>
          <w:p w14:paraId="208BEAB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a) Tema lucrării de licenţă:</w:t>
            </w:r>
          </w:p>
          <w:p w14:paraId="32B925BC" w14:textId="77777777" w:rsidR="003B17A0" w:rsidRPr="00C903C5" w:rsidRDefault="003B17A0" w:rsidP="00C903C5">
            <w:pPr>
              <w:spacing w:line="240" w:lineRule="auto"/>
              <w:rPr>
                <w:rFonts w:ascii="Times New Roman" w:hAnsi="Times New Roman" w:cs="Times New Roman"/>
                <w:b/>
                <w:szCs w:val="24"/>
              </w:rPr>
            </w:pPr>
          </w:p>
          <w:p w14:paraId="03E9654F"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7BAE51FF" w14:textId="77777777" w:rsidTr="00F36DF3">
        <w:tc>
          <w:tcPr>
            <w:tcW w:w="9498" w:type="dxa"/>
          </w:tcPr>
          <w:p w14:paraId="51BE7C60"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b) Problemele principale tratate:</w:t>
            </w:r>
          </w:p>
          <w:p w14:paraId="13B65707" w14:textId="77777777" w:rsidR="003B17A0" w:rsidRPr="00C903C5" w:rsidRDefault="003B17A0" w:rsidP="00C903C5">
            <w:pPr>
              <w:spacing w:line="240" w:lineRule="auto"/>
              <w:rPr>
                <w:rFonts w:ascii="Times New Roman" w:hAnsi="Times New Roman" w:cs="Times New Roman"/>
                <w:b/>
                <w:szCs w:val="24"/>
              </w:rPr>
            </w:pPr>
          </w:p>
          <w:p w14:paraId="55356D73" w14:textId="77777777" w:rsidR="003B17A0" w:rsidRPr="00C903C5" w:rsidRDefault="003B17A0" w:rsidP="00C903C5">
            <w:pPr>
              <w:spacing w:line="240" w:lineRule="auto"/>
              <w:rPr>
                <w:rFonts w:ascii="Times New Roman" w:hAnsi="Times New Roman" w:cs="Times New Roman"/>
                <w:b/>
                <w:szCs w:val="24"/>
              </w:rPr>
            </w:pPr>
          </w:p>
          <w:p w14:paraId="7DB4C0AC" w14:textId="77777777" w:rsidR="003B17A0" w:rsidRPr="00C903C5" w:rsidRDefault="003B17A0" w:rsidP="00C903C5">
            <w:pPr>
              <w:spacing w:line="240" w:lineRule="auto"/>
              <w:rPr>
                <w:rFonts w:ascii="Times New Roman" w:hAnsi="Times New Roman" w:cs="Times New Roman"/>
                <w:b/>
                <w:szCs w:val="24"/>
              </w:rPr>
            </w:pPr>
          </w:p>
          <w:p w14:paraId="1A5075E8" w14:textId="77777777" w:rsidR="003B17A0" w:rsidRPr="00C903C5" w:rsidRDefault="003B17A0" w:rsidP="00C903C5">
            <w:pPr>
              <w:spacing w:line="240" w:lineRule="auto"/>
              <w:rPr>
                <w:rFonts w:ascii="Times New Roman" w:hAnsi="Times New Roman" w:cs="Times New Roman"/>
                <w:b/>
                <w:szCs w:val="24"/>
              </w:rPr>
            </w:pPr>
          </w:p>
          <w:p w14:paraId="1BC7FCA8"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c) Desene obligatorii:</w:t>
            </w:r>
          </w:p>
          <w:p w14:paraId="6234756C" w14:textId="77777777" w:rsidR="003B17A0" w:rsidRPr="00C903C5" w:rsidRDefault="003B17A0" w:rsidP="00C903C5">
            <w:pPr>
              <w:spacing w:line="240" w:lineRule="auto"/>
              <w:rPr>
                <w:rFonts w:ascii="Times New Roman" w:hAnsi="Times New Roman" w:cs="Times New Roman"/>
                <w:b/>
                <w:szCs w:val="24"/>
              </w:rPr>
            </w:pPr>
          </w:p>
          <w:p w14:paraId="11899983" w14:textId="77777777" w:rsidR="003B17A0" w:rsidRPr="00C903C5" w:rsidRDefault="003B17A0" w:rsidP="00C903C5">
            <w:pPr>
              <w:spacing w:line="240" w:lineRule="auto"/>
              <w:rPr>
                <w:rFonts w:ascii="Times New Roman" w:hAnsi="Times New Roman" w:cs="Times New Roman"/>
                <w:b/>
                <w:szCs w:val="24"/>
              </w:rPr>
            </w:pPr>
          </w:p>
          <w:p w14:paraId="66D2F1EE" w14:textId="77777777" w:rsidR="003B17A0" w:rsidRPr="00C903C5" w:rsidRDefault="003B17A0" w:rsidP="00C903C5">
            <w:pPr>
              <w:spacing w:line="240" w:lineRule="auto"/>
              <w:rPr>
                <w:rFonts w:ascii="Times New Roman" w:hAnsi="Times New Roman" w:cs="Times New Roman"/>
                <w:b/>
                <w:szCs w:val="24"/>
              </w:rPr>
            </w:pPr>
          </w:p>
          <w:p w14:paraId="45983245" w14:textId="77777777" w:rsidR="003B17A0" w:rsidRPr="00C903C5" w:rsidRDefault="003B17A0" w:rsidP="00C903C5">
            <w:pPr>
              <w:spacing w:line="240" w:lineRule="auto"/>
              <w:rPr>
                <w:rFonts w:ascii="Times New Roman" w:hAnsi="Times New Roman" w:cs="Times New Roman"/>
                <w:b/>
                <w:szCs w:val="24"/>
              </w:rPr>
            </w:pPr>
          </w:p>
          <w:p w14:paraId="7ACD4FB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d) Softuri obligatorii:</w:t>
            </w:r>
          </w:p>
          <w:p w14:paraId="3178FB39" w14:textId="77777777" w:rsidR="003B17A0" w:rsidRPr="00C903C5" w:rsidRDefault="003B17A0" w:rsidP="00C903C5">
            <w:pPr>
              <w:spacing w:line="240" w:lineRule="auto"/>
              <w:rPr>
                <w:rFonts w:ascii="Times New Roman" w:hAnsi="Times New Roman" w:cs="Times New Roman"/>
                <w:b/>
                <w:szCs w:val="24"/>
              </w:rPr>
            </w:pPr>
          </w:p>
          <w:p w14:paraId="094A9366" w14:textId="77777777" w:rsidR="003B17A0" w:rsidRPr="00C903C5" w:rsidRDefault="003B17A0" w:rsidP="00C903C5">
            <w:pPr>
              <w:spacing w:line="240" w:lineRule="auto"/>
              <w:rPr>
                <w:rFonts w:ascii="Times New Roman" w:hAnsi="Times New Roman" w:cs="Times New Roman"/>
                <w:b/>
                <w:szCs w:val="24"/>
              </w:rPr>
            </w:pPr>
          </w:p>
          <w:p w14:paraId="0D0573CB" w14:textId="77777777" w:rsidR="003B17A0" w:rsidRPr="00C903C5" w:rsidRDefault="003B17A0" w:rsidP="00C903C5">
            <w:pPr>
              <w:spacing w:line="240" w:lineRule="auto"/>
              <w:rPr>
                <w:rFonts w:ascii="Times New Roman" w:hAnsi="Times New Roman" w:cs="Times New Roman"/>
                <w:b/>
                <w:szCs w:val="24"/>
              </w:rPr>
            </w:pPr>
          </w:p>
          <w:p w14:paraId="2537EE04" w14:textId="77777777" w:rsidR="003B17A0" w:rsidRPr="00C903C5" w:rsidRDefault="003B17A0" w:rsidP="00C903C5">
            <w:pPr>
              <w:spacing w:line="240" w:lineRule="auto"/>
              <w:rPr>
                <w:rFonts w:ascii="Times New Roman" w:hAnsi="Times New Roman" w:cs="Times New Roman"/>
                <w:b/>
                <w:szCs w:val="24"/>
              </w:rPr>
            </w:pPr>
          </w:p>
          <w:p w14:paraId="6DB2DCED"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e) Bibliografia recomandată:</w:t>
            </w:r>
          </w:p>
          <w:p w14:paraId="01D26943" w14:textId="77777777" w:rsidR="003B17A0" w:rsidRPr="00C903C5" w:rsidRDefault="003B17A0" w:rsidP="00C903C5">
            <w:pPr>
              <w:spacing w:line="240" w:lineRule="auto"/>
              <w:rPr>
                <w:rFonts w:ascii="Times New Roman" w:hAnsi="Times New Roman" w:cs="Times New Roman"/>
                <w:b/>
                <w:szCs w:val="24"/>
              </w:rPr>
            </w:pPr>
          </w:p>
          <w:p w14:paraId="001CD7E1" w14:textId="77777777" w:rsidR="003B17A0" w:rsidRPr="00C903C5" w:rsidRDefault="003B17A0" w:rsidP="00C903C5">
            <w:pPr>
              <w:spacing w:line="240" w:lineRule="auto"/>
              <w:rPr>
                <w:rFonts w:ascii="Times New Roman" w:hAnsi="Times New Roman" w:cs="Times New Roman"/>
                <w:b/>
                <w:szCs w:val="24"/>
              </w:rPr>
            </w:pPr>
          </w:p>
          <w:p w14:paraId="6D92907B" w14:textId="77777777" w:rsidR="003B17A0" w:rsidRPr="00C903C5" w:rsidRDefault="003B17A0" w:rsidP="00C903C5">
            <w:pPr>
              <w:spacing w:line="240" w:lineRule="auto"/>
              <w:rPr>
                <w:rFonts w:ascii="Times New Roman" w:hAnsi="Times New Roman" w:cs="Times New Roman"/>
                <w:b/>
                <w:szCs w:val="24"/>
              </w:rPr>
            </w:pPr>
          </w:p>
          <w:p w14:paraId="2ABDA2EF" w14:textId="77777777" w:rsidR="003B17A0" w:rsidRPr="00C903C5" w:rsidRDefault="003B17A0" w:rsidP="00C903C5">
            <w:pPr>
              <w:spacing w:line="240" w:lineRule="auto"/>
              <w:rPr>
                <w:rFonts w:ascii="Times New Roman" w:hAnsi="Times New Roman" w:cs="Times New Roman"/>
                <w:b/>
                <w:szCs w:val="24"/>
              </w:rPr>
            </w:pPr>
          </w:p>
          <w:p w14:paraId="482075D4" w14:textId="77777777" w:rsidR="003B17A0" w:rsidRPr="00C903C5" w:rsidRDefault="003B17A0" w:rsidP="00C903C5">
            <w:pPr>
              <w:spacing w:line="240" w:lineRule="auto"/>
              <w:rPr>
                <w:rFonts w:ascii="Times New Roman" w:hAnsi="Times New Roman" w:cs="Times New Roman"/>
                <w:b/>
                <w:szCs w:val="24"/>
              </w:rPr>
            </w:pPr>
          </w:p>
          <w:p w14:paraId="2055190A"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319C520C" w14:textId="77777777" w:rsidTr="00F36DF3">
        <w:tc>
          <w:tcPr>
            <w:tcW w:w="9498" w:type="dxa"/>
          </w:tcPr>
          <w:p w14:paraId="698C9AC5"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f) Termene obligatorii de consultaţii:</w:t>
            </w:r>
          </w:p>
          <w:p w14:paraId="521A7093" w14:textId="77777777" w:rsidR="003B17A0" w:rsidRPr="00C903C5" w:rsidRDefault="003B17A0" w:rsidP="00C903C5">
            <w:pPr>
              <w:spacing w:line="240" w:lineRule="auto"/>
              <w:rPr>
                <w:rFonts w:ascii="Times New Roman" w:hAnsi="Times New Roman" w:cs="Times New Roman"/>
                <w:b/>
                <w:szCs w:val="24"/>
              </w:rPr>
            </w:pPr>
          </w:p>
          <w:p w14:paraId="5B5D9EA7"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3F49BBA8" w14:textId="77777777" w:rsidTr="00F36DF3">
        <w:tc>
          <w:tcPr>
            <w:tcW w:w="9498" w:type="dxa"/>
          </w:tcPr>
          <w:p w14:paraId="550466FB"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g) Locul şi durata practicii :</w:t>
            </w:r>
          </w:p>
          <w:p w14:paraId="24EF961C" w14:textId="77777777" w:rsidR="003B17A0" w:rsidRPr="00C903C5" w:rsidRDefault="003B17A0" w:rsidP="00C903C5">
            <w:pPr>
              <w:spacing w:line="240" w:lineRule="auto"/>
              <w:rPr>
                <w:rFonts w:ascii="Times New Roman" w:hAnsi="Times New Roman" w:cs="Times New Roman"/>
                <w:b/>
                <w:szCs w:val="24"/>
              </w:rPr>
            </w:pPr>
          </w:p>
          <w:p w14:paraId="165E6B5E"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416522BA" w14:textId="77777777" w:rsidTr="00F36DF3">
        <w:tc>
          <w:tcPr>
            <w:tcW w:w="9498" w:type="dxa"/>
          </w:tcPr>
          <w:p w14:paraId="0AB0F2F4"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Primit tema la data de:</w:t>
            </w:r>
          </w:p>
        </w:tc>
      </w:tr>
      <w:tr w:rsidR="003B17A0" w:rsidRPr="00C903C5" w14:paraId="65E5090C" w14:textId="77777777" w:rsidTr="00F36DF3">
        <w:tc>
          <w:tcPr>
            <w:tcW w:w="9498" w:type="dxa"/>
          </w:tcPr>
          <w:p w14:paraId="5FF21A3A"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Termen de predare:</w:t>
            </w:r>
          </w:p>
        </w:tc>
      </w:tr>
      <w:tr w:rsidR="003B17A0" w:rsidRPr="00C903C5" w14:paraId="2F91F500" w14:textId="77777777" w:rsidTr="00F36DF3">
        <w:tc>
          <w:tcPr>
            <w:tcW w:w="9498" w:type="dxa"/>
          </w:tcPr>
          <w:p w14:paraId="1E98F35E"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Semnătura Director Departament</w:t>
            </w:r>
            <w:r w:rsidRPr="00C903C5">
              <w:rPr>
                <w:rFonts w:ascii="Times New Roman" w:hAnsi="Times New Roman" w:cs="Times New Roman"/>
                <w:b/>
                <w:szCs w:val="24"/>
              </w:rPr>
              <w:tab/>
            </w:r>
            <w:r w:rsidRPr="00C903C5">
              <w:rPr>
                <w:rFonts w:ascii="Times New Roman" w:hAnsi="Times New Roman" w:cs="Times New Roman"/>
                <w:b/>
                <w:szCs w:val="24"/>
              </w:rPr>
              <w:tab/>
            </w:r>
            <w:r w:rsidRPr="00C903C5">
              <w:rPr>
                <w:rFonts w:ascii="Times New Roman" w:hAnsi="Times New Roman" w:cs="Times New Roman"/>
                <w:b/>
                <w:szCs w:val="24"/>
              </w:rPr>
              <w:tab/>
              <w:t>Semnătura coordonatorului</w:t>
            </w:r>
          </w:p>
          <w:p w14:paraId="6CBD271A" w14:textId="77777777" w:rsidR="003B17A0" w:rsidRPr="00C903C5" w:rsidRDefault="003B17A0" w:rsidP="00C903C5">
            <w:pPr>
              <w:spacing w:line="240" w:lineRule="auto"/>
              <w:rPr>
                <w:rFonts w:ascii="Times New Roman" w:hAnsi="Times New Roman" w:cs="Times New Roman"/>
                <w:b/>
                <w:szCs w:val="24"/>
              </w:rPr>
            </w:pPr>
          </w:p>
        </w:tc>
      </w:tr>
      <w:tr w:rsidR="003B17A0" w:rsidRPr="00C903C5" w14:paraId="7D6877CD" w14:textId="77777777" w:rsidTr="00F36DF3">
        <w:trPr>
          <w:trHeight w:val="682"/>
        </w:trPr>
        <w:tc>
          <w:tcPr>
            <w:tcW w:w="9498" w:type="dxa"/>
          </w:tcPr>
          <w:p w14:paraId="0D70D1DA" w14:textId="77777777" w:rsidR="003B17A0" w:rsidRPr="00C903C5" w:rsidRDefault="003B17A0" w:rsidP="00C903C5">
            <w:pPr>
              <w:spacing w:line="240" w:lineRule="auto"/>
              <w:rPr>
                <w:rFonts w:ascii="Times New Roman" w:hAnsi="Times New Roman" w:cs="Times New Roman"/>
                <w:b/>
                <w:szCs w:val="24"/>
              </w:rPr>
            </w:pPr>
            <w:r w:rsidRPr="00C903C5">
              <w:rPr>
                <w:rFonts w:ascii="Times New Roman" w:hAnsi="Times New Roman" w:cs="Times New Roman"/>
                <w:b/>
                <w:szCs w:val="24"/>
              </w:rPr>
              <w:t xml:space="preserve">   Semnătura candidatului</w:t>
            </w:r>
          </w:p>
          <w:p w14:paraId="3C2F4B4C" w14:textId="77777777" w:rsidR="003B17A0" w:rsidRPr="00C903C5" w:rsidRDefault="003B17A0" w:rsidP="00C903C5">
            <w:pPr>
              <w:spacing w:line="240" w:lineRule="auto"/>
              <w:rPr>
                <w:rFonts w:ascii="Times New Roman" w:hAnsi="Times New Roman" w:cs="Times New Roman"/>
                <w:b/>
                <w:szCs w:val="24"/>
              </w:rPr>
            </w:pPr>
          </w:p>
        </w:tc>
      </w:tr>
    </w:tbl>
    <w:p w14:paraId="24831279" w14:textId="77777777" w:rsidR="003B17A0" w:rsidRDefault="003B17A0">
      <w:pPr>
        <w:rPr>
          <w:rStyle w:val="IntenseEmphasis"/>
          <w:rFonts w:ascii="Times New Roman" w:hAnsi="Times New Roman"/>
          <w:b w:val="0"/>
          <w:bCs w:val="0"/>
          <w:caps w:val="0"/>
          <w:sz w:val="20"/>
          <w:szCs w:val="20"/>
        </w:rPr>
      </w:pPr>
    </w:p>
    <w:p w14:paraId="156EAED6" w14:textId="0E7AF725" w:rsidR="003B17A0" w:rsidRDefault="003B17A0">
      <w:pPr>
        <w:rPr>
          <w:rStyle w:val="IntenseEmphasis"/>
          <w:rFonts w:ascii="Times New Roman" w:hAnsi="Times New Roman"/>
          <w:b w:val="0"/>
          <w:bCs w:val="0"/>
          <w:caps w:val="0"/>
          <w:sz w:val="20"/>
          <w:szCs w:val="20"/>
        </w:rPr>
      </w:pPr>
      <w:r>
        <w:rPr>
          <w:rStyle w:val="IntenseEmphasis"/>
          <w:rFonts w:ascii="Times New Roman" w:hAnsi="Times New Roman"/>
          <w:b w:val="0"/>
          <w:bCs w:val="0"/>
          <w:caps w:val="0"/>
          <w:sz w:val="20"/>
          <w:szCs w:val="20"/>
        </w:rPr>
        <w:br w:type="page"/>
      </w:r>
    </w:p>
    <w:p w14:paraId="46617948" w14:textId="77777777" w:rsidR="00185D7E" w:rsidRPr="00875BC1" w:rsidRDefault="00185D7E" w:rsidP="00185D7E">
      <w:pPr>
        <w:pStyle w:val="Default"/>
        <w:spacing w:line="276" w:lineRule="auto"/>
        <w:jc w:val="center"/>
        <w:rPr>
          <w:b/>
          <w:bCs/>
          <w:sz w:val="36"/>
          <w:szCs w:val="28"/>
        </w:rPr>
      </w:pPr>
      <w:r w:rsidRPr="00875BC1">
        <w:rPr>
          <w:b/>
          <w:bCs/>
          <w:sz w:val="36"/>
          <w:szCs w:val="28"/>
        </w:rPr>
        <w:lastRenderedPageBreak/>
        <w:t>DECLARAŢIE,</w:t>
      </w:r>
    </w:p>
    <w:p w14:paraId="24769F84" w14:textId="77777777" w:rsidR="00185D7E" w:rsidRDefault="00185D7E" w:rsidP="00185D7E">
      <w:pPr>
        <w:pStyle w:val="Default"/>
        <w:spacing w:line="276" w:lineRule="auto"/>
        <w:jc w:val="center"/>
        <w:rPr>
          <w:sz w:val="28"/>
          <w:szCs w:val="28"/>
        </w:rPr>
      </w:pPr>
    </w:p>
    <w:p w14:paraId="75D2550E" w14:textId="77777777" w:rsidR="00185D7E" w:rsidRDefault="00185D7E" w:rsidP="00185D7E">
      <w:pPr>
        <w:pStyle w:val="Default"/>
        <w:spacing w:line="276" w:lineRule="auto"/>
        <w:jc w:val="center"/>
        <w:rPr>
          <w:sz w:val="28"/>
          <w:szCs w:val="28"/>
        </w:rPr>
      </w:pPr>
    </w:p>
    <w:p w14:paraId="2115EC94" w14:textId="77777777" w:rsidR="00185D7E" w:rsidRPr="00875BC1" w:rsidRDefault="00185D7E" w:rsidP="00185D7E">
      <w:pPr>
        <w:pStyle w:val="Default"/>
        <w:spacing w:line="276" w:lineRule="auto"/>
        <w:jc w:val="center"/>
      </w:pPr>
    </w:p>
    <w:p w14:paraId="6121B238" w14:textId="2E571405" w:rsidR="00185D7E" w:rsidRPr="00875BC1" w:rsidRDefault="00185D7E" w:rsidP="00185D7E">
      <w:pPr>
        <w:pStyle w:val="Default"/>
        <w:spacing w:line="276" w:lineRule="auto"/>
      </w:pPr>
      <w:r w:rsidRPr="00875BC1">
        <w:t>Subsemnatul</w:t>
      </w:r>
      <w:r>
        <w:t>______________________________________________________________</w:t>
      </w:r>
      <w:r w:rsidRPr="00875BC1">
        <w:t xml:space="preserve"> </w:t>
      </w:r>
    </w:p>
    <w:p w14:paraId="64BF00FB" w14:textId="307063FF" w:rsidR="00185D7E" w:rsidRPr="00875BC1" w:rsidRDefault="00185D7E" w:rsidP="00185D7E">
      <w:pPr>
        <w:pStyle w:val="Default"/>
        <w:spacing w:line="276" w:lineRule="auto"/>
      </w:pPr>
      <w:r w:rsidRPr="00875BC1">
        <w:t>absolvent al specializă</w:t>
      </w:r>
      <w:r>
        <w:t>rii ______</w:t>
      </w:r>
      <w:r w:rsidRPr="00EB6F64">
        <w:rPr>
          <w:u w:val="single"/>
        </w:rPr>
        <w:t xml:space="preserve"> Automatică și informatică aplicată</w:t>
      </w:r>
      <w:r>
        <w:t>__________________</w:t>
      </w:r>
    </w:p>
    <w:p w14:paraId="0E9599F1" w14:textId="77777777" w:rsidR="00185D7E" w:rsidRPr="00875BC1" w:rsidRDefault="00185D7E" w:rsidP="00185D7E">
      <w:pPr>
        <w:pStyle w:val="Default"/>
        <w:spacing w:line="276" w:lineRule="auto"/>
      </w:pPr>
    </w:p>
    <w:p w14:paraId="1C3F7697" w14:textId="77777777" w:rsidR="00185D7E" w:rsidRDefault="00185D7E" w:rsidP="00185D7E">
      <w:pPr>
        <w:pStyle w:val="Default"/>
        <w:spacing w:line="276" w:lineRule="auto"/>
        <w:jc w:val="both"/>
      </w:pPr>
      <w:r w:rsidRPr="00875BC1">
        <w:t xml:space="preserve">la </w:t>
      </w:r>
      <w:r w:rsidRPr="00875BC1">
        <w:rPr>
          <w:b/>
          <w:bCs/>
        </w:rPr>
        <w:t xml:space="preserve">Facultatea de Ştiinţe Tehnice şi Umaniste – Tîrgu Mureş </w:t>
      </w:r>
      <w:r w:rsidRPr="00875BC1">
        <w:t xml:space="preserve">, </w:t>
      </w:r>
      <w:r w:rsidRPr="00875BC1">
        <w:rPr>
          <w:b/>
          <w:bCs/>
        </w:rPr>
        <w:t xml:space="preserve">Universitatea „Sapientia” din Cluj-Napoca </w:t>
      </w:r>
      <w:r w:rsidRPr="00875BC1">
        <w:t xml:space="preserve">certific prin prezenta că am luat la cunostinţă de cele prezentate mai jos şi că îmi asum, în acest context, originalitatea lucrării mele de licenţă/disertaţie cu: </w:t>
      </w:r>
    </w:p>
    <w:p w14:paraId="49B52FA2" w14:textId="77777777" w:rsidR="00185D7E" w:rsidRPr="00875BC1" w:rsidRDefault="00185D7E" w:rsidP="00185D7E">
      <w:pPr>
        <w:pStyle w:val="Default"/>
        <w:spacing w:line="276" w:lineRule="auto"/>
      </w:pPr>
    </w:p>
    <w:p w14:paraId="46F13D35" w14:textId="4D06FEE0" w:rsidR="00185D7E" w:rsidRPr="00875BC1" w:rsidRDefault="00185D7E" w:rsidP="00185D7E">
      <w:pPr>
        <w:pStyle w:val="Default"/>
        <w:spacing w:line="276" w:lineRule="auto"/>
      </w:pPr>
      <w:r w:rsidRPr="00875BC1">
        <w:t xml:space="preserve">titlul </w:t>
      </w:r>
      <w:r>
        <w:t>____________________________________________________________________</w:t>
      </w:r>
    </w:p>
    <w:p w14:paraId="2FC5EE8D" w14:textId="4AA04D48" w:rsidR="00185D7E" w:rsidRDefault="00185D7E" w:rsidP="00185D7E">
      <w:pPr>
        <w:pStyle w:val="Default"/>
        <w:spacing w:line="276" w:lineRule="auto"/>
      </w:pPr>
      <w:r w:rsidRPr="00875BC1">
        <w:t xml:space="preserve">coordonator </w:t>
      </w:r>
      <w:r>
        <w:t>______________________________________________________________</w:t>
      </w:r>
    </w:p>
    <w:p w14:paraId="575D57F6" w14:textId="2A535890" w:rsidR="00185D7E" w:rsidRPr="00875BC1" w:rsidRDefault="00185D7E" w:rsidP="00185D7E">
      <w:pPr>
        <w:pStyle w:val="Default"/>
        <w:spacing w:line="276" w:lineRule="auto"/>
      </w:pPr>
      <w:r w:rsidRPr="00875BC1">
        <w:t xml:space="preserve">prezentată în sesiunea </w:t>
      </w:r>
      <w:r>
        <w:t>____2015______________________________________________</w:t>
      </w:r>
    </w:p>
    <w:p w14:paraId="33044FCF" w14:textId="77777777" w:rsidR="00185D7E" w:rsidRDefault="00185D7E" w:rsidP="00185D7E">
      <w:pPr>
        <w:pStyle w:val="Default"/>
        <w:spacing w:line="276" w:lineRule="auto"/>
      </w:pPr>
    </w:p>
    <w:p w14:paraId="47769110" w14:textId="77777777" w:rsidR="00185D7E" w:rsidRPr="00875BC1" w:rsidRDefault="00185D7E" w:rsidP="00185D7E">
      <w:pPr>
        <w:pStyle w:val="Default"/>
        <w:spacing w:line="276" w:lineRule="auto"/>
      </w:pPr>
      <w:r w:rsidRPr="00875BC1">
        <w:t xml:space="preserve">La elaborarea lucrării de licenţă/disertaţie, se consideră plagiat una dintre următoarele acţiuni: </w:t>
      </w:r>
    </w:p>
    <w:p w14:paraId="2AA7FCFD"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reproducerea exactă a cuvintelor unui alt autor, dintr-o altă lucrare, în limba română sau prin traducere dintr-o altă limbă, dacă se omit ghilimelele şi referinţa precisă; </w:t>
      </w:r>
    </w:p>
    <w:p w14:paraId="09A13827"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redarea cu alte cuvinte, reformularea prin cuvinte proprii sau rezumarea ideilor din alte lucrări dacă nu se indică sursa bibliografică; </w:t>
      </w:r>
    </w:p>
    <w:p w14:paraId="08F3D32A"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prezentarea unor date experimentale obţinute sau a unor aplicaţii realizate de alţi autori fără menţionarea corectă a acestor surse; </w:t>
      </w:r>
    </w:p>
    <w:p w14:paraId="0CF89F12"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însusirea totală sau parţială a unei lucrări în care regulile de mai sus sunt respectate, dar care are alt autor. </w:t>
      </w:r>
    </w:p>
    <w:p w14:paraId="38FB1A7B" w14:textId="77777777" w:rsidR="00185D7E" w:rsidRPr="00875BC1" w:rsidRDefault="00185D7E" w:rsidP="00185D7E">
      <w:pPr>
        <w:pStyle w:val="Default"/>
        <w:spacing w:line="276" w:lineRule="auto"/>
      </w:pPr>
    </w:p>
    <w:p w14:paraId="1433A938" w14:textId="3C223491" w:rsidR="00185D7E" w:rsidRPr="00875BC1" w:rsidRDefault="00185D7E" w:rsidP="00185D7E">
      <w:pPr>
        <w:pStyle w:val="Default"/>
        <w:spacing w:line="276" w:lineRule="auto"/>
      </w:pPr>
      <w:r w:rsidRPr="00875BC1">
        <w:t>Data</w:t>
      </w:r>
      <w:r>
        <w:t xml:space="preserve"> _______________</w:t>
      </w:r>
      <w:r>
        <w:tab/>
      </w:r>
      <w:r>
        <w:tab/>
      </w:r>
      <w:r>
        <w:tab/>
      </w:r>
      <w:r>
        <w:tab/>
      </w:r>
      <w:r>
        <w:tab/>
      </w:r>
      <w:r w:rsidRPr="00875BC1">
        <w:t xml:space="preserve"> Semnătura </w:t>
      </w:r>
      <w:r>
        <w:t>_______________</w:t>
      </w:r>
    </w:p>
    <w:p w14:paraId="1CEF763A" w14:textId="77777777" w:rsidR="00185D7E" w:rsidRDefault="00185D7E" w:rsidP="00185D7E">
      <w:pPr>
        <w:pStyle w:val="Default"/>
        <w:spacing w:line="276" w:lineRule="auto"/>
        <w:rPr>
          <w:b/>
          <w:bCs/>
        </w:rPr>
      </w:pPr>
    </w:p>
    <w:p w14:paraId="29976158" w14:textId="77777777" w:rsidR="00185D7E" w:rsidRDefault="00185D7E" w:rsidP="00185D7E">
      <w:pPr>
        <w:pStyle w:val="Default"/>
        <w:spacing w:line="276" w:lineRule="auto"/>
        <w:rPr>
          <w:b/>
          <w:bCs/>
        </w:rPr>
      </w:pPr>
    </w:p>
    <w:p w14:paraId="2F7E3161" w14:textId="77777777" w:rsidR="00185D7E" w:rsidRDefault="00185D7E" w:rsidP="00185D7E">
      <w:pPr>
        <w:pStyle w:val="Default"/>
        <w:spacing w:line="276" w:lineRule="auto"/>
        <w:rPr>
          <w:b/>
          <w:bCs/>
        </w:rPr>
      </w:pPr>
    </w:p>
    <w:p w14:paraId="173929DC" w14:textId="77777777" w:rsidR="00185D7E" w:rsidRPr="00875BC1" w:rsidRDefault="00185D7E" w:rsidP="00185D7E">
      <w:pPr>
        <w:pStyle w:val="Default"/>
        <w:spacing w:line="276" w:lineRule="auto"/>
      </w:pPr>
      <w:r w:rsidRPr="00875BC1">
        <w:rPr>
          <w:b/>
          <w:bCs/>
        </w:rPr>
        <w:t xml:space="preserve">Notă </w:t>
      </w:r>
    </w:p>
    <w:p w14:paraId="0707ABAD" w14:textId="77777777" w:rsidR="00185D7E" w:rsidRPr="00875BC1" w:rsidRDefault="00185D7E" w:rsidP="00185D7E">
      <w:pPr>
        <w:pStyle w:val="Default"/>
        <w:spacing w:line="276" w:lineRule="auto"/>
      </w:pPr>
      <w:r w:rsidRPr="00875BC1">
        <w:t xml:space="preserve">Se recomandă: </w:t>
      </w:r>
    </w:p>
    <w:p w14:paraId="4C51BBA7" w14:textId="77777777" w:rsidR="00185D7E" w:rsidRPr="00875BC1" w:rsidRDefault="00185D7E" w:rsidP="00185D7E">
      <w:pPr>
        <w:pStyle w:val="Default"/>
        <w:spacing w:line="276" w:lineRule="auto"/>
        <w:ind w:left="720"/>
      </w:pPr>
      <w:r w:rsidRPr="00875BC1">
        <w:t xml:space="preserve">- plasarea între ghilimele a citatelor directe şi indicarea referinţei într-o listă corespunzătoare la sfârsitul lucrării; </w:t>
      </w:r>
    </w:p>
    <w:p w14:paraId="7698CB28" w14:textId="77777777" w:rsidR="00185D7E" w:rsidRPr="00875BC1" w:rsidRDefault="00185D7E" w:rsidP="00185D7E">
      <w:pPr>
        <w:pStyle w:val="Default"/>
        <w:spacing w:line="276" w:lineRule="auto"/>
        <w:ind w:left="720"/>
      </w:pPr>
      <w:r w:rsidRPr="00875BC1">
        <w:t xml:space="preserve">- indicarea în text a reformulării unei idei, opinii sau teorii şi corespunzător în lista de referinţe a sursei originale de la care s-a făcut preluarea; </w:t>
      </w:r>
    </w:p>
    <w:p w14:paraId="5EB6C766" w14:textId="77777777" w:rsidR="00185D7E" w:rsidRPr="00875BC1" w:rsidRDefault="00185D7E" w:rsidP="00185D7E">
      <w:pPr>
        <w:pStyle w:val="Default"/>
        <w:spacing w:line="276" w:lineRule="auto"/>
        <w:ind w:left="720"/>
      </w:pPr>
      <w:r w:rsidRPr="00875BC1">
        <w:t xml:space="preserve">- precizarea sursei de la care s-au preluat date experimentale, descrieri tehnice, figuri, imagini, statistici, tabele etc.; </w:t>
      </w:r>
    </w:p>
    <w:p w14:paraId="6A22AD60" w14:textId="3C7F4FA1" w:rsidR="00185D7E" w:rsidRDefault="00185D7E" w:rsidP="00185D7E">
      <w:pPr>
        <w:pStyle w:val="Default"/>
        <w:spacing w:line="276" w:lineRule="auto"/>
        <w:ind w:left="720"/>
        <w:rPr>
          <w:sz w:val="56"/>
          <w:szCs w:val="56"/>
          <w:lang w:val="ro-RO" w:eastAsia="ar-SA"/>
        </w:rPr>
      </w:pPr>
      <w:r w:rsidRPr="00875BC1">
        <w:t xml:space="preserve">- precizarea referinţelor poate fi omisă dacă se folosesc informaţii sau teorii arhicunoscute, a căror paternitate este unanim acceptată. </w:t>
      </w:r>
      <w:r>
        <w:rPr>
          <w:sz w:val="56"/>
          <w:szCs w:val="56"/>
          <w:lang w:val="ro-RO" w:eastAsia="ar-SA"/>
        </w:rPr>
        <w:br w:type="page"/>
      </w:r>
    </w:p>
    <w:p w14:paraId="4AB185E6" w14:textId="337CB688" w:rsidR="00185D7E" w:rsidRDefault="00185D7E" w:rsidP="00185D7E">
      <w:pPr>
        <w:jc w:val="center"/>
        <w:rPr>
          <w:rFonts w:ascii="Segoe UI" w:hAnsi="Segoe UI" w:cs="Segoe UI"/>
          <w:b/>
          <w:color w:val="000000"/>
          <w:sz w:val="28"/>
          <w:szCs w:val="28"/>
          <w:shd w:val="clear" w:color="auto" w:fill="FFFFFF"/>
        </w:rPr>
      </w:pPr>
      <w:r w:rsidRPr="00185D7E">
        <w:rPr>
          <w:rFonts w:ascii="Segoe UI" w:hAnsi="Segoe UI" w:cs="Segoe UI"/>
          <w:b/>
          <w:color w:val="000000"/>
          <w:sz w:val="28"/>
          <w:szCs w:val="28"/>
          <w:shd w:val="clear" w:color="auto" w:fill="FFFFFF"/>
        </w:rPr>
        <w:lastRenderedPageBreak/>
        <w:t>Proiectarea și implementarea unui robot mobil utilizând resurse hardware</w:t>
      </w:r>
      <w:r w:rsidR="001C7EAA">
        <w:rPr>
          <w:rFonts w:ascii="Segoe UI" w:hAnsi="Segoe UI" w:cs="Segoe UI"/>
          <w:b/>
          <w:color w:val="000000"/>
          <w:sz w:val="28"/>
          <w:szCs w:val="28"/>
          <w:shd w:val="clear" w:color="auto" w:fill="FFFFFF"/>
        </w:rPr>
        <w:t xml:space="preserve"> </w:t>
      </w:r>
      <w:r w:rsidRPr="00185D7E">
        <w:rPr>
          <w:rFonts w:ascii="Segoe UI" w:hAnsi="Segoe UI" w:cs="Segoe UI"/>
          <w:b/>
          <w:color w:val="000000"/>
          <w:sz w:val="28"/>
          <w:szCs w:val="28"/>
          <w:shd w:val="clear" w:color="auto" w:fill="FFFFFF"/>
        </w:rPr>
        <w:t>bazate pe circuite FPGA</w:t>
      </w:r>
    </w:p>
    <w:p w14:paraId="70C915A6" w14:textId="77777777" w:rsidR="00185D7E" w:rsidRDefault="00185D7E" w:rsidP="00185D7E">
      <w:pPr>
        <w:jc w:val="center"/>
        <w:rPr>
          <w:rFonts w:ascii="Times New Roman" w:hAnsi="Times New Roman" w:cs="Times New Roman"/>
          <w:b/>
          <w:sz w:val="28"/>
          <w:szCs w:val="28"/>
        </w:rPr>
      </w:pPr>
    </w:p>
    <w:p w14:paraId="5074E1A9" w14:textId="2E548A4E" w:rsidR="00185D7E" w:rsidRDefault="00185D7E" w:rsidP="00185D7E">
      <w:pPr>
        <w:jc w:val="center"/>
        <w:rPr>
          <w:rFonts w:ascii="Times New Roman" w:hAnsi="Times New Roman" w:cs="Times New Roman"/>
          <w:sz w:val="56"/>
          <w:szCs w:val="56"/>
          <w:lang w:val="ro-RO" w:eastAsia="ar-SA"/>
        </w:rPr>
      </w:pPr>
      <w:r>
        <w:rPr>
          <w:rFonts w:ascii="Times New Roman" w:hAnsi="Times New Roman" w:cs="Times New Roman"/>
          <w:sz w:val="56"/>
          <w:szCs w:val="56"/>
          <w:lang w:val="ro-RO" w:eastAsia="ar-SA"/>
        </w:rPr>
        <w:t>Extras</w:t>
      </w:r>
    </w:p>
    <w:p w14:paraId="64BE1C30" w14:textId="77777777" w:rsidR="00B86049" w:rsidRPr="00481199" w:rsidRDefault="00B86049" w:rsidP="00B86049">
      <w:pPr>
        <w:spacing w:line="360" w:lineRule="auto"/>
        <w:ind w:firstLine="432"/>
        <w:rPr>
          <w:rFonts w:ascii="Times New Roman" w:hAnsi="Times New Roman" w:cs="Times New Roman"/>
          <w:szCs w:val="24"/>
        </w:rPr>
      </w:pPr>
      <w:r w:rsidRPr="00481199">
        <w:rPr>
          <w:rFonts w:ascii="Times New Roman" w:hAnsi="Times New Roman" w:cs="Times New Roman"/>
          <w:szCs w:val="24"/>
        </w:rPr>
        <w:t xml:space="preserve">Conceptul lucrării este proiectarea unui robot mobil de teren, prezentarea elementelor necesare şi implementare. </w:t>
      </w:r>
    </w:p>
    <w:p w14:paraId="6C4C5C24" w14:textId="77777777" w:rsidR="00B86049" w:rsidRPr="00481199" w:rsidRDefault="00B86049" w:rsidP="00B86049">
      <w:pPr>
        <w:spacing w:line="360" w:lineRule="auto"/>
        <w:ind w:firstLine="432"/>
        <w:rPr>
          <w:rFonts w:ascii="Times New Roman" w:hAnsi="Times New Roman" w:cs="Times New Roman"/>
          <w:szCs w:val="24"/>
        </w:rPr>
      </w:pPr>
      <w:r w:rsidRPr="00481199">
        <w:rPr>
          <w:rFonts w:ascii="Times New Roman" w:hAnsi="Times New Roman" w:cs="Times New Roman"/>
          <w:szCs w:val="24"/>
        </w:rPr>
        <w:t>Pe un şasiu masiv sunt ataşate patru tălpi pivotante, pe care se poate roti cu 360 de grade, faţă de şasiu. Pe tălpile pivotante sunt montate şenile. Şenilele sunt puse în mişcare cu ajutorul motoarelor dc cu angrenaj de roţi dinţate conice.</w:t>
      </w:r>
    </w:p>
    <w:p w14:paraId="32C7E0FA" w14:textId="3684B05B" w:rsidR="00B86049" w:rsidRDefault="00B86049" w:rsidP="00B86049">
      <w:pPr>
        <w:spacing w:line="360" w:lineRule="auto"/>
        <w:ind w:firstLine="432"/>
        <w:rPr>
          <w:rFonts w:ascii="Times New Roman" w:hAnsi="Times New Roman" w:cs="Times New Roman"/>
        </w:rPr>
      </w:pPr>
      <w:r w:rsidRPr="00481199">
        <w:rPr>
          <w:rFonts w:ascii="Times New Roman" w:hAnsi="Times New Roman" w:cs="Times New Roman"/>
          <w:szCs w:val="24"/>
        </w:rPr>
        <w:t>Structura şasiulul masiv este format din cadru metalic, cu profile din oţel, unde componentele sunt fixate între ele prin sudare. Structura cadrului, precum şi sistemul, sunt simetrice faţă de cele două axe</w:t>
      </w:r>
      <w:r w:rsidRPr="00481199">
        <w:t>.</w:t>
      </w:r>
    </w:p>
    <w:p w14:paraId="390EAB7D" w14:textId="77777777" w:rsidR="00B86049" w:rsidRDefault="00B86049" w:rsidP="00B86049">
      <w:pPr>
        <w:spacing w:line="360" w:lineRule="auto"/>
        <w:rPr>
          <w:rFonts w:eastAsia="Calibri"/>
          <w:i/>
          <w:iCs/>
          <w:color w:val="44546A"/>
          <w:sz w:val="18"/>
          <w:szCs w:val="18"/>
        </w:rPr>
      </w:pPr>
    </w:p>
    <w:p w14:paraId="02D5BDFE" w14:textId="35F88ABD" w:rsidR="00B86049" w:rsidRPr="00537774" w:rsidRDefault="00B86049" w:rsidP="00B86049">
      <w:pPr>
        <w:spacing w:line="360" w:lineRule="auto"/>
        <w:rPr>
          <w:rFonts w:ascii="Times New Roman" w:hAnsi="Times New Roman" w:cs="Times New Roman"/>
        </w:rPr>
      </w:pPr>
      <w:r>
        <w:rPr>
          <w:rFonts w:ascii="Times New Roman" w:hAnsi="Times New Roman" w:cs="Times New Roman"/>
          <w:noProof/>
          <w:lang w:val="en-US"/>
        </w:rPr>
        <mc:AlternateContent>
          <mc:Choice Requires="wpg">
            <w:drawing>
              <wp:inline distT="0" distB="0" distL="0" distR="0" wp14:anchorId="324A53D6" wp14:editId="625D7258">
                <wp:extent cx="5566410" cy="2574925"/>
                <wp:effectExtent l="32385" t="53340" r="1905" b="635"/>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574925"/>
                          <a:chOff x="0" y="0"/>
                          <a:chExt cx="6301389" cy="2916143"/>
                        </a:xfrm>
                      </wpg:grpSpPr>
                      <wpg:grpSp>
                        <wpg:cNvPr id="220" name="Group 18"/>
                        <wpg:cNvGrpSpPr>
                          <a:grpSpLocks/>
                        </wpg:cNvGrpSpPr>
                        <wpg:grpSpPr bwMode="auto">
                          <a:xfrm>
                            <a:off x="0" y="16830"/>
                            <a:ext cx="3399475" cy="2899313"/>
                            <a:chOff x="0" y="-2"/>
                            <a:chExt cx="5594105" cy="4131398"/>
                          </a:xfrm>
                        </wpg:grpSpPr>
                        <pic:pic xmlns:pic="http://schemas.openxmlformats.org/drawingml/2006/picture">
                          <pic:nvPicPr>
                            <pic:cNvPr id="221" name="Picture 2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196343"/>
                              <a:ext cx="5566410" cy="3554095"/>
                            </a:xfrm>
                            <a:prstGeom prst="rect">
                              <a:avLst/>
                            </a:prstGeom>
                            <a:noFill/>
                            <a:extLst>
                              <a:ext uri="{909E8E84-426E-40DD-AFC4-6F175D3DCCD1}">
                                <a14:hiddenFill xmlns:a14="http://schemas.microsoft.com/office/drawing/2010/main">
                                  <a:solidFill>
                                    <a:srgbClr val="FFFFFF"/>
                                  </a:solidFill>
                                </a14:hiddenFill>
                              </a:ext>
                            </a:extLst>
                          </pic:spPr>
                        </pic:pic>
                        <wps:wsp>
                          <wps:cNvPr id="222" name="Text Box 22"/>
                          <wps:cNvSpPr txBox="1">
                            <a:spLocks noChangeArrowheads="1"/>
                          </wps:cNvSpPr>
                          <wps:spPr bwMode="auto">
                            <a:xfrm>
                              <a:off x="27695" y="3858981"/>
                              <a:ext cx="5566410" cy="272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BE9646" w14:textId="77777777" w:rsidR="00B86049" w:rsidRPr="00874D22" w:rsidRDefault="00B86049" w:rsidP="00B86049">
                                <w:pPr>
                                  <w:pStyle w:val="Caption"/>
                                  <w:rPr>
                                    <w:rFonts w:ascii="Times New Roman" w:hAnsi="Times New Roman" w:cs="Times New Roman"/>
                                    <w:sz w:val="24"/>
                                    <w:szCs w:val="24"/>
                                  </w:rPr>
                                </w:pPr>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3</w:t>
                                </w:r>
                                <w:r>
                                  <w:fldChar w:fldCharType="end"/>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4</w:t>
                                </w:r>
                                <w:r>
                                  <w:fldChar w:fldCharType="end"/>
                                </w:r>
                                <w:r>
                                  <w:t xml:space="preserve"> Structura Robotului- Inventor 3D Foto</w:t>
                                </w:r>
                              </w:p>
                            </w:txbxContent>
                          </wps:txbx>
                          <wps:bodyPr rot="0" vert="horz" wrap="square" lIns="0" tIns="0" rIns="0" bIns="0" anchor="t" anchorCtr="0" upright="1">
                            <a:noAutofit/>
                          </wps:bodyPr>
                        </wps:wsp>
                        <wps:wsp>
                          <wps:cNvPr id="223" name="Rounded Rectangle 26"/>
                          <wps:cNvSpPr>
                            <a:spLocks noChangeArrowheads="1"/>
                          </wps:cNvSpPr>
                          <wps:spPr bwMode="auto">
                            <a:xfrm rot="3131764">
                              <a:off x="-24138" y="1335233"/>
                              <a:ext cx="1142327" cy="502993"/>
                            </a:xfrm>
                            <a:prstGeom prst="roundRect">
                              <a:avLst>
                                <a:gd name="adj" fmla="val 16667"/>
                              </a:avLst>
                            </a:prstGeom>
                            <a:solidFill>
                              <a:srgbClr val="5B9BD5"/>
                            </a:solidFill>
                            <a:ln w="12700">
                              <a:solidFill>
                                <a:srgbClr val="41719C"/>
                              </a:solidFill>
                              <a:miter lim="800000"/>
                              <a:headEnd/>
                              <a:tailEnd/>
                            </a:ln>
                          </wps:spPr>
                          <wps:txbx>
                            <w:txbxContent>
                              <w:p w14:paraId="11059C6C" w14:textId="77777777" w:rsidR="00B86049" w:rsidRPr="00683502" w:rsidRDefault="00B86049" w:rsidP="00B86049">
                                <w:pPr>
                                  <w:jc w:val="center"/>
                                  <w:rPr>
                                    <w:sz w:val="28"/>
                                    <w:szCs w:val="28"/>
                                  </w:rPr>
                                </w:pPr>
                                <w:r w:rsidRPr="00683502">
                                  <w:rPr>
                                    <w:sz w:val="28"/>
                                    <w:szCs w:val="28"/>
                                  </w:rPr>
                                  <w:t>ForgóTalp1</w:t>
                                </w:r>
                              </w:p>
                            </w:txbxContent>
                          </wps:txbx>
                          <wps:bodyPr rot="0" vert="horz" wrap="square" lIns="91440" tIns="45720" rIns="91440" bIns="45720" anchor="ctr" anchorCtr="0" upright="1">
                            <a:noAutofit/>
                          </wps:bodyPr>
                        </wps:wsp>
                        <wps:wsp>
                          <wps:cNvPr id="224" name="Rounded Rectangle 28"/>
                          <wps:cNvSpPr>
                            <a:spLocks noChangeArrowheads="1"/>
                          </wps:cNvSpPr>
                          <wps:spPr bwMode="auto">
                            <a:xfrm rot="4615953">
                              <a:off x="3749429" y="979035"/>
                              <a:ext cx="1142327" cy="504857"/>
                            </a:xfrm>
                            <a:prstGeom prst="roundRect">
                              <a:avLst>
                                <a:gd name="adj" fmla="val 16667"/>
                              </a:avLst>
                            </a:prstGeom>
                            <a:solidFill>
                              <a:srgbClr val="5B9BD5"/>
                            </a:solidFill>
                            <a:ln w="12700">
                              <a:solidFill>
                                <a:srgbClr val="41719C"/>
                              </a:solidFill>
                              <a:miter lim="800000"/>
                              <a:headEnd/>
                              <a:tailEnd/>
                            </a:ln>
                          </wps:spPr>
                          <wps:txbx>
                            <w:txbxContent>
                              <w:p w14:paraId="235592D6" w14:textId="77777777" w:rsidR="00B86049" w:rsidRPr="00683502" w:rsidRDefault="00B86049" w:rsidP="00B86049">
                                <w:pPr>
                                  <w:jc w:val="center"/>
                                  <w:rPr>
                                    <w:color w:val="FFFFFF"/>
                                    <w:sz w:val="28"/>
                                    <w:szCs w:val="28"/>
                                  </w:rPr>
                                </w:pPr>
                                <w:r w:rsidRPr="00683502">
                                  <w:rPr>
                                    <w:color w:val="FFFFFF"/>
                                    <w:sz w:val="28"/>
                                    <w:szCs w:val="28"/>
                                  </w:rPr>
                                  <w:t>ForgóTalp4</w:t>
                                </w:r>
                              </w:p>
                            </w:txbxContent>
                          </wps:txbx>
                          <wps:bodyPr rot="0" vert="horz" wrap="square" lIns="91440" tIns="45720" rIns="91440" bIns="45720" anchor="ctr" anchorCtr="0" upright="1">
                            <a:noAutofit/>
                          </wps:bodyPr>
                        </wps:wsp>
                        <wps:wsp>
                          <wps:cNvPr id="225" name="Rounded Rectangle 30"/>
                          <wps:cNvSpPr>
                            <a:spLocks noChangeArrowheads="1"/>
                          </wps:cNvSpPr>
                          <wps:spPr bwMode="auto">
                            <a:xfrm rot="837976">
                              <a:off x="2629079" y="66641"/>
                              <a:ext cx="1227398" cy="380529"/>
                            </a:xfrm>
                            <a:prstGeom prst="roundRect">
                              <a:avLst>
                                <a:gd name="adj" fmla="val 16667"/>
                              </a:avLst>
                            </a:prstGeom>
                            <a:solidFill>
                              <a:srgbClr val="5B9BD5"/>
                            </a:solidFill>
                            <a:ln w="12700">
                              <a:solidFill>
                                <a:srgbClr val="41719C"/>
                              </a:solidFill>
                              <a:miter lim="800000"/>
                              <a:headEnd/>
                              <a:tailEnd/>
                            </a:ln>
                          </wps:spPr>
                          <wps:txbx>
                            <w:txbxContent>
                              <w:p w14:paraId="7995FD3E" w14:textId="77777777" w:rsidR="00B86049" w:rsidRPr="00683502" w:rsidRDefault="00B86049" w:rsidP="00B86049">
                                <w:pPr>
                                  <w:jc w:val="center"/>
                                  <w:rPr>
                                    <w:color w:val="FFFFFF"/>
                                    <w:sz w:val="28"/>
                                    <w:szCs w:val="28"/>
                                  </w:rPr>
                                </w:pPr>
                                <w:r w:rsidRPr="00683502">
                                  <w:rPr>
                                    <w:color w:val="FFFFFF"/>
                                    <w:sz w:val="28"/>
                                    <w:szCs w:val="28"/>
                                  </w:rPr>
                                  <w:t>ForgóTalp3</w:t>
                                </w:r>
                              </w:p>
                            </w:txbxContent>
                          </wps:txbx>
                          <wps:bodyPr rot="0" vert="horz" wrap="square" lIns="91440" tIns="45720" rIns="91440" bIns="45720" anchor="ctr" anchorCtr="0" upright="1">
                            <a:noAutofit/>
                          </wps:bodyPr>
                        </wps:wsp>
                        <wps:wsp>
                          <wps:cNvPr id="226" name="Rounded Rectangle 32"/>
                          <wps:cNvSpPr>
                            <a:spLocks noChangeArrowheads="1"/>
                          </wps:cNvSpPr>
                          <wps:spPr bwMode="auto">
                            <a:xfrm rot="1906640">
                              <a:off x="1113583" y="3017848"/>
                              <a:ext cx="1504464" cy="580546"/>
                            </a:xfrm>
                            <a:prstGeom prst="roundRect">
                              <a:avLst>
                                <a:gd name="adj" fmla="val 16667"/>
                              </a:avLst>
                            </a:prstGeom>
                            <a:solidFill>
                              <a:srgbClr val="5B9BD5"/>
                            </a:solidFill>
                            <a:ln w="12700">
                              <a:solidFill>
                                <a:srgbClr val="41719C"/>
                              </a:solidFill>
                              <a:miter lim="800000"/>
                              <a:headEnd/>
                              <a:tailEnd/>
                            </a:ln>
                          </wps:spPr>
                          <wps:txbx>
                            <w:txbxContent>
                              <w:p w14:paraId="38038A25" w14:textId="77777777" w:rsidR="00B86049" w:rsidRPr="00683502" w:rsidRDefault="00B86049" w:rsidP="00B86049">
                                <w:pPr>
                                  <w:jc w:val="center"/>
                                  <w:rPr>
                                    <w:color w:val="FFFFFF"/>
                                    <w:sz w:val="28"/>
                                    <w:szCs w:val="28"/>
                                  </w:rPr>
                                </w:pPr>
                                <w:r w:rsidRPr="00683502">
                                  <w:rPr>
                                    <w:color w:val="FFFFFF"/>
                                    <w:sz w:val="28"/>
                                    <w:szCs w:val="28"/>
                                  </w:rPr>
                                  <w:t>ForgóTalp2</w:t>
                                </w:r>
                              </w:p>
                            </w:txbxContent>
                          </wps:txbx>
                          <wps:bodyPr rot="0" vert="horz" wrap="square" lIns="91440" tIns="45720" rIns="91440" bIns="45720" anchor="ctr" anchorCtr="0" upright="1">
                            <a:noAutofit/>
                          </wps:bodyPr>
                        </wps:wsp>
                        <wps:wsp>
                          <wps:cNvPr id="227" name="Rounded Rectangular Callout 37"/>
                          <wps:cNvSpPr>
                            <a:spLocks noChangeArrowheads="1"/>
                          </wps:cNvSpPr>
                          <wps:spPr bwMode="auto">
                            <a:xfrm>
                              <a:off x="835835" y="-2"/>
                              <a:ext cx="1222597" cy="420741"/>
                            </a:xfrm>
                            <a:prstGeom prst="wedgeRoundRectCallout">
                              <a:avLst>
                                <a:gd name="adj1" fmla="val -89792"/>
                                <a:gd name="adj2" fmla="val 67903"/>
                                <a:gd name="adj3" fmla="val 16667"/>
                              </a:avLst>
                            </a:prstGeom>
                            <a:solidFill>
                              <a:srgbClr val="5B9BD5"/>
                            </a:solidFill>
                            <a:ln w="12700">
                              <a:solidFill>
                                <a:srgbClr val="41719C"/>
                              </a:solidFill>
                              <a:miter lim="800000"/>
                              <a:headEnd/>
                              <a:tailEnd/>
                            </a:ln>
                          </wps:spPr>
                          <wps:txbx>
                            <w:txbxContent>
                              <w:p w14:paraId="3B08B456" w14:textId="77777777" w:rsidR="00B86049" w:rsidRPr="00481199" w:rsidRDefault="00B86049" w:rsidP="00B86049">
                                <w:pPr>
                                  <w:jc w:val="center"/>
                                </w:pPr>
                                <w:r w:rsidRPr="008E4123">
                                  <w:t>KisKerék</w:t>
                                </w:r>
                              </w:p>
                            </w:txbxContent>
                          </wps:txbx>
                          <wps:bodyPr rot="0" vert="horz" wrap="square" lIns="91440" tIns="45720" rIns="91440" bIns="45720" anchor="ctr" anchorCtr="0" upright="1">
                            <a:noAutofit/>
                          </wps:bodyPr>
                        </wps:wsp>
                        <wps:wsp>
                          <wps:cNvPr id="228" name="Rounded Rectangular Callout 42"/>
                          <wps:cNvSpPr>
                            <a:spLocks noChangeArrowheads="1"/>
                          </wps:cNvSpPr>
                          <wps:spPr bwMode="auto">
                            <a:xfrm>
                              <a:off x="1671106" y="646616"/>
                              <a:ext cx="1494622" cy="417617"/>
                            </a:xfrm>
                            <a:prstGeom prst="wedgeRoundRectCallout">
                              <a:avLst>
                                <a:gd name="adj1" fmla="val -52269"/>
                                <a:gd name="adj2" fmla="val 250856"/>
                                <a:gd name="adj3" fmla="val 16667"/>
                              </a:avLst>
                            </a:prstGeom>
                            <a:solidFill>
                              <a:srgbClr val="5B9BD5"/>
                            </a:solidFill>
                            <a:ln w="12700">
                              <a:solidFill>
                                <a:srgbClr val="41719C"/>
                              </a:solidFill>
                              <a:miter lim="800000"/>
                              <a:headEnd/>
                              <a:tailEnd/>
                            </a:ln>
                          </wps:spPr>
                          <wps:txbx>
                            <w:txbxContent>
                              <w:p w14:paraId="560ECCDF" w14:textId="77777777" w:rsidR="00B86049" w:rsidRPr="008E4123" w:rsidRDefault="00B86049" w:rsidP="00B86049">
                                <w:pPr>
                                  <w:jc w:val="center"/>
                                </w:pPr>
                                <w:r w:rsidRPr="008E4123">
                                  <w:t>NagyKerék</w:t>
                                </w:r>
                              </w:p>
                            </w:txbxContent>
                          </wps:txbx>
                          <wps:bodyPr rot="0" vert="horz" wrap="square" lIns="91440" tIns="45720" rIns="91440" bIns="45720" anchor="ctr" anchorCtr="0" upright="1">
                            <a:noAutofit/>
                          </wps:bodyPr>
                        </wps:wsp>
                      </wpg:grpSp>
                      <wpg:grpSp>
                        <wpg:cNvPr id="229" name="Group 43"/>
                        <wpg:cNvGrpSpPr>
                          <a:grpSpLocks/>
                        </wpg:cNvGrpSpPr>
                        <wpg:grpSpPr bwMode="auto">
                          <a:xfrm>
                            <a:off x="3371499" y="0"/>
                            <a:ext cx="2929890" cy="2896452"/>
                            <a:chOff x="0" y="-43385"/>
                            <a:chExt cx="5928076" cy="4605884"/>
                          </a:xfrm>
                        </wpg:grpSpPr>
                        <wpg:grpSp>
                          <wpg:cNvPr id="230" name="Group 56"/>
                          <wpg:cNvGrpSpPr>
                            <a:grpSpLocks/>
                          </wpg:cNvGrpSpPr>
                          <wpg:grpSpPr bwMode="auto">
                            <a:xfrm>
                              <a:off x="0" y="-43385"/>
                              <a:ext cx="5928076" cy="4140547"/>
                              <a:chOff x="0" y="-43385"/>
                              <a:chExt cx="5928076" cy="4140547"/>
                            </a:xfrm>
                          </wpg:grpSpPr>
                          <pic:pic xmlns:pic="http://schemas.openxmlformats.org/drawingml/2006/picture">
                            <pic:nvPicPr>
                              <pic:cNvPr id="231" name="Picture 58"/>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61666" y="0"/>
                                <a:ext cx="5566410" cy="3249930"/>
                              </a:xfrm>
                              <a:prstGeom prst="rect">
                                <a:avLst/>
                              </a:prstGeom>
                              <a:noFill/>
                              <a:extLst>
                                <a:ext uri="{909E8E84-426E-40DD-AFC4-6F175D3DCCD1}">
                                  <a14:hiddenFill xmlns:a14="http://schemas.microsoft.com/office/drawing/2010/main">
                                    <a:solidFill>
                                      <a:srgbClr val="FFFFFF"/>
                                    </a:solidFill>
                                  </a14:hiddenFill>
                                </a:ext>
                              </a:extLst>
                            </pic:spPr>
                          </pic:pic>
                          <wps:wsp>
                            <wps:cNvPr id="232" name="Rounded Rectangle 60"/>
                            <wps:cNvSpPr>
                              <a:spLocks noChangeArrowheads="1"/>
                            </wps:cNvSpPr>
                            <wps:spPr bwMode="auto">
                              <a:xfrm rot="-542150">
                                <a:off x="2858636" y="-43385"/>
                                <a:ext cx="1516932" cy="531814"/>
                              </a:xfrm>
                              <a:prstGeom prst="roundRect">
                                <a:avLst>
                                  <a:gd name="adj" fmla="val 16667"/>
                                </a:avLst>
                              </a:prstGeom>
                              <a:solidFill>
                                <a:srgbClr val="5B9BD5"/>
                              </a:solidFill>
                              <a:ln w="12700">
                                <a:solidFill>
                                  <a:srgbClr val="41719C"/>
                                </a:solidFill>
                                <a:miter lim="800000"/>
                                <a:headEnd/>
                                <a:tailEnd/>
                              </a:ln>
                            </wps:spPr>
                            <wps:txbx>
                              <w:txbxContent>
                                <w:p w14:paraId="3869EBBC" w14:textId="19592904" w:rsidR="00B86049" w:rsidRPr="003A2637" w:rsidRDefault="00B86049" w:rsidP="00B86049">
                                  <w:pPr>
                                    <w:rPr>
                                      <w:sz w:val="28"/>
                                      <w:szCs w:val="28"/>
                                    </w:rPr>
                                  </w:pPr>
                                  <w:r>
                                    <w:rPr>
                                      <w:noProof/>
                                      <w:lang w:val="en-US"/>
                                    </w:rPr>
                                    <w:drawing>
                                      <wp:inline distT="0" distB="0" distL="0" distR="0" wp14:anchorId="0D98C27D" wp14:editId="5C64929B">
                                        <wp:extent cx="504825" cy="1809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4825" cy="1809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wps:wsp>
                            <wps:cNvPr id="233" name="Rounded Rectangle 71"/>
                            <wps:cNvSpPr>
                              <a:spLocks noChangeArrowheads="1"/>
                            </wps:cNvSpPr>
                            <wps:spPr bwMode="auto">
                              <a:xfrm rot="-542150">
                                <a:off x="4102128" y="2348481"/>
                                <a:ext cx="1582096" cy="478907"/>
                              </a:xfrm>
                              <a:prstGeom prst="roundRect">
                                <a:avLst>
                                  <a:gd name="adj" fmla="val 16667"/>
                                </a:avLst>
                              </a:prstGeom>
                              <a:solidFill>
                                <a:srgbClr val="5B9BD5"/>
                              </a:solidFill>
                              <a:ln w="12700">
                                <a:solidFill>
                                  <a:srgbClr val="41719C"/>
                                </a:solidFill>
                                <a:miter lim="800000"/>
                                <a:headEnd/>
                                <a:tailEnd/>
                              </a:ln>
                            </wps:spPr>
                            <wps:txbx>
                              <w:txbxContent>
                                <w:p w14:paraId="429D07BD" w14:textId="6CC0AB9E" w:rsidR="00B86049" w:rsidRPr="003A2637" w:rsidRDefault="00B86049" w:rsidP="00B86049">
                                  <w:pPr>
                                    <w:rPr>
                                      <w:sz w:val="28"/>
                                      <w:szCs w:val="28"/>
                                    </w:rPr>
                                  </w:pPr>
                                  <w:r>
                                    <w:rPr>
                                      <w:noProof/>
                                      <w:lang w:val="en-US"/>
                                    </w:rPr>
                                    <w:drawing>
                                      <wp:inline distT="0" distB="0" distL="0" distR="0" wp14:anchorId="60BCB5F3" wp14:editId="56113239">
                                        <wp:extent cx="457200" cy="1809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7200" cy="1809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wps:wsp>
                            <wps:cNvPr id="234" name="Rounded Rectangular Callout 72"/>
                            <wps:cNvSpPr>
                              <a:spLocks noChangeArrowheads="1"/>
                            </wps:cNvSpPr>
                            <wps:spPr bwMode="auto">
                              <a:xfrm>
                                <a:off x="0" y="1860787"/>
                                <a:ext cx="1732688" cy="962852"/>
                              </a:xfrm>
                              <a:prstGeom prst="wedgeRoundRectCallout">
                                <a:avLst>
                                  <a:gd name="adj1" fmla="val 73292"/>
                                  <a:gd name="adj2" fmla="val -108750"/>
                                  <a:gd name="adj3" fmla="val 16667"/>
                                </a:avLst>
                              </a:prstGeom>
                              <a:solidFill>
                                <a:srgbClr val="5B9BD5"/>
                              </a:solidFill>
                              <a:ln w="12700">
                                <a:solidFill>
                                  <a:srgbClr val="41719C"/>
                                </a:solidFill>
                                <a:miter lim="800000"/>
                                <a:headEnd/>
                                <a:tailEnd/>
                              </a:ln>
                            </wps:spPr>
                            <wps:txbx>
                              <w:txbxContent>
                                <w:p w14:paraId="0AE7319B" w14:textId="77777777" w:rsidR="00B86049" w:rsidRPr="008E4123" w:rsidRDefault="00B86049" w:rsidP="00B86049">
                                  <w:pPr>
                                    <w:jc w:val="center"/>
                                  </w:pPr>
                                  <w:r w:rsidRPr="008E4123">
                                    <w:t>Orsó áttétel 40:1 arányban</w:t>
                                  </w:r>
                                </w:p>
                              </w:txbxContent>
                            </wps:txbx>
                            <wps:bodyPr rot="0" vert="horz" wrap="square" lIns="91440" tIns="45720" rIns="91440" bIns="45720" anchor="ctr" anchorCtr="0" upright="1">
                              <a:noAutofit/>
                            </wps:bodyPr>
                          </wps:wsp>
                          <wps:wsp>
                            <wps:cNvPr id="235" name="Rounded Rectangular Callout 73"/>
                            <wps:cNvSpPr>
                              <a:spLocks noChangeArrowheads="1"/>
                            </wps:cNvSpPr>
                            <wps:spPr bwMode="auto">
                              <a:xfrm>
                                <a:off x="17747" y="3306690"/>
                                <a:ext cx="2118148" cy="790472"/>
                              </a:xfrm>
                              <a:prstGeom prst="wedgeRoundRectCallout">
                                <a:avLst>
                                  <a:gd name="adj1" fmla="val 79194"/>
                                  <a:gd name="adj2" fmla="val -172852"/>
                                  <a:gd name="adj3" fmla="val 16667"/>
                                </a:avLst>
                              </a:prstGeom>
                              <a:solidFill>
                                <a:srgbClr val="5B9BD5"/>
                              </a:solidFill>
                              <a:ln w="12700">
                                <a:solidFill>
                                  <a:srgbClr val="41719C"/>
                                </a:solidFill>
                                <a:miter lim="800000"/>
                                <a:headEnd/>
                                <a:tailEnd/>
                              </a:ln>
                            </wps:spPr>
                            <wps:txbx>
                              <w:txbxContent>
                                <w:p w14:paraId="1A52001C" w14:textId="77777777" w:rsidR="00B86049" w:rsidRPr="009D3D78" w:rsidRDefault="00B86049" w:rsidP="00B86049">
                                  <w:pPr>
                                    <w:jc w:val="center"/>
                                    <w:rPr>
                                      <w:color w:val="FFFFFF"/>
                                    </w:rPr>
                                  </w:pPr>
                                  <w:r w:rsidRPr="009D3D78">
                                    <w:rPr>
                                      <w:color w:val="FFFFFF"/>
                                    </w:rPr>
                                    <w:t>Kupkerép áttétel 6:1 arányban</w:t>
                                  </w:r>
                                </w:p>
                              </w:txbxContent>
                            </wps:txbx>
                            <wps:bodyPr rot="0" vert="horz" wrap="square" lIns="91440" tIns="45720" rIns="91440" bIns="45720" anchor="ctr" anchorCtr="0" upright="1">
                              <a:noAutofit/>
                            </wps:bodyPr>
                          </wps:wsp>
                          <wps:wsp>
                            <wps:cNvPr id="236" name="Rounded Rectangular Callout 74"/>
                            <wps:cNvSpPr>
                              <a:spLocks noChangeArrowheads="1"/>
                            </wps:cNvSpPr>
                            <wps:spPr bwMode="auto">
                              <a:xfrm>
                                <a:off x="3083971" y="3275047"/>
                                <a:ext cx="2658971" cy="822115"/>
                              </a:xfrm>
                              <a:prstGeom prst="wedgeRoundRectCallout">
                                <a:avLst>
                                  <a:gd name="adj1" fmla="val -63097"/>
                                  <a:gd name="adj2" fmla="val -223741"/>
                                  <a:gd name="adj3" fmla="val 16667"/>
                                </a:avLst>
                              </a:prstGeom>
                              <a:solidFill>
                                <a:srgbClr val="5B9BD5"/>
                              </a:solidFill>
                              <a:ln w="12700">
                                <a:solidFill>
                                  <a:srgbClr val="41719C"/>
                                </a:solidFill>
                                <a:miter lim="800000"/>
                                <a:headEnd/>
                                <a:tailEnd/>
                              </a:ln>
                            </wps:spPr>
                            <wps:txbx>
                              <w:txbxContent>
                                <w:p w14:paraId="25BD2D95" w14:textId="77777777" w:rsidR="00B86049" w:rsidRPr="009D3D78" w:rsidRDefault="00B86049" w:rsidP="00B86049">
                                  <w:pPr>
                                    <w:jc w:val="center"/>
                                    <w:rPr>
                                      <w:color w:val="FFFFFF"/>
                                    </w:rPr>
                                  </w:pPr>
                                  <w:r w:rsidRPr="009D3D78">
                                    <w:rPr>
                                      <w:color w:val="FFFFFF"/>
                                    </w:rPr>
                                    <w:t>Sebesség mérő inkrementális tárcsa és szenzor</w:t>
                                  </w:r>
                                </w:p>
                              </w:txbxContent>
                            </wps:txbx>
                            <wps:bodyPr rot="0" vert="horz" wrap="square" lIns="91440" tIns="45720" rIns="91440" bIns="45720" anchor="ctr" anchorCtr="0" upright="1">
                              <a:noAutofit/>
                            </wps:bodyPr>
                          </wps:wsp>
                        </wpg:grpSp>
                        <wps:wsp>
                          <wps:cNvPr id="237" name="Text Box 77"/>
                          <wps:cNvSpPr txBox="1">
                            <a:spLocks noChangeArrowheads="1"/>
                          </wps:cNvSpPr>
                          <wps:spPr bwMode="auto">
                            <a:xfrm>
                              <a:off x="0" y="4290084"/>
                              <a:ext cx="5926455" cy="272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3DB738" w14:textId="77777777" w:rsidR="00B86049" w:rsidRPr="00EE0C88" w:rsidRDefault="00B86049" w:rsidP="00B86049">
                                <w:pPr>
                                  <w:pStyle w:val="Caption"/>
                                  <w:jc w:val="center"/>
                                  <w:rPr>
                                    <w:rFonts w:cs="Times New Roman"/>
                                    <w:noProof/>
                                  </w:rPr>
                                </w:pPr>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3</w:t>
                                </w:r>
                                <w:r>
                                  <w:fldChar w:fldCharType="end"/>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4</w:t>
                                </w:r>
                                <w:r>
                                  <w:fldChar w:fldCharType="end"/>
                                </w:r>
                                <w:r>
                                  <w:t xml:space="preserve"> Șasiu</w:t>
                                </w:r>
                              </w:p>
                            </w:txbxContent>
                          </wps:txbx>
                          <wps:bodyPr rot="0" vert="horz" wrap="square" lIns="0" tIns="0" rIns="0" bIns="0" anchor="t" anchorCtr="0" upright="1">
                            <a:noAutofit/>
                          </wps:bodyPr>
                        </wps:wsp>
                      </wpg:grpSp>
                    </wpg:wgp>
                  </a:graphicData>
                </a:graphic>
              </wp:inline>
            </w:drawing>
          </mc:Choice>
          <mc:Fallback>
            <w:pict>
              <v:group w14:anchorId="324A53D6" id="Group 219" o:spid="_x0000_s1026" style="width:438.3pt;height:202.75pt;mso-position-horizontal-relative:char;mso-position-vertical-relative:line" coordsize="63013,2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">
                <v:group id="Group 18" o:spid="_x0000_s1027" style="position:absolute;top:168;width:33994;height:28993" coordorigin="" coordsize="55941,41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4tPFAAAA3AAAAA8AAABkcnMvZG93bnJldi54bWxEj0FrwkAUhO8F/8PyhN7qxhxqia4iasGD&#10;l9pUPD6yzySYfZvurkn013cLhR6HmfmGWawG04iOnK8tK5hOEhDEhdU1lwryz/eXNxA+IGtsLJOC&#10;O3lYLUdPC8y07fmDumMoRYSwz1BBFUKbSemLigz6iW2Jo3exzmCI0pVSO+wj3DQyTZJXabDmuFBh&#10;S5uKiuvxZhTgqTfb3ffD5q6Tj+HwlZ9ns51Sz+NhPQcRaAj/4b/2XitI0yn8nolH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nuLTxQAAANwAAAAPAAAAAAAAAAAAAAAA&#10;AJ8CAABkcnMvZG93bnJldi54bWxQSwUGAAAAAAQABAD3AAAAkQMAAAAA&#10;">
                    <v:imagedata r:id="rId12" o:title=""/>
                    <v:path arrowok="t"/>
                  </v:shape>
                  <v:shapetype id="_x0000_t202" coordsize="21600,21600" o:spt="202" path="m,l,21600r21600,l21600,xe">
                    <v:stroke joinstyle="miter"/>
                    <v:path gradientshapeok="t" o:connecttype="rect"/>
                  </v:shapetype>
                  <v:shape id="Text Box 22" o:spid="_x0000_s1029" type="#_x0000_t202" style="position:absolute;left:276;top:38589;width:5566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62BE9646" w14:textId="77777777" w:rsidR="00B86049" w:rsidRPr="00874D22" w:rsidRDefault="00B86049" w:rsidP="00B86049">
                          <w:pPr>
                            <w:pStyle w:val="Caption"/>
                            <w:rPr>
                              <w:rFonts w:ascii="Times New Roman" w:hAnsi="Times New Roman" w:cs="Times New Roman"/>
                              <w:sz w:val="24"/>
                              <w:szCs w:val="24"/>
                            </w:rPr>
                          </w:pPr>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3</w:t>
                          </w:r>
                          <w:r>
                            <w:fldChar w:fldCharType="end"/>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4</w:t>
                          </w:r>
                          <w:r>
                            <w:fldChar w:fldCharType="end"/>
                          </w:r>
                          <w:r>
                            <w:t xml:space="preserve"> Structura Robotului- Inventor 3D Foto</w:t>
                          </w:r>
                        </w:p>
                      </w:txbxContent>
                    </v:textbox>
                  </v:shape>
                  <v:roundrect id="Rounded Rectangle 26" o:spid="_x0000_s1030" style="position:absolute;left:-242;top:13352;width:11423;height:5030;rotation:3420721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JcMA&#10;AADcAAAADwAAAGRycy9kb3ducmV2LnhtbESPQWvCQBSE70L/w/IEb7oxhVqia5BCoVQ8mLaen9ln&#10;NiT7NmTXmP77bkHwOMzMN8wmH20rBup97VjBcpGAIC6drrlS8P31Pn8F4QOyxtYxKfglD/n2abLB&#10;TLsbH2koQiUihH2GCkwIXSalLw1Z9AvXEUfv4nqLIcq+krrHW4TbVqZJ8iIt1hwXDHb0ZqhsiqtV&#10;sGr8/vNniSfDQ1ucB3u4kj4oNZuOuzWIQGN4hO/tD60gTZ/h/0w8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V+JcMAAADcAAAADwAAAAAAAAAAAAAAAACYAgAAZHJzL2Rv&#10;d25yZXYueG1sUEsFBgAAAAAEAAQA9QAAAIgDAAAAAA==&#10;" fillcolor="#5b9bd5" strokecolor="#41719c" strokeweight="1pt">
                    <v:stroke joinstyle="miter"/>
                    <v:textbox>
                      <w:txbxContent>
                        <w:p w14:paraId="11059C6C" w14:textId="77777777" w:rsidR="00B86049" w:rsidRPr="00683502" w:rsidRDefault="00B86049" w:rsidP="00B86049">
                          <w:pPr>
                            <w:jc w:val="center"/>
                            <w:rPr>
                              <w:sz w:val="28"/>
                              <w:szCs w:val="28"/>
                            </w:rPr>
                          </w:pPr>
                          <w:r w:rsidRPr="00683502">
                            <w:rPr>
                              <w:sz w:val="28"/>
                              <w:szCs w:val="28"/>
                            </w:rPr>
                            <w:t>ForgóTalp1</w:t>
                          </w:r>
                        </w:p>
                      </w:txbxContent>
                    </v:textbox>
                  </v:roundrect>
                  <v:roundrect id="Rounded Rectangle 28" o:spid="_x0000_s1031" style="position:absolute;left:37494;top:9790;width:11423;height:5049;rotation:5041852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7Z8YA&#10;AADcAAAADwAAAGRycy9kb3ducmV2LnhtbESPT2vCQBTE74LfYXlCb2bTKFpTVymCRfTkn7b09si+&#10;JqHZtyG7xvjtXUHwOMzMb5j5sjOVaKlxpWUFr1EMgjizuuRcwem4Hr6BcB5ZY2WZFFzJwXLR780x&#10;1fbCe2oPPhcBwi5FBYX3dSqlywoy6CJbEwfvzzYGfZBNLnWDlwA3lUzieCINlhwWCqxpVVD2fzgb&#10;BaNtfZp53X3p2fTz96cdf4/Ou0Spl0H38Q7CU+ef4Ud7oxUkyRj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97Z8YAAADcAAAADwAAAAAAAAAAAAAAAACYAgAAZHJz&#10;L2Rvd25yZXYueG1sUEsFBgAAAAAEAAQA9QAAAIsDAAAAAA==&#10;" fillcolor="#5b9bd5" strokecolor="#41719c" strokeweight="1pt">
                    <v:stroke joinstyle="miter"/>
                    <v:textbox>
                      <w:txbxContent>
                        <w:p w14:paraId="235592D6" w14:textId="77777777" w:rsidR="00B86049" w:rsidRPr="00683502" w:rsidRDefault="00B86049" w:rsidP="00B86049">
                          <w:pPr>
                            <w:jc w:val="center"/>
                            <w:rPr>
                              <w:color w:val="FFFFFF"/>
                              <w:sz w:val="28"/>
                              <w:szCs w:val="28"/>
                            </w:rPr>
                          </w:pPr>
                          <w:r w:rsidRPr="00683502">
                            <w:rPr>
                              <w:color w:val="FFFFFF"/>
                              <w:sz w:val="28"/>
                              <w:szCs w:val="28"/>
                            </w:rPr>
                            <w:t>ForgóTalp4</w:t>
                          </w:r>
                        </w:p>
                      </w:txbxContent>
                    </v:textbox>
                  </v:roundrect>
                  <v:roundrect id="Rounded Rectangle 30" o:spid="_x0000_s1032" style="position:absolute;left:26290;top:666;width:12274;height:3805;rotation:915293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OusIA&#10;AADcAAAADwAAAGRycy9kb3ducmV2LnhtbESPzWrDMBCE74G+g9hAb4kcQ0PrRAluoZBr/u5ba2OZ&#10;SCsjqYndp68KgR6HmfmGWW8HZ8WNQuw8K1jMCxDEjdcdtwpOx8/ZK4iYkDVaz6RgpAjbzdNkjZX2&#10;d97T7ZBakSEcK1RgUuorKWNjyGGc+544excfHKYsQyt1wHuGOyvLolhKhx3nBYM9fRhqrodvp+Bs&#10;Rl0vfo72y6YxnN5276Go90o9T4d6BSLRkP7Dj/ZOKyjLF/g7k4+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GA66wgAAANwAAAAPAAAAAAAAAAAAAAAAAJgCAABkcnMvZG93&#10;bnJldi54bWxQSwUGAAAAAAQABAD1AAAAhwMAAAAA&#10;" fillcolor="#5b9bd5" strokecolor="#41719c" strokeweight="1pt">
                    <v:stroke joinstyle="miter"/>
                    <v:textbox>
                      <w:txbxContent>
                        <w:p w14:paraId="7995FD3E" w14:textId="77777777" w:rsidR="00B86049" w:rsidRPr="00683502" w:rsidRDefault="00B86049" w:rsidP="00B86049">
                          <w:pPr>
                            <w:jc w:val="center"/>
                            <w:rPr>
                              <w:color w:val="FFFFFF"/>
                              <w:sz w:val="28"/>
                              <w:szCs w:val="28"/>
                            </w:rPr>
                          </w:pPr>
                          <w:r w:rsidRPr="00683502">
                            <w:rPr>
                              <w:color w:val="FFFFFF"/>
                              <w:sz w:val="28"/>
                              <w:szCs w:val="28"/>
                            </w:rPr>
                            <w:t>ForgóTalp3</w:t>
                          </w:r>
                        </w:p>
                      </w:txbxContent>
                    </v:textbox>
                  </v:roundrect>
                  <v:roundrect id="Rounded Rectangle 32" o:spid="_x0000_s1033" style="position:absolute;left:11135;top:30178;width:15045;height:5805;rotation:2082559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7MIA&#10;AADcAAAADwAAAGRycy9kb3ducmV2LnhtbESPX2vCMBTF3wf7DuEKvs3UIm6rRhFh4KN1jr1ek7um&#10;s7kpTdT67Y0g+Hg4f36c+bJ3jThTF2rPCsajDASx9qbmSsH+++vtA0SIyAYbz6TgSgGWi9eXORbG&#10;X7ik8y5WIo1wKFCBjbEtpAzaksMw8i1x8v585zAm2VXSdHhJ466ReZZNpcOaE8FiS2tL+rg7uQTR&#10;x//1QV9X+sf9vm8/yxInJ6vUcNCvZiAi9fEZfrQ3RkGeT+F+Jh0B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j4/swgAAANwAAAAPAAAAAAAAAAAAAAAAAJgCAABkcnMvZG93&#10;bnJldi54bWxQSwUGAAAAAAQABAD1AAAAhwMAAAAA&#10;" fillcolor="#5b9bd5" strokecolor="#41719c" strokeweight="1pt">
                    <v:stroke joinstyle="miter"/>
                    <v:textbox>
                      <w:txbxContent>
                        <w:p w14:paraId="38038A25" w14:textId="77777777" w:rsidR="00B86049" w:rsidRPr="00683502" w:rsidRDefault="00B86049" w:rsidP="00B86049">
                          <w:pPr>
                            <w:jc w:val="center"/>
                            <w:rPr>
                              <w:color w:val="FFFFFF"/>
                              <w:sz w:val="28"/>
                              <w:szCs w:val="28"/>
                            </w:rPr>
                          </w:pPr>
                          <w:r w:rsidRPr="00683502">
                            <w:rPr>
                              <w:color w:val="FFFFFF"/>
                              <w:sz w:val="28"/>
                              <w:szCs w:val="28"/>
                            </w:rPr>
                            <w:t>ForgóTalp2</w:t>
                          </w:r>
                        </w:p>
                      </w:txbxContent>
                    </v:textbox>
                  </v:roundre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7" o:spid="_x0000_s1034" type="#_x0000_t62" style="position:absolute;left:8358;width:12226;height:4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jVMMA&#10;AADcAAAADwAAAGRycy9kb3ducmV2LnhtbESPQYvCMBSE74L/ITxhbza1h1WqUUSQ3YsLuur52Tzb&#10;YvNSm1i7/nojLHgcZuYbZrboTCVaalxpWcEoikEQZ1aXnCvY/66HExDOI2usLJOCP3KwmPd7M0y1&#10;vfOW2p3PRYCwS1FB4X2dSumyggy6yNbEwTvbxqAPssmlbvAe4KaSSRx/SoMlh4UCa1oVlF12N6PA&#10;ftmTHG3lz2nZav1YHa6bo78q9THollMQnjr/Dv+3v7WCJBnD60w4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zjVMMAAADcAAAADwAAAAAAAAAAAAAAAACYAgAAZHJzL2Rv&#10;d25yZXYueG1sUEsFBgAAAAAEAAQA9QAAAIgDAAAAAA==&#10;" adj="-8595,25467" fillcolor="#5b9bd5" strokecolor="#41719c" strokeweight="1pt">
                    <v:textbox>
                      <w:txbxContent>
                        <w:p w14:paraId="3B08B456" w14:textId="77777777" w:rsidR="00B86049" w:rsidRPr="00481199" w:rsidRDefault="00B86049" w:rsidP="00B86049">
                          <w:pPr>
                            <w:jc w:val="center"/>
                          </w:pPr>
                          <w:r w:rsidRPr="008E4123">
                            <w:t>KisKerék</w:t>
                          </w:r>
                        </w:p>
                      </w:txbxContent>
                    </v:textbox>
                  </v:shape>
                  <v:shape id="Rounded Rectangular Callout 42" o:spid="_x0000_s1035" type="#_x0000_t62" style="position:absolute;left:16711;top:6466;width:14946;height:4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Orb4A&#10;AADcAAAADwAAAGRycy9kb3ducmV2LnhtbERPuwrCMBTdBf8hXMFFNLWiaDWKKKKDiw9wvTTXttjc&#10;lCZq/XszCI6H816sGlOKF9WusKxgOIhAEKdWF5wpuF52/SkI55E1lpZJwYccrJbt1gITbd98otfZ&#10;ZyKEsEtQQe59lUjp0pwMuoGtiAN3t7VBH2CdSV3jO4SbUsZRNJEGCw4NOVa0ySl9nJ9GQTXzx60e&#10;6nWzG2l36h33WxrflOp2mvUchKfG/8U/90EriOOwNpwJR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cljq2+AAAA3AAAAA8AAAAAAAAAAAAAAAAAmAIAAGRycy9kb3ducmV2&#10;LnhtbFBLBQYAAAAABAAEAPUAAACDAwAAAAA=&#10;" adj="-490,64985" fillcolor="#5b9bd5" strokecolor="#41719c" strokeweight="1pt">
                    <v:textbox>
                      <w:txbxContent>
                        <w:p w14:paraId="560ECCDF" w14:textId="77777777" w:rsidR="00B86049" w:rsidRPr="008E4123" w:rsidRDefault="00B86049" w:rsidP="00B86049">
                          <w:pPr>
                            <w:jc w:val="center"/>
                          </w:pPr>
                          <w:r w:rsidRPr="008E4123">
                            <w:t>NagyKerék</w:t>
                          </w:r>
                        </w:p>
                      </w:txbxContent>
                    </v:textbox>
                  </v:shape>
                </v:group>
                <v:group id="Group 43" o:spid="_x0000_s1036" style="position:absolute;left:33714;width:29299;height:28964" coordorigin=",-433" coordsize="59280,460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 56" o:spid="_x0000_s1037" style="position:absolute;top:-433;width:59280;height:41404" coordorigin=",-433" coordsize="59280,4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Picture 58" o:spid="_x0000_s1038" type="#_x0000_t75" style="position:absolute;left:3616;width:55664;height:32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BND/DAAAA3AAAAA8AAABkcnMvZG93bnJldi54bWxEj0GLwjAUhO/C/ofwFrxpqoJoNcquqIg3&#10;dQ97fDZv27LJS21irf/eCILHYWa+YebL1hrRUO1LxwoG/QQEceZ0ybmCn9OmNwHhA7JG45gU3MnD&#10;cvHRmWOq3Y0P1BxDLiKEfYoKihCqVEqfFWTR911FHL0/V1sMUda51DXeItwaOUySsbRYclwosKJV&#10;Qdn/8WoVmJIuv2c7OtjvyXS7nm52jdk7pbqf7dcMRKA2vMOv9k4rGI4G8DwTj4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E0P8MAAADcAAAADwAAAAAAAAAAAAAAAACf&#10;AgAAZHJzL2Rvd25yZXYueG1sUEsFBgAAAAAEAAQA9wAAAI8DAAAAAA==&#10;">
                      <v:imagedata r:id="rId13" o:title=""/>
                      <v:path arrowok="t"/>
                    </v:shape>
                    <v:roundrect id="Rounded Rectangle 60" o:spid="_x0000_s1039" style="position:absolute;left:28586;top:-433;width:15169;height:5317;rotation:-592172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3risUA&#10;AADcAAAADwAAAGRycy9kb3ducmV2LnhtbESPQWvCQBSE74X+h+UVejObpkEkukpbUDxY0Nh6fmRf&#10;k9Ds25Bdk+iv7wpCj8PMfMMsVqNpRE+dqy0reIliEMSF1TWXCr6O68kMhPPIGhvLpOBCDlbLx4cF&#10;ZtoOfKA+96UIEHYZKqi8bzMpXVGRQRfZljh4P7Yz6IPsSqk7HALcNDKJ46k0WHNYqLClj4qK3/xs&#10;FLwn00Z+73efg3Xuuk5HazanVKnnp/FtDsLT6P/D9/ZWK0heE7id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euKxQAAANwAAAAPAAAAAAAAAAAAAAAAAJgCAABkcnMv&#10;ZG93bnJldi54bWxQSwUGAAAAAAQABAD1AAAAigMAAAAA&#10;" fillcolor="#5b9bd5" strokecolor="#41719c" strokeweight="1pt">
                      <v:stroke joinstyle="miter"/>
                      <v:textbox>
                        <w:txbxContent>
                          <w:p w14:paraId="3869EBBC" w14:textId="19592904" w:rsidR="00B86049" w:rsidRPr="003A2637" w:rsidRDefault="00B86049" w:rsidP="00B86049">
                            <w:pPr>
                              <w:rPr>
                                <w:sz w:val="28"/>
                                <w:szCs w:val="28"/>
                              </w:rPr>
                            </w:pPr>
                            <w:r>
                              <w:rPr>
                                <w:noProof/>
                                <w:lang w:val="en-US"/>
                              </w:rPr>
                              <w:drawing>
                                <wp:inline distT="0" distB="0" distL="0" distR="0" wp14:anchorId="0D98C27D" wp14:editId="5C64929B">
                                  <wp:extent cx="504825" cy="1809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4825" cy="180975"/>
                                          </a:xfrm>
                                          <a:prstGeom prst="rect">
                                            <a:avLst/>
                                          </a:prstGeom>
                                          <a:noFill/>
                                          <a:ln>
                                            <a:noFill/>
                                          </a:ln>
                                        </pic:spPr>
                                      </pic:pic>
                                    </a:graphicData>
                                  </a:graphic>
                                </wp:inline>
                              </w:drawing>
                            </w:r>
                          </w:p>
                        </w:txbxContent>
                      </v:textbox>
                    </v:roundrect>
                    <v:roundrect id="Rounded Rectangle 71" o:spid="_x0000_s1040" style="position:absolute;left:41021;top:23484;width:15821;height:4789;rotation:-592172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FOEcUA&#10;AADcAAAADwAAAGRycy9kb3ducmV2LnhtbESPzWrDMBCE74W+g9hAb40cJ4TiWjZtwCWHFNL8nRdr&#10;a5taK2MpsZOnrwKFHoeZ+YZJ89G04kK9aywrmE0jEMSl1Q1XCg774vkFhPPIGlvLpOBKDvLs8SHF&#10;RNuBv+iy85UIEHYJKqi97xIpXVmTQTe1HXHwvm1v0AfZV1L3OAS4aWUcRUtpsOGwUGNHq5rKn93Z&#10;KHiPl608bjefg3XuVixGaz5OC6WeJuPbKwhPo/8P/7XXWkE8n8P9TD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U4RxQAAANwAAAAPAAAAAAAAAAAAAAAAAJgCAABkcnMv&#10;ZG93bnJldi54bWxQSwUGAAAAAAQABAD1AAAAigMAAAAA&#10;" fillcolor="#5b9bd5" strokecolor="#41719c" strokeweight="1pt">
                      <v:stroke joinstyle="miter"/>
                      <v:textbox>
                        <w:txbxContent>
                          <w:p w14:paraId="429D07BD" w14:textId="6CC0AB9E" w:rsidR="00B86049" w:rsidRPr="003A2637" w:rsidRDefault="00B86049" w:rsidP="00B86049">
                            <w:pPr>
                              <w:rPr>
                                <w:sz w:val="28"/>
                                <w:szCs w:val="28"/>
                              </w:rPr>
                            </w:pPr>
                            <w:r>
                              <w:rPr>
                                <w:noProof/>
                                <w:lang w:val="en-US"/>
                              </w:rPr>
                              <w:drawing>
                                <wp:inline distT="0" distB="0" distL="0" distR="0" wp14:anchorId="60BCB5F3" wp14:editId="56113239">
                                  <wp:extent cx="457200" cy="1809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7200" cy="180975"/>
                                          </a:xfrm>
                                          <a:prstGeom prst="rect">
                                            <a:avLst/>
                                          </a:prstGeom>
                                          <a:noFill/>
                                          <a:ln>
                                            <a:noFill/>
                                          </a:ln>
                                        </pic:spPr>
                                      </pic:pic>
                                    </a:graphicData>
                                  </a:graphic>
                                </wp:inline>
                              </w:drawing>
                            </w:r>
                          </w:p>
                        </w:txbxContent>
                      </v:textbox>
                    </v:roundrect>
                    <v:shape id="Rounded Rectangular Callout 72" o:spid="_x0000_s1041" type="#_x0000_t62" style="position:absolute;top:18607;width:17326;height:9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TasUA&#10;AADcAAAADwAAAGRycy9kb3ducmV2LnhtbESPT4vCMBTE7wt+h/CEva2puohUo6gguOrFP+j12Tzb&#10;avNSmqxWP71ZEPY4zMxvmOG4NoW4UeVyywrarQgEcWJ1zqmC/W7+1QfhPLLGwjIpeJCD8ajxMcRY&#10;2ztv6Lb1qQgQdjEqyLwvYyldkpFB17IlcfDOtjLog6xSqSu8B7gpZCeKetJgzmEhw5JmGSXX7a9R&#10;sDzMfp7r6ZHTi10d5Kp9uiw3J6U+m/VkAMJT7f/D7/ZCK+h0v+HvTDgCcv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BNqxQAAANwAAAAPAAAAAAAAAAAAAAAAAJgCAABkcnMv&#10;ZG93bnJldi54bWxQSwUGAAAAAAQABAD1AAAAigMAAAAA&#10;" adj="26631,-12690" fillcolor="#5b9bd5" strokecolor="#41719c" strokeweight="1pt">
                      <v:textbox>
                        <w:txbxContent>
                          <w:p w14:paraId="0AE7319B" w14:textId="77777777" w:rsidR="00B86049" w:rsidRPr="008E4123" w:rsidRDefault="00B86049" w:rsidP="00B86049">
                            <w:pPr>
                              <w:jc w:val="center"/>
                            </w:pPr>
                            <w:r w:rsidRPr="008E4123">
                              <w:t>Orsó áttétel 40:1 arányban</w:t>
                            </w:r>
                          </w:p>
                        </w:txbxContent>
                      </v:textbox>
                    </v:shape>
                    <v:shape id="Rounded Rectangular Callout 73" o:spid="_x0000_s1042" type="#_x0000_t62" style="position:absolute;left:177;top:33066;width:21181;height:7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yq8QA&#10;AADcAAAADwAAAGRycy9kb3ducmV2LnhtbESPW2sCMRSE34X+h3AKvtVsFUW2RhEvaF8EL30/bE43&#10;Szcn2yTq6q83hYKPw8x8w0xmra3FhXyoHCt472UgiAunKy4VnI7rtzGIEJE11o5JwY0CzKYvnQnm&#10;2l15T5dDLEWCcMhRgYmxyaUMhSGLoeca4uR9O28xJulLqT1eE9zWsp9lI2mx4rRgsKGFoeLncLYK&#10;Cp7fw27hhp+/G7P19LVablaZUt3Xdv4BIlIbn+H/9lYr6A+G8HcmHQ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68qvEAAAA3AAAAA8AAAAAAAAAAAAAAAAAmAIAAGRycy9k&#10;b3ducmV2LnhtbFBLBQYAAAAABAAEAPUAAACJAwAAAAA=&#10;" adj="27906,-26536" fillcolor="#5b9bd5" strokecolor="#41719c" strokeweight="1pt">
                      <v:textbox>
                        <w:txbxContent>
                          <w:p w14:paraId="1A52001C" w14:textId="77777777" w:rsidR="00B86049" w:rsidRPr="009D3D78" w:rsidRDefault="00B86049" w:rsidP="00B86049">
                            <w:pPr>
                              <w:jc w:val="center"/>
                              <w:rPr>
                                <w:color w:val="FFFFFF"/>
                              </w:rPr>
                            </w:pPr>
                            <w:r w:rsidRPr="009D3D78">
                              <w:rPr>
                                <w:color w:val="FFFFFF"/>
                              </w:rPr>
                              <w:t>Kupkerép áttétel 6:1 arányban</w:t>
                            </w:r>
                          </w:p>
                        </w:txbxContent>
                      </v:textbox>
                    </v:shape>
                    <v:shape id="Rounded Rectangular Callout 74" o:spid="_x0000_s1043" type="#_x0000_t62" style="position:absolute;left:30839;top:32750;width:26590;height:8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QuysYA&#10;AADcAAAADwAAAGRycy9kb3ducmV2LnhtbESPT2sCMRTE7wW/Q3hCL0WzKkjdblZEsBQ8WLeWXl+T&#10;t39w87JsUl2/vSkUehxm5jdMth5sKy7U+8axgtk0AUGsnWm4UnD62E2eQfiAbLB1TApu5GGdjx4y&#10;TI278pEuRahEhLBPUUEdQpdK6XVNFv3UdcTRK11vMUTZV9L0eI1w28p5kiylxYbjQo0dbWvS5+LH&#10;Klg9zTarz3IXvvWweP/al6XVrwelHsfD5gVEoCH8h//ab0bBfLGE3zPxCMj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QuysYAAADcAAAADwAAAAAAAAAAAAAAAACYAgAAZHJz&#10;L2Rvd25yZXYueG1sUEsFBgAAAAAEAAQA9QAAAIsDAAAAAA==&#10;" adj="-2829,-37528" fillcolor="#5b9bd5" strokecolor="#41719c" strokeweight="1pt">
                      <v:textbox>
                        <w:txbxContent>
                          <w:p w14:paraId="25BD2D95" w14:textId="77777777" w:rsidR="00B86049" w:rsidRPr="009D3D78" w:rsidRDefault="00B86049" w:rsidP="00B86049">
                            <w:pPr>
                              <w:jc w:val="center"/>
                              <w:rPr>
                                <w:color w:val="FFFFFF"/>
                              </w:rPr>
                            </w:pPr>
                            <w:r w:rsidRPr="009D3D78">
                              <w:rPr>
                                <w:color w:val="FFFFFF"/>
                              </w:rPr>
                              <w:t>Sebesség mérő inkrementális tárcsa és szenzor</w:t>
                            </w:r>
                          </w:p>
                        </w:txbxContent>
                      </v:textbox>
                    </v:shape>
                  </v:group>
                  <v:shape id="Text Box 77" o:spid="_x0000_s1044" type="#_x0000_t202" style="position:absolute;top:42900;width:592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14:paraId="0D3DB738" w14:textId="77777777" w:rsidR="00B86049" w:rsidRPr="00EE0C88" w:rsidRDefault="00B86049" w:rsidP="00B86049">
                          <w:pPr>
                            <w:pStyle w:val="Caption"/>
                            <w:jc w:val="center"/>
                            <w:rPr>
                              <w:rFonts w:cs="Times New Roman"/>
                              <w:noProof/>
                            </w:rPr>
                          </w:pPr>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3</w:t>
                          </w:r>
                          <w:r>
                            <w:fldChar w:fldCharType="end"/>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4</w:t>
                          </w:r>
                          <w:r>
                            <w:fldChar w:fldCharType="end"/>
                          </w:r>
                          <w:r>
                            <w:t xml:space="preserve"> Șasiu</w:t>
                          </w:r>
                        </w:p>
                      </w:txbxContent>
                    </v:textbox>
                  </v:shape>
                </v:group>
                <w10:anchorlock/>
              </v:group>
            </w:pict>
          </mc:Fallback>
        </mc:AlternateContent>
      </w:r>
    </w:p>
    <w:p w14:paraId="113418EA" w14:textId="1B6E5287" w:rsidR="00B86049" w:rsidRPr="00481199" w:rsidRDefault="00B86049" w:rsidP="00B86049">
      <w:pPr>
        <w:spacing w:line="360" w:lineRule="auto"/>
        <w:ind w:firstLine="576"/>
        <w:rPr>
          <w:rFonts w:ascii="Times New Roman" w:hAnsi="Times New Roman" w:cs="Times New Roman"/>
        </w:rPr>
      </w:pPr>
      <w:r w:rsidRPr="00481199">
        <w:rPr>
          <w:rFonts w:ascii="Times New Roman" w:hAnsi="Times New Roman" w:cs="Times New Roman"/>
        </w:rPr>
        <w:t>Pe sistem se poate găsi 8 motoare DC, cu ajutorul cărora putem punem în mişcare şenilele, putem modifica unghiul tălpilor faţă de cadru. Cu sistem H-pod controlez motoarele.</w:t>
      </w:r>
    </w:p>
    <w:p w14:paraId="75720D36" w14:textId="45357CF3" w:rsidR="00B86049" w:rsidRPr="00B86049" w:rsidRDefault="00B86049" w:rsidP="000C75E5">
      <w:pPr>
        <w:pStyle w:val="Heading2"/>
        <w:ind w:hanging="126"/>
        <w:rPr>
          <w:rFonts w:ascii="Times New Roman" w:hAnsi="Times New Roman" w:cs="Times New Roman"/>
          <w:sz w:val="36"/>
          <w:szCs w:val="36"/>
        </w:rPr>
      </w:pPr>
      <w:r w:rsidRPr="00B86049">
        <w:rPr>
          <w:rFonts w:ascii="Times New Roman" w:hAnsi="Times New Roman" w:cs="Times New Roman"/>
          <w:color w:val="auto"/>
          <w:sz w:val="36"/>
          <w:szCs w:val="36"/>
        </w:rPr>
        <w:t>ALIMENTARE CU ENERGIE</w:t>
      </w:r>
    </w:p>
    <w:p w14:paraId="3371CA87" w14:textId="77777777" w:rsidR="00B86049" w:rsidRPr="00481199" w:rsidRDefault="00B86049" w:rsidP="00B86049">
      <w:pPr>
        <w:spacing w:line="360" w:lineRule="auto"/>
        <w:ind w:firstLine="576"/>
        <w:rPr>
          <w:rFonts w:ascii="Times New Roman" w:hAnsi="Times New Roman" w:cs="Times New Roman"/>
        </w:rPr>
      </w:pPr>
      <w:r w:rsidRPr="00481199">
        <w:rPr>
          <w:rFonts w:ascii="Times New Roman" w:hAnsi="Times New Roman" w:cs="Times New Roman"/>
        </w:rPr>
        <w:t xml:space="preserve">Pe figura 3.48 se poate observa 4H-pod (cutiile A și B conțin câte 4 H-pod), podurile sunt fixate câte doi pe o tablă din cupru, și cu ajutorul unei țeavă de cupru se circulă apa, astfel răcind tranzistoarele. Tranzistoarele sunt separate galvanic de tablă, cu ajutorul unui izolator electric, cu toate acestea izolatorul are o conduită termică bună. Din sistem, </w:t>
      </w:r>
      <w:r w:rsidRPr="00481199">
        <w:rPr>
          <w:rFonts w:ascii="Times New Roman" w:hAnsi="Times New Roman" w:cs="Times New Roman"/>
        </w:rPr>
        <w:lastRenderedPageBreak/>
        <w:t xml:space="preserve">temperatura este transmis cu metoda răcirii de apă, deoarece sistemul trebuie să funcționeze pe teren și praful să nu poate să pătrundă. </w:t>
      </w:r>
    </w:p>
    <w:p w14:paraId="2F7364E7" w14:textId="77777777" w:rsidR="00B86049" w:rsidRPr="00481199" w:rsidRDefault="00B86049" w:rsidP="00B86049">
      <w:pPr>
        <w:spacing w:line="360" w:lineRule="auto"/>
        <w:ind w:firstLine="720"/>
        <w:rPr>
          <w:rFonts w:ascii="Times New Roman" w:hAnsi="Times New Roman" w:cs="Times New Roman"/>
        </w:rPr>
      </w:pPr>
      <w:r w:rsidRPr="00481199">
        <w:rPr>
          <w:rFonts w:ascii="Times New Roman" w:hAnsi="Times New Roman" w:cs="Times New Roman"/>
        </w:rPr>
        <w:t>Pe figura 3.48 se poate vedea o conductă de 32 bit BUS, care vine din sistemul FPGA, și aici sunt semnalele de acționare pwm, care sunt necesare la funcționarea celor 8 motoare, cu 3,3 V amplitudine. . Operația Bus protejează și sistemul FPGA.</w:t>
      </w:r>
    </w:p>
    <w:p w14:paraId="78F2ACCF"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Protecția se realizează prin diode zener de 3.3 V, care are rolul de a împiedica trecerea tensiunii peste 3,3 V in sistemul FPGA. Rezistența electrică se află în linie cu diodele, care limitează curentul electric, deoarece FPGA suportă la intrare 16mA. Pe figura 3.48 este prezentat planul de alimentare cu energie a robotului. Alimentarea cu energie se va realiza cu acumulatoare, care după funcțiune pot fii împărțite în două grupe: un acumulator de 12 V, care asigură alimentarea sistemului cu circuite digitale. Elementele digitale sunt alimentate prin convertere DC-DC, cu tensiune reglabile.</w:t>
      </w:r>
    </w:p>
    <w:p w14:paraId="10DC7890" w14:textId="77777777" w:rsidR="00B86049" w:rsidRPr="00481199" w:rsidRDefault="00B86049" w:rsidP="00B86049">
      <w:pPr>
        <w:spacing w:line="360" w:lineRule="auto"/>
        <w:ind w:firstLine="720"/>
        <w:rPr>
          <w:rFonts w:ascii="Times New Roman" w:hAnsi="Times New Roman" w:cs="Times New Roman"/>
        </w:rPr>
      </w:pPr>
      <w:r w:rsidRPr="00481199">
        <w:rPr>
          <w:rFonts w:ascii="Times New Roman" w:hAnsi="Times New Roman" w:cs="Times New Roman"/>
        </w:rPr>
        <w:t>A doua sursă de energie o să fie compusă din mai multe acumulatoare, care sunt conectate paralel și alimenteză H-podurile cu energie.</w:t>
      </w:r>
    </w:p>
    <w:p w14:paraId="7C58D891" w14:textId="77777777" w:rsidR="00B86049" w:rsidRDefault="00B86049" w:rsidP="00B86049">
      <w:pPr>
        <w:spacing w:line="360" w:lineRule="auto"/>
        <w:ind w:firstLine="720"/>
        <w:rPr>
          <w:rFonts w:ascii="Times New Roman" w:hAnsi="Times New Roman" w:cs="Times New Roman"/>
          <w:noProof/>
          <w:lang w:val="en-US"/>
        </w:rPr>
      </w:pPr>
      <w:r w:rsidRPr="00481199">
        <w:rPr>
          <w:rFonts w:ascii="Times New Roman" w:hAnsi="Times New Roman" w:cs="Times New Roman"/>
        </w:rPr>
        <w:t>Pumpa de apă și motorele ventilatoarelor sunt conduse cu ajutorul unui tranzistor MOFSET cu canal N.</w:t>
      </w:r>
      <w:r w:rsidRPr="00B86049">
        <w:rPr>
          <w:rFonts w:ascii="Times New Roman" w:hAnsi="Times New Roman" w:cs="Times New Roman"/>
          <w:noProof/>
          <w:lang w:val="en-US"/>
        </w:rPr>
        <w:t xml:space="preserve"> </w:t>
      </w:r>
    </w:p>
    <w:p w14:paraId="5492AC93" w14:textId="77791CFF" w:rsidR="00B86049" w:rsidRPr="00481199" w:rsidRDefault="00B86049" w:rsidP="00B86049">
      <w:pPr>
        <w:spacing w:line="360" w:lineRule="auto"/>
        <w:ind w:firstLine="720"/>
        <w:rPr>
          <w:rFonts w:ascii="Times New Roman" w:hAnsi="Times New Roman" w:cs="Times New Roman"/>
        </w:rPr>
      </w:pPr>
      <w:r w:rsidRPr="00481199">
        <w:rPr>
          <w:rFonts w:ascii="Times New Roman" w:hAnsi="Times New Roman" w:cs="Times New Roman"/>
          <w:noProof/>
          <w:lang w:val="en-US"/>
        </w:rPr>
        <mc:AlternateContent>
          <mc:Choice Requires="wpg">
            <w:drawing>
              <wp:inline distT="0" distB="0" distL="0" distR="0" wp14:anchorId="17E44D54" wp14:editId="149A314D">
                <wp:extent cx="5095875" cy="4253230"/>
                <wp:effectExtent l="0" t="0" r="9525" b="0"/>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5875" cy="4253230"/>
                          <a:chOff x="0" y="-517"/>
                          <a:chExt cx="56692" cy="56123"/>
                        </a:xfrm>
                      </wpg:grpSpPr>
                      <pic:pic xmlns:pic="http://schemas.openxmlformats.org/drawingml/2006/picture">
                        <pic:nvPicPr>
                          <pic:cNvPr id="216" name="Picture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035" y="-51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21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7AE2AF" w14:textId="77777777" w:rsidR="00B86049" w:rsidRDefault="00B86049" w:rsidP="00B86049">
                              <w:pPr>
                                <w:pStyle w:val="Caption"/>
                                <w:jc w:val="center"/>
                                <w:rPr>
                                  <w:rFonts w:cs="Times New Roman"/>
                                  <w:noProof/>
                                </w:rPr>
                              </w:pPr>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5</w:t>
                              </w:r>
                              <w:r>
                                <w:fldChar w:fldCharType="end"/>
                              </w:r>
                              <w:r>
                                <w:t xml:space="preserve"> Alimentarea cu energie electrică a robotului și structura sistemului de răcire</w:t>
                              </w:r>
                            </w:p>
                          </w:txbxContent>
                        </wps:txbx>
                        <wps:bodyPr rot="0" vert="horz" wrap="square" lIns="0" tIns="0" rIns="0" bIns="0" anchor="t" anchorCtr="0" upright="1">
                          <a:noAutofit/>
                        </wps:bodyPr>
                      </wps:wsp>
                    </wpg:wgp>
                  </a:graphicData>
                </a:graphic>
              </wp:inline>
            </w:drawing>
          </mc:Choice>
          <mc:Fallback>
            <w:pict>
              <v:group w14:anchorId="17E44D54" id="Group 215" o:spid="_x0000_s1045" style="width:401.25pt;height:334.9pt;mso-position-horizontal-relative:char;mso-position-vertical-relative:line" coordorigin=",-517" coordsize="56692,56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B/2jf+TiPgj/&#10;ANfHhH/1OJaKKAPvi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">
                <v:shape id="Picture 8" o:spid="_x0000_s1046"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fb4bEAAAA3AAAAA8AAABkcnMvZG93bnJldi54bWxEj0GLwjAUhO8L/ofwBG9rahGVahRdtqAX&#10;F6sHj4/m2Rabl9pErf9+s7DgcZiZb5jFqjO1eFDrKssKRsMIBHFudcWFgtMx/ZyBcB5ZY22ZFLzI&#10;wWrZ+1hgou2TD/TIfCEChF2CCkrvm0RKl5dk0A1tQxy8i20N+iDbQuoWnwFuahlH0UQarDgslNjQ&#10;V0n5NbsbBWaz/5k2VRp9d6m87fbx+LCZnpUa9Lv1HISnzr/D/+2tVhCPJvB3JhwB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fb4bEAAAA3AAAAA8AAAAAAAAAAAAAAAAA&#10;nwIAAGRycy9kb3ducmV2LnhtbFBLBQYAAAAABAAEAPcAAACQAwAAAAA=&#10;">
                  <v:imagedata r:id="rId15" o:title=""/>
                  <v:path arrowok="t"/>
                </v:shape>
                <v:shape id="Text Box 38" o:spid="_x0000_s1047"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14:paraId="197AE2AF" w14:textId="77777777" w:rsidR="00B86049" w:rsidRDefault="00B86049" w:rsidP="00B86049">
                        <w:pPr>
                          <w:pStyle w:val="Caption"/>
                          <w:jc w:val="center"/>
                          <w:rPr>
                            <w:rFonts w:cs="Times New Roman"/>
                            <w:noProof/>
                          </w:rPr>
                        </w:pPr>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Kép. \* ARABIC \s 1 </w:instrText>
                        </w:r>
                        <w:r>
                          <w:fldChar w:fldCharType="separate"/>
                        </w:r>
                        <w:r>
                          <w:rPr>
                            <w:noProof/>
                          </w:rPr>
                          <w:t>5</w:t>
                        </w:r>
                        <w:r>
                          <w:fldChar w:fldCharType="end"/>
                        </w:r>
                        <w:r>
                          <w:t xml:space="preserve"> Alimentarea cu energie electrică a robotului și structura sistemului de răcire</w:t>
                        </w:r>
                      </w:p>
                    </w:txbxContent>
                  </v:textbox>
                </v:shape>
                <w10:anchorlock/>
              </v:group>
            </w:pict>
          </mc:Fallback>
        </mc:AlternateContent>
      </w:r>
    </w:p>
    <w:p w14:paraId="19F36F74" w14:textId="23787E1E" w:rsidR="00B86049" w:rsidRPr="00481199" w:rsidRDefault="00B86049" w:rsidP="00B86049">
      <w:pPr>
        <w:spacing w:line="360" w:lineRule="auto"/>
        <w:rPr>
          <w:rFonts w:ascii="Times New Roman" w:hAnsi="Times New Roman" w:cs="Times New Roman"/>
        </w:rPr>
      </w:pPr>
      <w:bookmarkStart w:id="0" w:name="_Toc422064121"/>
    </w:p>
    <w:bookmarkEnd w:id="0"/>
    <w:p w14:paraId="2B0765C5" w14:textId="77777777" w:rsidR="00B86049" w:rsidRPr="00481199" w:rsidRDefault="00B86049" w:rsidP="00B86049">
      <w:pPr>
        <w:pStyle w:val="Heading1"/>
        <w:pBdr>
          <w:bottom w:val="single" w:sz="4" w:space="1" w:color="595959"/>
        </w:pBdr>
        <w:spacing w:after="200"/>
        <w:rPr>
          <w:rFonts w:ascii="Times New Roman" w:hAnsi="Times New Roman" w:cs="Times New Roman"/>
          <w:color w:val="auto"/>
        </w:rPr>
      </w:pPr>
      <w:r w:rsidRPr="00481199">
        <w:rPr>
          <w:rFonts w:ascii="Times New Roman" w:hAnsi="Times New Roman" w:cs="Times New Roman"/>
          <w:color w:val="auto"/>
        </w:rPr>
        <w:lastRenderedPageBreak/>
        <w:t>STRUCTURA SISTEMULUI FPGA</w:t>
      </w:r>
    </w:p>
    <w:p w14:paraId="55D80BFC" w14:textId="035E8EC6" w:rsidR="00B86049" w:rsidRPr="00481199" w:rsidRDefault="00B86049" w:rsidP="00B86049">
      <w:pPr>
        <w:spacing w:line="360" w:lineRule="auto"/>
        <w:rPr>
          <w:rFonts w:ascii="Times New Roman" w:hAnsi="Times New Roman" w:cs="Times New Roman"/>
        </w:rPr>
      </w:pPr>
      <w:r w:rsidRPr="00481199">
        <w:rPr>
          <w:noProof/>
          <w:lang w:val="en-US"/>
        </w:rPr>
        <mc:AlternateContent>
          <mc:Choice Requires="wpg">
            <w:drawing>
              <wp:anchor distT="0" distB="0" distL="114300" distR="114300" simplePos="0" relativeHeight="251691008" behindDoc="1" locked="1" layoutInCell="1" allowOverlap="1" wp14:anchorId="6DC4F220" wp14:editId="05E37DD2">
                <wp:simplePos x="0" y="0"/>
                <wp:positionH relativeFrom="column">
                  <wp:posOffset>142875</wp:posOffset>
                </wp:positionH>
                <wp:positionV relativeFrom="paragraph">
                  <wp:posOffset>106045</wp:posOffset>
                </wp:positionV>
                <wp:extent cx="2962275" cy="3804920"/>
                <wp:effectExtent l="3810" t="0" r="0" b="0"/>
                <wp:wrapSquare wrapText="bothSides"/>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2275" cy="3804920"/>
                          <a:chOff x="-3117" y="4986"/>
                          <a:chExt cx="35145" cy="38058"/>
                        </a:xfrm>
                      </wpg:grpSpPr>
                      <pic:pic xmlns:pic="http://schemas.openxmlformats.org/drawingml/2006/picture">
                        <pic:nvPicPr>
                          <pic:cNvPr id="213" name="Picture 11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117" y="4986"/>
                            <a:ext cx="34870" cy="35571"/>
                          </a:xfrm>
                          <a:prstGeom prst="rect">
                            <a:avLst/>
                          </a:prstGeom>
                          <a:noFill/>
                          <a:extLst>
                            <a:ext uri="{909E8E84-426E-40DD-AFC4-6F175D3DCCD1}">
                              <a14:hiddenFill xmlns:a14="http://schemas.microsoft.com/office/drawing/2010/main">
                                <a:solidFill>
                                  <a:srgbClr val="FFFFFF"/>
                                </a:solidFill>
                              </a14:hiddenFill>
                            </a:ext>
                          </a:extLst>
                        </pic:spPr>
                      </pic:pic>
                      <wps:wsp>
                        <wps:cNvPr id="214" name="Text Box 262"/>
                        <wps:cNvSpPr txBox="1">
                          <a:spLocks noChangeArrowheads="1"/>
                        </wps:cNvSpPr>
                        <wps:spPr bwMode="auto">
                          <a:xfrm>
                            <a:off x="0" y="40377"/>
                            <a:ext cx="32028" cy="2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BDDA54" w14:textId="77777777" w:rsidR="00B86049" w:rsidRPr="00827627" w:rsidRDefault="00B86049" w:rsidP="00B86049">
                              <w:pPr>
                                <w:pStyle w:val="Caption"/>
                                <w:rPr>
                                  <w:rFonts w:ascii="Times New Roman" w:hAnsi="Times New Roman" w:cs="Times New Roman"/>
                                  <w:noProof/>
                                  <w:color w:val="404040"/>
                                  <w:sz w:val="24"/>
                                  <w:szCs w:val="24"/>
                                </w:rPr>
                              </w:pPr>
                              <w:bookmarkStart w:id="1" w:name="_Toc422064061"/>
                              <w:r>
                                <w:t>Fig</w:t>
                              </w:r>
                              <w:r w:rsidRPr="003853FF">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Kép. \* ARABIC \s 1 </w:instrText>
                              </w:r>
                              <w:r>
                                <w:fldChar w:fldCharType="separate"/>
                              </w:r>
                              <w:r>
                                <w:rPr>
                                  <w:noProof/>
                                </w:rPr>
                                <w:t>1</w:t>
                              </w:r>
                              <w:r>
                                <w:fldChar w:fldCharType="end"/>
                              </w:r>
                              <w:r w:rsidRPr="003853FF">
                                <w:t xml:space="preserve"> </w:t>
                              </w:r>
                              <w:bookmarkEnd w:id="1"/>
                              <w:r>
                                <w:t>Structura sistemului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C4F220" id="Group 212" o:spid="_x0000_s1048" style="position:absolute;left:0;text-align:left;margin-left:11.25pt;margin-top:8.35pt;width:233.25pt;height:299.6pt;z-index:-251625472;mso-position-horizontal-relative:text;mso-position-vertical-relative:text" coordorigin="-3117,4986" coordsize="35145,38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">
                <v:shape id="Picture 111" o:spid="_x0000_s1049" type="#_x0000_t75" style="position:absolute;left:-3117;top:4986;width:34870;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lWzPDAAAA3AAAAA8AAABkcnMvZG93bnJldi54bWxEj0+LwjAUxO/CfofwFrxpUgWRrlFEcPHi&#10;gn/Q66N525Y2LyXJav32G0HwOMzMb5jFqretuJEPtWMN2ViBIC6cqbnUcD5tR3MQISIbbB2ThgcF&#10;WC0/BgvMjbvzgW7HWIoE4ZCjhirGLpcyFBVZDGPXESfv13mLMUlfSuPxnuC2lROlZtJizWmhwo42&#10;FRXN8c9q2P+Y67fy58v24Kaqyfr99dFErYef/foLRKQ+vsOv9s5omGRTeJ5JR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VbM8MAAADcAAAADwAAAAAAAAAAAAAAAACf&#10;AgAAZHJzL2Rvd25yZXYueG1sUEsFBgAAAAAEAAQA9wAAAI8DAAAAAA==&#10;">
                  <v:imagedata r:id="rId17" o:title=""/>
                  <v:path arrowok="t"/>
                </v:shape>
                <v:shape id="Text Box 262" o:spid="_x0000_s1050" type="#_x0000_t202" style="position:absolute;top:40377;width:320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64BDDA54" w14:textId="77777777" w:rsidR="00B86049" w:rsidRPr="00827627" w:rsidRDefault="00B86049" w:rsidP="00B86049">
                        <w:pPr>
                          <w:pStyle w:val="Caption"/>
                          <w:rPr>
                            <w:rFonts w:ascii="Times New Roman" w:hAnsi="Times New Roman" w:cs="Times New Roman"/>
                            <w:noProof/>
                            <w:color w:val="404040"/>
                            <w:sz w:val="24"/>
                            <w:szCs w:val="24"/>
                          </w:rPr>
                        </w:pPr>
                        <w:bookmarkStart w:id="2" w:name="_Toc422064061"/>
                        <w:r>
                          <w:t>Fig</w:t>
                        </w:r>
                        <w:r w:rsidRPr="003853FF">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Kép. \* ARABIC \s 1 </w:instrText>
                        </w:r>
                        <w:r>
                          <w:fldChar w:fldCharType="separate"/>
                        </w:r>
                        <w:r>
                          <w:rPr>
                            <w:noProof/>
                          </w:rPr>
                          <w:t>1</w:t>
                        </w:r>
                        <w:r>
                          <w:fldChar w:fldCharType="end"/>
                        </w:r>
                        <w:r w:rsidRPr="003853FF">
                          <w:t xml:space="preserve"> </w:t>
                        </w:r>
                        <w:bookmarkEnd w:id="2"/>
                        <w:r>
                          <w:t>Structura sistemului</w:t>
                        </w:r>
                      </w:p>
                    </w:txbxContent>
                  </v:textbox>
                </v:shape>
                <w10:wrap type="square"/>
                <w10:anchorlock/>
              </v:group>
            </w:pict>
          </mc:Fallback>
        </mc:AlternateContent>
      </w:r>
      <w:r w:rsidRPr="00481199">
        <w:rPr>
          <w:rFonts w:ascii="Times New Roman" w:hAnsi="Times New Roman" w:cs="Times New Roman"/>
        </w:rPr>
        <w:tab/>
        <w:t>Sistemul este structurat pe doua plăci de dezvoltare FPGA. Una este ZYBO la care puterea sursei este mare, dar are un număr de ieşiri limitate. Placa cealaltă conţine un chip Spartan3e, cu puţine resurse, dar are 120 de ieşiri.</w:t>
      </w:r>
    </w:p>
    <w:p w14:paraId="5C509F15"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Sistemul Spartan va controla cele 8 motoare, primeşte şi prelucrează datele de la sistemul ZYBO, apoi efectuează intervenţia corespunzătoare.</w:t>
      </w:r>
    </w:p>
    <w:p w14:paraId="1BF3CEFC"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Sarcinile sistemului ZYBO sunt: colectarea datelor despre senzori complexe (giroscop, modulul GPS) şi comunicarea prin Ethernet.</w:t>
      </w:r>
    </w:p>
    <w:p w14:paraId="735851AA"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Este necesar reglarea poziţiei a celor patru motoare a robotului realizat cu un hardver automat. De asemenea este necesar şi reglarea tip PID a vitezelor la patru motoare. . Am ales un sistem cu o buclă de control, iar feed-backul am realizat cu un emiţător incremental. Am folosit regulator de tip PID pentru reglarea vitezei și o automată hardware pentru reglarea poziției.</w:t>
      </w:r>
    </w:p>
    <w:p w14:paraId="1E41E8D6" w14:textId="77777777" w:rsidR="00B86049" w:rsidRPr="00481199" w:rsidRDefault="00B86049" w:rsidP="00B86049">
      <w:pPr>
        <w:spacing w:line="360" w:lineRule="auto"/>
        <w:ind w:firstLine="720"/>
        <w:rPr>
          <w:rFonts w:ascii="Times New Roman" w:hAnsi="Times New Roman" w:cs="Times New Roman"/>
        </w:rPr>
      </w:pPr>
      <w:r w:rsidRPr="00481199">
        <w:rPr>
          <w:rFonts w:ascii="Times New Roman" w:hAnsi="Times New Roman" w:cs="Times New Roman"/>
        </w:rPr>
        <w:t>Regulatoarele au fost realizate și simulate în System Generator. Am făcut și măsurătoare pe partea de hardware, tot cu System Generator.</w:t>
      </w:r>
    </w:p>
    <w:p w14:paraId="618E19CE"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Regulatorele de PID-hardware și de poziție au fost așezat într-un nucleu IP. Parametrii regulatoarelor le putem definii prin registere distribuite. Conținutul registerelor sunt citite și scrise de către procesorul MicroBlaze. Acest procesor primește valorile regulatoarelor prin protocol de comunicare SPI și înscrie în registere. De asemenea, paralel trimite datele buclelor de control.</w:t>
      </w:r>
    </w:p>
    <w:p w14:paraId="2380D94A"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 xml:space="preserve">În sistemul ZYBO sunt două procesoare integrate: CORE </w:t>
      </w:r>
      <w:r w:rsidRPr="00481199">
        <w:rPr>
          <w:rFonts w:ascii="Times New Roman" w:hAnsi="Times New Roman" w:cs="Times New Roman"/>
          <w:lang w:val="en-US"/>
        </w:rPr>
        <w:t>0, care are ca sarcină citirea senzorilor și</w:t>
      </w:r>
      <w:r w:rsidRPr="00481199">
        <w:rPr>
          <w:rFonts w:ascii="Times New Roman" w:hAnsi="Times New Roman" w:cs="Times New Roman"/>
        </w:rPr>
        <w:t xml:space="preserve"> operarea celor 3 servere de tip TPC, prin care putem prelua datele măsurate și să trimitem comenzi pentru sistem. Celălalt, CORE 1, o să aibă ca sarcină calculul modelului matematic.</w:t>
      </w:r>
    </w:p>
    <w:p w14:paraId="211CC37A" w14:textId="115EAD94"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noProof/>
          <w:lang w:val="en-US"/>
        </w:rPr>
        <w:lastRenderedPageBreak/>
        <mc:AlternateContent>
          <mc:Choice Requires="wpg">
            <w:drawing>
              <wp:inline distT="0" distB="0" distL="0" distR="0" wp14:anchorId="3789B2D5" wp14:editId="0F5029C2">
                <wp:extent cx="5390515" cy="7941945"/>
                <wp:effectExtent l="3810" t="0" r="0" b="190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0515" cy="7941945"/>
                          <a:chOff x="0" y="0"/>
                          <a:chExt cx="52959" cy="72325"/>
                        </a:xfrm>
                      </wpg:grpSpPr>
                      <pic:pic xmlns:pic="http://schemas.openxmlformats.org/drawingml/2006/picture">
                        <pic:nvPicPr>
                          <pic:cNvPr id="210" name="Picture 8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 cy="69621"/>
                          </a:xfrm>
                          <a:prstGeom prst="rect">
                            <a:avLst/>
                          </a:prstGeom>
                          <a:noFill/>
                          <a:extLst>
                            <a:ext uri="{909E8E84-426E-40DD-AFC4-6F175D3DCCD1}">
                              <a14:hiddenFill xmlns:a14="http://schemas.microsoft.com/office/drawing/2010/main">
                                <a:solidFill>
                                  <a:srgbClr val="FFFFFF"/>
                                </a:solidFill>
                              </a14:hiddenFill>
                            </a:ext>
                          </a:extLst>
                        </pic:spPr>
                      </pic:pic>
                      <wps:wsp>
                        <wps:cNvPr id="211" name="Text Box 264"/>
                        <wps:cNvSpPr txBox="1">
                          <a:spLocks noChangeArrowheads="1"/>
                        </wps:cNvSpPr>
                        <wps:spPr bwMode="auto">
                          <a:xfrm>
                            <a:off x="0" y="69621"/>
                            <a:ext cx="52959" cy="2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9587C0" w14:textId="7A620C18" w:rsidR="00B86049" w:rsidRPr="00615A9E" w:rsidRDefault="00B86049" w:rsidP="00B86049">
                              <w:pPr>
                                <w:pStyle w:val="Caption"/>
                                <w:jc w:val="center"/>
                                <w:rPr>
                                  <w:rFonts w:ascii="Times New Roman" w:hAnsi="Times New Roman" w:cs="Times New Roman"/>
                                  <w:sz w:val="24"/>
                                  <w:szCs w:val="24"/>
                                </w:rPr>
                              </w:pPr>
                              <w:bookmarkStart w:id="3" w:name="_Toc422126968"/>
                              <w:r>
                                <w:t xml:space="preserve">Fig. </w:t>
                              </w:r>
                              <w:r>
                                <w:fldChar w:fldCharType="begin"/>
                              </w:r>
                              <w:r>
                                <w:instrText xml:space="preserve"> STYLEREF 1 \s </w:instrText>
                              </w:r>
                              <w:r>
                                <w:fldChar w:fldCharType="separate"/>
                              </w:r>
                              <w:r>
                                <w:rPr>
                                  <w:noProof/>
                                </w:rPr>
                                <w:t>2</w:t>
                              </w:r>
                              <w:r>
                                <w:fldChar w:fldCharType="end"/>
                              </w:r>
                              <w:r>
                                <w:t>.</w:t>
                              </w:r>
                              <w:r>
                                <w:fldChar w:fldCharType="begin"/>
                              </w:r>
                              <w:r>
                                <w:instrText xml:space="preserve"> SEQ Kép. \* ARABIC \s 1 </w:instrText>
                              </w:r>
                              <w:r>
                                <w:fldChar w:fldCharType="separate"/>
                              </w:r>
                              <w:r>
                                <w:rPr>
                                  <w:noProof/>
                                </w:rPr>
                                <w:t>2</w:t>
                              </w:r>
                              <w:r>
                                <w:fldChar w:fldCharType="end"/>
                              </w:r>
                              <w:r>
                                <w:t xml:space="preserve"> Pachetele comunicaționale și modulele programate în</w:t>
                              </w:r>
                              <w:r w:rsidRPr="003853FF">
                                <w:t xml:space="preserve"> </w:t>
                              </w:r>
                              <w:r>
                                <w:t xml:space="preserve">circuitele electrice </w:t>
                              </w:r>
                              <w:r w:rsidRPr="003853FF">
                                <w:t>FPGA</w:t>
                              </w:r>
                              <w:bookmarkEnd w:id="3"/>
                            </w:p>
                          </w:txbxContent>
                        </wps:txbx>
                        <wps:bodyPr rot="0" vert="horz" wrap="square" lIns="0" tIns="0" rIns="0" bIns="0" anchor="t" anchorCtr="0" upright="1">
                          <a:noAutofit/>
                        </wps:bodyPr>
                      </wps:wsp>
                    </wpg:wgp>
                  </a:graphicData>
                </a:graphic>
              </wp:inline>
            </w:drawing>
          </mc:Choice>
          <mc:Fallback>
            <w:pict>
              <v:group w14:anchorId="3789B2D5" id="Group 209" o:spid="_x0000_s1051" style="width:424.45pt;height:625.3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">
                <v:shape id="Picture 83" o:spid="_x0000_s1052"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UHRXAAAAA3AAAAA8AAABkcnMvZG93bnJldi54bWxET02LwjAQvS/4H8II3tbUoiLVKCIIXkRX&#10;631sxrbYTEoTa/XXm8OCx8f7Xqw6U4mWGldaVjAaRiCIM6tLzhWk5+3vDITzyBory6TgRQ5Wy97P&#10;AhNtn/xH7cnnIoSwS1BB4X2dSOmyggy6oa2JA3ezjUEfYJNL3eAzhJtKxlE0lQZLDg0F1rQpKLuf&#10;HkZBlup9e4vH1XF3dZPDZZLv39ujUoN+t56D8NT5r/jfvdMK4lGYH86EIyC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xQdFcAAAADcAAAADwAAAAAAAAAAAAAAAACfAgAA&#10;ZHJzL2Rvd25yZXYueG1sUEsFBgAAAAAEAAQA9wAAAIwDAAAAAA==&#10;">
                  <v:imagedata r:id="rId19" o:title=""/>
                  <v:path arrowok="t"/>
                </v:shape>
                <v:shape id="Text Box 264" o:spid="_x0000_s1053"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14:paraId="239587C0" w14:textId="7A620C18" w:rsidR="00B86049" w:rsidRPr="00615A9E" w:rsidRDefault="00B86049" w:rsidP="00B86049">
                        <w:pPr>
                          <w:pStyle w:val="Caption"/>
                          <w:jc w:val="center"/>
                          <w:rPr>
                            <w:rFonts w:ascii="Times New Roman" w:hAnsi="Times New Roman" w:cs="Times New Roman"/>
                            <w:sz w:val="24"/>
                            <w:szCs w:val="24"/>
                          </w:rPr>
                        </w:pPr>
                        <w:bookmarkStart w:id="4" w:name="_Toc422126968"/>
                        <w:r>
                          <w:t xml:space="preserve">Fig. </w:t>
                        </w:r>
                        <w:r>
                          <w:fldChar w:fldCharType="begin"/>
                        </w:r>
                        <w:r>
                          <w:instrText xml:space="preserve"> STYLEREF 1 \s </w:instrText>
                        </w:r>
                        <w:r>
                          <w:fldChar w:fldCharType="separate"/>
                        </w:r>
                        <w:r>
                          <w:rPr>
                            <w:noProof/>
                          </w:rPr>
                          <w:t>2</w:t>
                        </w:r>
                        <w:r>
                          <w:fldChar w:fldCharType="end"/>
                        </w:r>
                        <w:r>
                          <w:t>.</w:t>
                        </w:r>
                        <w:r>
                          <w:fldChar w:fldCharType="begin"/>
                        </w:r>
                        <w:r>
                          <w:instrText xml:space="preserve"> SEQ Kép. \* ARABIC \s 1 </w:instrText>
                        </w:r>
                        <w:r>
                          <w:fldChar w:fldCharType="separate"/>
                        </w:r>
                        <w:r>
                          <w:rPr>
                            <w:noProof/>
                          </w:rPr>
                          <w:t>2</w:t>
                        </w:r>
                        <w:r>
                          <w:fldChar w:fldCharType="end"/>
                        </w:r>
                        <w:r>
                          <w:t xml:space="preserve"> Pachetele comunicaționale și modulele programate în</w:t>
                        </w:r>
                        <w:r w:rsidRPr="003853FF">
                          <w:t xml:space="preserve"> </w:t>
                        </w:r>
                        <w:r>
                          <w:t xml:space="preserve">circuitele electrice </w:t>
                        </w:r>
                        <w:r w:rsidRPr="003853FF">
                          <w:t>FPGA</w:t>
                        </w:r>
                        <w:bookmarkEnd w:id="4"/>
                      </w:p>
                    </w:txbxContent>
                  </v:textbox>
                </v:shape>
                <w10:anchorlock/>
              </v:group>
            </w:pict>
          </mc:Fallback>
        </mc:AlternateContent>
      </w:r>
    </w:p>
    <w:p w14:paraId="492BF768" w14:textId="68D2A9FB" w:rsidR="00B86049" w:rsidRPr="00B86049" w:rsidRDefault="00B86049" w:rsidP="000C457A">
      <w:pPr>
        <w:pStyle w:val="Heading1"/>
        <w:pBdr>
          <w:bottom w:val="single" w:sz="4" w:space="1" w:color="595959"/>
        </w:pBdr>
        <w:spacing w:after="200" w:line="360" w:lineRule="auto"/>
        <w:rPr>
          <w:rFonts w:ascii="Times New Roman" w:hAnsi="Times New Roman" w:cs="Times New Roman"/>
        </w:rPr>
      </w:pPr>
      <w:r w:rsidRPr="00B86049">
        <w:rPr>
          <w:rFonts w:ascii="Times New Roman" w:hAnsi="Times New Roman" w:cs="Times New Roman"/>
          <w:color w:val="auto"/>
        </w:rPr>
        <w:lastRenderedPageBreak/>
        <w:t>REGLAREA POZIȚIEI</w:t>
      </w:r>
      <w:r w:rsidRPr="00B86049">
        <w:rPr>
          <w:rFonts w:ascii="Times New Roman" w:hAnsi="Times New Roman" w:cs="Times New Roman"/>
        </w:rPr>
        <w:tab/>
      </w:r>
    </w:p>
    <w:p w14:paraId="36BF3A22" w14:textId="77777777" w:rsidR="00B86049" w:rsidRPr="00481199" w:rsidRDefault="00B86049" w:rsidP="00B86049">
      <w:pPr>
        <w:spacing w:line="360" w:lineRule="auto"/>
        <w:ind w:firstLine="720"/>
        <w:rPr>
          <w:rFonts w:ascii="Times New Roman" w:hAnsi="Times New Roman" w:cs="Times New Roman"/>
        </w:rPr>
      </w:pPr>
      <w:r w:rsidRPr="00481199">
        <w:rPr>
          <w:rFonts w:ascii="Times New Roman" w:hAnsi="Times New Roman" w:cs="Times New Roman"/>
        </w:rPr>
        <w:t>Cu privire la structura sistemului mecanic, dacă se oprește motorul de antrenare și axul antrenat rămâne sub încărcare, axul antrenat nu poate să antreneze în sens invers din cauza frecărilor mecanice. Din această cauză este suficient, dacă în momentul potrivit vom opri motorul. La schimbarea polarității a motorului DC se schimbă și direcția de rotație a motorului, ajunge dacă intervenim în sistem cu regulator de semnal minim sau maxim.</w:t>
      </w:r>
    </w:p>
    <w:p w14:paraId="6125ECA9"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Regulatorul executat este definit cu ajutorul următoarelor ecuații:</w:t>
      </w:r>
    </w:p>
    <w:p w14:paraId="06F50616" w14:textId="3C5D9111" w:rsidR="00B86049" w:rsidRPr="00481199" w:rsidRDefault="00B86049" w:rsidP="00B86049">
      <w:pPr>
        <w:spacing w:line="360" w:lineRule="auto"/>
        <w:rPr>
          <w:rFonts w:ascii="Times New Roman" w:hAnsi="Times New Roman" w:cs="Times New Roman"/>
        </w:rPr>
      </w:pPr>
      <w:r w:rsidRPr="00481199">
        <w:rPr>
          <w:noProof/>
          <w:lang w:val="en-US"/>
        </w:rPr>
        <w:drawing>
          <wp:inline distT="0" distB="0" distL="0" distR="0" wp14:anchorId="7175CFD7" wp14:editId="24C889DC">
            <wp:extent cx="2190750" cy="4762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0" cy="476250"/>
                    </a:xfrm>
                    <a:prstGeom prst="rect">
                      <a:avLst/>
                    </a:prstGeom>
                    <a:noFill/>
                    <a:ln>
                      <a:noFill/>
                    </a:ln>
                  </pic:spPr>
                </pic:pic>
              </a:graphicData>
            </a:graphic>
          </wp:inline>
        </w:drawing>
      </w:r>
    </w:p>
    <w:p w14:paraId="00F722AF" w14:textId="2E2980A2" w:rsidR="00B86049" w:rsidRPr="00481199" w:rsidRDefault="00B86049" w:rsidP="00B86049">
      <w:pPr>
        <w:spacing w:line="360" w:lineRule="auto"/>
        <w:rPr>
          <w:rFonts w:ascii="Times New Roman" w:hAnsi="Times New Roman" w:cs="Times New Roman"/>
        </w:rPr>
      </w:pPr>
      <w:r w:rsidRPr="00481199">
        <w:rPr>
          <w:noProof/>
          <w:lang w:val="en-US"/>
        </w:rPr>
        <w:drawing>
          <wp:inline distT="0" distB="0" distL="0" distR="0" wp14:anchorId="4FB368E9" wp14:editId="7DEDFDAB">
            <wp:extent cx="3457575" cy="6000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7575" cy="600075"/>
                    </a:xfrm>
                    <a:prstGeom prst="rect">
                      <a:avLst/>
                    </a:prstGeom>
                    <a:noFill/>
                    <a:ln>
                      <a:noFill/>
                    </a:ln>
                  </pic:spPr>
                </pic:pic>
              </a:graphicData>
            </a:graphic>
          </wp:inline>
        </w:drawing>
      </w:r>
    </w:p>
    <w:p w14:paraId="23FA38E4" w14:textId="64E6968E"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 xml:space="preserve">Se poate spune că semnalul regulatorului de ieșire depinde de valoarea erorii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30CC8B96" wp14:editId="39073770">
            <wp:extent cx="200025" cy="1428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3213C446" wp14:editId="4E206177">
            <wp:extent cx="200025" cy="1428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În sistemul mecanic există un anumit joc între piesele componente, de aici rezultă un zgomot, pe care dorim să filtrăm. În astfel de situație, în care mecanismul </w:t>
      </w:r>
      <w:bookmarkStart w:id="5" w:name="_Toc422126885"/>
      <w:r w:rsidRPr="00481199">
        <w:rPr>
          <w:rFonts w:ascii="Times New Roman" w:hAnsi="Times New Roman" w:cs="Times New Roman"/>
        </w:rPr>
        <w:t xml:space="preserve">se află într-o poziție adecvată, atunci într-un domeniu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3B5D6F8C" wp14:editId="633DE7A3">
            <wp:extent cx="466725" cy="1428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0A8D1798" wp14:editId="7500FE0C">
            <wp:extent cx="466725" cy="1428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vom pune insensibil regulatorul la intrare, până când eroarea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61CECB81" wp14:editId="12BFC2C8">
            <wp:extent cx="123825" cy="171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5561F0EC" wp14:editId="0851C800">
            <wp:extent cx="123825" cy="171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nu iese din bandă sau nu se schimbă semnalul de referință.</w:t>
      </w:r>
    </w:p>
    <w:bookmarkEnd w:id="5"/>
    <w:p w14:paraId="516547D6"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Structura regulatorului:</w:t>
      </w:r>
    </w:p>
    <w:p w14:paraId="3581CD3F"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Intrările: „RefVal”-poziție prescrisă măsurat în impuls, cu valoare 16 bit de semn, „AktVal”- măsurarea actuala a poziției, în impuls cu valoare 16 bit de semn; „U”- ieșire 17 bit de semn;</w:t>
      </w:r>
    </w:p>
    <w:p w14:paraId="4FABCCA4"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Modulul „</w:t>
      </w:r>
      <w:r w:rsidRPr="00481199">
        <w:rPr>
          <w:rFonts w:ascii="Times New Roman" w:hAnsi="Times New Roman" w:cs="Times New Roman"/>
          <w:i/>
          <w:iCs/>
        </w:rPr>
        <w:t>Calcul eroare</w:t>
      </w:r>
      <w:r w:rsidRPr="00481199">
        <w:rPr>
          <w:rFonts w:ascii="Times New Roman" w:hAnsi="Times New Roman" w:cs="Times New Roman"/>
        </w:rPr>
        <w:t>”</w:t>
      </w:r>
      <w:r w:rsidRPr="00481199">
        <w:rPr>
          <w:rFonts w:ascii="inherit" w:hAnsi="inherit"/>
        </w:rPr>
        <w:t xml:space="preserve"> efectuează calculul erorilor din pozi</w:t>
      </w:r>
      <w:r w:rsidRPr="00481199">
        <w:rPr>
          <w:rFonts w:ascii="Times New Roman" w:hAnsi="Times New Roman"/>
        </w:rPr>
        <w:t>ţia actuală. Eroarea poate să fie chiar şi negativă, de aceea cu ajutorul comparatorului „</w:t>
      </w:r>
      <w:r w:rsidRPr="00481199">
        <w:rPr>
          <w:rFonts w:ascii="Times New Roman" w:hAnsi="Times New Roman"/>
          <w:i/>
        </w:rPr>
        <w:t>Eroarea este negativă</w:t>
      </w:r>
      <w:r w:rsidRPr="00481199">
        <w:rPr>
          <w:rFonts w:ascii="Times New Roman" w:hAnsi="Times New Roman" w:cs="Times New Roman"/>
          <w:i/>
          <w:iCs/>
        </w:rPr>
        <w:t>?</w:t>
      </w:r>
      <w:r w:rsidRPr="00481199">
        <w:rPr>
          <w:rFonts w:ascii="Times New Roman" w:hAnsi="Times New Roman"/>
        </w:rPr>
        <w:t xml:space="preserve">”selectăm eroarea calculată şi decidem dacă este negativă sau pozitivă. După acea cu ajutorul lui </w:t>
      </w:r>
      <w:r w:rsidRPr="00481199">
        <w:rPr>
          <w:rFonts w:ascii="Times New Roman" w:hAnsi="Times New Roman" w:cs="Times New Roman"/>
        </w:rPr>
        <w:t>„</w:t>
      </w:r>
      <w:r w:rsidRPr="00481199">
        <w:rPr>
          <w:rFonts w:ascii="Times New Roman" w:hAnsi="Times New Roman" w:cs="Times New Roman"/>
          <w:i/>
          <w:iCs/>
        </w:rPr>
        <w:t>ModuluszMux</w:t>
      </w:r>
      <w:r w:rsidRPr="00481199">
        <w:rPr>
          <w:rFonts w:ascii="Times New Roman" w:hAnsi="Times New Roman" w:cs="Times New Roman"/>
        </w:rPr>
        <w:t>”selectăm eroarea specificată, dacă este pozitiv, sau forma negată dacă este negativ, astfel apropiând la modulul.</w:t>
      </w:r>
    </w:p>
    <w:p w14:paraId="0CD698DB"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Dacă eroarea ajunge la 0, atunci valoarea „Eroare=0 reg”este 1, până când poziţia prescrisă nu se schimbă.</w:t>
      </w:r>
    </w:p>
    <w:p w14:paraId="1FB2C4E7"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 xml:space="preserve">Modulul </w:t>
      </w:r>
      <w:r w:rsidRPr="00481199">
        <w:rPr>
          <w:rFonts w:ascii="inherit" w:hAnsi="inherit"/>
        </w:rPr>
        <w:t xml:space="preserve">" Eroare ieşit din bandă" analizează valoarea modulului eronat, şi dacă această valoare este mai mică decâ valoarea bandei atunci cu ajutorul </w:t>
      </w:r>
      <w:r w:rsidRPr="00481199">
        <w:rPr>
          <w:rFonts w:ascii="Times New Roman" w:hAnsi="Times New Roman" w:cs="Times New Roman"/>
        </w:rPr>
        <w:t>„Manipulare eroare Mux” valoarea eroarei o să fie 0.</w:t>
      </w:r>
    </w:p>
    <w:p w14:paraId="2838A65D"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„Selector de eroare Mux” selectează eroarea manipulată sau calculată prin intermediul „Eroare=0 reg”, care merge mai departe în regulatorul cu 3 poziţii.</w:t>
      </w:r>
    </w:p>
    <w:p w14:paraId="20530C76" w14:textId="35CC1A38"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noProof/>
          <w:lang w:val="en-US"/>
        </w:rPr>
        <w:lastRenderedPageBreak/>
        <mc:AlternateContent>
          <mc:Choice Requires="wpg">
            <w:drawing>
              <wp:inline distT="0" distB="0" distL="0" distR="0" wp14:anchorId="389E5CF0" wp14:editId="20ECC19B">
                <wp:extent cx="5565775" cy="3144639"/>
                <wp:effectExtent l="0" t="0" r="0" b="0"/>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3144639"/>
                          <a:chOff x="1389" y="2412"/>
                          <a:chExt cx="59239" cy="30740"/>
                        </a:xfrm>
                      </wpg:grpSpPr>
                      <pic:pic xmlns:pic="http://schemas.openxmlformats.org/drawingml/2006/picture">
                        <pic:nvPicPr>
                          <pic:cNvPr id="207" name="Picture 9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389" y="2412"/>
                            <a:ext cx="58960" cy="26242"/>
                          </a:xfrm>
                          <a:prstGeom prst="rect">
                            <a:avLst/>
                          </a:prstGeom>
                          <a:noFill/>
                          <a:extLst>
                            <a:ext uri="{909E8E84-426E-40DD-AFC4-6F175D3DCCD1}">
                              <a14:hiddenFill xmlns:a14="http://schemas.microsoft.com/office/drawing/2010/main">
                                <a:solidFill>
                                  <a:srgbClr val="FFFFFF"/>
                                </a:solidFill>
                              </a14:hiddenFill>
                            </a:ext>
                          </a:extLst>
                        </pic:spPr>
                      </pic:pic>
                      <wps:wsp>
                        <wps:cNvPr id="208" name="Text Box 31"/>
                        <wps:cNvSpPr txBox="1">
                          <a:spLocks noChangeArrowheads="1"/>
                        </wps:cNvSpPr>
                        <wps:spPr bwMode="auto">
                          <a:xfrm>
                            <a:off x="1524" y="31867"/>
                            <a:ext cx="59104" cy="1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426A54" w14:textId="77777777" w:rsidR="00B86049" w:rsidRPr="00471710" w:rsidRDefault="00B86049" w:rsidP="00B86049">
                              <w:pPr>
                                <w:pStyle w:val="Caption"/>
                                <w:jc w:val="center"/>
                                <w:rPr>
                                  <w:rFonts w:ascii="Times New Roman" w:hAnsi="Times New Roman" w:cs="Times New Roman"/>
                                  <w:noProof/>
                                  <w:sz w:val="24"/>
                                  <w:szCs w:val="24"/>
                                </w:rPr>
                              </w:pPr>
                              <w:bookmarkStart w:id="6" w:name="_Toc422126940"/>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w:t>
                              </w:r>
                              <w:r>
                                <w:fldChar w:fldCharType="end"/>
                              </w:r>
                              <w:r>
                                <w:t xml:space="preserve"> Structura regulatorului de poziție în System gener</w:t>
                              </w:r>
                              <w:bookmarkEnd w:id="6"/>
                              <w:r>
                                <w:t>ator</w:t>
                              </w:r>
                            </w:p>
                          </w:txbxContent>
                        </wps:txbx>
                        <wps:bodyPr rot="0" vert="horz" wrap="square" lIns="0" tIns="0" rIns="0" bIns="0" anchor="t" anchorCtr="0" upright="1">
                          <a:spAutoFit/>
                        </wps:bodyPr>
                      </wps:wsp>
                    </wpg:wgp>
                  </a:graphicData>
                </a:graphic>
              </wp:inline>
            </w:drawing>
          </mc:Choice>
          <mc:Fallback>
            <w:pict>
              <v:group w14:anchorId="389E5CF0" id="Group 206" o:spid="_x0000_s1054" style="width:438.25pt;height:247.6pt;mso-position-horizontal-relative:char;mso-position-vertical-relative:line" coordorigin="1389,2412" coordsize="59239,307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">
                <v:shape id="Picture 94" o:spid="_x0000_s1055"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glnDAAAA3AAAAA8AAABkcnMvZG93bnJldi54bWxEj0+LwjAUxO/CfofwhL1porK6dI0igqB4&#10;8s/F26N5ttXmpSTZ2v32ZkHwOMzMb5j5srO1aMmHyrGG0VCBIM6dqbjQcD5tBt8gQkQ2WDsmDX8U&#10;YLn46M0xM+7BB2qPsRAJwiFDDWWMTSZlyEuyGIauIU7e1XmLMUlfSOPxkeC2lmOlptJixWmhxIbW&#10;JeX346/VsNv60zreLrvV6OZztZ+0xZe7av3Z71Y/ICJ18R1+tbdGw1jN4P9MOgJy8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lGCWcMAAADcAAAADwAAAAAAAAAAAAAAAACf&#10;AgAAZHJzL2Rvd25yZXYueG1sUEsFBgAAAAAEAAQA9wAAAI8DAAAAAA==&#10;">
                  <v:imagedata r:id="rId26" o:title=""/>
                  <v:path arrowok="t"/>
                </v:shape>
                <v:shape id="Text Box 31" o:spid="_x0000_s1056" type="#_x0000_t202" style="position:absolute;left:1524;top:31867;width:59104;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14:paraId="30426A54" w14:textId="77777777" w:rsidR="00B86049" w:rsidRPr="00471710" w:rsidRDefault="00B86049" w:rsidP="00B86049">
                        <w:pPr>
                          <w:pStyle w:val="Caption"/>
                          <w:jc w:val="center"/>
                          <w:rPr>
                            <w:rFonts w:ascii="Times New Roman" w:hAnsi="Times New Roman" w:cs="Times New Roman"/>
                            <w:noProof/>
                            <w:sz w:val="24"/>
                            <w:szCs w:val="24"/>
                          </w:rPr>
                        </w:pPr>
                        <w:bookmarkStart w:id="7" w:name="_Toc422126940"/>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w:t>
                        </w:r>
                        <w:r>
                          <w:fldChar w:fldCharType="end"/>
                        </w:r>
                        <w:r>
                          <w:t xml:space="preserve"> Structura regulatorului de poziție în System gener</w:t>
                        </w:r>
                        <w:bookmarkEnd w:id="7"/>
                        <w:r>
                          <w:t>ator</w:t>
                        </w:r>
                      </w:p>
                    </w:txbxContent>
                  </v:textbox>
                </v:shape>
                <w10:anchorlock/>
              </v:group>
            </w:pict>
          </mc:Fallback>
        </mc:AlternateContent>
      </w:r>
      <w:r w:rsidRPr="00481199">
        <w:rPr>
          <w:rFonts w:ascii="Times New Roman" w:hAnsi="Times New Roman" w:cs="Times New Roman"/>
        </w:rPr>
        <w:tab/>
      </w:r>
      <w:bookmarkStart w:id="8" w:name="_Toc422126889"/>
      <w:r w:rsidRPr="00481199">
        <w:rPr>
          <w:rFonts w:ascii="Times New Roman" w:hAnsi="Times New Roman" w:cs="Times New Roman"/>
        </w:rPr>
        <w:t>Cu ajutorul registerelor „Umin”, „Umax”, „U0” cu 17 bit de semn putem selecta valoarea maximă şi minimă a semnalului de pe regulator. „Eroare Pozitivă” şi „Eroare Negată”decid în care domeniu este eroarea. Putem distinge 3 domenii: negativ, pozitiv şi eroare 0. „Mux” selectează starea actuală a semnalului de control.</w:t>
      </w:r>
    </w:p>
    <w:p w14:paraId="2D11DA11" w14:textId="77777777" w:rsidR="00B86049" w:rsidRPr="00481199" w:rsidRDefault="00B86049" w:rsidP="00B86049">
      <w:pPr>
        <w:spacing w:line="360" w:lineRule="auto"/>
        <w:rPr>
          <w:rFonts w:ascii="Times New Roman" w:hAnsi="Times New Roman" w:cs="Times New Roman"/>
        </w:rPr>
      </w:pPr>
    </w:p>
    <w:bookmarkEnd w:id="8"/>
    <w:p w14:paraId="6FB70383" w14:textId="74CFE3D0"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b/>
        </w:rPr>
        <w:t>Reglarea poziţiei motorului DC pe stand de măsurare:</w:t>
      </w:r>
    </w:p>
    <w:p w14:paraId="5ADD6338" w14:textId="5DB25FAF"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r>
      <w:r w:rsidRPr="00481199">
        <w:rPr>
          <w:rFonts w:ascii="Times New Roman" w:hAnsi="Times New Roman" w:cs="Times New Roman"/>
          <w:noProof/>
          <w:lang w:val="en-US"/>
        </w:rPr>
        <mc:AlternateContent>
          <mc:Choice Requires="wpg">
            <w:drawing>
              <wp:inline distT="0" distB="0" distL="0" distR="0" wp14:anchorId="2E602893" wp14:editId="6C9CAC1F">
                <wp:extent cx="5566410" cy="1965914"/>
                <wp:effectExtent l="0" t="0" r="0" b="0"/>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1965914"/>
                          <a:chOff x="0" y="0"/>
                          <a:chExt cx="55664" cy="19659"/>
                        </a:xfrm>
                      </wpg:grpSpPr>
                      <pic:pic xmlns:pic="http://schemas.openxmlformats.org/drawingml/2006/picture">
                        <pic:nvPicPr>
                          <pic:cNvPr id="204" name="Picture 8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64" cy="17799"/>
                          </a:xfrm>
                          <a:prstGeom prst="rect">
                            <a:avLst/>
                          </a:prstGeom>
                          <a:noFill/>
                          <a:extLst>
                            <a:ext uri="{909E8E84-426E-40DD-AFC4-6F175D3DCCD1}">
                              <a14:hiddenFill xmlns:a14="http://schemas.microsoft.com/office/drawing/2010/main">
                                <a:solidFill>
                                  <a:srgbClr val="FFFFFF"/>
                                </a:solidFill>
                              </a14:hiddenFill>
                            </a:ext>
                          </a:extLst>
                        </pic:spPr>
                      </pic:pic>
                      <wps:wsp>
                        <wps:cNvPr id="205" name="Text Box 93"/>
                        <wps:cNvSpPr txBox="1">
                          <a:spLocks noChangeArrowheads="1"/>
                        </wps:cNvSpPr>
                        <wps:spPr bwMode="auto">
                          <a:xfrm>
                            <a:off x="0" y="18345"/>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23433" w14:textId="77777777" w:rsidR="00B86049" w:rsidRDefault="00B86049" w:rsidP="00B86049">
                              <w:pPr>
                                <w:pStyle w:val="Caption"/>
                                <w:jc w:val="center"/>
                                <w:rPr>
                                  <w:rFonts w:cs="Times New Roman"/>
                                  <w:noProof/>
                                </w:rPr>
                              </w:pPr>
                              <w:bookmarkStart w:id="9" w:name="_Toc422126945"/>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2</w:t>
                              </w:r>
                              <w:r>
                                <w:fldChar w:fldCharType="end"/>
                              </w:r>
                              <w:r>
                                <w:t xml:space="preserve"> Reglarea poziției din Fig 3.1 </w:t>
                              </w:r>
                              <w:bookmarkEnd w:id="9"/>
                              <w:r>
                                <w:t>în structură vizibilă</w:t>
                              </w:r>
                            </w:p>
                          </w:txbxContent>
                        </wps:txbx>
                        <wps:bodyPr rot="0" vert="horz" wrap="square" lIns="0" tIns="0" rIns="0" bIns="0" anchor="t" anchorCtr="0" upright="1">
                          <a:spAutoFit/>
                        </wps:bodyPr>
                      </wps:wsp>
                    </wpg:wgp>
                  </a:graphicData>
                </a:graphic>
              </wp:inline>
            </w:drawing>
          </mc:Choice>
          <mc:Fallback>
            <w:pict>
              <v:group w14:anchorId="2E602893" id="Group 203" o:spid="_x0000_s1057" style="width:438.3pt;height:154.8pt;mso-position-horizontal-relative:char;mso-position-vertical-relative:line" coordsize="55664,19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">
                <v:shape id="Picture 80" o:spid="_x0000_s1058" type="#_x0000_t75" style="position:absolute;width:55664;height:17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ygnDAAAA3AAAAA8AAABkcnMvZG93bnJldi54bWxEj1uLwjAQhd8F/0MYwbc1VWRZqlFUUBQV&#10;vCH4NjRjW2wmpYm2++/NwoKPh3P5OONpYwrxosrllhX0exEI4sTqnFMFl/Py6weE88gaC8uk4Jcc&#10;TCft1hhjbWs+0uvkUxFG2MWoIPO+jKV0SUYGXc+WxMG728qgD7JKpa6wDuOmkIMo+pYGcw6EDEta&#10;ZJQ8Tk8TuO42v2/q59Xvt7vcFIfNfrUqlep2mtkIhKfGf8L/7bVWMIiG8HcmHAE5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nKCcMAAADcAAAADwAAAAAAAAAAAAAAAACf&#10;AgAAZHJzL2Rvd25yZXYueG1sUEsFBgAAAAAEAAQA9wAAAI8DAAAAAA==&#10;">
                  <v:imagedata r:id="rId28" o:title=""/>
                  <v:path arrowok="t"/>
                </v:shape>
                <v:shape id="Text Box 93" o:spid="_x0000_s1059" type="#_x0000_t202" style="position:absolute;top:18345;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rksYA&#10;AADcAAAADwAAAGRycy9kb3ducmV2LnhtbESPQWsCMRSE70L/Q3gFL6LZWiu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TrksYAAADcAAAADwAAAAAAAAAAAAAAAACYAgAAZHJz&#10;L2Rvd25yZXYueG1sUEsFBgAAAAAEAAQA9QAAAIsDAAAAAA==&#10;" stroked="f">
                  <v:textbox style="mso-fit-shape-to-text:t" inset="0,0,0,0">
                    <w:txbxContent>
                      <w:p w14:paraId="3A823433" w14:textId="77777777" w:rsidR="00B86049" w:rsidRDefault="00B86049" w:rsidP="00B86049">
                        <w:pPr>
                          <w:pStyle w:val="Caption"/>
                          <w:jc w:val="center"/>
                          <w:rPr>
                            <w:rFonts w:cs="Times New Roman"/>
                            <w:noProof/>
                          </w:rPr>
                        </w:pPr>
                        <w:bookmarkStart w:id="10" w:name="_Toc422126945"/>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2</w:t>
                        </w:r>
                        <w:r>
                          <w:fldChar w:fldCharType="end"/>
                        </w:r>
                        <w:r>
                          <w:t xml:space="preserve"> Reglarea poziției din Fig 3.1 </w:t>
                        </w:r>
                        <w:bookmarkEnd w:id="10"/>
                        <w:r>
                          <w:t>în structură vizibilă</w:t>
                        </w:r>
                      </w:p>
                    </w:txbxContent>
                  </v:textbox>
                </v:shape>
                <w10:anchorlock/>
              </v:group>
            </w:pict>
          </mc:Fallback>
        </mc:AlternateContent>
      </w:r>
      <w:r w:rsidRPr="00481199">
        <w:rPr>
          <w:rFonts w:ascii="Times New Roman" w:hAnsi="Times New Roman" w:cs="Times New Roman"/>
        </w:rPr>
        <w:tab/>
        <w:t>Standul de măsurare nu are la dispoziţie angrenaj de melc, din cauza asta regulatorul va oscila slab, dar acest lucru nu va fi semnificativ în prezenţa angrenajului.</w:t>
      </w:r>
    </w:p>
    <w:p w14:paraId="7A343F98" w14:textId="77777777" w:rsidR="00B86049" w:rsidRPr="00481199" w:rsidRDefault="00B86049" w:rsidP="00B86049">
      <w:pPr>
        <w:pStyle w:val="Heading1"/>
        <w:pBdr>
          <w:bottom w:val="single" w:sz="4" w:space="1" w:color="595959"/>
        </w:pBdr>
        <w:spacing w:after="200"/>
        <w:rPr>
          <w:rStyle w:val="IntenseEmphasis1"/>
          <w:rFonts w:ascii="Times New Roman" w:hAnsi="Times New Roman"/>
          <w:b/>
          <w:bCs/>
          <w:i w:val="0"/>
          <w:iCs w:val="0"/>
          <w:caps w:val="0"/>
          <w:color w:val="auto"/>
          <w:sz w:val="24"/>
          <w:szCs w:val="24"/>
        </w:rPr>
      </w:pPr>
      <w:r w:rsidRPr="00481199">
        <w:rPr>
          <w:rStyle w:val="IntenseEmphasis1"/>
          <w:rFonts w:ascii="Times New Roman" w:hAnsi="Times New Roman"/>
          <w:b/>
          <w:bCs/>
          <w:i w:val="0"/>
          <w:iCs w:val="0"/>
          <w:caps w:val="0"/>
          <w:color w:val="auto"/>
          <w:sz w:val="24"/>
          <w:szCs w:val="24"/>
        </w:rPr>
        <w:t>REGULATOR PID-HARDWARE discret</w:t>
      </w:r>
    </w:p>
    <w:p w14:paraId="4178ABC5"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În prezent tipul de regulator PID este una dintre cele mai utilizate regulatoare, al cărei ecuaţie recursivă este următorul:</w:t>
      </w:r>
    </w:p>
    <w:p w14:paraId="4D6280A7" w14:textId="2F87B32C" w:rsidR="00B86049" w:rsidRPr="00481199" w:rsidRDefault="00B86049" w:rsidP="00B86049">
      <w:pPr>
        <w:spacing w:line="360" w:lineRule="auto"/>
        <w:rPr>
          <w:rFonts w:ascii="Times New Roman" w:hAnsi="Times New Roman" w:cs="Times New Roman"/>
        </w:rPr>
      </w:pPr>
      <w:r w:rsidRPr="00481199">
        <w:rPr>
          <w:noProof/>
          <w:lang w:val="en-US"/>
        </w:rPr>
        <w:lastRenderedPageBreak/>
        <w:drawing>
          <wp:inline distT="0" distB="0" distL="0" distR="0" wp14:anchorId="6BF8F8D5" wp14:editId="2095D7E2">
            <wp:extent cx="2343150" cy="142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43150" cy="142875"/>
                    </a:xfrm>
                    <a:prstGeom prst="rect">
                      <a:avLst/>
                    </a:prstGeom>
                    <a:noFill/>
                    <a:ln>
                      <a:noFill/>
                    </a:ln>
                  </pic:spPr>
                </pic:pic>
              </a:graphicData>
            </a:graphic>
          </wp:inline>
        </w:drawing>
      </w:r>
    </w:p>
    <w:p w14:paraId="56EE6992" w14:textId="5949D29A"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496EF784" wp14:editId="58874AB4">
            <wp:extent cx="3533775" cy="3333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33775" cy="3333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411A71C6" wp14:editId="2F0822A4">
            <wp:extent cx="3533775" cy="333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33775" cy="3333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w:t>
      </w:r>
      <w:r w:rsidRPr="00481199">
        <w:rPr>
          <w:rFonts w:ascii="Times New Roman" w:hAnsi="Times New Roman" w:cs="Times New Roman"/>
          <w:noProof/>
        </w:rPr>
        <w:t>[2]</w:t>
      </w:r>
    </w:p>
    <w:p w14:paraId="1354FD41" w14:textId="3C74BEC5" w:rsidR="00B86049" w:rsidRPr="00481199" w:rsidRDefault="00B86049" w:rsidP="00B86049">
      <w:pPr>
        <w:spacing w:line="360" w:lineRule="auto"/>
        <w:rPr>
          <w:rFonts w:ascii="Times New Roman" w:hAnsi="Times New Roman" w:cs="Times New Roman"/>
        </w:rPr>
      </w:pPr>
      <w:r w:rsidRPr="00481199">
        <w:rPr>
          <w:noProof/>
          <w:lang w:val="en-US"/>
        </w:rPr>
        <mc:AlternateContent>
          <mc:Choice Requires="wpg">
            <w:drawing>
              <wp:anchor distT="0" distB="0" distL="114300" distR="114300" simplePos="0" relativeHeight="251692032" behindDoc="0" locked="1" layoutInCell="1" allowOverlap="1" wp14:anchorId="3A014A85" wp14:editId="1076E67B">
                <wp:simplePos x="0" y="0"/>
                <wp:positionH relativeFrom="page">
                  <wp:posOffset>907415</wp:posOffset>
                </wp:positionH>
                <wp:positionV relativeFrom="paragraph">
                  <wp:posOffset>6350</wp:posOffset>
                </wp:positionV>
                <wp:extent cx="2449195" cy="4547870"/>
                <wp:effectExtent l="2540" t="0" r="0" b="0"/>
                <wp:wrapSquare wrapText="bothSides"/>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9195" cy="4547870"/>
                          <a:chOff x="0" y="0"/>
                          <a:chExt cx="24491" cy="54031"/>
                        </a:xfrm>
                      </wpg:grpSpPr>
                      <pic:pic xmlns:pic="http://schemas.openxmlformats.org/drawingml/2006/picture">
                        <pic:nvPicPr>
                          <pic:cNvPr id="201" name="Picture 4"/>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523" y="0"/>
                            <a:ext cx="23546" cy="49828"/>
                          </a:xfrm>
                          <a:prstGeom prst="rect">
                            <a:avLst/>
                          </a:prstGeom>
                          <a:noFill/>
                          <a:extLst>
                            <a:ext uri="{909E8E84-426E-40DD-AFC4-6F175D3DCCD1}">
                              <a14:hiddenFill xmlns:a14="http://schemas.microsoft.com/office/drawing/2010/main">
                                <a:solidFill>
                                  <a:srgbClr val="FFFFFF"/>
                                </a:solidFill>
                              </a14:hiddenFill>
                            </a:ext>
                          </a:extLst>
                        </pic:spPr>
                      </pic:pic>
                      <wps:wsp>
                        <wps:cNvPr id="202" name="Text Box 19"/>
                        <wps:cNvSpPr txBox="1">
                          <a:spLocks noChangeArrowheads="1"/>
                        </wps:cNvSpPr>
                        <wps:spPr bwMode="auto">
                          <a:xfrm>
                            <a:off x="0" y="49244"/>
                            <a:ext cx="24491" cy="4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D70DB8" w14:textId="77777777" w:rsidR="00B86049" w:rsidRPr="00297076" w:rsidRDefault="00B86049" w:rsidP="00B86049">
                              <w:pPr>
                                <w:pStyle w:val="Caption"/>
                                <w:jc w:val="center"/>
                                <w:rPr>
                                  <w:rFonts w:ascii="Times New Roman" w:hAnsi="Times New Roman" w:cs="Times New Roman"/>
                                  <w:noProof/>
                                  <w:sz w:val="24"/>
                                  <w:szCs w:val="24"/>
                                </w:rPr>
                              </w:pPr>
                              <w:bookmarkStart w:id="11" w:name="_Toc422126933"/>
                              <w:r>
                                <w:t xml:space="preserve">Fig. </w:t>
                              </w:r>
                              <w:ins w:id="12" w:author="laca" w:date="2015-06-14T12:08:00Z">
                                <w:r>
                                  <w:fldChar w:fldCharType="begin"/>
                                </w:r>
                                <w:r>
                                  <w:instrText xml:space="preserve"> STYLEREF 1 \s </w:instrText>
                                </w:r>
                                <w:r>
                                  <w:fldChar w:fldCharType="separate"/>
                                </w:r>
                              </w:ins>
                              <w:r>
                                <w:rPr>
                                  <w:noProof/>
                                </w:rPr>
                                <w:t>4</w:t>
                              </w:r>
                              <w:ins w:id="13" w:author="laca" w:date="2015-06-14T12:08:00Z">
                                <w:r>
                                  <w:fldChar w:fldCharType="end"/>
                                </w:r>
                                <w:r>
                                  <w:t>.</w:t>
                                </w:r>
                                <w:r>
                                  <w:fldChar w:fldCharType="begin"/>
                                </w:r>
                                <w:r>
                                  <w:instrText xml:space="preserve"> SEQ Kép. \* ARABIC \s 1 </w:instrText>
                                </w:r>
                                <w:r>
                                  <w:fldChar w:fldCharType="separate"/>
                                </w:r>
                              </w:ins>
                              <w:r>
                                <w:rPr>
                                  <w:noProof/>
                                </w:rPr>
                                <w:t>1</w:t>
                              </w:r>
                              <w:ins w:id="14" w:author="laca" w:date="2015-06-14T12:08:00Z">
                                <w:r>
                                  <w:fldChar w:fldCharType="end"/>
                                </w:r>
                              </w:ins>
                              <w:r>
                                <w:t xml:space="preserve"> Stare automată, care descrie regulatorul Diszkret PID</w:t>
                              </w:r>
                              <w:bookmarkEnd w:id="11"/>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014A85" id="Group 200" o:spid="_x0000_s1060" style="position:absolute;left:0;text-align:left;margin-left:71.45pt;margin-top:.5pt;width:192.85pt;height:358.1pt;z-index:251692032;mso-position-horizontal-relative:page;mso-position-vertical-relative:text" coordsize="24491,54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">
                <v:shape id="Picture 4" o:spid="_x0000_s1061"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PJUHEAAAA3AAAAA8AAABkcnMvZG93bnJldi54bWxEj0FrwkAUhO+F/oflFbzVjQlYia5ShIr0&#10;ZurF2yP7mgSzb9fdrUn767uC4HGYmW+Y1WY0vbiSD51lBbNpBoK4trrjRsHx6+N1ASJEZI29ZVLw&#10;SwE26+enFZbaDnygaxUbkSAcSlTQxuhKKUPdksEwtY44ed/WG4xJ+kZqj0OCm17mWTaXBjtOCy06&#10;2rZUn6sfo8B7p0/FxVXybSiKz2af/53nO6UmL+P7EkSkMT7C9/ZeK8izGdzOpCMg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PJUHEAAAA3AAAAA8AAAAAAAAAAAAAAAAA&#10;nwIAAGRycy9kb3ducmV2LnhtbFBLBQYAAAAABAAEAPcAAACQAwAAAAA=&#10;">
                  <v:imagedata r:id="rId32" o:title=""/>
                  <v:path arrowok="t"/>
                </v:shape>
                <v:shape id="_x0000_s1062"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14:paraId="57D70DB8" w14:textId="77777777" w:rsidR="00B86049" w:rsidRPr="00297076" w:rsidRDefault="00B86049" w:rsidP="00B86049">
                        <w:pPr>
                          <w:pStyle w:val="Caption"/>
                          <w:jc w:val="center"/>
                          <w:rPr>
                            <w:rFonts w:ascii="Times New Roman" w:hAnsi="Times New Roman" w:cs="Times New Roman"/>
                            <w:noProof/>
                            <w:sz w:val="24"/>
                            <w:szCs w:val="24"/>
                          </w:rPr>
                        </w:pPr>
                        <w:bookmarkStart w:id="15" w:name="_Toc422126933"/>
                        <w:r>
                          <w:t xml:space="preserve">Fig. </w:t>
                        </w:r>
                        <w:ins w:id="16" w:author="laca" w:date="2015-06-14T12:08:00Z">
                          <w:r>
                            <w:fldChar w:fldCharType="begin"/>
                          </w:r>
                          <w:r>
                            <w:instrText xml:space="preserve"> STYLEREF 1 \s </w:instrText>
                          </w:r>
                          <w:r>
                            <w:fldChar w:fldCharType="separate"/>
                          </w:r>
                        </w:ins>
                        <w:r>
                          <w:rPr>
                            <w:noProof/>
                          </w:rPr>
                          <w:t>4</w:t>
                        </w:r>
                        <w:ins w:id="17" w:author="laca" w:date="2015-06-14T12:08:00Z">
                          <w:r>
                            <w:fldChar w:fldCharType="end"/>
                          </w:r>
                          <w:r>
                            <w:t>.</w:t>
                          </w:r>
                          <w:r>
                            <w:fldChar w:fldCharType="begin"/>
                          </w:r>
                          <w:r>
                            <w:instrText xml:space="preserve"> SEQ Kép. \* ARABIC \s 1 </w:instrText>
                          </w:r>
                          <w:r>
                            <w:fldChar w:fldCharType="separate"/>
                          </w:r>
                        </w:ins>
                        <w:r>
                          <w:rPr>
                            <w:noProof/>
                          </w:rPr>
                          <w:t>1</w:t>
                        </w:r>
                        <w:ins w:id="18" w:author="laca" w:date="2015-06-14T12:08:00Z">
                          <w:r>
                            <w:fldChar w:fldCharType="end"/>
                          </w:r>
                        </w:ins>
                        <w:r>
                          <w:t xml:space="preserve"> Stare automată, care descrie regulatorul Diszkret PID</w:t>
                        </w:r>
                        <w:bookmarkEnd w:id="15"/>
                      </w:p>
                    </w:txbxContent>
                  </v:textbox>
                </v:shape>
                <w10:wrap type="square" anchorx="page"/>
                <w10:anchorlock/>
              </v:group>
            </w:pict>
          </mc:Fallback>
        </mc:AlternateContent>
      </w:r>
      <w:r w:rsidRPr="00481199">
        <w:rPr>
          <w:rFonts w:ascii="Times New Roman" w:hAnsi="Times New Roman" w:cs="Times New Roman"/>
        </w:rPr>
        <w:tab/>
        <w:t>Regulatorul PID realizat de mine este pus în aplicare cu ajutorul circuitului electric FPGA prin hardware.</w:t>
      </w:r>
    </w:p>
    <w:p w14:paraId="3E8459B7"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Pe baza datelor mai sus prezentate am proiectat o reţea de date automată, pe care am construit în System Generator.</w:t>
      </w:r>
    </w:p>
    <w:p w14:paraId="767296AC" w14:textId="746A6076"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 xml:space="preserve">Pe parametrii regulatorului PID putem defini cu ajutorul parametrilor Q, care depind de la parametrii cunoscuţi: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2E8B8535" wp14:editId="4A994149">
            <wp:extent cx="228600" cy="171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398218A6" wp14:editId="0168C7DC">
            <wp:extent cx="228600" cy="171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timp derivat,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4EF85C57" wp14:editId="550ED55C">
            <wp:extent cx="190500" cy="171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28FB4CC0" wp14:editId="7BAAA6F6">
            <wp:extent cx="190500" cy="171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-timp integrat,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4BBC1EBE" wp14:editId="508DE9CD">
            <wp:extent cx="209550" cy="171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0AF43352" wp14:editId="414A40B1">
            <wp:extent cx="209550" cy="171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perioadă de eşantionare şi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55619187" wp14:editId="2BB1BC5B">
            <wp:extent cx="304800" cy="1428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1B18BF7D" wp14:editId="5485C73B">
            <wp:extent cx="304800" cy="1428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întărire proporţională. </w:t>
      </w:r>
    </w:p>
    <w:p w14:paraId="399C6509" w14:textId="1F0D9644" w:rsidR="00B86049" w:rsidRDefault="00B86049" w:rsidP="00B86049">
      <w:pPr>
        <w:spacing w:line="360" w:lineRule="auto"/>
        <w:rPr>
          <w:rFonts w:ascii="Times New Roman" w:hAnsi="Times New Roman" w:cs="Times New Roman"/>
        </w:rPr>
      </w:pPr>
      <w:r w:rsidRPr="00481199">
        <w:rPr>
          <w:rFonts w:ascii="Times New Roman" w:hAnsi="Times New Roman" w:cs="Times New Roman"/>
        </w:rPr>
        <w:t>Automata are 5 stări. La fiecare eşantion, automata rulează pe stări şi revine la starea de pornire. Operaţiile efectuate pe stări sunt executate pe placă dezvoltătoare FPGA pe frecvenţa semalului de ceas. Automata trece de la o stare la alta peste un semnal de ceas.</w:t>
      </w:r>
    </w:p>
    <w:p w14:paraId="674A7270" w14:textId="77777777" w:rsidR="00B86049" w:rsidRPr="00481199" w:rsidRDefault="00B86049" w:rsidP="00B86049">
      <w:pPr>
        <w:spacing w:line="360" w:lineRule="auto"/>
        <w:rPr>
          <w:rFonts w:ascii="Times New Roman" w:hAnsi="Times New Roman" w:cs="Times New Roman"/>
        </w:rPr>
      </w:pPr>
    </w:p>
    <w:p w14:paraId="3FDCE7A1" w14:textId="77777777" w:rsidR="00B86049" w:rsidRPr="00481199" w:rsidRDefault="00B86049" w:rsidP="00B86049">
      <w:pPr>
        <w:pStyle w:val="Heading1"/>
        <w:pBdr>
          <w:bottom w:val="single" w:sz="4" w:space="1" w:color="595959"/>
        </w:pBdr>
        <w:spacing w:after="200"/>
        <w:jc w:val="left"/>
        <w:rPr>
          <w:rFonts w:ascii="Times New Roman" w:hAnsi="Times New Roman" w:cs="Times New Roman"/>
          <w:color w:val="auto"/>
        </w:rPr>
      </w:pPr>
      <w:r w:rsidRPr="00481199">
        <w:rPr>
          <w:rFonts w:ascii="Times New Roman" w:hAnsi="Times New Roman" w:cs="Times New Roman"/>
          <w:color w:val="auto"/>
        </w:rPr>
        <w:t>REALIZARE ÎN SYSTEM GENERATOR</w:t>
      </w:r>
    </w:p>
    <w:p w14:paraId="18AEF1C5" w14:textId="77777777" w:rsidR="00B86049" w:rsidRPr="00481199" w:rsidRDefault="00B86049" w:rsidP="00B86049">
      <w:pPr>
        <w:spacing w:line="360" w:lineRule="auto"/>
        <w:ind w:firstLine="432"/>
        <w:rPr>
          <w:rFonts w:ascii="Times New Roman" w:hAnsi="Times New Roman" w:cs="Times New Roman"/>
        </w:rPr>
      </w:pPr>
      <w:r w:rsidRPr="00481199">
        <w:rPr>
          <w:rFonts w:ascii="Times New Roman" w:hAnsi="Times New Roman" w:cs="Times New Roman"/>
        </w:rPr>
        <w:t>La alegerea reţelei de date aplicăm un numărător de 2 bit (ADAT UT) care, calculează conform semnalul ceasului, dacă la intrarea enable vom găsi valoarea logică 1. La 2 bit numărătorul poate să aibă maxim 4 valori şi din cauza asta vom regla numărătorul ca valoarea maximă să fie egală cu 2, aşa poate lua valori 0,1,2. Reţelele de date sunt selectate cu două multiplexe MUXQ şi MUXE.</w:t>
      </w:r>
    </w:p>
    <w:p w14:paraId="0A7DC3B9" w14:textId="35B8F384"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 xml:space="preserve">Parametrii de intrare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1F76D0EA" wp14:editId="3E1E914C">
            <wp:extent cx="600075" cy="142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2C3964D2" wp14:editId="658F4AA2">
            <wp:extent cx="600075" cy="1428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75"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sunt valori  întregi de 16 bit de semnal.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30DD8E87" wp14:editId="34325FA1">
            <wp:extent cx="123825" cy="171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3EB19A66" wp14:editId="5E37CAF4">
            <wp:extent cx="123825" cy="171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are  semnal de 16 bit , de tip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3E7D0E3A" wp14:editId="0D72F3A5">
            <wp:extent cx="152400" cy="142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5E97925F" wp14:editId="65AAC8D8">
            <wp:extent cx="152400" cy="1428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-bool.</w:t>
      </w:r>
    </w:p>
    <w:p w14:paraId="15CA49AE" w14:textId="516019B4"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 xml:space="preserve">Ieşiri: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77D73567" wp14:editId="688F0282">
            <wp:extent cx="152400" cy="171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1628AA08" wp14:editId="2E680C7B">
            <wp:extent cx="152400" cy="17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17 bit de semn, valoare întreagă. Pentru selectarea parametriilor Q es te responsabil MUXQ, iar MUXE este responsabil pentru selectarea  valorile de intrare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310FA0E4" wp14:editId="4AF623CD">
            <wp:extent cx="123825" cy="171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3F9C1635" wp14:editId="7EC0CF9E">
            <wp:extent cx="123825" cy="171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în </w:t>
      </w:r>
      <w:r w:rsidRPr="00481199">
        <w:rPr>
          <w:rFonts w:ascii="Times New Roman" w:hAnsi="Times New Roman" w:cs="Times New Roman"/>
        </w:rPr>
        <w:lastRenderedPageBreak/>
        <w:t>timp întârziat. Pe Figura 3.3 modulul „Înmulţire”înmulţeşte valoarea primită de la multiplexer cu două selecţii, şi după aia adaugă la valoarea registrului „</w:t>
      </w:r>
      <w:r w:rsidRPr="00481199">
        <w:rPr>
          <w:rFonts w:ascii="Times New Roman" w:hAnsi="Times New Roman" w:cs="Times New Roman"/>
          <w:i/>
          <w:iCs/>
        </w:rPr>
        <w:t>ADAT_REG</w:t>
      </w:r>
      <w:r w:rsidRPr="00481199">
        <w:rPr>
          <w:rFonts w:ascii="Times New Roman" w:hAnsi="Times New Roman" w:cs="Times New Roman"/>
        </w:rPr>
        <w:t>”.</w:t>
      </w:r>
    </w:p>
    <w:p w14:paraId="0C7957E7"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Valoarea fiecărui modul saturează în caz că depăşeşte ori în sens negativ ori în pozitiv. Astfel putem evita depăşirea valorii modulului -în caz de componenta integrală cu intrarea erorii neschimbate-, care ar răsturna funcţionarea sistemului.</w:t>
      </w:r>
    </w:p>
    <w:p w14:paraId="262DFB88" w14:textId="775C7706"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 xml:space="preserve">Pe figura 3.3 putem observa registere DELAY, care exploatează valorile erorilor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620CBEC0" wp14:editId="48D03A61">
            <wp:extent cx="904875" cy="1428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1DFEC13D" wp14:editId="0AA49A42">
            <wp:extent cx="904875" cy="142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4875"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xml:space="preserve"> din trecut. Cele trei registere sunt legate între ele şi valoarea ajunge pe </w:t>
      </w:r>
      <w:r w:rsidRPr="00481199">
        <w:rPr>
          <w:rFonts w:ascii="Times New Roman" w:hAnsi="Times New Roman" w:cs="Times New Roman"/>
        </w:rPr>
        <w:fldChar w:fldCharType="begin"/>
      </w:r>
      <w:r w:rsidRPr="00481199">
        <w:rPr>
          <w:rFonts w:ascii="Times New Roman" w:hAnsi="Times New Roman" w:cs="Times New Roman"/>
        </w:rPr>
        <w:instrText xml:space="preserve"> QUOTE </w:instrText>
      </w:r>
      <w:r w:rsidRPr="00481199">
        <w:rPr>
          <w:noProof/>
          <w:lang w:val="en-US"/>
        </w:rPr>
        <w:drawing>
          <wp:inline distT="0" distB="0" distL="0" distR="0" wp14:anchorId="514813CE" wp14:editId="032A31A2">
            <wp:extent cx="152400" cy="1428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481199">
        <w:rPr>
          <w:rFonts w:ascii="Times New Roman" w:hAnsi="Times New Roman" w:cs="Times New Roman"/>
        </w:rPr>
        <w:instrText xml:space="preserve"> </w:instrText>
      </w:r>
      <w:r w:rsidRPr="00481199">
        <w:rPr>
          <w:rFonts w:ascii="Times New Roman" w:hAnsi="Times New Roman" w:cs="Times New Roman"/>
        </w:rPr>
        <w:fldChar w:fldCharType="separate"/>
      </w:r>
      <w:r w:rsidRPr="00481199">
        <w:rPr>
          <w:noProof/>
          <w:lang w:val="en-US"/>
        </w:rPr>
        <w:drawing>
          <wp:inline distT="0" distB="0" distL="0" distR="0" wp14:anchorId="552CAD16" wp14:editId="75285C00">
            <wp:extent cx="152400" cy="142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481199">
        <w:rPr>
          <w:rFonts w:ascii="Times New Roman" w:hAnsi="Times New Roman" w:cs="Times New Roman"/>
        </w:rPr>
        <w:fldChar w:fldCharType="end"/>
      </w:r>
      <w:r w:rsidRPr="00481199">
        <w:rPr>
          <w:rFonts w:ascii="Times New Roman" w:hAnsi="Times New Roman" w:cs="Times New Roman"/>
        </w:rPr>
        <w:t>. Valoarea eroarei de eşantionare totdeauna ajunge în registerul DELAY1.</w:t>
      </w:r>
    </w:p>
    <w:p w14:paraId="4D17563D" w14:textId="05BA7A5A"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noProof/>
          <w:lang w:val="en-US"/>
        </w:rPr>
        <mc:AlternateContent>
          <mc:Choice Requires="wpg">
            <w:drawing>
              <wp:inline distT="0" distB="0" distL="0" distR="0" wp14:anchorId="5E94B638" wp14:editId="06C9C5EB">
                <wp:extent cx="5598495" cy="3171360"/>
                <wp:effectExtent l="0" t="0" r="2540" b="0"/>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8495" cy="3171360"/>
                          <a:chOff x="0" y="1538"/>
                          <a:chExt cx="55985" cy="31717"/>
                        </a:xfrm>
                      </wpg:grpSpPr>
                      <wps:wsp>
                        <wps:cNvPr id="198" name="Text Box 46"/>
                        <wps:cNvSpPr txBox="1">
                          <a:spLocks noChangeArrowheads="1"/>
                        </wps:cNvSpPr>
                        <wps:spPr bwMode="auto">
                          <a:xfrm>
                            <a:off x="334" y="31940"/>
                            <a:ext cx="55651"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2C4C8" w14:textId="77777777" w:rsidR="00B86049" w:rsidRPr="00153356" w:rsidRDefault="00B86049" w:rsidP="00B86049">
                              <w:pPr>
                                <w:pStyle w:val="Caption"/>
                                <w:jc w:val="center"/>
                                <w:rPr>
                                  <w:rFonts w:ascii="Times New Roman" w:hAnsi="Times New Roman" w:cs="Times New Roman"/>
                                  <w:sz w:val="24"/>
                                  <w:szCs w:val="24"/>
                                </w:rPr>
                              </w:pPr>
                              <w:bookmarkStart w:id="19" w:name="_Toc422126934"/>
                              <w:r>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r>
                                <w:t xml:space="preserve"> StructuraPID în System Generator</w:t>
                              </w:r>
                              <w:bookmarkEnd w:id="19"/>
                            </w:p>
                          </w:txbxContent>
                        </wps:txbx>
                        <wps:bodyPr rot="0" vert="horz" wrap="square" lIns="0" tIns="0" rIns="0" bIns="0" anchor="t" anchorCtr="0" upright="1">
                          <a:spAutoFit/>
                        </wps:bodyPr>
                      </wps:wsp>
                      <pic:pic xmlns:pic="http://schemas.openxmlformats.org/drawingml/2006/picture">
                        <pic:nvPicPr>
                          <pic:cNvPr id="199" name="Picture 7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1538"/>
                            <a:ext cx="55664" cy="298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E94B638" id="Group 197" o:spid="_x0000_s1063" style="width:440.85pt;height:249.7pt;mso-position-horizontal-relative:char;mso-position-vertical-relative:line" coordorigin=",1538" coordsize="55985,31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">
                <v:shape id="Text Box 46" o:spid="_x0000_s1064" type="#_x0000_t202" style="position:absolute;left:334;top:31940;width:5565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14:paraId="6792C4C8" w14:textId="77777777" w:rsidR="00B86049" w:rsidRPr="00153356" w:rsidRDefault="00B86049" w:rsidP="00B86049">
                        <w:pPr>
                          <w:pStyle w:val="Caption"/>
                          <w:jc w:val="center"/>
                          <w:rPr>
                            <w:rFonts w:ascii="Times New Roman" w:hAnsi="Times New Roman" w:cs="Times New Roman"/>
                            <w:sz w:val="24"/>
                            <w:szCs w:val="24"/>
                          </w:rPr>
                        </w:pPr>
                        <w:bookmarkStart w:id="20" w:name="_Toc422126934"/>
                        <w:r>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r>
                          <w:t xml:space="preserve"> StructuraPID în System Generator</w:t>
                        </w:r>
                        <w:bookmarkEnd w:id="20"/>
                      </w:p>
                    </w:txbxContent>
                  </v:textbox>
                </v:shape>
                <v:shape id="Picture 76" o:spid="_x0000_s1065"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yFCbEAAAA3AAAAA8AAABkcnMvZG93bnJldi54bWxEj0+LwjAQxe8Lfocwgrc11YNsq1FEXRCR&#10;Bf8geBuasS02k9Bkbf32ZmHB2wzvzfu9mS06U4sHNb6yrGA0TEAQ51ZXXCg4n74/v0D4gKyxtkwK&#10;nuRhMe99zDDTtuUDPY6hEDGEfYYKyhBcJqXPSzLoh9YRR+1mG4Mhrk0hdYNtDDe1HCfJRBqsOBJK&#10;dLQqKb8ff02EOHdt9c+u4G262eyva7+sLl6pQb9bTkEE6sLb/H+91bF+msLfM3ECOX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yFCbEAAAA3AAAAA8AAAAAAAAAAAAAAAAA&#10;nwIAAGRycy9kb3ducmV2LnhtbFBLBQYAAAAABAAEAPcAAACQAwAAAAA=&#10;">
                  <v:imagedata r:id="rId42" o:title=""/>
                  <v:path arrowok="t"/>
                </v:shape>
                <w10:anchorlock/>
              </v:group>
            </w:pict>
          </mc:Fallback>
        </mc:AlternateContent>
      </w:r>
      <w:r w:rsidRPr="00481199">
        <w:rPr>
          <w:rFonts w:ascii="Times New Roman" w:hAnsi="Times New Roman" w:cs="Times New Roman"/>
        </w:rPr>
        <w:tab/>
        <w:t>Numărătorul „Reţea de date” porneşte numai după împingerea registerelor, pe care realizează elementul întârzietor „</w:t>
      </w:r>
      <w:r w:rsidRPr="00481199">
        <w:rPr>
          <w:rFonts w:ascii="Times New Roman" w:hAnsi="Times New Roman" w:cs="Times New Roman"/>
          <w:i/>
          <w:iCs/>
        </w:rPr>
        <w:t>Eltoláshoz Szinkronizál”.</w:t>
      </w:r>
      <w:r w:rsidRPr="00481199">
        <w:rPr>
          <w:rFonts w:ascii="Times New Roman" w:hAnsi="Times New Roman" w:cs="Times New Roman"/>
        </w:rPr>
        <w:t xml:space="preserve"> „ENA_REG” şi „3 Clk-Ena Jel” relizează împreună semnalul logic până la 3 semnale de ceas, care porneşte numărătorul.</w:t>
      </w:r>
    </w:p>
    <w:p w14:paraId="13544717" w14:textId="77777777"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rPr>
        <w:tab/>
        <w:t>Elementul detector este asigurat de către „</w:t>
      </w:r>
      <w:r w:rsidRPr="00481199">
        <w:rPr>
          <w:rFonts w:ascii="Times New Roman" w:hAnsi="Times New Roman" w:cs="Times New Roman"/>
          <w:i/>
          <w:iCs/>
        </w:rPr>
        <w:t>Inverter</w:t>
      </w:r>
      <w:r w:rsidRPr="00481199">
        <w:rPr>
          <w:rFonts w:ascii="Times New Roman" w:hAnsi="Times New Roman" w:cs="Times New Roman"/>
        </w:rPr>
        <w:t>”şi de un  „AND” poartă (Logical), observăm valoarea semnalului din perioada anterioară. Prin compararea a celor două valori putem detecta scimbarea semnalului. Cu ajutorul modulului „</w:t>
      </w:r>
      <w:r w:rsidRPr="00481199">
        <w:rPr>
          <w:rFonts w:ascii="Times New Roman" w:hAnsi="Times New Roman" w:cs="Times New Roman"/>
          <w:i/>
          <w:iCs/>
        </w:rPr>
        <w:t>Sincronizează la  înmulţire” putem autoriza intrarea „ ADAT_REG</w:t>
      </w:r>
      <w:r w:rsidRPr="00481199">
        <w:rPr>
          <w:rFonts w:ascii="Times New Roman" w:hAnsi="Times New Roman" w:cs="Times New Roman"/>
        </w:rPr>
        <w:t>”. Pe modulul A „</w:t>
      </w:r>
      <w:r w:rsidRPr="00481199">
        <w:rPr>
          <w:rFonts w:ascii="Times New Roman" w:hAnsi="Times New Roman" w:cs="Times New Roman"/>
          <w:i/>
          <w:iCs/>
        </w:rPr>
        <w:t>Szorzó</w:t>
      </w:r>
      <w:r w:rsidRPr="00481199">
        <w:rPr>
          <w:rFonts w:ascii="Times New Roman" w:hAnsi="Times New Roman" w:cs="Times New Roman"/>
        </w:rPr>
        <w:t>” putem întârzia cu un semnal de ceas modul faţă de  semnalul „</w:t>
      </w:r>
      <w:r w:rsidRPr="00481199">
        <w:rPr>
          <w:rFonts w:ascii="Times New Roman" w:hAnsi="Times New Roman" w:cs="Times New Roman"/>
          <w:i/>
          <w:iCs/>
        </w:rPr>
        <w:t>EnSzorzó</w:t>
      </w:r>
      <w:r w:rsidRPr="00481199">
        <w:rPr>
          <w:rFonts w:ascii="Times New Roman" w:hAnsi="Times New Roman" w:cs="Times New Roman"/>
        </w:rPr>
        <w:t>”.</w:t>
      </w:r>
    </w:p>
    <w:p w14:paraId="23380A89" w14:textId="77777777" w:rsidR="00B86049" w:rsidRPr="00481199" w:rsidRDefault="00B86049" w:rsidP="00B86049">
      <w:pPr>
        <w:pStyle w:val="Heading1"/>
        <w:pBdr>
          <w:bottom w:val="single" w:sz="4" w:space="1" w:color="595959"/>
        </w:pBdr>
        <w:spacing w:after="200"/>
        <w:jc w:val="left"/>
        <w:rPr>
          <w:rFonts w:ascii="Times New Roman" w:hAnsi="Times New Roman" w:cs="Times New Roman"/>
          <w:color w:val="auto"/>
        </w:rPr>
      </w:pPr>
      <w:r w:rsidRPr="00481199">
        <w:rPr>
          <w:rFonts w:ascii="Times New Roman" w:hAnsi="Times New Roman" w:cs="Times New Roman"/>
          <w:color w:val="auto"/>
        </w:rPr>
        <w:lastRenderedPageBreak/>
        <w:t>REGLAREA VITEZEI  MOTORULUI DC PE STAND DE MĂSURARE</w:t>
      </w:r>
    </w:p>
    <w:p w14:paraId="37F8E0B1" w14:textId="662C4888" w:rsidR="00B86049" w:rsidRPr="00481199" w:rsidRDefault="00B86049" w:rsidP="00B86049">
      <w:pPr>
        <w:spacing w:line="360" w:lineRule="auto"/>
        <w:rPr>
          <w:rFonts w:ascii="Times New Roman" w:hAnsi="Times New Roman" w:cs="Times New Roman"/>
        </w:rPr>
      </w:pPr>
      <w:r w:rsidRPr="00481199">
        <w:rPr>
          <w:rFonts w:ascii="Times New Roman" w:hAnsi="Times New Roman" w:cs="Times New Roman"/>
          <w:noProof/>
          <w:lang w:val="en-US"/>
        </w:rPr>
        <mc:AlternateContent>
          <mc:Choice Requires="wpg">
            <w:drawing>
              <wp:inline distT="0" distB="0" distL="0" distR="0" wp14:anchorId="0A1F5D63" wp14:editId="1A87C8BA">
                <wp:extent cx="5566410" cy="2892350"/>
                <wp:effectExtent l="0" t="0" r="0" b="3810"/>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892350"/>
                          <a:chOff x="0" y="0"/>
                          <a:chExt cx="56851" cy="29537"/>
                        </a:xfrm>
                      </wpg:grpSpPr>
                      <pic:pic xmlns:pic="http://schemas.openxmlformats.org/drawingml/2006/picture">
                        <pic:nvPicPr>
                          <pic:cNvPr id="195" name="Picture 7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187" y="0"/>
                            <a:ext cx="55664" cy="27470"/>
                          </a:xfrm>
                          <a:prstGeom prst="rect">
                            <a:avLst/>
                          </a:prstGeom>
                          <a:noFill/>
                          <a:extLst>
                            <a:ext uri="{909E8E84-426E-40DD-AFC4-6F175D3DCCD1}">
                              <a14:hiddenFill xmlns:a14="http://schemas.microsoft.com/office/drawing/2010/main">
                                <a:solidFill>
                                  <a:srgbClr val="FFFFFF"/>
                                </a:solidFill>
                              </a14:hiddenFill>
                            </a:ext>
                          </a:extLst>
                        </pic:spPr>
                      </pic:pic>
                      <wps:wsp>
                        <wps:cNvPr id="196" name="Text Box 74"/>
                        <wps:cNvSpPr txBox="1">
                          <a:spLocks noChangeArrowheads="1"/>
                        </wps:cNvSpPr>
                        <wps:spPr bwMode="auto">
                          <a:xfrm>
                            <a:off x="0" y="28195"/>
                            <a:ext cx="55664" cy="13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D02A3" w14:textId="77777777" w:rsidR="00B86049" w:rsidRPr="00EA356E" w:rsidRDefault="00B86049" w:rsidP="00B86049">
                              <w:pPr>
                                <w:pStyle w:val="Caption"/>
                                <w:jc w:val="center"/>
                                <w:rPr>
                                  <w:rFonts w:ascii="Times New Roman" w:hAnsi="Times New Roman" w:cs="Times New Roman"/>
                                  <w:noProof/>
                                </w:rPr>
                              </w:pPr>
                              <w:bookmarkStart w:id="21" w:name="_Toc422126944"/>
                              <w:r>
                                <w:t xml:space="preserve">Fig.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Reglarea vitezei cu regulator </w:t>
                              </w:r>
                              <w:bookmarkEnd w:id="21"/>
                            </w:p>
                          </w:txbxContent>
                        </wps:txbx>
                        <wps:bodyPr rot="0" vert="horz" wrap="square" lIns="0" tIns="0" rIns="0" bIns="0" anchor="t" anchorCtr="0" upright="1">
                          <a:spAutoFit/>
                        </wps:bodyPr>
                      </wps:wsp>
                    </wpg:wgp>
                  </a:graphicData>
                </a:graphic>
              </wp:inline>
            </w:drawing>
          </mc:Choice>
          <mc:Fallback>
            <w:pict>
              <v:group w14:anchorId="0A1F5D63" id="Group 152" o:spid="_x0000_s1066" style="width:438.3pt;height:227.75pt;mso-position-horizontal-relative:char;mso-position-vertical-relative:line" coordsize="56851,2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">
                <v:shape id="Picture 73" o:spid="_x0000_s1067" type="#_x0000_t75" style="position:absolute;left:1187;width:55664;height:27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ptNHCAAAA3AAAAA8AAABkcnMvZG93bnJldi54bWxET01rAjEQvQv9D2GE3jSroOhqlFKQ1kuh&#10;KpXexs24WbqZLEm6u/33jSB4m8f7nPW2t7VoyYfKsYLJOANBXDhdcangdNyNFiBCRNZYOyYFfxRg&#10;u3karDHXruNPag+xFCmEQ44KTIxNLmUoDFkMY9cQJ+7qvMWYoC+l9tilcFvLaZbNpcWKU4PBhl4N&#10;FT+HX6sAu6/95c1czmcMtf+w+9n8u22Ueh72LysQkfr4EN/d7zrNX87g9ky6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qbTRwgAAANwAAAAPAAAAAAAAAAAAAAAAAJ8C&#10;AABkcnMvZG93bnJldi54bWxQSwUGAAAAAAQABAD3AAAAjgMAAAAA&#10;">
                  <v:imagedata r:id="rId44" o:title=""/>
                  <v:path arrowok="t"/>
                </v:shape>
                <v:shape id="Text Box 74" o:spid="_x0000_s1068" type="#_x0000_t202" style="position:absolute;top:28195;width:55664;height:1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14:paraId="3E3D02A3" w14:textId="77777777" w:rsidR="00B86049" w:rsidRPr="00EA356E" w:rsidRDefault="00B86049" w:rsidP="00B86049">
                        <w:pPr>
                          <w:pStyle w:val="Caption"/>
                          <w:jc w:val="center"/>
                          <w:rPr>
                            <w:rFonts w:ascii="Times New Roman" w:hAnsi="Times New Roman" w:cs="Times New Roman"/>
                            <w:noProof/>
                          </w:rPr>
                        </w:pPr>
                        <w:bookmarkStart w:id="22" w:name="_Toc422126944"/>
                        <w:r>
                          <w:t xml:space="preserve">Fig.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Reglarea vitezei cu regulator </w:t>
                        </w:r>
                        <w:bookmarkEnd w:id="22"/>
                      </w:p>
                    </w:txbxContent>
                  </v:textbox>
                </v:shape>
                <w10:anchorlock/>
              </v:group>
            </w:pict>
          </mc:Fallback>
        </mc:AlternateContent>
      </w:r>
    </w:p>
    <w:p w14:paraId="61D0C59C" w14:textId="77777777" w:rsidR="00B86049" w:rsidRPr="00481199" w:rsidRDefault="00B86049" w:rsidP="00B86049">
      <w:pPr>
        <w:spacing w:line="360" w:lineRule="auto"/>
        <w:rPr>
          <w:rFonts w:ascii="Times New Roman" w:hAnsi="Times New Roman" w:cs="Times New Roman"/>
          <w:lang w:val="en-US"/>
        </w:rPr>
      </w:pPr>
      <w:r w:rsidRPr="00481199">
        <w:rPr>
          <w:rFonts w:ascii="Times New Roman" w:hAnsi="Times New Roman" w:cs="Times New Roman"/>
          <w:b/>
          <w:bCs/>
          <w:u w:val="single"/>
        </w:rPr>
        <w:t>Realizări</w:t>
      </w:r>
    </w:p>
    <w:p w14:paraId="2139CD50" w14:textId="77777777" w:rsidR="00B86049" w:rsidRPr="00481199" w:rsidRDefault="00B86049" w:rsidP="00B86049">
      <w:pPr>
        <w:numPr>
          <w:ilvl w:val="0"/>
          <w:numId w:val="15"/>
        </w:numPr>
        <w:spacing w:line="360" w:lineRule="auto"/>
        <w:rPr>
          <w:rFonts w:ascii="Times New Roman" w:hAnsi="Times New Roman" w:cs="Times New Roman"/>
          <w:lang w:val="en-US"/>
        </w:rPr>
      </w:pPr>
      <w:r w:rsidRPr="00481199">
        <w:rPr>
          <w:rFonts w:ascii="Times New Roman" w:hAnsi="Times New Roman" w:cs="Times New Roman"/>
        </w:rPr>
        <w:t>Sistem mecanic construit</w:t>
      </w:r>
    </w:p>
    <w:p w14:paraId="41862F28" w14:textId="77777777" w:rsidR="00B86049" w:rsidRPr="00481199" w:rsidRDefault="00B86049" w:rsidP="00B86049">
      <w:pPr>
        <w:numPr>
          <w:ilvl w:val="0"/>
          <w:numId w:val="15"/>
        </w:numPr>
        <w:spacing w:line="360" w:lineRule="auto"/>
        <w:rPr>
          <w:rFonts w:ascii="Times New Roman" w:hAnsi="Times New Roman" w:cs="Times New Roman"/>
          <w:lang w:val="en-US"/>
        </w:rPr>
      </w:pPr>
      <w:r w:rsidRPr="00481199">
        <w:rPr>
          <w:rFonts w:ascii="Times New Roman" w:hAnsi="Times New Roman" w:cs="Times New Roman"/>
        </w:rPr>
        <w:t>Sistem FPGA compus:</w:t>
      </w:r>
    </w:p>
    <w:p w14:paraId="53CBFB1B" w14:textId="77777777" w:rsidR="00B86049" w:rsidRPr="00481199" w:rsidRDefault="00B86049" w:rsidP="00B86049">
      <w:pPr>
        <w:numPr>
          <w:ilvl w:val="1"/>
          <w:numId w:val="15"/>
        </w:numPr>
        <w:spacing w:line="360" w:lineRule="auto"/>
        <w:rPr>
          <w:rFonts w:ascii="Times New Roman" w:hAnsi="Times New Roman" w:cs="Times New Roman"/>
          <w:lang w:val="en-US"/>
        </w:rPr>
      </w:pPr>
      <w:r w:rsidRPr="00481199">
        <w:rPr>
          <w:rFonts w:ascii="Times New Roman" w:hAnsi="Times New Roman" w:cs="Times New Roman"/>
        </w:rPr>
        <w:t>Comunicaţie SPI intre cele două FPGA</w:t>
      </w:r>
    </w:p>
    <w:p w14:paraId="536D1206" w14:textId="77777777" w:rsidR="00B86049" w:rsidRPr="00481199" w:rsidRDefault="00B86049" w:rsidP="00B86049">
      <w:pPr>
        <w:numPr>
          <w:ilvl w:val="1"/>
          <w:numId w:val="15"/>
        </w:numPr>
        <w:spacing w:line="360" w:lineRule="auto"/>
        <w:rPr>
          <w:rFonts w:ascii="Times New Roman" w:hAnsi="Times New Roman" w:cs="Times New Roman"/>
          <w:lang w:val="en-US"/>
        </w:rPr>
      </w:pPr>
      <w:r w:rsidRPr="00481199">
        <w:rPr>
          <w:rFonts w:ascii="Times New Roman" w:hAnsi="Times New Roman" w:cs="Times New Roman"/>
        </w:rPr>
        <w:t>Realizarea elementelor hardware în System Generatorban</w:t>
      </w:r>
    </w:p>
    <w:p w14:paraId="1A595A81" w14:textId="77777777" w:rsidR="00B86049" w:rsidRPr="00481199" w:rsidRDefault="00B86049" w:rsidP="00B86049">
      <w:pPr>
        <w:numPr>
          <w:ilvl w:val="1"/>
          <w:numId w:val="15"/>
        </w:numPr>
        <w:spacing w:line="360" w:lineRule="auto"/>
        <w:rPr>
          <w:rFonts w:ascii="Times New Roman" w:hAnsi="Times New Roman" w:cs="Times New Roman"/>
          <w:lang w:val="de-DE"/>
        </w:rPr>
      </w:pPr>
      <w:r w:rsidRPr="00481199">
        <w:rPr>
          <w:rFonts w:ascii="Times New Roman" w:hAnsi="Times New Roman" w:cs="Times New Roman"/>
        </w:rPr>
        <w:t>Sistem multi interminent szoftware şi hardware</w:t>
      </w:r>
    </w:p>
    <w:p w14:paraId="70F1D709" w14:textId="77777777" w:rsidR="00B86049" w:rsidRPr="00481199" w:rsidRDefault="00B86049" w:rsidP="00B86049">
      <w:pPr>
        <w:numPr>
          <w:ilvl w:val="1"/>
          <w:numId w:val="15"/>
        </w:numPr>
        <w:spacing w:line="360" w:lineRule="auto"/>
        <w:rPr>
          <w:rFonts w:ascii="Times New Roman" w:hAnsi="Times New Roman" w:cs="Times New Roman"/>
          <w:lang w:val="en-US"/>
        </w:rPr>
      </w:pPr>
      <w:r w:rsidRPr="00481199">
        <w:rPr>
          <w:rFonts w:ascii="Times New Roman" w:hAnsi="Times New Roman" w:cs="Times New Roman"/>
        </w:rPr>
        <w:t xml:space="preserve">Programe C pentru procesoare MicroBlaze şi ARM </w:t>
      </w:r>
    </w:p>
    <w:p w14:paraId="08D35BC0" w14:textId="77777777" w:rsidR="00B86049" w:rsidRPr="00481199" w:rsidRDefault="00B86049" w:rsidP="00B86049">
      <w:pPr>
        <w:numPr>
          <w:ilvl w:val="0"/>
          <w:numId w:val="15"/>
        </w:numPr>
        <w:spacing w:line="360" w:lineRule="auto"/>
        <w:rPr>
          <w:rFonts w:ascii="Times New Roman" w:hAnsi="Times New Roman" w:cs="Times New Roman"/>
          <w:lang w:val="en-US"/>
        </w:rPr>
      </w:pPr>
      <w:r w:rsidRPr="00481199">
        <w:rPr>
          <w:rFonts w:ascii="Times New Roman" w:hAnsi="Times New Roman" w:cs="Times New Roman"/>
        </w:rPr>
        <w:t>Regulator de motor 8 dc (PID, poziţie)</w:t>
      </w:r>
    </w:p>
    <w:p w14:paraId="2F738262" w14:textId="77777777" w:rsidR="00B86049" w:rsidRPr="00481199" w:rsidRDefault="00B86049" w:rsidP="00B86049">
      <w:pPr>
        <w:numPr>
          <w:ilvl w:val="0"/>
          <w:numId w:val="15"/>
        </w:numPr>
        <w:spacing w:line="360" w:lineRule="auto"/>
        <w:rPr>
          <w:rFonts w:ascii="Times New Roman" w:hAnsi="Times New Roman" w:cs="Times New Roman"/>
          <w:lang w:val="en-US"/>
        </w:rPr>
      </w:pPr>
      <w:r w:rsidRPr="00481199">
        <w:rPr>
          <w:rFonts w:ascii="Times New Roman" w:hAnsi="Times New Roman" w:cs="Times New Roman"/>
          <w:lang w:val="en-US"/>
        </w:rPr>
        <w:t>Stand de măsurare construit pentru măsurarea regulatoarelor şi pentru testarea senzorilor</w:t>
      </w:r>
    </w:p>
    <w:p w14:paraId="7D5DB4D3" w14:textId="77777777" w:rsidR="00B86049" w:rsidRPr="00481199" w:rsidRDefault="00B86049" w:rsidP="00B86049">
      <w:pPr>
        <w:numPr>
          <w:ilvl w:val="0"/>
          <w:numId w:val="15"/>
        </w:numPr>
        <w:spacing w:line="360" w:lineRule="auto"/>
        <w:rPr>
          <w:rFonts w:ascii="Times New Roman" w:hAnsi="Times New Roman" w:cs="Times New Roman"/>
          <w:lang w:val="en-US"/>
        </w:rPr>
      </w:pPr>
      <w:r w:rsidRPr="00481199">
        <w:rPr>
          <w:rFonts w:ascii="Times New Roman" w:hAnsi="Times New Roman" w:cs="Times New Roman"/>
          <w:lang w:val="en-US"/>
        </w:rPr>
        <w:t>Citirea datelor de senzor</w:t>
      </w:r>
      <w:r w:rsidRPr="00481199">
        <w:rPr>
          <w:rFonts w:ascii="Times New Roman" w:hAnsi="Times New Roman" w:cs="Times New Roman"/>
        </w:rPr>
        <w:t>: gyroscop1 és gyroscop2, senzori de incrementare</w:t>
      </w:r>
    </w:p>
    <w:p w14:paraId="0EEF10F2" w14:textId="77777777" w:rsidR="00B86049" w:rsidRPr="00481199" w:rsidRDefault="00B86049" w:rsidP="00B86049">
      <w:pPr>
        <w:numPr>
          <w:ilvl w:val="0"/>
          <w:numId w:val="15"/>
        </w:numPr>
        <w:spacing w:line="360" w:lineRule="auto"/>
        <w:rPr>
          <w:rFonts w:ascii="Times New Roman" w:hAnsi="Times New Roman" w:cs="Times New Roman"/>
          <w:lang w:val="en-US"/>
        </w:rPr>
      </w:pPr>
      <w:r w:rsidRPr="00481199">
        <w:rPr>
          <w:rFonts w:ascii="Times New Roman" w:hAnsi="Times New Roman" w:cs="Times New Roman"/>
          <w:lang w:val="en-US"/>
        </w:rPr>
        <w:t xml:space="preserve">Comunicare </w:t>
      </w:r>
      <w:r w:rsidRPr="00481199">
        <w:rPr>
          <w:rFonts w:ascii="Times New Roman" w:hAnsi="Times New Roman" w:cs="Times New Roman"/>
        </w:rPr>
        <w:t>Ethernet + client GUI (în Matlab)</w:t>
      </w:r>
    </w:p>
    <w:p w14:paraId="0469C4FF" w14:textId="77777777" w:rsidR="00B86049" w:rsidRPr="00481199" w:rsidRDefault="00B86049" w:rsidP="00B86049">
      <w:pPr>
        <w:numPr>
          <w:ilvl w:val="0"/>
          <w:numId w:val="15"/>
        </w:numPr>
        <w:spacing w:line="360" w:lineRule="auto"/>
        <w:rPr>
          <w:rFonts w:ascii="Times New Roman" w:hAnsi="Times New Roman" w:cs="Times New Roman"/>
          <w:lang w:val="en-US"/>
        </w:rPr>
      </w:pPr>
      <w:r w:rsidRPr="00481199">
        <w:rPr>
          <w:rFonts w:ascii="Times New Roman" w:hAnsi="Times New Roman" w:cs="Times New Roman"/>
          <w:lang w:val="en-US"/>
        </w:rPr>
        <w:t>Construirea electronicii de putere</w:t>
      </w:r>
      <w:r w:rsidRPr="00481199">
        <w:rPr>
          <w:rFonts w:ascii="Times New Roman" w:hAnsi="Times New Roman" w:cs="Times New Roman"/>
        </w:rPr>
        <w:t>:  pod controleri, H-pod, răcire cu apă</w:t>
      </w:r>
    </w:p>
    <w:p w14:paraId="60698AC8" w14:textId="77777777" w:rsidR="00B86049" w:rsidRDefault="00B86049" w:rsidP="00185D7E">
      <w:pPr>
        <w:jc w:val="center"/>
        <w:rPr>
          <w:rFonts w:ascii="Times New Roman" w:hAnsi="Times New Roman" w:cs="Times New Roman"/>
          <w:sz w:val="56"/>
          <w:szCs w:val="56"/>
          <w:lang w:val="ro-RO" w:eastAsia="ar-SA"/>
        </w:rPr>
      </w:pPr>
    </w:p>
    <w:p w14:paraId="07B006A1" w14:textId="77777777" w:rsidR="0072653D" w:rsidRDefault="0072653D" w:rsidP="00185D7E">
      <w:pPr>
        <w:jc w:val="center"/>
        <w:rPr>
          <w:rFonts w:ascii="Times New Roman" w:hAnsi="Times New Roman" w:cs="Times New Roman"/>
          <w:sz w:val="56"/>
          <w:szCs w:val="56"/>
          <w:lang w:val="ro-RO" w:eastAsia="ar-SA"/>
        </w:rPr>
      </w:pPr>
    </w:p>
    <w:p w14:paraId="06FB05DD" w14:textId="77777777" w:rsidR="0072653D" w:rsidRDefault="0072653D" w:rsidP="00185D7E">
      <w:pPr>
        <w:jc w:val="center"/>
        <w:rPr>
          <w:rFonts w:ascii="Times New Roman" w:hAnsi="Times New Roman" w:cs="Times New Roman"/>
          <w:sz w:val="56"/>
          <w:szCs w:val="56"/>
          <w:lang w:val="ro-RO" w:eastAsia="ar-SA"/>
        </w:rPr>
      </w:pPr>
      <w:bookmarkStart w:id="23" w:name="_GoBack"/>
      <w:bookmarkEnd w:id="23"/>
    </w:p>
    <w:p w14:paraId="726F8C6A" w14:textId="77777777" w:rsidR="00185D7E" w:rsidRDefault="00185D7E" w:rsidP="00185D7E">
      <w:pPr>
        <w:spacing w:before="480" w:after="480" w:line="360" w:lineRule="auto"/>
        <w:jc w:val="center"/>
        <w:rPr>
          <w:rFonts w:ascii="Times New Roman" w:hAnsi="Times New Roman" w:cs="Times New Roman"/>
          <w:sz w:val="56"/>
          <w:szCs w:val="56"/>
        </w:rPr>
      </w:pPr>
      <w:r>
        <w:rPr>
          <w:rFonts w:ascii="Times New Roman" w:hAnsi="Times New Roman" w:cs="Times New Roman"/>
          <w:sz w:val="56"/>
          <w:szCs w:val="56"/>
        </w:rPr>
        <w:lastRenderedPageBreak/>
        <w:t>Kivonat</w:t>
      </w:r>
    </w:p>
    <w:p w14:paraId="5F37A447" w14:textId="77777777" w:rsidR="00185D7E" w:rsidRPr="00185D7E" w:rsidRDefault="00185D7E" w:rsidP="00C903C5">
      <w:pPr>
        <w:spacing w:line="360" w:lineRule="auto"/>
        <w:ind w:firstLine="720"/>
        <w:rPr>
          <w:rFonts w:ascii="Times New Roman" w:hAnsi="Times New Roman"/>
          <w:szCs w:val="24"/>
          <w:shd w:val="clear" w:color="auto" w:fill="FFFFFF"/>
        </w:rPr>
      </w:pPr>
      <w:r w:rsidRPr="00185D7E">
        <w:rPr>
          <w:rFonts w:ascii="Times New Roman" w:hAnsi="Times New Roman"/>
          <w:szCs w:val="24"/>
          <w:shd w:val="clear" w:color="auto" w:fill="FFFFFF"/>
        </w:rPr>
        <w:t>A dolgozat célja mobilis tereprobot tervezése, valamint a megépítéséhez szükséges elemek tárgyalása. A mechanikai rendszer Autodesk Inventor-ban volt megtervezve, és az elkészített terv alapján kivitelezve.</w:t>
      </w:r>
    </w:p>
    <w:p w14:paraId="74A62F3A" w14:textId="2E58F5E1" w:rsidR="00185D7E" w:rsidRPr="00185D7E" w:rsidRDefault="00185D7E" w:rsidP="00C903C5">
      <w:pPr>
        <w:spacing w:line="360" w:lineRule="auto"/>
        <w:ind w:firstLine="720"/>
        <w:rPr>
          <w:rFonts w:ascii="Times New Roman" w:hAnsi="Times New Roman"/>
          <w:szCs w:val="24"/>
          <w:shd w:val="clear" w:color="auto" w:fill="FFFFFF"/>
        </w:rPr>
      </w:pPr>
      <w:r w:rsidRPr="00185D7E">
        <w:rPr>
          <w:rFonts w:ascii="Times New Roman" w:hAnsi="Times New Roman"/>
          <w:b/>
          <w:szCs w:val="24"/>
          <w:shd w:val="clear" w:color="auto" w:fill="FFFFFF"/>
        </w:rPr>
        <w:t>Vezérlő elektronika</w:t>
      </w:r>
      <w:r w:rsidRPr="00185D7E">
        <w:rPr>
          <w:rFonts w:ascii="Times New Roman" w:hAnsi="Times New Roman"/>
          <w:szCs w:val="24"/>
          <w:shd w:val="clear" w:color="auto" w:fill="FFFFFF"/>
        </w:rPr>
        <w:t xml:space="preserve"> a rendszeren megta</w:t>
      </w:r>
      <w:r w:rsidR="001C7EAA">
        <w:rPr>
          <w:rFonts w:ascii="Times New Roman" w:hAnsi="Times New Roman"/>
          <w:szCs w:val="24"/>
          <w:shd w:val="clear" w:color="auto" w:fill="FFFFFF"/>
        </w:rPr>
        <w:t xml:space="preserve">lálható két FPGA fejlesztőlap: </w:t>
      </w:r>
      <w:r w:rsidRPr="00185D7E">
        <w:rPr>
          <w:rFonts w:ascii="Times New Roman" w:hAnsi="Times New Roman"/>
          <w:szCs w:val="24"/>
          <w:shd w:val="clear" w:color="auto" w:fill="FFFFFF"/>
        </w:rPr>
        <w:t xml:space="preserve">egy nagyobb erőforrásokkal rendelkező ZYBO Zynq™-7000 (beépített </w:t>
      </w:r>
      <w:r w:rsidRPr="00185D7E">
        <w:rPr>
          <w:rFonts w:ascii="Times New Roman" w:hAnsi="Times New Roman"/>
          <w:color w:val="000000"/>
          <w:szCs w:val="24"/>
          <w:shd w:val="clear" w:color="auto" w:fill="FFFFFF"/>
        </w:rPr>
        <w:t>ARM</w:t>
      </w:r>
      <w:r w:rsidRPr="00185D7E">
        <w:rPr>
          <w:rFonts w:ascii="Times New Roman" w:hAnsi="Times New Roman"/>
          <w:szCs w:val="24"/>
          <w:shd w:val="clear" w:color="auto" w:fill="FFFFFF"/>
        </w:rPr>
        <w:t xml:space="preserve"> processzorral), mely a matematikai számítások elvégzésére hivatott, valamint egy kisebb kapacitású FPGA lap (SPARTAN3e500), amely tartalmaz 8 hardveresen megvalósított szabályozót és egy MicroBlaze processzort. Ezek a szabályozók 12V DC motor sebességét vagy pozícióját </w:t>
      </w:r>
      <w:r w:rsidRPr="00185D7E">
        <w:rPr>
          <w:rFonts w:ascii="Times New Roman" w:hAnsi="Times New Roman"/>
          <w:color w:val="000000"/>
          <w:szCs w:val="24"/>
          <w:shd w:val="clear" w:color="auto" w:fill="FFFFFF"/>
        </w:rPr>
        <w:t>koordinálják</w:t>
      </w:r>
      <w:r w:rsidRPr="00185D7E">
        <w:rPr>
          <w:rFonts w:ascii="Times New Roman" w:hAnsi="Times New Roman"/>
          <w:szCs w:val="24"/>
          <w:shd w:val="clear" w:color="auto" w:fill="FFFFFF"/>
        </w:rPr>
        <w:t xml:space="preserve">. A SPARTAN3e500 laphoz van illesztve 8 db. inkrementális érzékelő, amelyek a motorok pozícióját, illetve sebességét mérik. </w:t>
      </w:r>
    </w:p>
    <w:p w14:paraId="266EB271" w14:textId="3DF44478" w:rsidR="00185D7E" w:rsidRPr="00185D7E" w:rsidRDefault="001C7EAA" w:rsidP="00C903C5">
      <w:pPr>
        <w:spacing w:line="360" w:lineRule="auto"/>
        <w:ind w:firstLine="720"/>
        <w:rPr>
          <w:rFonts w:ascii="Times New Roman" w:hAnsi="Times New Roman"/>
          <w:szCs w:val="24"/>
          <w:shd w:val="clear" w:color="auto" w:fill="FFFFFF"/>
        </w:rPr>
      </w:pPr>
      <w:r>
        <w:rPr>
          <w:rStyle w:val="IntenseEmphasis"/>
          <w:rFonts w:ascii="Times New Roman" w:hAnsi="Times New Roman"/>
          <w:b w:val="0"/>
          <w:i w:val="0"/>
          <w:caps w:val="0"/>
          <w:szCs w:val="24"/>
        </w:rPr>
        <w:t>A dolgozatban bemutatjuk</w:t>
      </w:r>
      <w:r w:rsidR="00185D7E" w:rsidRPr="00185D7E">
        <w:rPr>
          <w:rStyle w:val="IntenseEmphasis"/>
          <w:rFonts w:ascii="Times New Roman" w:hAnsi="Times New Roman"/>
          <w:b w:val="0"/>
          <w:i w:val="0"/>
          <w:caps w:val="0"/>
          <w:szCs w:val="24"/>
        </w:rPr>
        <w:t xml:space="preserve"> a PID szabályozó, a pozíció szabályozó és az inkrementális érzékelő adatait feldolgozó modulok megvalósítását, System Generator környezetben, valamint a modulokkal végzett hardveres és szoftveres szimulációkat. </w:t>
      </w:r>
    </w:p>
    <w:p w14:paraId="7FC061F4" w14:textId="77777777" w:rsidR="00185D7E" w:rsidRPr="00185D7E" w:rsidRDefault="00185D7E" w:rsidP="00C903C5">
      <w:pPr>
        <w:spacing w:line="360" w:lineRule="auto"/>
        <w:ind w:firstLine="720"/>
        <w:rPr>
          <w:rStyle w:val="IntenseEmphasis"/>
          <w:rFonts w:ascii="Times New Roman" w:hAnsi="Times New Roman"/>
          <w:b w:val="0"/>
          <w:i w:val="0"/>
          <w:caps w:val="0"/>
          <w:szCs w:val="24"/>
        </w:rPr>
      </w:pPr>
      <w:r w:rsidRPr="00185D7E">
        <w:rPr>
          <w:rStyle w:val="IntenseEmphasis"/>
          <w:rFonts w:ascii="Times New Roman" w:hAnsi="Times New Roman"/>
          <w:b w:val="0"/>
          <w:i w:val="0"/>
          <w:caps w:val="0"/>
          <w:szCs w:val="24"/>
        </w:rPr>
        <w:t>A ZYBO rendszerrel egy wifi routeren keresztül kommunikálhatunk TCP protokoll segítségével. Három TCP server fut a Zybo rendszeren:</w:t>
      </w:r>
    </w:p>
    <w:p w14:paraId="127AC3BB" w14:textId="77777777" w:rsidR="00185D7E" w:rsidRPr="00185D7E" w:rsidRDefault="00185D7E" w:rsidP="00C903C5">
      <w:pPr>
        <w:numPr>
          <w:ilvl w:val="0"/>
          <w:numId w:val="13"/>
        </w:numPr>
        <w:spacing w:line="360" w:lineRule="auto"/>
        <w:rPr>
          <w:rStyle w:val="IntenseEmphasis"/>
          <w:rFonts w:ascii="Times New Roman" w:hAnsi="Times New Roman"/>
          <w:b w:val="0"/>
          <w:i w:val="0"/>
          <w:caps w:val="0"/>
          <w:szCs w:val="24"/>
        </w:rPr>
      </w:pPr>
      <w:r w:rsidRPr="00185D7E">
        <w:rPr>
          <w:rStyle w:val="IntenseEmphasis"/>
          <w:rFonts w:ascii="Times New Roman" w:hAnsi="Times New Roman"/>
          <w:b w:val="0"/>
          <w:i w:val="0"/>
          <w:caps w:val="0"/>
          <w:szCs w:val="24"/>
        </w:rPr>
        <w:t>szenzorok adatait kérhetjük le (giroszkóp)</w:t>
      </w:r>
    </w:p>
    <w:p w14:paraId="0AB39A9A" w14:textId="77777777" w:rsidR="00185D7E" w:rsidRPr="00185D7E" w:rsidRDefault="00185D7E" w:rsidP="00C903C5">
      <w:pPr>
        <w:numPr>
          <w:ilvl w:val="0"/>
          <w:numId w:val="13"/>
        </w:numPr>
        <w:spacing w:line="360" w:lineRule="auto"/>
        <w:rPr>
          <w:rStyle w:val="IntenseEmphasis"/>
          <w:rFonts w:ascii="Times New Roman" w:hAnsi="Times New Roman"/>
          <w:b w:val="0"/>
          <w:i w:val="0"/>
          <w:caps w:val="0"/>
          <w:szCs w:val="24"/>
        </w:rPr>
      </w:pPr>
      <w:r w:rsidRPr="00185D7E">
        <w:rPr>
          <w:rStyle w:val="IntenseEmphasis"/>
          <w:rFonts w:ascii="Times New Roman" w:hAnsi="Times New Roman"/>
          <w:b w:val="0"/>
          <w:i w:val="0"/>
          <w:caps w:val="0"/>
          <w:szCs w:val="24"/>
        </w:rPr>
        <w:t>motor vezérlők adatait olvashatjuk vissza (sebesség, pozíció, beavatkozó jelek stb.)</w:t>
      </w:r>
    </w:p>
    <w:p w14:paraId="273ECC3B" w14:textId="77777777" w:rsidR="00185D7E" w:rsidRPr="00185D7E" w:rsidRDefault="00185D7E" w:rsidP="00C903C5">
      <w:pPr>
        <w:numPr>
          <w:ilvl w:val="0"/>
          <w:numId w:val="13"/>
        </w:numPr>
        <w:spacing w:line="360" w:lineRule="auto"/>
        <w:rPr>
          <w:rStyle w:val="IntenseEmphasis"/>
          <w:rFonts w:ascii="Times New Roman" w:hAnsi="Times New Roman"/>
          <w:b w:val="0"/>
          <w:bCs w:val="0"/>
          <w:i w:val="0"/>
          <w:iCs w:val="0"/>
          <w:caps w:val="0"/>
          <w:szCs w:val="24"/>
          <w:shd w:val="clear" w:color="auto" w:fill="FFFFFF"/>
        </w:rPr>
      </w:pPr>
      <w:r w:rsidRPr="00185D7E">
        <w:rPr>
          <w:rStyle w:val="IntenseEmphasis"/>
          <w:rFonts w:ascii="Times New Roman" w:hAnsi="Times New Roman"/>
          <w:b w:val="0"/>
          <w:i w:val="0"/>
          <w:caps w:val="0"/>
          <w:szCs w:val="24"/>
        </w:rPr>
        <w:t>paramétereket, illetve utasításokat adhatunk a rendszernek</w:t>
      </w:r>
    </w:p>
    <w:p w14:paraId="2F2DB572" w14:textId="77777777" w:rsidR="00185D7E" w:rsidRPr="00185D7E" w:rsidRDefault="00185D7E" w:rsidP="00C903C5">
      <w:pPr>
        <w:spacing w:line="360" w:lineRule="auto"/>
        <w:ind w:firstLine="720"/>
        <w:rPr>
          <w:rStyle w:val="IntenseEmphasis"/>
          <w:rFonts w:ascii="Times New Roman" w:hAnsi="Times New Roman"/>
          <w:b w:val="0"/>
          <w:i w:val="0"/>
          <w:caps w:val="0"/>
          <w:szCs w:val="24"/>
        </w:rPr>
      </w:pPr>
      <w:r w:rsidRPr="00185D7E">
        <w:rPr>
          <w:rStyle w:val="IntenseEmphasis"/>
          <w:rFonts w:ascii="Times New Roman" w:hAnsi="Times New Roman"/>
          <w:b w:val="0"/>
          <w:i w:val="0"/>
          <w:caps w:val="0"/>
          <w:szCs w:val="24"/>
        </w:rPr>
        <w:t>A robot vázához rögzíteni lehet nagyobb tömegű kiegészítő tartozékokat, mint például: robotkar, fűnyíró, stb. Alkalmazhatósága elképzelhető akár a mezőgazdaságban is, mint gyomtalanító gép, vagy akár a biztonság technikában, mint beavatkozó eszköz.</w:t>
      </w:r>
    </w:p>
    <w:p w14:paraId="3DBB2A00" w14:textId="6A3CB745" w:rsidR="00185D7E" w:rsidRDefault="00185D7E" w:rsidP="00C903C5">
      <w:pPr>
        <w:jc w:val="center"/>
        <w:rPr>
          <w:rStyle w:val="IntenseEmphasis"/>
          <w:rFonts w:ascii="Times New Roman" w:hAnsi="Times New Roman"/>
          <w:b w:val="0"/>
          <w:bCs w:val="0"/>
          <w:caps w:val="0"/>
          <w:sz w:val="20"/>
          <w:szCs w:val="20"/>
        </w:rPr>
      </w:pPr>
      <w:r>
        <w:rPr>
          <w:rFonts w:ascii="Times New Roman" w:hAnsi="Times New Roman" w:cs="Times New Roman"/>
          <w:b/>
          <w:i/>
        </w:rPr>
        <w:t>Kulcsszavak</w:t>
      </w:r>
      <w:r>
        <w:rPr>
          <w:rFonts w:ascii="Times New Roman" w:hAnsi="Times New Roman" w:cs="Times New Roman"/>
        </w:rPr>
        <w:t xml:space="preserve">: FPGA, PID, </w:t>
      </w:r>
      <w:r w:rsidR="00C903C5">
        <w:rPr>
          <w:rFonts w:ascii="Times New Roman" w:hAnsi="Times New Roman" w:cs="Times New Roman"/>
        </w:rPr>
        <w:t>motor,</w:t>
      </w:r>
      <w:r w:rsidR="00F601E0">
        <w:rPr>
          <w:rFonts w:ascii="Times New Roman" w:hAnsi="Times New Roman" w:cs="Times New Roman"/>
        </w:rPr>
        <w:t xml:space="preserve"> </w:t>
      </w:r>
      <w:r w:rsidR="00C903C5">
        <w:rPr>
          <w:rFonts w:ascii="Times New Roman" w:hAnsi="Times New Roman" w:cs="Times New Roman"/>
        </w:rPr>
        <w:t>inkrementális szenzor</w:t>
      </w:r>
      <w:r>
        <w:rPr>
          <w:rStyle w:val="IntenseEmphasis"/>
          <w:rFonts w:ascii="Times New Roman" w:hAnsi="Times New Roman"/>
          <w:b w:val="0"/>
          <w:bCs w:val="0"/>
          <w:caps w:val="0"/>
          <w:sz w:val="20"/>
          <w:szCs w:val="20"/>
        </w:rPr>
        <w:br w:type="page"/>
      </w:r>
    </w:p>
    <w:p w14:paraId="178AE807" w14:textId="77777777" w:rsidR="00C903C5" w:rsidRPr="00C903C5" w:rsidRDefault="00C903C5" w:rsidP="00C903C5">
      <w:pPr>
        <w:jc w:val="center"/>
        <w:rPr>
          <w:rFonts w:cstheme="minorHAnsi"/>
          <w:b/>
          <w:sz w:val="48"/>
          <w:szCs w:val="48"/>
          <w:shd w:val="clear" w:color="auto" w:fill="FFFFFF"/>
        </w:rPr>
      </w:pPr>
      <w:r w:rsidRPr="00C903C5">
        <w:rPr>
          <w:rFonts w:cstheme="minorHAnsi"/>
          <w:sz w:val="56"/>
          <w:szCs w:val="56"/>
          <w:shd w:val="clear" w:color="auto" w:fill="FFFFFF"/>
        </w:rPr>
        <w:lastRenderedPageBreak/>
        <w:t>Abstract</w:t>
      </w:r>
    </w:p>
    <w:p w14:paraId="46F41A9A" w14:textId="77777777" w:rsidR="00C903C5" w:rsidRPr="00595704" w:rsidRDefault="00C903C5" w:rsidP="00C903C5">
      <w:pPr>
        <w:spacing w:line="360" w:lineRule="auto"/>
        <w:ind w:firstLine="720"/>
        <w:rPr>
          <w:rFonts w:cstheme="minorHAnsi"/>
          <w:szCs w:val="24"/>
          <w:shd w:val="clear" w:color="auto" w:fill="FFFFFF"/>
        </w:rPr>
      </w:pPr>
      <w:r w:rsidRPr="00595704">
        <w:rPr>
          <w:rFonts w:cstheme="minorHAnsi"/>
          <w:szCs w:val="24"/>
          <w:shd w:val="clear" w:color="auto" w:fill="FFFFFF"/>
        </w:rPr>
        <w:t xml:space="preserve">The purpose of this </w:t>
      </w:r>
      <w:del w:id="24" w:author="stbrassai" w:date="2015-05-04T21:19:00Z">
        <w:r w:rsidRPr="00595704" w:rsidDel="00E02A8D">
          <w:rPr>
            <w:rFonts w:cstheme="minorHAnsi"/>
            <w:szCs w:val="24"/>
            <w:shd w:val="clear" w:color="auto" w:fill="FFFFFF"/>
          </w:rPr>
          <w:delText xml:space="preserve">dissertation </w:delText>
        </w:r>
      </w:del>
      <w:ins w:id="25" w:author="stbrassai" w:date="2015-05-04T21:19:00Z">
        <w:r w:rsidRPr="00595704">
          <w:rPr>
            <w:rFonts w:cstheme="minorHAnsi"/>
            <w:szCs w:val="24"/>
            <w:shd w:val="clear" w:color="auto" w:fill="FFFFFF"/>
          </w:rPr>
          <w:t xml:space="preserve">paper </w:t>
        </w:r>
      </w:ins>
      <w:r w:rsidRPr="00595704">
        <w:rPr>
          <w:rFonts w:cstheme="minorHAnsi"/>
          <w:szCs w:val="24"/>
          <w:shd w:val="clear" w:color="auto" w:fill="FFFFFF"/>
        </w:rPr>
        <w:t xml:space="preserve">is </w:t>
      </w:r>
      <w:ins w:id="26" w:author="eniko Lukacs" w:date="2015-05-04T15:03:00Z">
        <w:r w:rsidRPr="00595704">
          <w:rPr>
            <w:rFonts w:cstheme="minorHAnsi"/>
            <w:szCs w:val="24"/>
            <w:shd w:val="clear" w:color="auto" w:fill="FFFFFF"/>
          </w:rPr>
          <w:t xml:space="preserve">the </w:t>
        </w:r>
      </w:ins>
      <w:r w:rsidRPr="00595704">
        <w:rPr>
          <w:rFonts w:cstheme="minorHAnsi"/>
          <w:szCs w:val="24"/>
          <w:shd w:val="clear" w:color="auto" w:fill="FFFFFF"/>
        </w:rPr>
        <w:t xml:space="preserve">projecting of a terrain mobile robot and discussion about </w:t>
      </w:r>
      <w:ins w:id="27" w:author="eniko Lukacs" w:date="2015-05-04T15:03:00Z">
        <w:r w:rsidRPr="00595704">
          <w:rPr>
            <w:rFonts w:cstheme="minorHAnsi"/>
            <w:szCs w:val="24"/>
            <w:shd w:val="clear" w:color="auto" w:fill="FFFFFF"/>
          </w:rPr>
          <w:t xml:space="preserve">the </w:t>
        </w:r>
      </w:ins>
      <w:r w:rsidRPr="00595704">
        <w:rPr>
          <w:rFonts w:cstheme="minorHAnsi"/>
          <w:szCs w:val="24"/>
          <w:shd w:val="clear" w:color="auto" w:fill="FFFFFF"/>
        </w:rPr>
        <w:t>necessary elements of the construction. The mechanical system was designed in Autodesk Inventor, and executed according to the plan. The next subtask was the planning of the electronic</w:t>
      </w:r>
      <w:del w:id="28" w:author="eniko Lukacs" w:date="2015-05-04T15:03:00Z">
        <w:r w:rsidRPr="00595704" w:rsidDel="007B3430">
          <w:rPr>
            <w:rFonts w:cstheme="minorHAnsi"/>
            <w:szCs w:val="24"/>
            <w:shd w:val="clear" w:color="auto" w:fill="FFFFFF"/>
          </w:rPr>
          <w:delText>s</w:delText>
        </w:r>
      </w:del>
      <w:r w:rsidRPr="00595704">
        <w:rPr>
          <w:rFonts w:cstheme="minorHAnsi"/>
          <w:szCs w:val="24"/>
          <w:shd w:val="clear" w:color="auto" w:fill="FFFFFF"/>
        </w:rPr>
        <w:t xml:space="preserve"> parts of the controller as well as the integration of the sensors in the system. A variety of sensors can be found on the system, of which the most important</w:t>
      </w:r>
      <w:del w:id="29" w:author="eniko Lukacs" w:date="2015-05-04T15:03:00Z">
        <w:r w:rsidRPr="00595704" w:rsidDel="007B3430">
          <w:rPr>
            <w:rFonts w:cstheme="minorHAnsi"/>
            <w:szCs w:val="24"/>
            <w:shd w:val="clear" w:color="auto" w:fill="FFFFFF"/>
          </w:rPr>
          <w:delText xml:space="preserve"> perhaps</w:delText>
        </w:r>
      </w:del>
      <w:r w:rsidRPr="00595704">
        <w:rPr>
          <w:rFonts w:cstheme="minorHAnsi"/>
          <w:szCs w:val="24"/>
          <w:shd w:val="clear" w:color="auto" w:fill="FFFFFF"/>
        </w:rPr>
        <w:t xml:space="preserve"> should be the incremental encoders, used to measure speed and position.</w:t>
      </w:r>
    </w:p>
    <w:p w14:paraId="1DAD596B" w14:textId="77777777" w:rsidR="00C903C5" w:rsidRPr="00595704" w:rsidRDefault="00C903C5" w:rsidP="00C903C5">
      <w:pPr>
        <w:spacing w:line="360" w:lineRule="auto"/>
        <w:ind w:firstLine="720"/>
        <w:rPr>
          <w:ins w:id="30" w:author="stbrassai" w:date="2015-05-04T21:21:00Z"/>
          <w:rStyle w:val="IntenseEmphasis"/>
          <w:rFonts w:ascii="Times New Roman" w:hAnsi="Times New Roman" w:cstheme="minorHAnsi"/>
          <w:b w:val="0"/>
          <w:i w:val="0"/>
          <w:caps w:val="0"/>
          <w:szCs w:val="24"/>
        </w:rPr>
      </w:pPr>
      <w:r w:rsidRPr="00595704">
        <w:rPr>
          <w:rFonts w:cstheme="minorHAnsi"/>
          <w:szCs w:val="24"/>
          <w:shd w:val="clear" w:color="auto" w:fill="FFFFFF"/>
        </w:rPr>
        <w:t xml:space="preserve">On the system </w:t>
      </w:r>
      <w:ins w:id="31" w:author="eniko Lukacs" w:date="2015-05-04T15:04:00Z">
        <w:r w:rsidRPr="00595704">
          <w:rPr>
            <w:rFonts w:cstheme="minorHAnsi"/>
            <w:szCs w:val="24"/>
            <w:shd w:val="clear" w:color="auto" w:fill="FFFFFF"/>
          </w:rPr>
          <w:t xml:space="preserve">two FPGA development boards </w:t>
        </w:r>
      </w:ins>
      <w:r w:rsidRPr="00595704">
        <w:rPr>
          <w:rFonts w:cstheme="minorHAnsi"/>
          <w:szCs w:val="24"/>
          <w:shd w:val="clear" w:color="auto" w:fill="FFFFFF"/>
        </w:rPr>
        <w:t>can be found</w:t>
      </w:r>
      <w:del w:id="32" w:author="eniko Lukacs" w:date="2015-05-04T15:04:00Z">
        <w:r w:rsidRPr="00595704" w:rsidDel="007B3430">
          <w:rPr>
            <w:rFonts w:cstheme="minorHAnsi"/>
            <w:szCs w:val="24"/>
            <w:shd w:val="clear" w:color="auto" w:fill="FFFFFF"/>
          </w:rPr>
          <w:delText xml:space="preserve"> two FPGA development board</w:delText>
        </w:r>
      </w:del>
      <w:r w:rsidRPr="00595704">
        <w:rPr>
          <w:rFonts w:cstheme="minorHAnsi"/>
          <w:szCs w:val="24"/>
          <w:shd w:val="clear" w:color="auto" w:fill="FFFFFF"/>
        </w:rPr>
        <w:t xml:space="preserve">: </w:t>
      </w:r>
      <w:ins w:id="33" w:author="eniko Lukacs" w:date="2015-05-04T15:04:00Z">
        <w:r w:rsidRPr="00595704">
          <w:rPr>
            <w:rFonts w:cstheme="minorHAnsi"/>
            <w:szCs w:val="24"/>
            <w:shd w:val="clear" w:color="auto" w:fill="FFFFFF"/>
          </w:rPr>
          <w:t>a</w:t>
        </w:r>
      </w:ins>
      <w:del w:id="34" w:author="eniko Lukacs" w:date="2015-05-04T15:04:00Z">
        <w:r w:rsidRPr="00595704" w:rsidDel="00CC3616">
          <w:rPr>
            <w:rFonts w:cstheme="minorHAnsi"/>
            <w:szCs w:val="24"/>
            <w:shd w:val="clear" w:color="auto" w:fill="FFFFFF"/>
          </w:rPr>
          <w:delText>A</w:delText>
        </w:r>
      </w:del>
      <w:r w:rsidRPr="00595704">
        <w:rPr>
          <w:rFonts w:cstheme="minorHAnsi"/>
          <w:szCs w:val="24"/>
          <w:shd w:val="clear" w:color="auto" w:fill="FFFFFF"/>
        </w:rPr>
        <w:t xml:space="preserve"> Zybo, with larger resources (integrated ARM processor)</w:t>
      </w:r>
      <w:ins w:id="35" w:author="eniko Lukacs" w:date="2015-05-04T15:04:00Z">
        <w:del w:id="36" w:author="laca" w:date="2015-05-05T12:02:00Z">
          <w:r w:rsidRPr="00595704" w:rsidDel="00A55F3D">
            <w:rPr>
              <w:rFonts w:cstheme="minorHAnsi"/>
              <w:szCs w:val="24"/>
              <w:shd w:val="clear" w:color="auto" w:fill="FFFFFF"/>
            </w:rPr>
            <w:delText>-</w:delText>
          </w:r>
        </w:del>
      </w:ins>
      <w:del w:id="37" w:author="eniko Lukacs" w:date="2015-05-04T15:04:00Z">
        <w:r w:rsidRPr="00595704" w:rsidDel="00CC3616">
          <w:rPr>
            <w:rFonts w:cstheme="minorHAnsi"/>
            <w:szCs w:val="24"/>
            <w:shd w:val="clear" w:color="auto" w:fill="FFFFFF"/>
          </w:rPr>
          <w:delText>.</w:delText>
        </w:r>
      </w:del>
      <w:r w:rsidRPr="00595704">
        <w:rPr>
          <w:rFonts w:cstheme="minorHAnsi"/>
          <w:szCs w:val="24"/>
          <w:shd w:val="clear" w:color="auto" w:fill="FFFFFF"/>
        </w:rPr>
        <w:t xml:space="preserve"> </w:t>
      </w:r>
      <w:ins w:id="38" w:author="eniko Lukacs" w:date="2015-05-04T15:04:00Z">
        <w:r w:rsidRPr="00595704">
          <w:rPr>
            <w:rFonts w:cstheme="minorHAnsi"/>
            <w:szCs w:val="24"/>
            <w:shd w:val="clear" w:color="auto" w:fill="FFFFFF"/>
          </w:rPr>
          <w:t>i</w:t>
        </w:r>
      </w:ins>
      <w:del w:id="39" w:author="eniko Lukacs" w:date="2015-05-04T15:04:00Z">
        <w:r w:rsidRPr="00595704" w:rsidDel="00CC3616">
          <w:rPr>
            <w:rFonts w:cstheme="minorHAnsi"/>
            <w:szCs w:val="24"/>
            <w:shd w:val="clear" w:color="auto" w:fill="FFFFFF"/>
          </w:rPr>
          <w:delText>I</w:delText>
        </w:r>
      </w:del>
      <w:r w:rsidRPr="00595704">
        <w:rPr>
          <w:rFonts w:cstheme="minorHAnsi"/>
          <w:szCs w:val="24"/>
          <w:shd w:val="clear" w:color="auto" w:fill="FFFFFF"/>
        </w:rPr>
        <w:t xml:space="preserve">t is </w:t>
      </w:r>
      <w:del w:id="40" w:author="stbrassai" w:date="2015-05-04T20:55:00Z">
        <w:r w:rsidRPr="00595704" w:rsidDel="0068483B">
          <w:rPr>
            <w:rFonts w:cstheme="minorHAnsi"/>
            <w:szCs w:val="24"/>
            <w:shd w:val="clear" w:color="auto" w:fill="FFFFFF"/>
          </w:rPr>
          <w:delText xml:space="preserve">designed </w:delText>
        </w:r>
      </w:del>
      <w:ins w:id="41" w:author="stbrassai" w:date="2015-05-04T20:55:00Z">
        <w:r w:rsidRPr="00595704">
          <w:rPr>
            <w:rFonts w:cstheme="minorHAnsi"/>
            <w:szCs w:val="24"/>
            <w:shd w:val="clear" w:color="auto" w:fill="FFFFFF"/>
          </w:rPr>
          <w:t xml:space="preserve">used </w:t>
        </w:r>
      </w:ins>
      <w:r w:rsidRPr="00595704">
        <w:rPr>
          <w:rFonts w:cstheme="minorHAnsi"/>
          <w:szCs w:val="24"/>
          <w:shd w:val="clear" w:color="auto" w:fill="FFFFFF"/>
        </w:rPr>
        <w:t>to perform mathematical calculations</w:t>
      </w:r>
      <w:ins w:id="42" w:author="eniko Lukacs" w:date="2015-05-04T15:04:00Z">
        <w:r w:rsidRPr="00595704">
          <w:rPr>
            <w:rFonts w:cstheme="minorHAnsi"/>
            <w:szCs w:val="24"/>
            <w:shd w:val="clear" w:color="auto" w:fill="FFFFFF"/>
          </w:rPr>
          <w:t xml:space="preserve"> a</w:t>
        </w:r>
      </w:ins>
      <w:del w:id="43" w:author="eniko Lukacs" w:date="2015-05-04T15:04:00Z">
        <w:r w:rsidRPr="00595704" w:rsidDel="00CC3616">
          <w:rPr>
            <w:rFonts w:cstheme="minorHAnsi"/>
            <w:szCs w:val="24"/>
            <w:shd w:val="clear" w:color="auto" w:fill="FFFFFF"/>
          </w:rPr>
          <w:delText>. A</w:delText>
        </w:r>
      </w:del>
      <w:r w:rsidRPr="00595704">
        <w:rPr>
          <w:rFonts w:cstheme="minorHAnsi"/>
          <w:szCs w:val="24"/>
          <w:shd w:val="clear" w:color="auto" w:fill="FFFFFF"/>
        </w:rPr>
        <w:t xml:space="preserve">nd a small-capacity FPGA (SPARTAN3e500), with 8 hardware-implemented controller and with a MicroBlaze processor. These controllers </w:t>
      </w:r>
      <w:del w:id="44" w:author="stbrassai" w:date="2015-05-04T20:56:00Z">
        <w:r w:rsidRPr="00595704" w:rsidDel="0068483B">
          <w:rPr>
            <w:rFonts w:cstheme="minorHAnsi"/>
            <w:szCs w:val="24"/>
            <w:shd w:val="clear" w:color="auto" w:fill="FFFFFF"/>
          </w:rPr>
          <w:delText xml:space="preserve">coordinate </w:delText>
        </w:r>
      </w:del>
      <w:ins w:id="45" w:author="stbrassai" w:date="2015-05-04T20:56:00Z">
        <w:r w:rsidRPr="00595704">
          <w:rPr>
            <w:rFonts w:cstheme="minorHAnsi"/>
            <w:szCs w:val="24"/>
            <w:shd w:val="clear" w:color="auto" w:fill="FFFFFF"/>
          </w:rPr>
          <w:t xml:space="preserve">control </w:t>
        </w:r>
      </w:ins>
      <w:r w:rsidRPr="00595704">
        <w:rPr>
          <w:rFonts w:cstheme="minorHAnsi"/>
          <w:szCs w:val="24"/>
          <w:shd w:val="clear" w:color="auto" w:fill="FFFFFF"/>
        </w:rPr>
        <w:t xml:space="preserve">the 12V DC motor speed or the position of it. The MicroBlaze processor is responsible for receiving data and after a simple processing </w:t>
      </w:r>
      <w:ins w:id="46" w:author="eniko Lukacs" w:date="2015-05-04T15:05:00Z">
        <w:r w:rsidRPr="00595704">
          <w:rPr>
            <w:rFonts w:cstheme="minorHAnsi"/>
            <w:szCs w:val="24"/>
            <w:shd w:val="clear" w:color="auto" w:fill="FFFFFF"/>
          </w:rPr>
          <w:t>for writing</w:t>
        </w:r>
      </w:ins>
      <w:del w:id="47" w:author="eniko Lukacs" w:date="2015-05-04T15:05:00Z">
        <w:r w:rsidRPr="00595704" w:rsidDel="00CC3616">
          <w:rPr>
            <w:rFonts w:cstheme="minorHAnsi"/>
            <w:szCs w:val="24"/>
            <w:shd w:val="clear" w:color="auto" w:fill="FFFFFF"/>
          </w:rPr>
          <w:delText>to write</w:delText>
        </w:r>
      </w:del>
      <w:r w:rsidRPr="00595704">
        <w:rPr>
          <w:rFonts w:cstheme="minorHAnsi"/>
          <w:szCs w:val="24"/>
          <w:shd w:val="clear" w:color="auto" w:fill="FFFFFF"/>
        </w:rPr>
        <w:t xml:space="preserve"> to the appropriate register of </w:t>
      </w:r>
      <w:ins w:id="48" w:author="eniko Lukacs" w:date="2015-05-04T15:05:00Z">
        <w:r w:rsidRPr="00595704">
          <w:rPr>
            <w:rFonts w:cstheme="minorHAnsi"/>
            <w:szCs w:val="24"/>
            <w:shd w:val="clear" w:color="auto" w:fill="FFFFFF"/>
          </w:rPr>
          <w:t xml:space="preserve">the </w:t>
        </w:r>
      </w:ins>
      <w:r w:rsidRPr="00595704">
        <w:rPr>
          <w:rFonts w:cstheme="minorHAnsi"/>
          <w:szCs w:val="24"/>
          <w:shd w:val="clear" w:color="auto" w:fill="FFFFFF"/>
        </w:rPr>
        <w:t xml:space="preserve">hardware-based controller. To the SPARTAN3e500 board </w:t>
      </w:r>
      <w:del w:id="49" w:author="eniko Lukacs" w:date="2015-05-04T15:05:00Z">
        <w:r w:rsidRPr="00595704" w:rsidDel="00CC3616">
          <w:rPr>
            <w:rFonts w:cstheme="minorHAnsi"/>
            <w:szCs w:val="24"/>
            <w:shd w:val="clear" w:color="auto" w:fill="FFFFFF"/>
          </w:rPr>
          <w:delText xml:space="preserve">is mounted </w:delText>
        </w:r>
      </w:del>
      <w:r w:rsidRPr="00595704">
        <w:rPr>
          <w:rFonts w:cstheme="minorHAnsi"/>
          <w:szCs w:val="24"/>
          <w:shd w:val="clear" w:color="auto" w:fill="FFFFFF"/>
        </w:rPr>
        <w:t>8 pieces of incremental sensor</w:t>
      </w:r>
      <w:ins w:id="50" w:author="eniko Lukacs" w:date="2015-05-04T15:05:00Z">
        <w:r w:rsidRPr="00595704">
          <w:rPr>
            <w:rFonts w:cstheme="minorHAnsi"/>
            <w:szCs w:val="24"/>
            <w:shd w:val="clear" w:color="auto" w:fill="FFFFFF"/>
          </w:rPr>
          <w:t>s</w:t>
        </w:r>
      </w:ins>
      <w:r w:rsidRPr="00595704">
        <w:rPr>
          <w:rFonts w:cstheme="minorHAnsi"/>
          <w:szCs w:val="24"/>
          <w:shd w:val="clear" w:color="auto" w:fill="FFFFFF"/>
        </w:rPr>
        <w:t xml:space="preserve"> </w:t>
      </w:r>
      <w:ins w:id="51" w:author="eniko Lukacs" w:date="2015-05-04T15:05:00Z">
        <w:r w:rsidRPr="00595704">
          <w:rPr>
            <w:rFonts w:cstheme="minorHAnsi"/>
            <w:szCs w:val="24"/>
            <w:shd w:val="clear" w:color="auto" w:fill="FFFFFF"/>
          </w:rPr>
          <w:t xml:space="preserve">are mounted </w:t>
        </w:r>
      </w:ins>
      <w:r w:rsidRPr="00595704">
        <w:rPr>
          <w:rFonts w:cstheme="minorHAnsi"/>
          <w:szCs w:val="24"/>
          <w:shd w:val="clear" w:color="auto" w:fill="FFFFFF"/>
        </w:rPr>
        <w:t xml:space="preserve">which measure the position and speed of the motors. The sensor’s data is sent by </w:t>
      </w:r>
      <w:ins w:id="52" w:author="eniko Lukacs" w:date="2015-05-04T15:05:00Z">
        <w:r w:rsidRPr="00595704">
          <w:rPr>
            <w:rFonts w:cstheme="minorHAnsi"/>
            <w:szCs w:val="24"/>
            <w:shd w:val="clear" w:color="auto" w:fill="FFFFFF"/>
          </w:rPr>
          <w:t xml:space="preserve">the </w:t>
        </w:r>
      </w:ins>
      <w:r w:rsidRPr="00595704">
        <w:rPr>
          <w:rFonts w:cstheme="minorHAnsi"/>
          <w:szCs w:val="24"/>
          <w:shd w:val="clear" w:color="auto" w:fill="FFFFFF"/>
        </w:rPr>
        <w:t xml:space="preserve">Spartan board via a fast SPI communication to the Zybo board. </w:t>
      </w:r>
      <w:r w:rsidRPr="00595704">
        <w:rPr>
          <w:rStyle w:val="IntenseEmphasis"/>
          <w:rFonts w:ascii="Times New Roman" w:hAnsi="Times New Roman" w:cstheme="minorHAnsi"/>
          <w:b w:val="0"/>
          <w:i w:val="0"/>
          <w:caps w:val="0"/>
          <w:szCs w:val="24"/>
        </w:rPr>
        <w:t xml:space="preserve">The fast hardware, </w:t>
      </w:r>
      <w:ins w:id="53" w:author="eniko Lukacs" w:date="2015-05-04T15:06:00Z">
        <w:r w:rsidRPr="00595704">
          <w:rPr>
            <w:rStyle w:val="IntenseEmphasis"/>
            <w:rFonts w:ascii="Times New Roman" w:hAnsi="Times New Roman" w:cstheme="minorHAnsi"/>
            <w:b w:val="0"/>
            <w:i w:val="0"/>
            <w:caps w:val="0"/>
            <w:szCs w:val="24"/>
          </w:rPr>
          <w:t xml:space="preserve">the </w:t>
        </w:r>
      </w:ins>
      <w:r w:rsidRPr="00595704">
        <w:rPr>
          <w:rStyle w:val="IntenseEmphasis"/>
          <w:rFonts w:ascii="Times New Roman" w:hAnsi="Times New Roman" w:cstheme="minorHAnsi"/>
          <w:b w:val="0"/>
          <w:i w:val="0"/>
          <w:caps w:val="0"/>
          <w:szCs w:val="24"/>
        </w:rPr>
        <w:t>PID controller was implemented on a</w:t>
      </w:r>
      <w:ins w:id="54" w:author="eniko Lukacs" w:date="2015-05-04T15:06:00Z">
        <w:r w:rsidRPr="00595704">
          <w:rPr>
            <w:rStyle w:val="IntenseEmphasis"/>
            <w:rFonts w:ascii="Times New Roman" w:hAnsi="Times New Roman" w:cstheme="minorHAnsi"/>
            <w:b w:val="0"/>
            <w:i w:val="0"/>
            <w:caps w:val="0"/>
            <w:szCs w:val="24"/>
          </w:rPr>
          <w:t>n</w:t>
        </w:r>
      </w:ins>
      <w:r w:rsidRPr="00595704">
        <w:rPr>
          <w:rStyle w:val="IntenseEmphasis"/>
          <w:rFonts w:ascii="Times New Roman" w:hAnsi="Times New Roman" w:cstheme="minorHAnsi"/>
          <w:b w:val="0"/>
          <w:i w:val="0"/>
          <w:caps w:val="0"/>
          <w:szCs w:val="24"/>
        </w:rPr>
        <w:t xml:space="preserve"> FPGA development board, with </w:t>
      </w:r>
      <w:ins w:id="55" w:author="eniko Lukacs" w:date="2015-05-04T15:06:00Z">
        <w:r w:rsidRPr="00595704">
          <w:rPr>
            <w:rStyle w:val="IntenseEmphasis"/>
            <w:rFonts w:ascii="Times New Roman" w:hAnsi="Times New Roman" w:cstheme="minorHAnsi"/>
            <w:b w:val="0"/>
            <w:i w:val="0"/>
            <w:caps w:val="0"/>
            <w:szCs w:val="24"/>
          </w:rPr>
          <w:t xml:space="preserve">the </w:t>
        </w:r>
      </w:ins>
      <w:r w:rsidRPr="00595704">
        <w:rPr>
          <w:rStyle w:val="IntenseEmphasis"/>
          <w:rFonts w:ascii="Times New Roman" w:hAnsi="Times New Roman" w:cstheme="minorHAnsi"/>
          <w:b w:val="0"/>
          <w:i w:val="0"/>
          <w:caps w:val="0"/>
          <w:szCs w:val="24"/>
        </w:rPr>
        <w:t>Xilinx System Generator design tool, the simulation was carried out with hardware co-simulation.</w:t>
      </w:r>
    </w:p>
    <w:p w14:paraId="1E4C1EB0" w14:textId="77777777" w:rsidR="00C903C5" w:rsidRPr="00595704" w:rsidRDefault="00C903C5" w:rsidP="00C903C5">
      <w:pPr>
        <w:spacing w:line="360" w:lineRule="auto"/>
        <w:ind w:firstLine="720"/>
        <w:rPr>
          <w:ins w:id="56" w:author="stbrassai" w:date="2015-05-04T21:21:00Z"/>
          <w:rStyle w:val="IntenseEmphasis"/>
          <w:rFonts w:ascii="Times New Roman" w:hAnsi="Times New Roman" w:cstheme="minorHAnsi"/>
          <w:b w:val="0"/>
          <w:i w:val="0"/>
          <w:caps w:val="0"/>
          <w:szCs w:val="24"/>
        </w:rPr>
      </w:pPr>
      <w:ins w:id="57" w:author="stbrassai" w:date="2015-05-04T21:21:00Z">
        <w:r w:rsidRPr="00595704">
          <w:rPr>
            <w:rStyle w:val="IntenseEmphasis"/>
            <w:rFonts w:ascii="Times New Roman" w:hAnsi="Times New Roman" w:cstheme="minorHAnsi"/>
            <w:b w:val="0"/>
            <w:i w:val="0"/>
            <w:caps w:val="0"/>
            <w:szCs w:val="24"/>
          </w:rPr>
          <w:t>We can communicate with the ZYBO system using a Wi-Fi router via TCP protocol. Three TCP server is running on the Zybo system:</w:t>
        </w:r>
      </w:ins>
    </w:p>
    <w:p w14:paraId="6941FDFB" w14:textId="77777777" w:rsidR="00C903C5" w:rsidRPr="00595704" w:rsidRDefault="00C903C5" w:rsidP="00C903C5">
      <w:pPr>
        <w:numPr>
          <w:ilvl w:val="0"/>
          <w:numId w:val="11"/>
        </w:numPr>
        <w:spacing w:line="360" w:lineRule="auto"/>
        <w:rPr>
          <w:ins w:id="58" w:author="stbrassai" w:date="2015-05-04T21:21:00Z"/>
          <w:rStyle w:val="IntenseEmphasis"/>
          <w:rFonts w:ascii="Times New Roman" w:hAnsi="Times New Roman" w:cstheme="minorHAnsi"/>
          <w:b w:val="0"/>
          <w:i w:val="0"/>
          <w:caps w:val="0"/>
          <w:szCs w:val="24"/>
        </w:rPr>
      </w:pPr>
      <w:ins w:id="59" w:author="stbrassai" w:date="2015-05-04T21:21:00Z">
        <w:r w:rsidRPr="00595704">
          <w:rPr>
            <w:rStyle w:val="IntenseEmphasis"/>
            <w:rFonts w:ascii="Times New Roman" w:hAnsi="Times New Roman" w:cstheme="minorHAnsi"/>
            <w:b w:val="0"/>
            <w:i w:val="0"/>
            <w:caps w:val="0"/>
            <w:szCs w:val="24"/>
          </w:rPr>
          <w:t>We can request data from sensors (gyroscopes).</w:t>
        </w:r>
      </w:ins>
    </w:p>
    <w:p w14:paraId="23B9814B" w14:textId="77777777" w:rsidR="00C903C5" w:rsidRPr="00595704" w:rsidRDefault="00C903C5" w:rsidP="00C903C5">
      <w:pPr>
        <w:numPr>
          <w:ilvl w:val="0"/>
          <w:numId w:val="11"/>
        </w:numPr>
        <w:spacing w:line="360" w:lineRule="auto"/>
        <w:rPr>
          <w:ins w:id="60" w:author="stbrassai" w:date="2015-05-04T21:21:00Z"/>
          <w:rStyle w:val="IntenseEmphasis"/>
          <w:rFonts w:ascii="Times New Roman" w:hAnsi="Times New Roman" w:cstheme="minorHAnsi"/>
          <w:b w:val="0"/>
          <w:i w:val="0"/>
          <w:caps w:val="0"/>
          <w:szCs w:val="24"/>
        </w:rPr>
      </w:pPr>
      <w:ins w:id="61" w:author="stbrassai" w:date="2015-05-04T21:21:00Z">
        <w:r w:rsidRPr="00595704">
          <w:rPr>
            <w:rStyle w:val="IntenseEmphasis"/>
            <w:rFonts w:ascii="Times New Roman" w:hAnsi="Times New Roman" w:cstheme="minorHAnsi"/>
            <w:b w:val="0"/>
            <w:i w:val="0"/>
            <w:caps w:val="0"/>
            <w:szCs w:val="24"/>
          </w:rPr>
          <w:t>Motor Controllers data can be read back (speed, position, intervening signal...).</w:t>
        </w:r>
      </w:ins>
    </w:p>
    <w:p w14:paraId="1EA1DE6F" w14:textId="77777777" w:rsidR="00C903C5" w:rsidRPr="00595704" w:rsidRDefault="00C903C5" w:rsidP="00C903C5">
      <w:pPr>
        <w:numPr>
          <w:ilvl w:val="0"/>
          <w:numId w:val="11"/>
        </w:numPr>
        <w:spacing w:line="360" w:lineRule="auto"/>
        <w:rPr>
          <w:ins w:id="62" w:author="stbrassai" w:date="2015-05-04T21:21:00Z"/>
          <w:rStyle w:val="IntenseEmphasis"/>
          <w:rFonts w:ascii="Times New Roman" w:hAnsi="Times New Roman" w:cstheme="minorHAnsi"/>
          <w:b w:val="0"/>
          <w:i w:val="0"/>
          <w:caps w:val="0"/>
          <w:szCs w:val="24"/>
        </w:rPr>
      </w:pPr>
      <w:ins w:id="63" w:author="stbrassai" w:date="2015-05-04T21:21:00Z">
        <w:r w:rsidRPr="00595704">
          <w:rPr>
            <w:rStyle w:val="IntenseEmphasis"/>
            <w:rFonts w:ascii="Times New Roman" w:hAnsi="Times New Roman" w:cstheme="minorHAnsi"/>
            <w:b w:val="0"/>
            <w:i w:val="0"/>
            <w:caps w:val="0"/>
            <w:szCs w:val="24"/>
          </w:rPr>
          <w:t>Parameters and instructions may be added to the system.</w:t>
        </w:r>
      </w:ins>
    </w:p>
    <w:p w14:paraId="42DF070A" w14:textId="77777777" w:rsidR="00C903C5" w:rsidRPr="00595704" w:rsidDel="00E02A8D" w:rsidRDefault="00C903C5" w:rsidP="00C903C5">
      <w:pPr>
        <w:spacing w:line="360" w:lineRule="auto"/>
        <w:ind w:firstLine="720"/>
        <w:rPr>
          <w:del w:id="64" w:author="stbrassai" w:date="2015-05-04T21:21:00Z"/>
          <w:rStyle w:val="IntenseEmphasis"/>
          <w:rFonts w:ascii="Times New Roman" w:hAnsi="Times New Roman" w:cstheme="minorHAnsi"/>
          <w:b w:val="0"/>
          <w:i w:val="0"/>
          <w:caps w:val="0"/>
          <w:szCs w:val="24"/>
        </w:rPr>
      </w:pPr>
    </w:p>
    <w:p w14:paraId="011DE5C0" w14:textId="77777777" w:rsidR="00C903C5" w:rsidRPr="00595704" w:rsidRDefault="00C903C5" w:rsidP="00C903C5">
      <w:pPr>
        <w:spacing w:line="360" w:lineRule="auto"/>
        <w:rPr>
          <w:rStyle w:val="IntenseEmphasis"/>
          <w:rFonts w:ascii="Times New Roman" w:hAnsi="Times New Roman" w:cstheme="minorHAnsi"/>
          <w:b w:val="0"/>
          <w:i w:val="0"/>
          <w:caps w:val="0"/>
          <w:szCs w:val="24"/>
        </w:rPr>
      </w:pPr>
      <w:r w:rsidRPr="00595704">
        <w:rPr>
          <w:rStyle w:val="IntenseEmphasis"/>
          <w:rFonts w:ascii="Times New Roman" w:hAnsi="Times New Roman" w:cstheme="minorHAnsi"/>
          <w:b w:val="0"/>
          <w:i w:val="0"/>
          <w:caps w:val="0"/>
          <w:szCs w:val="24"/>
        </w:rPr>
        <w:tab/>
        <w:t xml:space="preserve">The planning started with the mechanical system. With the help of Autodesk Inventor, </w:t>
      </w:r>
      <w:del w:id="65" w:author="eniko Lukacs" w:date="2015-05-04T15:06:00Z">
        <w:r w:rsidRPr="00595704" w:rsidDel="00CC3616">
          <w:rPr>
            <w:rStyle w:val="IntenseEmphasis"/>
            <w:rFonts w:ascii="Times New Roman" w:hAnsi="Times New Roman" w:cstheme="minorHAnsi"/>
            <w:b w:val="0"/>
            <w:i w:val="0"/>
            <w:caps w:val="0"/>
            <w:szCs w:val="24"/>
          </w:rPr>
          <w:delText xml:space="preserve">I designed </w:delText>
        </w:r>
      </w:del>
      <w:r w:rsidRPr="00595704">
        <w:rPr>
          <w:rStyle w:val="IntenseEmphasis"/>
          <w:rFonts w:ascii="Times New Roman" w:hAnsi="Times New Roman" w:cstheme="minorHAnsi"/>
          <w:b w:val="0"/>
          <w:i w:val="0"/>
          <w:caps w:val="0"/>
          <w:szCs w:val="24"/>
        </w:rPr>
        <w:t xml:space="preserve">several variants </w:t>
      </w:r>
      <w:ins w:id="66" w:author="eniko Lukacs" w:date="2015-05-04T15:06:00Z">
        <w:r w:rsidRPr="00595704">
          <w:rPr>
            <w:rStyle w:val="IntenseEmphasis"/>
            <w:rFonts w:ascii="Times New Roman" w:hAnsi="Times New Roman" w:cstheme="minorHAnsi"/>
            <w:b w:val="0"/>
            <w:i w:val="0"/>
            <w:caps w:val="0"/>
            <w:szCs w:val="24"/>
          </w:rPr>
          <w:t xml:space="preserve">were designed </w:t>
        </w:r>
      </w:ins>
      <w:r w:rsidRPr="00595704">
        <w:rPr>
          <w:rStyle w:val="IntenseEmphasis"/>
          <w:rFonts w:ascii="Times New Roman" w:hAnsi="Times New Roman" w:cstheme="minorHAnsi"/>
          <w:b w:val="0"/>
          <w:i w:val="0"/>
          <w:caps w:val="0"/>
          <w:szCs w:val="24"/>
        </w:rPr>
        <w:t xml:space="preserve">until </w:t>
      </w:r>
      <w:del w:id="67" w:author="eniko Lukacs" w:date="2015-05-04T15:06:00Z">
        <w:r w:rsidRPr="00595704" w:rsidDel="00CC3616">
          <w:rPr>
            <w:rStyle w:val="IntenseEmphasis"/>
            <w:rFonts w:ascii="Times New Roman" w:hAnsi="Times New Roman" w:cstheme="minorHAnsi"/>
            <w:b w:val="0"/>
            <w:i w:val="0"/>
            <w:caps w:val="0"/>
            <w:szCs w:val="24"/>
          </w:rPr>
          <w:delText>I arrived</w:delText>
        </w:r>
      </w:del>
      <w:ins w:id="68" w:author="eniko Lukacs" w:date="2015-05-04T15:06:00Z">
        <w:r w:rsidRPr="00595704">
          <w:rPr>
            <w:rStyle w:val="IntenseEmphasis"/>
            <w:rFonts w:ascii="Times New Roman" w:hAnsi="Times New Roman" w:cstheme="minorHAnsi"/>
            <w:b w:val="0"/>
            <w:i w:val="0"/>
            <w:caps w:val="0"/>
            <w:szCs w:val="24"/>
          </w:rPr>
          <w:t>arriving</w:t>
        </w:r>
      </w:ins>
      <w:r w:rsidRPr="00595704">
        <w:rPr>
          <w:rStyle w:val="IntenseEmphasis"/>
          <w:rFonts w:ascii="Times New Roman" w:hAnsi="Times New Roman" w:cstheme="minorHAnsi"/>
          <w:b w:val="0"/>
          <w:i w:val="0"/>
          <w:caps w:val="0"/>
          <w:szCs w:val="24"/>
        </w:rPr>
        <w:t xml:space="preserve"> to this mechanical structure of the discussed </w:t>
      </w:r>
      <w:del w:id="69" w:author="stbrassai" w:date="2015-05-04T21:20:00Z">
        <w:r w:rsidRPr="00595704" w:rsidDel="00E02A8D">
          <w:rPr>
            <w:rStyle w:val="IntenseEmphasis"/>
            <w:rFonts w:ascii="Times New Roman" w:hAnsi="Times New Roman" w:cstheme="minorHAnsi"/>
            <w:b w:val="0"/>
            <w:i w:val="0"/>
            <w:caps w:val="0"/>
            <w:szCs w:val="24"/>
          </w:rPr>
          <w:delText>dissertation</w:delText>
        </w:r>
      </w:del>
      <w:ins w:id="70" w:author="stbrassai" w:date="2015-05-04T21:20:00Z">
        <w:r w:rsidRPr="00595704">
          <w:rPr>
            <w:rStyle w:val="IntenseEmphasis"/>
            <w:rFonts w:ascii="Times New Roman" w:hAnsi="Times New Roman" w:cstheme="minorHAnsi"/>
            <w:b w:val="0"/>
            <w:i w:val="0"/>
            <w:caps w:val="0"/>
            <w:szCs w:val="24"/>
          </w:rPr>
          <w:t>paper</w:t>
        </w:r>
      </w:ins>
      <w:r w:rsidRPr="00595704">
        <w:rPr>
          <w:rStyle w:val="IntenseEmphasis"/>
          <w:rFonts w:ascii="Times New Roman" w:hAnsi="Times New Roman" w:cstheme="minorHAnsi"/>
          <w:b w:val="0"/>
          <w:i w:val="0"/>
          <w:caps w:val="0"/>
          <w:szCs w:val="24"/>
        </w:rPr>
        <w:t xml:space="preserve">. </w:t>
      </w:r>
      <w:del w:id="71" w:author="eniko Lukacs" w:date="2015-05-04T15:08:00Z">
        <w:r w:rsidRPr="00595704" w:rsidDel="00CC3616">
          <w:rPr>
            <w:rStyle w:val="IntenseEmphasis"/>
            <w:rFonts w:ascii="Times New Roman" w:hAnsi="Times New Roman" w:cstheme="minorHAnsi"/>
            <w:b w:val="0"/>
            <w:i w:val="0"/>
            <w:caps w:val="0"/>
            <w:szCs w:val="24"/>
          </w:rPr>
          <w:delText xml:space="preserve">I made my own </w:delText>
        </w:r>
      </w:del>
      <w:ins w:id="72" w:author="eniko Lukacs" w:date="2015-05-04T15:08:00Z">
        <w:r w:rsidRPr="00595704">
          <w:rPr>
            <w:rStyle w:val="IntenseEmphasis"/>
            <w:rFonts w:ascii="Times New Roman" w:hAnsi="Times New Roman" w:cstheme="minorHAnsi"/>
            <w:b w:val="0"/>
            <w:i w:val="0"/>
            <w:caps w:val="0"/>
            <w:szCs w:val="24"/>
          </w:rPr>
          <w:t>T</w:t>
        </w:r>
      </w:ins>
      <w:del w:id="73" w:author="eniko Lukacs" w:date="2015-05-04T15:08:00Z">
        <w:r w:rsidRPr="00595704" w:rsidDel="00CC3616">
          <w:rPr>
            <w:rStyle w:val="IntenseEmphasis"/>
            <w:rFonts w:ascii="Times New Roman" w:hAnsi="Times New Roman" w:cstheme="minorHAnsi"/>
            <w:b w:val="0"/>
            <w:i w:val="0"/>
            <w:caps w:val="0"/>
            <w:szCs w:val="24"/>
          </w:rPr>
          <w:delText>t</w:delText>
        </w:r>
      </w:del>
      <w:r w:rsidRPr="00595704">
        <w:rPr>
          <w:rStyle w:val="IntenseEmphasis"/>
          <w:rFonts w:ascii="Times New Roman" w:hAnsi="Times New Roman" w:cstheme="minorHAnsi"/>
          <w:b w:val="0"/>
          <w:i w:val="0"/>
          <w:caps w:val="0"/>
          <w:szCs w:val="24"/>
        </w:rPr>
        <w:t>he mechanical system</w:t>
      </w:r>
      <w:ins w:id="74" w:author="eniko Lukacs" w:date="2015-05-04T15:08:00Z">
        <w:r w:rsidRPr="00595704">
          <w:rPr>
            <w:rStyle w:val="IntenseEmphasis"/>
            <w:rFonts w:ascii="Times New Roman" w:hAnsi="Times New Roman" w:cstheme="minorHAnsi"/>
            <w:b w:val="0"/>
            <w:i w:val="0"/>
            <w:caps w:val="0"/>
            <w:szCs w:val="24"/>
          </w:rPr>
          <w:t xml:space="preserve"> was made</w:t>
        </w:r>
      </w:ins>
      <w:del w:id="75" w:author="eniko Lukacs" w:date="2015-05-04T15:08:00Z">
        <w:r w:rsidRPr="00595704" w:rsidDel="00CC3616">
          <w:rPr>
            <w:rStyle w:val="IntenseEmphasis"/>
            <w:rFonts w:ascii="Times New Roman" w:hAnsi="Times New Roman" w:cstheme="minorHAnsi"/>
            <w:b w:val="0"/>
            <w:i w:val="0"/>
            <w:caps w:val="0"/>
            <w:szCs w:val="24"/>
          </w:rPr>
          <w:delText>,</w:delText>
        </w:r>
      </w:del>
      <w:r w:rsidRPr="00595704">
        <w:rPr>
          <w:rStyle w:val="IntenseEmphasis"/>
          <w:rFonts w:ascii="Times New Roman" w:hAnsi="Times New Roman" w:cstheme="minorHAnsi"/>
          <w:b w:val="0"/>
          <w:i w:val="0"/>
          <w:caps w:val="0"/>
          <w:szCs w:val="24"/>
        </w:rPr>
        <w:t xml:space="preserve"> based on the plans, </w:t>
      </w:r>
      <w:ins w:id="76" w:author="eniko Lukacs" w:date="2015-05-04T15:08:00Z">
        <w:r w:rsidRPr="00595704">
          <w:rPr>
            <w:rStyle w:val="IntenseEmphasis"/>
            <w:rFonts w:ascii="Times New Roman" w:hAnsi="Times New Roman" w:cstheme="minorHAnsi"/>
            <w:b w:val="0"/>
            <w:i w:val="0"/>
            <w:caps w:val="0"/>
            <w:szCs w:val="24"/>
          </w:rPr>
          <w:t>and</w:t>
        </w:r>
      </w:ins>
      <w:del w:id="77" w:author="eniko Lukacs" w:date="2015-05-04T15:08:00Z">
        <w:r w:rsidRPr="00595704" w:rsidDel="00CC3616">
          <w:rPr>
            <w:rStyle w:val="IntenseEmphasis"/>
            <w:rFonts w:ascii="Times New Roman" w:hAnsi="Times New Roman" w:cstheme="minorHAnsi"/>
            <w:b w:val="0"/>
            <w:i w:val="0"/>
            <w:caps w:val="0"/>
            <w:szCs w:val="24"/>
          </w:rPr>
          <w:delText>I</w:delText>
        </w:r>
      </w:del>
      <w:r w:rsidRPr="00595704">
        <w:rPr>
          <w:rStyle w:val="IntenseEmphasis"/>
          <w:rFonts w:ascii="Times New Roman" w:hAnsi="Times New Roman" w:cstheme="minorHAnsi"/>
          <w:b w:val="0"/>
          <w:i w:val="0"/>
          <w:caps w:val="0"/>
          <w:szCs w:val="24"/>
        </w:rPr>
        <w:t xml:space="preserve"> </w:t>
      </w:r>
      <w:del w:id="78" w:author="eniko Lukacs" w:date="2015-05-04T15:08:00Z">
        <w:r w:rsidRPr="00595704" w:rsidDel="00CC3616">
          <w:rPr>
            <w:rStyle w:val="IntenseEmphasis"/>
            <w:rFonts w:ascii="Times New Roman" w:hAnsi="Times New Roman" w:cstheme="minorHAnsi"/>
            <w:b w:val="0"/>
            <w:i w:val="0"/>
            <w:caps w:val="0"/>
            <w:szCs w:val="24"/>
          </w:rPr>
          <w:delText>al</w:delText>
        </w:r>
      </w:del>
      <w:del w:id="79" w:author="eniko Lukacs" w:date="2015-05-04T15:09:00Z">
        <w:r w:rsidRPr="00595704" w:rsidDel="00CC3616">
          <w:rPr>
            <w:rStyle w:val="IntenseEmphasis"/>
            <w:rFonts w:ascii="Times New Roman" w:hAnsi="Times New Roman" w:cstheme="minorHAnsi"/>
            <w:b w:val="0"/>
            <w:i w:val="0"/>
            <w:caps w:val="0"/>
            <w:szCs w:val="24"/>
          </w:rPr>
          <w:delText>so finished tests</w:delText>
        </w:r>
      </w:del>
      <w:ins w:id="80" w:author="eniko Lukacs" w:date="2015-05-04T15:09:00Z">
        <w:r w:rsidRPr="00595704">
          <w:rPr>
            <w:rStyle w:val="IntenseEmphasis"/>
            <w:rFonts w:ascii="Times New Roman" w:hAnsi="Times New Roman" w:cstheme="minorHAnsi"/>
            <w:b w:val="0"/>
            <w:i w:val="0"/>
            <w:caps w:val="0"/>
            <w:szCs w:val="24"/>
          </w:rPr>
          <w:t>tests were made</w:t>
        </w:r>
      </w:ins>
      <w:r w:rsidRPr="00595704">
        <w:rPr>
          <w:rStyle w:val="IntenseEmphasis"/>
          <w:rFonts w:ascii="Times New Roman" w:hAnsi="Times New Roman" w:cstheme="minorHAnsi"/>
          <w:b w:val="0"/>
          <w:i w:val="0"/>
          <w:caps w:val="0"/>
          <w:szCs w:val="24"/>
        </w:rPr>
        <w:t xml:space="preserve">, in which </w:t>
      </w:r>
      <w:del w:id="81" w:author="eniko Lukacs" w:date="2015-05-04T15:09:00Z">
        <w:r w:rsidRPr="00595704" w:rsidDel="00CC3616">
          <w:rPr>
            <w:rStyle w:val="IntenseEmphasis"/>
            <w:rFonts w:ascii="Times New Roman" w:hAnsi="Times New Roman" w:cstheme="minorHAnsi"/>
            <w:b w:val="0"/>
            <w:i w:val="0"/>
            <w:caps w:val="0"/>
            <w:szCs w:val="24"/>
          </w:rPr>
          <w:delText xml:space="preserve">I also carried out </w:delText>
        </w:r>
      </w:del>
      <w:r w:rsidRPr="00595704">
        <w:rPr>
          <w:rStyle w:val="IntenseEmphasis"/>
          <w:rFonts w:ascii="Times New Roman" w:hAnsi="Times New Roman" w:cstheme="minorHAnsi"/>
          <w:b w:val="0"/>
          <w:i w:val="0"/>
          <w:caps w:val="0"/>
          <w:szCs w:val="24"/>
        </w:rPr>
        <w:t>the gear ratios</w:t>
      </w:r>
      <w:ins w:id="82" w:author="eniko Lukacs" w:date="2015-05-04T15:09:00Z">
        <w:r w:rsidRPr="00595704">
          <w:rPr>
            <w:rStyle w:val="IntenseEmphasis"/>
            <w:rFonts w:ascii="Times New Roman" w:hAnsi="Times New Roman" w:cstheme="minorHAnsi"/>
            <w:b w:val="0"/>
            <w:i w:val="0"/>
            <w:caps w:val="0"/>
            <w:szCs w:val="24"/>
          </w:rPr>
          <w:t xml:space="preserve"> were carried out</w:t>
        </w:r>
      </w:ins>
      <w:r w:rsidRPr="00595704">
        <w:rPr>
          <w:rStyle w:val="IntenseEmphasis"/>
          <w:rFonts w:ascii="Times New Roman" w:hAnsi="Times New Roman" w:cstheme="minorHAnsi"/>
          <w:b w:val="0"/>
          <w:i w:val="0"/>
          <w:caps w:val="0"/>
          <w:szCs w:val="24"/>
        </w:rPr>
        <w:t xml:space="preserve">. The results showed that </w:t>
      </w:r>
      <w:ins w:id="83" w:author="eniko Lukacs" w:date="2015-05-04T15:09:00Z">
        <w:r w:rsidRPr="00595704">
          <w:rPr>
            <w:rStyle w:val="IntenseEmphasis"/>
            <w:rFonts w:ascii="Times New Roman" w:hAnsi="Times New Roman" w:cstheme="minorHAnsi"/>
            <w:b w:val="0"/>
            <w:i w:val="0"/>
            <w:caps w:val="0"/>
            <w:szCs w:val="24"/>
          </w:rPr>
          <w:t xml:space="preserve">the modification of the system for fixing the motors </w:t>
        </w:r>
      </w:ins>
      <w:r w:rsidRPr="00595704">
        <w:rPr>
          <w:rStyle w:val="IntenseEmphasis"/>
          <w:rFonts w:ascii="Times New Roman" w:hAnsi="Times New Roman" w:cstheme="minorHAnsi"/>
          <w:b w:val="0"/>
          <w:i w:val="0"/>
          <w:caps w:val="0"/>
          <w:szCs w:val="24"/>
        </w:rPr>
        <w:t>is needed</w:t>
      </w:r>
      <w:del w:id="84" w:author="eniko Lukacs" w:date="2015-05-04T15:09:00Z">
        <w:r w:rsidRPr="00595704" w:rsidDel="00CC3616">
          <w:rPr>
            <w:rStyle w:val="IntenseEmphasis"/>
            <w:rFonts w:ascii="Times New Roman" w:hAnsi="Times New Roman" w:cstheme="minorHAnsi"/>
            <w:b w:val="0"/>
            <w:i w:val="0"/>
            <w:caps w:val="0"/>
            <w:szCs w:val="24"/>
          </w:rPr>
          <w:delText xml:space="preserve"> the modification of the system for fixing the motors</w:delText>
        </w:r>
      </w:del>
      <w:r w:rsidRPr="00595704">
        <w:rPr>
          <w:rStyle w:val="IntenseEmphasis"/>
          <w:rFonts w:ascii="Times New Roman" w:hAnsi="Times New Roman" w:cstheme="minorHAnsi"/>
          <w:b w:val="0"/>
          <w:i w:val="0"/>
          <w:caps w:val="0"/>
          <w:szCs w:val="24"/>
        </w:rPr>
        <w:t>. The designing and rebuilding of the mechanical system took two months.</w:t>
      </w:r>
      <w:r w:rsidRPr="00595704">
        <w:rPr>
          <w:rStyle w:val="IntenseEmphasis"/>
          <w:rFonts w:ascii="Times New Roman" w:hAnsi="Times New Roman" w:cstheme="minorHAnsi"/>
          <w:b w:val="0"/>
          <w:i w:val="0"/>
          <w:caps w:val="0"/>
          <w:szCs w:val="24"/>
        </w:rPr>
        <w:tab/>
      </w:r>
    </w:p>
    <w:p w14:paraId="7303A56D" w14:textId="77777777" w:rsidR="00C903C5" w:rsidRPr="00595704" w:rsidRDefault="00C903C5" w:rsidP="00C903C5">
      <w:pPr>
        <w:spacing w:line="360" w:lineRule="auto"/>
        <w:ind w:firstLine="720"/>
        <w:rPr>
          <w:ins w:id="85" w:author="laca" w:date="2015-04-17T13:32:00Z"/>
          <w:rStyle w:val="IntenseEmphasis"/>
          <w:rFonts w:ascii="Times New Roman" w:hAnsi="Times New Roman" w:cstheme="minorHAnsi"/>
          <w:b w:val="0"/>
          <w:i w:val="0"/>
          <w:caps w:val="0"/>
          <w:szCs w:val="24"/>
        </w:rPr>
      </w:pPr>
      <w:r w:rsidRPr="00595704">
        <w:rPr>
          <w:rStyle w:val="IntenseEmphasis"/>
          <w:rFonts w:ascii="Times New Roman" w:hAnsi="Times New Roman" w:cstheme="minorHAnsi"/>
          <w:b w:val="0"/>
          <w:i w:val="0"/>
          <w:caps w:val="0"/>
          <w:szCs w:val="24"/>
        </w:rPr>
        <w:t xml:space="preserve">To the software and digital hardware development </w:t>
      </w:r>
      <w:del w:id="86" w:author="eniko Lukacs" w:date="2015-05-04T15:10:00Z">
        <w:r w:rsidRPr="00595704" w:rsidDel="00CC3616">
          <w:rPr>
            <w:rStyle w:val="IntenseEmphasis"/>
            <w:rFonts w:ascii="Times New Roman" w:hAnsi="Times New Roman" w:cstheme="minorHAnsi"/>
            <w:b w:val="0"/>
            <w:i w:val="0"/>
            <w:caps w:val="0"/>
            <w:szCs w:val="24"/>
          </w:rPr>
          <w:delText>I chosen</w:delText>
        </w:r>
      </w:del>
      <w:ins w:id="87" w:author="eniko Lukacs" w:date="2015-05-04T15:10:00Z">
        <w:r w:rsidRPr="00595704">
          <w:rPr>
            <w:rStyle w:val="IntenseEmphasis"/>
            <w:rFonts w:ascii="Times New Roman" w:hAnsi="Times New Roman" w:cstheme="minorHAnsi"/>
            <w:b w:val="0"/>
            <w:i w:val="0"/>
            <w:caps w:val="0"/>
            <w:szCs w:val="24"/>
          </w:rPr>
          <w:t>the</w:t>
        </w:r>
      </w:ins>
      <w:r w:rsidRPr="00595704">
        <w:rPr>
          <w:rStyle w:val="IntenseEmphasis"/>
          <w:rFonts w:ascii="Times New Roman" w:hAnsi="Times New Roman" w:cstheme="minorHAnsi"/>
          <w:b w:val="0"/>
          <w:i w:val="0"/>
          <w:caps w:val="0"/>
          <w:szCs w:val="24"/>
        </w:rPr>
        <w:t xml:space="preserve"> FPGA system</w:t>
      </w:r>
      <w:ins w:id="88" w:author="eniko Lukacs" w:date="2015-05-04T15:10:00Z">
        <w:r w:rsidRPr="00595704">
          <w:rPr>
            <w:rStyle w:val="IntenseEmphasis"/>
            <w:rFonts w:ascii="Times New Roman" w:hAnsi="Times New Roman" w:cstheme="minorHAnsi"/>
            <w:b w:val="0"/>
            <w:i w:val="0"/>
            <w:caps w:val="0"/>
            <w:szCs w:val="24"/>
          </w:rPr>
          <w:t xml:space="preserve"> was chosen</w:t>
        </w:r>
      </w:ins>
      <w:r w:rsidRPr="00595704">
        <w:rPr>
          <w:rStyle w:val="IntenseEmphasis"/>
          <w:rFonts w:ascii="Times New Roman" w:hAnsi="Times New Roman" w:cstheme="minorHAnsi"/>
          <w:b w:val="0"/>
          <w:i w:val="0"/>
          <w:caps w:val="0"/>
          <w:szCs w:val="24"/>
        </w:rPr>
        <w:t xml:space="preserve">, because </w:t>
      </w:r>
      <w:del w:id="89" w:author="eniko Lukacs" w:date="2015-05-04T15:10:00Z">
        <w:r w:rsidRPr="00595704" w:rsidDel="00CC3616">
          <w:rPr>
            <w:rStyle w:val="IntenseEmphasis"/>
            <w:rFonts w:ascii="Times New Roman" w:hAnsi="Times New Roman" w:cstheme="minorHAnsi"/>
            <w:b w:val="0"/>
            <w:i w:val="0"/>
            <w:caps w:val="0"/>
            <w:szCs w:val="24"/>
          </w:rPr>
          <w:delText xml:space="preserve">it is easy to develop </w:delText>
        </w:r>
      </w:del>
      <w:r w:rsidRPr="00595704">
        <w:rPr>
          <w:rStyle w:val="IntenseEmphasis"/>
          <w:rFonts w:ascii="Times New Roman" w:hAnsi="Times New Roman" w:cstheme="minorHAnsi"/>
          <w:b w:val="0"/>
          <w:i w:val="0"/>
          <w:caps w:val="0"/>
          <w:szCs w:val="24"/>
        </w:rPr>
        <w:t xml:space="preserve">software and hardware </w:t>
      </w:r>
      <w:ins w:id="90" w:author="eniko Lukacs" w:date="2015-05-04T15:10:00Z">
        <w:r w:rsidRPr="00595704">
          <w:rPr>
            <w:rStyle w:val="IntenseEmphasis"/>
            <w:rFonts w:ascii="Times New Roman" w:hAnsi="Times New Roman" w:cstheme="minorHAnsi"/>
            <w:b w:val="0"/>
            <w:i w:val="0"/>
            <w:caps w:val="0"/>
            <w:szCs w:val="24"/>
          </w:rPr>
          <w:t xml:space="preserve">are easy to develop </w:t>
        </w:r>
      </w:ins>
      <w:r w:rsidRPr="00595704">
        <w:rPr>
          <w:rStyle w:val="IntenseEmphasis"/>
          <w:rFonts w:ascii="Times New Roman" w:hAnsi="Times New Roman" w:cstheme="minorHAnsi"/>
          <w:b w:val="0"/>
          <w:i w:val="0"/>
          <w:caps w:val="0"/>
          <w:szCs w:val="24"/>
        </w:rPr>
        <w:t>together. The sensors were chosen so</w:t>
      </w:r>
      <w:del w:id="91" w:author="eniko Lukacs" w:date="2015-05-04T15:10:00Z">
        <w:r w:rsidRPr="00595704" w:rsidDel="00CC3616">
          <w:rPr>
            <w:rStyle w:val="IntenseEmphasis"/>
            <w:rFonts w:ascii="Times New Roman" w:hAnsi="Times New Roman" w:cstheme="minorHAnsi"/>
            <w:b w:val="0"/>
            <w:i w:val="0"/>
            <w:caps w:val="0"/>
            <w:szCs w:val="24"/>
          </w:rPr>
          <w:delText>,</w:delText>
        </w:r>
      </w:del>
      <w:r w:rsidRPr="00595704">
        <w:rPr>
          <w:rStyle w:val="IntenseEmphasis"/>
          <w:rFonts w:ascii="Times New Roman" w:hAnsi="Times New Roman" w:cstheme="minorHAnsi"/>
          <w:b w:val="0"/>
          <w:i w:val="0"/>
          <w:caps w:val="0"/>
          <w:szCs w:val="24"/>
        </w:rPr>
        <w:t xml:space="preserve"> as to be easily fitted to the FPGA system, all sensors are working on </w:t>
      </w:r>
      <w:ins w:id="92" w:author="eniko Lukacs" w:date="2015-05-04T15:10:00Z">
        <w:del w:id="93" w:author="stbrassai" w:date="2015-05-04T21:25:00Z">
          <w:r w:rsidRPr="00595704" w:rsidDel="00123FDB">
            <w:rPr>
              <w:rStyle w:val="IntenseEmphasis"/>
              <w:rFonts w:ascii="Times New Roman" w:hAnsi="Times New Roman" w:cstheme="minorHAnsi"/>
              <w:b w:val="0"/>
              <w:i w:val="0"/>
              <w:caps w:val="0"/>
              <w:szCs w:val="24"/>
            </w:rPr>
            <w:delText xml:space="preserve">a </w:delText>
          </w:r>
        </w:del>
      </w:ins>
      <w:r w:rsidRPr="00595704">
        <w:rPr>
          <w:rStyle w:val="IntenseEmphasis"/>
          <w:rFonts w:ascii="Times New Roman" w:hAnsi="Times New Roman" w:cstheme="minorHAnsi"/>
          <w:b w:val="0"/>
          <w:i w:val="0"/>
          <w:caps w:val="0"/>
          <w:szCs w:val="24"/>
        </w:rPr>
        <w:t>3.3V voltage level.</w:t>
      </w:r>
      <w:ins w:id="94" w:author="stbrassai" w:date="2015-04-17T20:54:00Z">
        <w:del w:id="95" w:author="laca" w:date="2015-04-27T16:12:00Z">
          <w:r w:rsidRPr="00595704" w:rsidDel="00B11905">
            <w:rPr>
              <w:rStyle w:val="IntenseEmphasis"/>
              <w:rFonts w:ascii="Times New Roman" w:hAnsi="Times New Roman" w:cstheme="minorHAnsi"/>
              <w:b w:val="0"/>
              <w:i w:val="0"/>
              <w:caps w:val="0"/>
              <w:szCs w:val="24"/>
            </w:rPr>
            <w:delText>,</w:delText>
          </w:r>
        </w:del>
      </w:ins>
    </w:p>
    <w:p w14:paraId="6DEE4D05" w14:textId="77777777" w:rsidR="00C903C5" w:rsidRPr="00595704" w:rsidDel="00CC3616" w:rsidRDefault="00C903C5" w:rsidP="00C903C5">
      <w:pPr>
        <w:spacing w:line="360" w:lineRule="auto"/>
        <w:ind w:firstLine="720"/>
        <w:rPr>
          <w:del w:id="96" w:author="eniko Lukacs" w:date="2015-05-04T15:12:00Z"/>
          <w:rStyle w:val="IntenseEmphasis"/>
          <w:rFonts w:ascii="Times New Roman" w:hAnsi="Times New Roman" w:cstheme="minorHAnsi"/>
          <w:b w:val="0"/>
          <w:i w:val="0"/>
          <w:caps w:val="0"/>
          <w:szCs w:val="24"/>
        </w:rPr>
      </w:pPr>
      <w:r w:rsidRPr="00595704">
        <w:rPr>
          <w:rStyle w:val="IntenseEmphasis"/>
          <w:rFonts w:ascii="Times New Roman" w:hAnsi="Times New Roman" w:cstheme="minorHAnsi"/>
          <w:b w:val="0"/>
          <w:i w:val="0"/>
          <w:caps w:val="0"/>
          <w:szCs w:val="24"/>
        </w:rPr>
        <w:lastRenderedPageBreak/>
        <w:t xml:space="preserve">The incremental sensors signal’s processing module </w:t>
      </w:r>
      <w:del w:id="97" w:author="eniko Lukacs" w:date="2015-05-04T15:10:00Z">
        <w:r w:rsidRPr="00595704" w:rsidDel="00CC3616">
          <w:rPr>
            <w:rStyle w:val="IntenseEmphasis"/>
            <w:rFonts w:ascii="Times New Roman" w:hAnsi="Times New Roman" w:cstheme="minorHAnsi"/>
            <w:b w:val="0"/>
            <w:i w:val="0"/>
            <w:caps w:val="0"/>
            <w:szCs w:val="24"/>
          </w:rPr>
          <w:delText xml:space="preserve">I </w:delText>
        </w:r>
      </w:del>
      <w:ins w:id="98" w:author="eniko Lukacs" w:date="2015-05-04T15:10:00Z">
        <w:r w:rsidRPr="00595704">
          <w:rPr>
            <w:rStyle w:val="IntenseEmphasis"/>
            <w:rFonts w:ascii="Times New Roman" w:hAnsi="Times New Roman" w:cstheme="minorHAnsi"/>
            <w:b w:val="0"/>
            <w:i w:val="0"/>
            <w:caps w:val="0"/>
            <w:szCs w:val="24"/>
          </w:rPr>
          <w:t xml:space="preserve">is </w:t>
        </w:r>
      </w:ins>
      <w:r w:rsidRPr="00595704">
        <w:rPr>
          <w:rStyle w:val="IntenseEmphasis"/>
          <w:rFonts w:ascii="Times New Roman" w:hAnsi="Times New Roman" w:cstheme="minorHAnsi"/>
          <w:b w:val="0"/>
          <w:i w:val="0"/>
          <w:caps w:val="0"/>
          <w:szCs w:val="24"/>
        </w:rPr>
        <w:t xml:space="preserve">realized in System Generator. Once </w:t>
      </w:r>
      <w:del w:id="99" w:author="eniko Lukacs" w:date="2015-05-04T15:11:00Z">
        <w:r w:rsidRPr="00595704" w:rsidDel="00CC3616">
          <w:rPr>
            <w:rStyle w:val="IntenseEmphasis"/>
            <w:rFonts w:ascii="Times New Roman" w:hAnsi="Times New Roman" w:cstheme="minorHAnsi"/>
            <w:b w:val="0"/>
            <w:i w:val="0"/>
            <w:caps w:val="0"/>
            <w:szCs w:val="24"/>
          </w:rPr>
          <w:delText xml:space="preserve">I was able to measure </w:delText>
        </w:r>
      </w:del>
      <w:r w:rsidRPr="00595704">
        <w:rPr>
          <w:rStyle w:val="IntenseEmphasis"/>
          <w:rFonts w:ascii="Times New Roman" w:hAnsi="Times New Roman" w:cstheme="minorHAnsi"/>
          <w:b w:val="0"/>
          <w:i w:val="0"/>
          <w:caps w:val="0"/>
          <w:szCs w:val="24"/>
        </w:rPr>
        <w:t xml:space="preserve">the position and speed </w:t>
      </w:r>
      <w:ins w:id="100" w:author="eniko Lukacs" w:date="2015-05-04T15:11:00Z">
        <w:r w:rsidRPr="00595704">
          <w:rPr>
            <w:rStyle w:val="IntenseEmphasis"/>
            <w:rFonts w:ascii="Times New Roman" w:hAnsi="Times New Roman" w:cstheme="minorHAnsi"/>
            <w:b w:val="0"/>
            <w:i w:val="0"/>
            <w:caps w:val="0"/>
            <w:szCs w:val="24"/>
          </w:rPr>
          <w:t xml:space="preserve">could be measured, </w:t>
        </w:r>
      </w:ins>
      <w:del w:id="101" w:author="eniko Lukacs" w:date="2015-05-04T15:11:00Z">
        <w:r w:rsidRPr="00595704" w:rsidDel="00CC3616">
          <w:rPr>
            <w:rStyle w:val="IntenseEmphasis"/>
            <w:rFonts w:ascii="Times New Roman" w:hAnsi="Times New Roman" w:cstheme="minorHAnsi"/>
            <w:b w:val="0"/>
            <w:i w:val="0"/>
            <w:caps w:val="0"/>
            <w:szCs w:val="24"/>
          </w:rPr>
          <w:delText xml:space="preserve">I have designed </w:delText>
        </w:r>
      </w:del>
      <w:r w:rsidRPr="00595704">
        <w:rPr>
          <w:rStyle w:val="IntenseEmphasis"/>
          <w:rFonts w:ascii="Times New Roman" w:hAnsi="Times New Roman" w:cstheme="minorHAnsi"/>
          <w:b w:val="0"/>
          <w:i w:val="0"/>
          <w:caps w:val="0"/>
          <w:szCs w:val="24"/>
        </w:rPr>
        <w:t>the controllers for the system operation</w:t>
      </w:r>
      <w:ins w:id="102" w:author="eniko Lukacs" w:date="2015-05-04T15:11:00Z">
        <w:r w:rsidRPr="00595704">
          <w:rPr>
            <w:rStyle w:val="IntenseEmphasis"/>
            <w:rFonts w:ascii="Times New Roman" w:hAnsi="Times New Roman" w:cstheme="minorHAnsi"/>
            <w:b w:val="0"/>
            <w:i w:val="0"/>
            <w:caps w:val="0"/>
            <w:szCs w:val="24"/>
          </w:rPr>
          <w:t xml:space="preserve"> have been designed</w:t>
        </w:r>
        <w:del w:id="103" w:author="laca" w:date="2015-05-05T12:01:00Z">
          <w:r w:rsidRPr="00595704" w:rsidDel="00397056">
            <w:rPr>
              <w:rStyle w:val="IntenseEmphasis"/>
              <w:rFonts w:ascii="Times New Roman" w:hAnsi="Times New Roman" w:cstheme="minorHAnsi"/>
              <w:b w:val="0"/>
              <w:i w:val="0"/>
              <w:caps w:val="0"/>
              <w:szCs w:val="24"/>
            </w:rPr>
            <w:delText xml:space="preserve"> </w:delText>
          </w:r>
        </w:del>
      </w:ins>
      <w:r w:rsidRPr="00595704">
        <w:rPr>
          <w:rStyle w:val="IntenseEmphasis"/>
          <w:rFonts w:ascii="Times New Roman" w:hAnsi="Times New Roman" w:cstheme="minorHAnsi"/>
          <w:b w:val="0"/>
          <w:i w:val="0"/>
          <w:caps w:val="0"/>
          <w:szCs w:val="24"/>
        </w:rPr>
        <w:t xml:space="preserve">, </w:t>
      </w:r>
      <w:del w:id="104" w:author="eniko Lukacs" w:date="2015-05-04T15:11:00Z">
        <w:r w:rsidRPr="00595704" w:rsidDel="00CC3616">
          <w:rPr>
            <w:rStyle w:val="IntenseEmphasis"/>
            <w:rFonts w:ascii="Times New Roman" w:hAnsi="Times New Roman" w:cstheme="minorHAnsi"/>
            <w:b w:val="0"/>
            <w:i w:val="0"/>
            <w:caps w:val="0"/>
            <w:szCs w:val="24"/>
          </w:rPr>
          <w:delText xml:space="preserve">for </w:delText>
        </w:r>
      </w:del>
      <w:ins w:id="105" w:author="eniko Lukacs" w:date="2015-05-04T15:11:00Z">
        <w:r w:rsidRPr="00595704">
          <w:rPr>
            <w:rStyle w:val="IntenseEmphasis"/>
            <w:rFonts w:ascii="Times New Roman" w:hAnsi="Times New Roman" w:cstheme="minorHAnsi"/>
            <w:b w:val="0"/>
            <w:i w:val="0"/>
            <w:caps w:val="0"/>
            <w:szCs w:val="24"/>
          </w:rPr>
          <w:t xml:space="preserve">at </w:t>
        </w:r>
      </w:ins>
      <w:r w:rsidRPr="00595704">
        <w:rPr>
          <w:rStyle w:val="IntenseEmphasis"/>
          <w:rFonts w:ascii="Times New Roman" w:hAnsi="Times New Roman" w:cstheme="minorHAnsi"/>
          <w:b w:val="0"/>
          <w:i w:val="0"/>
          <w:caps w:val="0"/>
          <w:szCs w:val="24"/>
        </w:rPr>
        <w:t>first the PID control.</w:t>
      </w:r>
      <w:ins w:id="106" w:author="eniko Lukacs" w:date="2015-05-04T15:12:00Z">
        <w:r w:rsidRPr="00595704">
          <w:rPr>
            <w:rStyle w:val="IntenseEmphasis"/>
            <w:rFonts w:ascii="Times New Roman" w:hAnsi="Times New Roman" w:cstheme="minorHAnsi"/>
            <w:b w:val="0"/>
            <w:i w:val="0"/>
            <w:caps w:val="0"/>
            <w:szCs w:val="24"/>
          </w:rPr>
          <w:t xml:space="preserve"> </w:t>
        </w:r>
      </w:ins>
    </w:p>
    <w:p w14:paraId="6A0D98F2" w14:textId="77777777" w:rsidR="00C903C5" w:rsidRPr="00595704" w:rsidRDefault="00C903C5">
      <w:pPr>
        <w:spacing w:line="360" w:lineRule="auto"/>
        <w:ind w:firstLine="720"/>
        <w:rPr>
          <w:rStyle w:val="IntenseEmphasis"/>
          <w:rFonts w:ascii="Times New Roman" w:hAnsi="Times New Roman" w:cstheme="minorHAnsi"/>
          <w:b w:val="0"/>
          <w:i w:val="0"/>
          <w:caps w:val="0"/>
          <w:szCs w:val="24"/>
        </w:rPr>
        <w:pPrChange w:id="107" w:author="eniko Lukacs" w:date="2015-05-04T15:12:00Z">
          <w:pPr>
            <w:spacing w:line="360" w:lineRule="auto"/>
          </w:pPr>
        </w:pPrChange>
      </w:pPr>
      <w:ins w:id="108" w:author="eniko Lukacs" w:date="2015-05-04T15:12:00Z">
        <w:r w:rsidRPr="00595704">
          <w:rPr>
            <w:rStyle w:val="IntenseEmphasis"/>
            <w:rFonts w:ascii="Times New Roman" w:hAnsi="Times New Roman" w:cstheme="minorHAnsi"/>
            <w:b w:val="0"/>
            <w:i w:val="0"/>
            <w:caps w:val="0"/>
            <w:szCs w:val="24"/>
          </w:rPr>
          <w:t>The PID control</w:t>
        </w:r>
      </w:ins>
      <w:del w:id="109" w:author="eniko Lukacs" w:date="2015-05-04T15:12:00Z">
        <w:r w:rsidRPr="00595704" w:rsidDel="00CC3616">
          <w:rPr>
            <w:rStyle w:val="IntenseEmphasis"/>
            <w:rFonts w:ascii="Times New Roman" w:hAnsi="Times New Roman" w:cstheme="minorHAnsi"/>
            <w:b w:val="0"/>
            <w:i w:val="0"/>
            <w:caps w:val="0"/>
            <w:szCs w:val="24"/>
          </w:rPr>
          <w:delText>I tried to</w:delText>
        </w:r>
      </w:del>
      <w:r w:rsidRPr="00595704">
        <w:rPr>
          <w:rStyle w:val="IntenseEmphasis"/>
          <w:rFonts w:ascii="Times New Roman" w:hAnsi="Times New Roman" w:cstheme="minorHAnsi"/>
          <w:b w:val="0"/>
          <w:i w:val="0"/>
          <w:caps w:val="0"/>
          <w:szCs w:val="24"/>
        </w:rPr>
        <w:t xml:space="preserve"> </w:t>
      </w:r>
      <w:ins w:id="110" w:author="eniko Lukacs" w:date="2015-05-04T15:12:00Z">
        <w:r w:rsidRPr="00595704">
          <w:rPr>
            <w:rStyle w:val="IntenseEmphasis"/>
            <w:rFonts w:ascii="Times New Roman" w:hAnsi="Times New Roman" w:cstheme="minorHAnsi"/>
            <w:b w:val="0"/>
            <w:i w:val="0"/>
            <w:caps w:val="0"/>
            <w:szCs w:val="24"/>
          </w:rPr>
          <w:t xml:space="preserve">was </w:t>
        </w:r>
      </w:ins>
      <w:r w:rsidRPr="00595704">
        <w:rPr>
          <w:rStyle w:val="IntenseEmphasis"/>
          <w:rFonts w:ascii="Times New Roman" w:hAnsi="Times New Roman" w:cstheme="minorHAnsi"/>
          <w:b w:val="0"/>
          <w:i w:val="0"/>
          <w:caps w:val="0"/>
          <w:szCs w:val="24"/>
        </w:rPr>
        <w:t>use</w:t>
      </w:r>
      <w:ins w:id="111" w:author="eniko Lukacs" w:date="2015-05-04T15:12:00Z">
        <w:r w:rsidRPr="00595704">
          <w:rPr>
            <w:rStyle w:val="IntenseEmphasis"/>
            <w:rFonts w:ascii="Times New Roman" w:hAnsi="Times New Roman" w:cstheme="minorHAnsi"/>
            <w:b w:val="0"/>
            <w:i w:val="0"/>
            <w:caps w:val="0"/>
            <w:szCs w:val="24"/>
          </w:rPr>
          <w:t>d</w:t>
        </w:r>
      </w:ins>
      <w:r w:rsidRPr="00595704">
        <w:rPr>
          <w:rStyle w:val="IntenseEmphasis"/>
          <w:rFonts w:ascii="Times New Roman" w:hAnsi="Times New Roman" w:cstheme="minorHAnsi"/>
          <w:b w:val="0"/>
          <w:i w:val="0"/>
          <w:caps w:val="0"/>
          <w:szCs w:val="24"/>
        </w:rPr>
        <w:t xml:space="preserve"> for speed and position controlling, but the results showed that the PID is not effective to perform the position controlling.</w:t>
      </w:r>
    </w:p>
    <w:p w14:paraId="26B17DEB" w14:textId="77777777" w:rsidR="00C903C5" w:rsidRPr="00595704" w:rsidRDefault="00C903C5" w:rsidP="00C903C5">
      <w:pPr>
        <w:spacing w:line="360" w:lineRule="auto"/>
        <w:rPr>
          <w:rStyle w:val="IntenseEmphasis"/>
          <w:rFonts w:ascii="Times New Roman" w:hAnsi="Times New Roman" w:cstheme="minorHAnsi"/>
          <w:b w:val="0"/>
          <w:i w:val="0"/>
          <w:caps w:val="0"/>
          <w:szCs w:val="24"/>
        </w:rPr>
      </w:pPr>
      <w:r w:rsidRPr="00595704">
        <w:rPr>
          <w:rStyle w:val="IntenseEmphasis"/>
          <w:rFonts w:ascii="Times New Roman" w:hAnsi="Times New Roman" w:cstheme="minorHAnsi"/>
          <w:b w:val="0"/>
          <w:i w:val="0"/>
          <w:caps w:val="0"/>
          <w:szCs w:val="24"/>
        </w:rPr>
        <w:t xml:space="preserve">Due to the backlash in the referrals system, </w:t>
      </w:r>
      <w:del w:id="112" w:author="eniko Lukacs" w:date="2015-05-04T15:13:00Z">
        <w:r w:rsidRPr="00595704" w:rsidDel="00CC3616">
          <w:rPr>
            <w:rStyle w:val="IntenseEmphasis"/>
            <w:rFonts w:ascii="Times New Roman" w:hAnsi="Times New Roman" w:cstheme="minorHAnsi"/>
            <w:b w:val="0"/>
            <w:i w:val="0"/>
            <w:caps w:val="0"/>
            <w:szCs w:val="24"/>
          </w:rPr>
          <w:delText xml:space="preserve">it was unnecessary </w:delText>
        </w:r>
      </w:del>
      <w:r w:rsidRPr="00595704">
        <w:rPr>
          <w:rStyle w:val="IntenseEmphasis"/>
          <w:rFonts w:ascii="Times New Roman" w:hAnsi="Times New Roman" w:cstheme="minorHAnsi"/>
          <w:b w:val="0"/>
          <w:i w:val="0"/>
          <w:caps w:val="0"/>
          <w:szCs w:val="24"/>
        </w:rPr>
        <w:t xml:space="preserve">the position </w:t>
      </w:r>
      <w:ins w:id="113" w:author="eniko Lukacs" w:date="2015-05-04T15:13:00Z">
        <w:r w:rsidRPr="00595704">
          <w:rPr>
            <w:rStyle w:val="IntenseEmphasis"/>
            <w:rFonts w:ascii="Times New Roman" w:hAnsi="Times New Roman" w:cstheme="minorHAnsi"/>
            <w:b w:val="0"/>
            <w:i w:val="0"/>
            <w:caps w:val="0"/>
            <w:szCs w:val="24"/>
          </w:rPr>
          <w:t xml:space="preserve">controlling hasn’t been </w:t>
        </w:r>
      </w:ins>
      <w:r w:rsidRPr="00595704">
        <w:rPr>
          <w:rStyle w:val="IntenseEmphasis"/>
          <w:rFonts w:ascii="Times New Roman" w:hAnsi="Times New Roman" w:cstheme="minorHAnsi"/>
          <w:b w:val="0"/>
          <w:i w:val="0"/>
          <w:caps w:val="0"/>
          <w:szCs w:val="24"/>
        </w:rPr>
        <w:t xml:space="preserve">correct, so </w:t>
      </w:r>
      <w:del w:id="114" w:author="eniko Lukacs" w:date="2015-05-04T15:14:00Z">
        <w:r w:rsidRPr="00595704" w:rsidDel="00CC3616">
          <w:rPr>
            <w:rStyle w:val="IntenseEmphasis"/>
            <w:rFonts w:ascii="Times New Roman" w:hAnsi="Times New Roman" w:cstheme="minorHAnsi"/>
            <w:b w:val="0"/>
            <w:i w:val="0"/>
            <w:caps w:val="0"/>
            <w:szCs w:val="24"/>
          </w:rPr>
          <w:delText xml:space="preserve">I developed </w:delText>
        </w:r>
      </w:del>
      <w:r w:rsidRPr="00595704">
        <w:rPr>
          <w:rStyle w:val="IntenseEmphasis"/>
          <w:rFonts w:ascii="Times New Roman" w:hAnsi="Times New Roman" w:cstheme="minorHAnsi"/>
          <w:b w:val="0"/>
          <w:i w:val="0"/>
          <w:caps w:val="0"/>
          <w:szCs w:val="24"/>
        </w:rPr>
        <w:t>a different regulatory concept</w:t>
      </w:r>
      <w:ins w:id="115" w:author="eniko Lukacs" w:date="2015-05-04T15:13:00Z">
        <w:r w:rsidRPr="00595704">
          <w:rPr>
            <w:rStyle w:val="IntenseEmphasis"/>
            <w:rFonts w:ascii="Times New Roman" w:hAnsi="Times New Roman" w:cstheme="minorHAnsi"/>
            <w:b w:val="0"/>
            <w:i w:val="0"/>
            <w:caps w:val="0"/>
            <w:szCs w:val="24"/>
          </w:rPr>
          <w:t xml:space="preserve"> was developed</w:t>
        </w:r>
      </w:ins>
      <w:r w:rsidRPr="00595704">
        <w:rPr>
          <w:rStyle w:val="IntenseEmphasis"/>
          <w:rFonts w:ascii="Times New Roman" w:hAnsi="Times New Roman" w:cstheme="minorHAnsi"/>
          <w:b w:val="0"/>
          <w:i w:val="0"/>
          <w:caps w:val="0"/>
          <w:szCs w:val="24"/>
        </w:rPr>
        <w:t>, which has proved to be viable.</w:t>
      </w:r>
    </w:p>
    <w:p w14:paraId="02385978" w14:textId="77777777" w:rsidR="00C903C5" w:rsidRPr="00595704" w:rsidRDefault="00C903C5" w:rsidP="00C903C5">
      <w:pPr>
        <w:spacing w:line="360" w:lineRule="auto"/>
        <w:ind w:firstLine="720"/>
        <w:rPr>
          <w:rStyle w:val="IntenseEmphasis"/>
          <w:rFonts w:ascii="Times New Roman" w:hAnsi="Times New Roman" w:cstheme="minorHAnsi"/>
          <w:b w:val="0"/>
          <w:i w:val="0"/>
          <w:caps w:val="0"/>
          <w:szCs w:val="24"/>
        </w:rPr>
      </w:pPr>
      <w:r w:rsidRPr="00595704">
        <w:rPr>
          <w:rStyle w:val="IntenseEmphasis"/>
          <w:rFonts w:ascii="Times New Roman" w:hAnsi="Times New Roman" w:cstheme="minorHAnsi"/>
          <w:b w:val="0"/>
          <w:i w:val="0"/>
          <w:caps w:val="0"/>
          <w:szCs w:val="24"/>
        </w:rPr>
        <w:t>In the dissertation we present the implementation of the PID controller, position controller and the data processing modules of the incremental sensor</w:t>
      </w:r>
      <w:del w:id="116" w:author="eniko Lukacs" w:date="2015-05-04T15:14:00Z">
        <w:r w:rsidRPr="00595704" w:rsidDel="00C2112A">
          <w:rPr>
            <w:rStyle w:val="IntenseEmphasis"/>
            <w:rFonts w:ascii="Times New Roman" w:hAnsi="Times New Roman" w:cstheme="minorHAnsi"/>
            <w:b w:val="0"/>
            <w:i w:val="0"/>
            <w:caps w:val="0"/>
            <w:szCs w:val="24"/>
          </w:rPr>
          <w:delText>,</w:delText>
        </w:r>
      </w:del>
      <w:r w:rsidRPr="00595704">
        <w:rPr>
          <w:rStyle w:val="IntenseEmphasis"/>
          <w:rFonts w:ascii="Times New Roman" w:hAnsi="Times New Roman" w:cstheme="minorHAnsi"/>
          <w:b w:val="0"/>
          <w:i w:val="0"/>
          <w:caps w:val="0"/>
          <w:szCs w:val="24"/>
        </w:rPr>
        <w:t xml:space="preserve"> in System Generator environment, as well as the simulations with hardware and software modules.</w:t>
      </w:r>
      <w:r w:rsidRPr="00595704">
        <w:rPr>
          <w:rStyle w:val="IntenseEmphasis"/>
          <w:rFonts w:ascii="Times New Roman" w:hAnsi="Times New Roman" w:cstheme="minorHAnsi"/>
          <w:b w:val="0"/>
          <w:i w:val="0"/>
          <w:caps w:val="0"/>
          <w:szCs w:val="24"/>
        </w:rPr>
        <w:tab/>
      </w:r>
    </w:p>
    <w:p w14:paraId="46CD13CE" w14:textId="0B547768" w:rsidR="00C903C5" w:rsidRPr="00595704" w:rsidRDefault="00C903C5">
      <w:pPr>
        <w:spacing w:line="360" w:lineRule="auto"/>
        <w:ind w:firstLine="720"/>
        <w:rPr>
          <w:rStyle w:val="IntenseEmphasis"/>
          <w:rFonts w:ascii="Times New Roman" w:hAnsi="Times New Roman" w:cstheme="minorHAnsi"/>
          <w:b w:val="0"/>
          <w:i w:val="0"/>
          <w:caps w:val="0"/>
          <w:szCs w:val="24"/>
        </w:rPr>
        <w:pPrChange w:id="117" w:author="eniko Lukacs" w:date="2015-05-04T15:14:00Z">
          <w:pPr>
            <w:spacing w:line="360" w:lineRule="auto"/>
          </w:pPr>
        </w:pPrChange>
      </w:pPr>
      <w:del w:id="118" w:author="eniko Lukacs" w:date="2015-05-04T15:15:00Z">
        <w:r w:rsidRPr="00595704" w:rsidDel="00C2112A">
          <w:rPr>
            <w:rStyle w:val="IntenseEmphasis"/>
            <w:rFonts w:ascii="Times New Roman" w:hAnsi="Times New Roman" w:cstheme="minorHAnsi"/>
            <w:b w:val="0"/>
            <w:i w:val="0"/>
            <w:caps w:val="0"/>
            <w:szCs w:val="24"/>
          </w:rPr>
          <w:delText xml:space="preserve">To the robot chassis </w:delText>
        </w:r>
      </w:del>
      <w:ins w:id="119" w:author="eniko Lukacs" w:date="2015-05-04T15:15:00Z">
        <w:r w:rsidRPr="00595704">
          <w:rPr>
            <w:rStyle w:val="IntenseEmphasis"/>
            <w:rFonts w:ascii="Times New Roman" w:hAnsi="Times New Roman" w:cstheme="minorHAnsi"/>
            <w:b w:val="0"/>
            <w:i w:val="0"/>
            <w:caps w:val="0"/>
            <w:szCs w:val="24"/>
          </w:rPr>
          <w:t>M</w:t>
        </w:r>
      </w:ins>
      <w:ins w:id="120" w:author="eniko Lukacs" w:date="2015-05-04T15:14:00Z">
        <w:r w:rsidRPr="00595704">
          <w:rPr>
            <w:rStyle w:val="IntenseEmphasis"/>
            <w:rFonts w:ascii="Times New Roman" w:hAnsi="Times New Roman" w:cstheme="minorHAnsi"/>
            <w:b w:val="0"/>
            <w:i w:val="0"/>
            <w:caps w:val="0"/>
            <w:szCs w:val="24"/>
          </w:rPr>
          <w:t xml:space="preserve">ore massive complementary accessories such as robot arm, lawn mowers </w:t>
        </w:r>
      </w:ins>
      <w:r w:rsidRPr="00595704">
        <w:rPr>
          <w:rStyle w:val="IntenseEmphasis"/>
          <w:rFonts w:ascii="Times New Roman" w:hAnsi="Times New Roman" w:cstheme="minorHAnsi"/>
          <w:b w:val="0"/>
          <w:i w:val="0"/>
          <w:caps w:val="0"/>
          <w:szCs w:val="24"/>
        </w:rPr>
        <w:t>can be fixed</w:t>
      </w:r>
      <w:ins w:id="121" w:author="eniko Lukacs" w:date="2015-05-04T15:15:00Z">
        <w:r w:rsidRPr="00595704">
          <w:rPr>
            <w:rStyle w:val="IntenseEmphasis"/>
            <w:rFonts w:ascii="Times New Roman" w:hAnsi="Times New Roman" w:cstheme="minorHAnsi"/>
            <w:b w:val="0"/>
            <w:i w:val="0"/>
            <w:caps w:val="0"/>
            <w:szCs w:val="24"/>
          </w:rPr>
          <w:t xml:space="preserve"> to the robot chassis</w:t>
        </w:r>
      </w:ins>
      <w:del w:id="122" w:author="eniko Lukacs" w:date="2015-05-04T15:14:00Z">
        <w:r w:rsidRPr="00595704" w:rsidDel="00C2112A">
          <w:rPr>
            <w:rStyle w:val="IntenseEmphasis"/>
            <w:rFonts w:ascii="Times New Roman" w:hAnsi="Times New Roman" w:cstheme="minorHAnsi"/>
            <w:b w:val="0"/>
            <w:i w:val="0"/>
            <w:caps w:val="0"/>
            <w:szCs w:val="24"/>
          </w:rPr>
          <w:delText xml:space="preserve"> more massive complementary accessories such as robot arm, lawn mowers, etc</w:delText>
        </w:r>
      </w:del>
      <w:r w:rsidRPr="00595704">
        <w:rPr>
          <w:rStyle w:val="IntenseEmphasis"/>
          <w:rFonts w:ascii="Times New Roman" w:hAnsi="Times New Roman" w:cstheme="minorHAnsi"/>
          <w:b w:val="0"/>
          <w:i w:val="0"/>
          <w:caps w:val="0"/>
          <w:szCs w:val="24"/>
        </w:rPr>
        <w:t xml:space="preserve">. </w:t>
      </w:r>
    </w:p>
    <w:p w14:paraId="447D9D0E" w14:textId="548953CB" w:rsidR="00C903C5" w:rsidRDefault="00C903C5">
      <w:pPr>
        <w:spacing w:line="360" w:lineRule="auto"/>
        <w:ind w:firstLine="720"/>
        <w:rPr>
          <w:rStyle w:val="IntenseEmphasis"/>
          <w:rFonts w:ascii="Times New Roman" w:hAnsi="Times New Roman" w:cstheme="minorHAnsi"/>
          <w:b w:val="0"/>
          <w:i w:val="0"/>
          <w:caps w:val="0"/>
          <w:szCs w:val="24"/>
        </w:rPr>
        <w:pPrChange w:id="123" w:author="eniko Lukacs" w:date="2015-05-04T15:15:00Z">
          <w:pPr>
            <w:spacing w:line="360" w:lineRule="auto"/>
          </w:pPr>
        </w:pPrChange>
      </w:pPr>
      <w:r w:rsidRPr="00595704">
        <w:rPr>
          <w:rStyle w:val="IntenseEmphasis"/>
          <w:rFonts w:ascii="Times New Roman" w:hAnsi="Times New Roman" w:cstheme="minorHAnsi"/>
          <w:b w:val="0"/>
          <w:i w:val="0"/>
          <w:caps w:val="0"/>
          <w:szCs w:val="24"/>
        </w:rPr>
        <w:t xml:space="preserve">Applicability </w:t>
      </w:r>
      <w:del w:id="124" w:author="eniko Lukacs" w:date="2015-05-04T15:15:00Z">
        <w:r w:rsidRPr="00595704" w:rsidDel="00C2112A">
          <w:rPr>
            <w:rStyle w:val="IntenseEmphasis"/>
            <w:rFonts w:ascii="Times New Roman" w:hAnsi="Times New Roman" w:cstheme="minorHAnsi"/>
            <w:b w:val="0"/>
            <w:i w:val="0"/>
            <w:caps w:val="0"/>
            <w:szCs w:val="24"/>
          </w:rPr>
          <w:delText>can be</w:delText>
        </w:r>
      </w:del>
      <w:ins w:id="125" w:author="eniko Lukacs" w:date="2015-05-04T15:15:00Z">
        <w:r w:rsidRPr="00595704">
          <w:rPr>
            <w:rStyle w:val="IntenseEmphasis"/>
            <w:rFonts w:ascii="Times New Roman" w:hAnsi="Times New Roman" w:cstheme="minorHAnsi"/>
            <w:b w:val="0"/>
            <w:i w:val="0"/>
            <w:caps w:val="0"/>
            <w:szCs w:val="24"/>
          </w:rPr>
          <w:t>is</w:t>
        </w:r>
      </w:ins>
      <w:r w:rsidRPr="00595704">
        <w:rPr>
          <w:rStyle w:val="IntenseEmphasis"/>
          <w:rFonts w:ascii="Times New Roman" w:hAnsi="Times New Roman" w:cstheme="minorHAnsi"/>
          <w:b w:val="0"/>
          <w:i w:val="0"/>
          <w:caps w:val="0"/>
          <w:szCs w:val="24"/>
        </w:rPr>
        <w:t xml:space="preserve"> possible even in agriculture</w:t>
      </w:r>
      <w:ins w:id="126" w:author="eniko Lukacs" w:date="2015-05-04T15:15:00Z">
        <w:r w:rsidRPr="00595704">
          <w:rPr>
            <w:rStyle w:val="IntenseEmphasis"/>
            <w:rFonts w:ascii="Times New Roman" w:hAnsi="Times New Roman" w:cstheme="minorHAnsi"/>
            <w:b w:val="0"/>
            <w:i w:val="0"/>
            <w:caps w:val="0"/>
            <w:szCs w:val="24"/>
          </w:rPr>
          <w:t xml:space="preserve">, </w:t>
        </w:r>
      </w:ins>
      <w:r w:rsidR="00623C3C">
        <w:rPr>
          <w:rStyle w:val="IntenseEmphasis"/>
          <w:rFonts w:ascii="Times New Roman" w:hAnsi="Times New Roman" w:cstheme="minorHAnsi"/>
          <w:b w:val="0"/>
          <w:i w:val="0"/>
          <w:caps w:val="0"/>
          <w:szCs w:val="24"/>
        </w:rPr>
        <w:t>for example</w:t>
      </w:r>
      <w:del w:id="127" w:author="laca" w:date="2015-05-05T12:01:00Z">
        <w:r w:rsidRPr="00595704" w:rsidDel="00397056">
          <w:rPr>
            <w:rStyle w:val="IntenseEmphasis"/>
            <w:rFonts w:ascii="Times New Roman" w:hAnsi="Times New Roman" w:cstheme="minorHAnsi"/>
            <w:b w:val="0"/>
            <w:i w:val="0"/>
            <w:caps w:val="0"/>
            <w:szCs w:val="24"/>
          </w:rPr>
          <w:delText xml:space="preserve"> </w:delText>
        </w:r>
      </w:del>
      <w:r w:rsidRPr="00595704">
        <w:rPr>
          <w:rStyle w:val="IntenseEmphasis"/>
          <w:rFonts w:ascii="Times New Roman" w:hAnsi="Times New Roman" w:cstheme="minorHAnsi"/>
          <w:b w:val="0"/>
          <w:i w:val="0"/>
          <w:caps w:val="0"/>
          <w:szCs w:val="24"/>
        </w:rPr>
        <w:t xml:space="preserve"> </w:t>
      </w:r>
      <w:del w:id="128" w:author="eniko Lukacs" w:date="2015-05-04T15:15:00Z">
        <w:r w:rsidRPr="00595704" w:rsidDel="00C2112A">
          <w:rPr>
            <w:rStyle w:val="IntenseEmphasis"/>
            <w:rFonts w:ascii="Times New Roman" w:hAnsi="Times New Roman" w:cstheme="minorHAnsi"/>
            <w:b w:val="0"/>
            <w:i w:val="0"/>
            <w:caps w:val="0"/>
            <w:szCs w:val="24"/>
          </w:rPr>
          <w:delText>well as</w:delText>
        </w:r>
      </w:del>
      <w:ins w:id="129" w:author="eniko Lukacs" w:date="2015-05-04T15:15:00Z">
        <w:r w:rsidRPr="00595704">
          <w:rPr>
            <w:rStyle w:val="IntenseEmphasis"/>
            <w:rFonts w:ascii="Times New Roman" w:hAnsi="Times New Roman" w:cstheme="minorHAnsi"/>
            <w:b w:val="0"/>
            <w:i w:val="0"/>
            <w:caps w:val="0"/>
            <w:szCs w:val="24"/>
          </w:rPr>
          <w:t>a</w:t>
        </w:r>
      </w:ins>
      <w:r w:rsidRPr="00595704">
        <w:rPr>
          <w:rStyle w:val="IntenseEmphasis"/>
          <w:rFonts w:ascii="Times New Roman" w:hAnsi="Times New Roman" w:cstheme="minorHAnsi"/>
          <w:b w:val="0"/>
          <w:i w:val="0"/>
          <w:caps w:val="0"/>
          <w:szCs w:val="24"/>
        </w:rPr>
        <w:t xml:space="preserve"> weeding machine, or even in safety engineering, as </w:t>
      </w:r>
      <w:ins w:id="130" w:author="eniko Lukacs" w:date="2015-05-04T15:15:00Z">
        <w:r w:rsidRPr="00595704">
          <w:rPr>
            <w:rStyle w:val="IntenseEmphasis"/>
            <w:rFonts w:ascii="Times New Roman" w:hAnsi="Times New Roman" w:cstheme="minorHAnsi"/>
            <w:b w:val="0"/>
            <w:i w:val="0"/>
            <w:caps w:val="0"/>
            <w:szCs w:val="24"/>
          </w:rPr>
          <w:t xml:space="preserve">an </w:t>
        </w:r>
      </w:ins>
      <w:r w:rsidRPr="00595704">
        <w:rPr>
          <w:rStyle w:val="IntenseEmphasis"/>
          <w:rFonts w:ascii="Times New Roman" w:hAnsi="Times New Roman" w:cstheme="minorHAnsi"/>
          <w:b w:val="0"/>
          <w:i w:val="0"/>
          <w:caps w:val="0"/>
          <w:szCs w:val="24"/>
        </w:rPr>
        <w:t>actuating device.</w:t>
      </w:r>
    </w:p>
    <w:p w14:paraId="422DF041" w14:textId="5D15B606" w:rsidR="00C903C5" w:rsidRPr="00C903C5" w:rsidDel="008602D5" w:rsidRDefault="00C903C5" w:rsidP="00C903C5">
      <w:pPr>
        <w:spacing w:line="360" w:lineRule="auto"/>
        <w:ind w:firstLine="720"/>
        <w:rPr>
          <w:del w:id="131" w:author="laca" w:date="2015-04-17T13:47:00Z"/>
          <w:rStyle w:val="IntenseEmphasis"/>
          <w:rFonts w:ascii="Times New Roman" w:hAnsi="Times New Roman" w:cstheme="minorHAnsi"/>
          <w:b w:val="0"/>
          <w:i w:val="0"/>
          <w:caps w:val="0"/>
          <w:szCs w:val="24"/>
        </w:rPr>
      </w:pPr>
      <w:r>
        <w:rPr>
          <w:rFonts w:ascii="Times New Roman" w:hAnsi="Times New Roman" w:cs="Times New Roman"/>
          <w:b/>
          <w:i/>
        </w:rPr>
        <w:t xml:space="preserve">Keywords: </w:t>
      </w:r>
      <w:r w:rsidRPr="00C903C5">
        <w:rPr>
          <w:rFonts w:ascii="Times New Roman" w:hAnsi="Times New Roman" w:cs="Times New Roman"/>
        </w:rPr>
        <w:t>FPGA, PID,</w:t>
      </w:r>
      <w:r>
        <w:rPr>
          <w:rFonts w:ascii="Times New Roman" w:hAnsi="Times New Roman" w:cs="Times New Roman"/>
          <w:b/>
          <w:i/>
        </w:rPr>
        <w:t xml:space="preserve"> </w:t>
      </w:r>
      <w:r>
        <w:rPr>
          <w:rFonts w:ascii="Times New Roman" w:hAnsi="Times New Roman" w:cs="Times New Roman"/>
        </w:rPr>
        <w:t>motor, incremental sensor</w:t>
      </w:r>
    </w:p>
    <w:p w14:paraId="21FEFD0D" w14:textId="77777777" w:rsidR="00C903C5" w:rsidRPr="00595704" w:rsidRDefault="00C903C5">
      <w:pPr>
        <w:spacing w:line="360" w:lineRule="auto"/>
        <w:ind w:firstLine="720"/>
        <w:rPr>
          <w:rStyle w:val="IntenseEmphasis"/>
          <w:rFonts w:ascii="Times New Roman" w:hAnsi="Times New Roman" w:cstheme="minorHAnsi"/>
          <w:b w:val="0"/>
          <w:i w:val="0"/>
          <w:caps w:val="0"/>
          <w:szCs w:val="24"/>
        </w:rPr>
        <w:pPrChange w:id="132" w:author="eniko Lukacs" w:date="2015-05-04T15:15:00Z">
          <w:pPr>
            <w:spacing w:line="360" w:lineRule="auto"/>
          </w:pPr>
        </w:pPrChange>
      </w:pPr>
      <w:del w:id="133" w:author="laca" w:date="2015-04-17T13:47:00Z">
        <w:r w:rsidRPr="00595704" w:rsidDel="008602D5">
          <w:rPr>
            <w:rStyle w:val="IntenseEmphasis"/>
            <w:rFonts w:ascii="Times New Roman" w:hAnsi="Times New Roman" w:cstheme="minorHAnsi"/>
            <w:b w:val="0"/>
            <w:i w:val="0"/>
            <w:caps w:val="0"/>
            <w:szCs w:val="24"/>
          </w:rPr>
          <w:tab/>
          <w:delText>Inkrementális tárcsát hogyan tervezünk meg és vitelezünk ki.</w:delText>
        </w:r>
      </w:del>
    </w:p>
    <w:p w14:paraId="4E3EA2D4" w14:textId="77777777" w:rsidR="00C903C5" w:rsidRDefault="00C903C5" w:rsidP="00C903C5">
      <w:pPr>
        <w:rPr>
          <w:rStyle w:val="IntenseEmphasis"/>
          <w:rFonts w:ascii="Times New Roman" w:hAnsi="Times New Roman" w:cs="Times New Roman"/>
          <w:b w:val="0"/>
          <w:i w:val="0"/>
        </w:rPr>
      </w:pPr>
      <w:r>
        <w:rPr>
          <w:rStyle w:val="IntenseEmphasis"/>
          <w:rFonts w:ascii="Times New Roman" w:hAnsi="Times New Roman" w:cs="Times New Roman"/>
          <w:b w:val="0"/>
          <w:i w:val="0"/>
        </w:rPr>
        <w:br w:type="page"/>
      </w:r>
    </w:p>
    <w:p w14:paraId="76D6E8F9" w14:textId="77777777" w:rsidR="0023327D" w:rsidRDefault="00ED22AB">
      <w:pPr>
        <w:pStyle w:val="TOC1"/>
        <w:rPr>
          <w:b w:val="0"/>
          <w:bCs w:val="0"/>
          <w:caps w:val="0"/>
          <w:noProof/>
          <w:sz w:val="22"/>
          <w:szCs w:val="22"/>
          <w:lang w:val="en-US"/>
        </w:rPr>
      </w:pPr>
      <w:r w:rsidRPr="00BE4225">
        <w:rPr>
          <w:rStyle w:val="IntenseEmphasis"/>
          <w:rFonts w:ascii="Times New Roman" w:hAnsi="Times New Roman"/>
          <w:bCs/>
        </w:rPr>
        <w:lastRenderedPageBreak/>
        <w:fldChar w:fldCharType="begin"/>
      </w:r>
      <w:r w:rsidR="00791C7E" w:rsidRPr="00BE4225">
        <w:rPr>
          <w:rStyle w:val="IntenseEmphasis"/>
          <w:rFonts w:ascii="Times New Roman" w:hAnsi="Times New Roman"/>
        </w:rPr>
        <w:instrText xml:space="preserve"> TOC \o "1-4" \h \z \u </w:instrText>
      </w:r>
      <w:r w:rsidRPr="00BE4225">
        <w:rPr>
          <w:rStyle w:val="IntenseEmphasis"/>
          <w:rFonts w:ascii="Times New Roman" w:hAnsi="Times New Roman"/>
          <w:bCs/>
        </w:rPr>
        <w:fldChar w:fldCharType="separate"/>
      </w:r>
      <w:hyperlink w:anchor="_Toc422599283" w:history="1">
        <w:r w:rsidR="0023327D" w:rsidRPr="00AA03E3">
          <w:rPr>
            <w:rStyle w:val="Hyperlink"/>
            <w:rFonts w:ascii="Times New Roman" w:hAnsi="Times New Roman"/>
            <w:noProof/>
          </w:rPr>
          <w:t>Ábrák, táblázatok jegyzéke</w:t>
        </w:r>
        <w:r w:rsidR="0023327D">
          <w:rPr>
            <w:noProof/>
            <w:webHidden/>
          </w:rPr>
          <w:tab/>
        </w:r>
        <w:r w:rsidR="0023327D">
          <w:rPr>
            <w:noProof/>
            <w:webHidden/>
          </w:rPr>
          <w:fldChar w:fldCharType="begin"/>
        </w:r>
        <w:r w:rsidR="0023327D">
          <w:rPr>
            <w:noProof/>
            <w:webHidden/>
          </w:rPr>
          <w:instrText xml:space="preserve"> PAGEREF _Toc422599283 \h </w:instrText>
        </w:r>
        <w:r w:rsidR="0023327D">
          <w:rPr>
            <w:noProof/>
            <w:webHidden/>
          </w:rPr>
        </w:r>
        <w:r w:rsidR="0023327D">
          <w:rPr>
            <w:noProof/>
            <w:webHidden/>
          </w:rPr>
          <w:fldChar w:fldCharType="separate"/>
        </w:r>
        <w:r w:rsidR="0023327D">
          <w:rPr>
            <w:noProof/>
            <w:webHidden/>
          </w:rPr>
          <w:t>10</w:t>
        </w:r>
        <w:r w:rsidR="0023327D">
          <w:rPr>
            <w:noProof/>
            <w:webHidden/>
          </w:rPr>
          <w:fldChar w:fldCharType="end"/>
        </w:r>
      </w:hyperlink>
    </w:p>
    <w:p w14:paraId="2DB4946D" w14:textId="77777777" w:rsidR="0023327D" w:rsidRDefault="00D4257B">
      <w:pPr>
        <w:pStyle w:val="TOC1"/>
        <w:rPr>
          <w:b w:val="0"/>
          <w:bCs w:val="0"/>
          <w:caps w:val="0"/>
          <w:noProof/>
          <w:sz w:val="22"/>
          <w:szCs w:val="22"/>
          <w:lang w:val="en-US"/>
        </w:rPr>
      </w:pPr>
      <w:hyperlink w:anchor="_Toc422599284" w:history="1">
        <w:r w:rsidR="0023327D" w:rsidRPr="00AA03E3">
          <w:rPr>
            <w:rStyle w:val="Hyperlink"/>
            <w:noProof/>
          </w:rPr>
          <w:t>1</w:t>
        </w:r>
        <w:r w:rsidR="0023327D">
          <w:rPr>
            <w:b w:val="0"/>
            <w:bCs w:val="0"/>
            <w:caps w:val="0"/>
            <w:noProof/>
            <w:sz w:val="22"/>
            <w:szCs w:val="22"/>
            <w:lang w:val="en-US"/>
          </w:rPr>
          <w:tab/>
        </w:r>
        <w:r w:rsidR="0023327D" w:rsidRPr="00AA03E3">
          <w:rPr>
            <w:rStyle w:val="Hyperlink"/>
            <w:noProof/>
          </w:rPr>
          <w:t>Bevezető</w:t>
        </w:r>
        <w:r w:rsidR="0023327D">
          <w:rPr>
            <w:noProof/>
            <w:webHidden/>
          </w:rPr>
          <w:tab/>
        </w:r>
        <w:r w:rsidR="0023327D">
          <w:rPr>
            <w:noProof/>
            <w:webHidden/>
          </w:rPr>
          <w:fldChar w:fldCharType="begin"/>
        </w:r>
        <w:r w:rsidR="0023327D">
          <w:rPr>
            <w:noProof/>
            <w:webHidden/>
          </w:rPr>
          <w:instrText xml:space="preserve"> PAGEREF _Toc422599284 \h </w:instrText>
        </w:r>
        <w:r w:rsidR="0023327D">
          <w:rPr>
            <w:noProof/>
            <w:webHidden/>
          </w:rPr>
        </w:r>
        <w:r w:rsidR="0023327D">
          <w:rPr>
            <w:noProof/>
            <w:webHidden/>
          </w:rPr>
          <w:fldChar w:fldCharType="separate"/>
        </w:r>
        <w:r w:rsidR="0023327D">
          <w:rPr>
            <w:noProof/>
            <w:webHidden/>
          </w:rPr>
          <w:t>12</w:t>
        </w:r>
        <w:r w:rsidR="0023327D">
          <w:rPr>
            <w:noProof/>
            <w:webHidden/>
          </w:rPr>
          <w:fldChar w:fldCharType="end"/>
        </w:r>
      </w:hyperlink>
    </w:p>
    <w:p w14:paraId="03AEF47D" w14:textId="77777777" w:rsidR="0023327D" w:rsidRDefault="00D4257B">
      <w:pPr>
        <w:pStyle w:val="TOC1"/>
        <w:rPr>
          <w:b w:val="0"/>
          <w:bCs w:val="0"/>
          <w:caps w:val="0"/>
          <w:noProof/>
          <w:sz w:val="22"/>
          <w:szCs w:val="22"/>
          <w:lang w:val="en-US"/>
        </w:rPr>
      </w:pPr>
      <w:hyperlink w:anchor="_Toc422599285" w:history="1">
        <w:r w:rsidR="0023327D" w:rsidRPr="00AA03E3">
          <w:rPr>
            <w:rStyle w:val="Hyperlink"/>
            <w:rFonts w:ascii="Times New Roman" w:hAnsi="Times New Roman" w:cs="Times New Roman"/>
            <w:iCs/>
            <w:noProof/>
          </w:rPr>
          <w:t>2</w:t>
        </w:r>
        <w:r w:rsidR="0023327D">
          <w:rPr>
            <w:b w:val="0"/>
            <w:bCs w:val="0"/>
            <w:caps w:val="0"/>
            <w:noProof/>
            <w:sz w:val="22"/>
            <w:szCs w:val="22"/>
            <w:lang w:val="en-US"/>
          </w:rPr>
          <w:tab/>
        </w:r>
        <w:r w:rsidR="0023327D" w:rsidRPr="00AA03E3">
          <w:rPr>
            <w:rStyle w:val="Hyperlink"/>
            <w:rFonts w:ascii="Times New Roman" w:hAnsi="Times New Roman" w:cs="Times New Roman"/>
            <w:iCs/>
            <w:noProof/>
          </w:rPr>
          <w:t>BIBLIOGRÁFIAI TANULMÁNY</w:t>
        </w:r>
        <w:r w:rsidR="0023327D">
          <w:rPr>
            <w:noProof/>
            <w:webHidden/>
          </w:rPr>
          <w:tab/>
        </w:r>
        <w:r w:rsidR="0023327D">
          <w:rPr>
            <w:noProof/>
            <w:webHidden/>
          </w:rPr>
          <w:fldChar w:fldCharType="begin"/>
        </w:r>
        <w:r w:rsidR="0023327D">
          <w:rPr>
            <w:noProof/>
            <w:webHidden/>
          </w:rPr>
          <w:instrText xml:space="preserve"> PAGEREF _Toc422599285 \h </w:instrText>
        </w:r>
        <w:r w:rsidR="0023327D">
          <w:rPr>
            <w:noProof/>
            <w:webHidden/>
          </w:rPr>
        </w:r>
        <w:r w:rsidR="0023327D">
          <w:rPr>
            <w:noProof/>
            <w:webHidden/>
          </w:rPr>
          <w:fldChar w:fldCharType="separate"/>
        </w:r>
        <w:r w:rsidR="0023327D">
          <w:rPr>
            <w:noProof/>
            <w:webHidden/>
          </w:rPr>
          <w:t>14</w:t>
        </w:r>
        <w:r w:rsidR="0023327D">
          <w:rPr>
            <w:noProof/>
            <w:webHidden/>
          </w:rPr>
          <w:fldChar w:fldCharType="end"/>
        </w:r>
      </w:hyperlink>
    </w:p>
    <w:p w14:paraId="69E61F8C" w14:textId="77777777" w:rsidR="0023327D" w:rsidRDefault="00D4257B">
      <w:pPr>
        <w:pStyle w:val="TOC2"/>
        <w:tabs>
          <w:tab w:val="left" w:pos="880"/>
        </w:tabs>
        <w:rPr>
          <w:smallCaps w:val="0"/>
          <w:noProof/>
          <w:sz w:val="22"/>
          <w:szCs w:val="22"/>
          <w:lang w:val="en-US"/>
        </w:rPr>
      </w:pPr>
      <w:hyperlink w:anchor="_Toc422599286" w:history="1">
        <w:r w:rsidR="0023327D" w:rsidRPr="00AA03E3">
          <w:rPr>
            <w:rStyle w:val="Hyperlink"/>
            <w:noProof/>
          </w:rPr>
          <w:t>2.1</w:t>
        </w:r>
        <w:r w:rsidR="0023327D">
          <w:rPr>
            <w:smallCaps w:val="0"/>
            <w:noProof/>
            <w:sz w:val="22"/>
            <w:szCs w:val="22"/>
            <w:lang w:val="en-US"/>
          </w:rPr>
          <w:tab/>
        </w:r>
        <w:r w:rsidR="0023327D" w:rsidRPr="00AA03E3">
          <w:rPr>
            <w:rStyle w:val="Hyperlink"/>
            <w:noProof/>
          </w:rPr>
          <w:t>Hasonló FPGA fejlesztőrendszeren megvalósított PID szabályzók</w:t>
        </w:r>
        <w:r w:rsidR="0023327D">
          <w:rPr>
            <w:noProof/>
            <w:webHidden/>
          </w:rPr>
          <w:tab/>
        </w:r>
        <w:r w:rsidR="0023327D">
          <w:rPr>
            <w:noProof/>
            <w:webHidden/>
          </w:rPr>
          <w:fldChar w:fldCharType="begin"/>
        </w:r>
        <w:r w:rsidR="0023327D">
          <w:rPr>
            <w:noProof/>
            <w:webHidden/>
          </w:rPr>
          <w:instrText xml:space="preserve"> PAGEREF _Toc422599286 \h </w:instrText>
        </w:r>
        <w:r w:rsidR="0023327D">
          <w:rPr>
            <w:noProof/>
            <w:webHidden/>
          </w:rPr>
        </w:r>
        <w:r w:rsidR="0023327D">
          <w:rPr>
            <w:noProof/>
            <w:webHidden/>
          </w:rPr>
          <w:fldChar w:fldCharType="separate"/>
        </w:r>
        <w:r w:rsidR="0023327D">
          <w:rPr>
            <w:noProof/>
            <w:webHidden/>
          </w:rPr>
          <w:t>14</w:t>
        </w:r>
        <w:r w:rsidR="0023327D">
          <w:rPr>
            <w:noProof/>
            <w:webHidden/>
          </w:rPr>
          <w:fldChar w:fldCharType="end"/>
        </w:r>
      </w:hyperlink>
    </w:p>
    <w:p w14:paraId="3C552A48" w14:textId="77777777" w:rsidR="0023327D" w:rsidRDefault="00D4257B">
      <w:pPr>
        <w:pStyle w:val="TOC2"/>
        <w:tabs>
          <w:tab w:val="left" w:pos="880"/>
        </w:tabs>
        <w:rPr>
          <w:smallCaps w:val="0"/>
          <w:noProof/>
          <w:sz w:val="22"/>
          <w:szCs w:val="22"/>
          <w:lang w:val="en-US"/>
        </w:rPr>
      </w:pPr>
      <w:hyperlink w:anchor="_Toc422599287" w:history="1">
        <w:r w:rsidR="0023327D" w:rsidRPr="00AA03E3">
          <w:rPr>
            <w:rStyle w:val="Hyperlink"/>
            <w:rFonts w:ascii="Times New Roman" w:hAnsi="Times New Roman"/>
            <w:noProof/>
          </w:rPr>
          <w:t>2.2</w:t>
        </w:r>
        <w:r w:rsidR="0023327D">
          <w:rPr>
            <w:smallCaps w:val="0"/>
            <w:noProof/>
            <w:sz w:val="22"/>
            <w:szCs w:val="22"/>
            <w:lang w:val="en-US"/>
          </w:rPr>
          <w:tab/>
        </w:r>
        <w:r w:rsidR="0023327D" w:rsidRPr="00AA03E3">
          <w:rPr>
            <w:rStyle w:val="Hyperlink"/>
            <w:rFonts w:ascii="Times New Roman" w:hAnsi="Times New Roman"/>
            <w:noProof/>
          </w:rPr>
          <w:t>Inkrementális érzékelő</w:t>
        </w:r>
        <w:r w:rsidR="0023327D">
          <w:rPr>
            <w:noProof/>
            <w:webHidden/>
          </w:rPr>
          <w:tab/>
        </w:r>
        <w:r w:rsidR="0023327D">
          <w:rPr>
            <w:noProof/>
            <w:webHidden/>
          </w:rPr>
          <w:fldChar w:fldCharType="begin"/>
        </w:r>
        <w:r w:rsidR="0023327D">
          <w:rPr>
            <w:noProof/>
            <w:webHidden/>
          </w:rPr>
          <w:instrText xml:space="preserve"> PAGEREF _Toc422599287 \h </w:instrText>
        </w:r>
        <w:r w:rsidR="0023327D">
          <w:rPr>
            <w:noProof/>
            <w:webHidden/>
          </w:rPr>
        </w:r>
        <w:r w:rsidR="0023327D">
          <w:rPr>
            <w:noProof/>
            <w:webHidden/>
          </w:rPr>
          <w:fldChar w:fldCharType="separate"/>
        </w:r>
        <w:r w:rsidR="0023327D">
          <w:rPr>
            <w:noProof/>
            <w:webHidden/>
          </w:rPr>
          <w:t>14</w:t>
        </w:r>
        <w:r w:rsidR="0023327D">
          <w:rPr>
            <w:noProof/>
            <w:webHidden/>
          </w:rPr>
          <w:fldChar w:fldCharType="end"/>
        </w:r>
      </w:hyperlink>
    </w:p>
    <w:p w14:paraId="2A43DFA1" w14:textId="77777777" w:rsidR="0023327D" w:rsidRDefault="00D4257B">
      <w:pPr>
        <w:pStyle w:val="TOC2"/>
        <w:tabs>
          <w:tab w:val="left" w:pos="880"/>
        </w:tabs>
        <w:rPr>
          <w:smallCaps w:val="0"/>
          <w:noProof/>
          <w:sz w:val="22"/>
          <w:szCs w:val="22"/>
          <w:lang w:val="en-US"/>
        </w:rPr>
      </w:pPr>
      <w:hyperlink w:anchor="_Toc422599288" w:history="1">
        <w:r w:rsidR="0023327D" w:rsidRPr="00AA03E3">
          <w:rPr>
            <w:rStyle w:val="Hyperlink"/>
            <w:rFonts w:ascii="Times New Roman" w:hAnsi="Times New Roman"/>
            <w:noProof/>
          </w:rPr>
          <w:t>2.3</w:t>
        </w:r>
        <w:r w:rsidR="0023327D">
          <w:rPr>
            <w:smallCaps w:val="0"/>
            <w:noProof/>
            <w:sz w:val="22"/>
            <w:szCs w:val="22"/>
            <w:lang w:val="en-US"/>
          </w:rPr>
          <w:tab/>
        </w:r>
        <w:r w:rsidR="0023327D" w:rsidRPr="00AA03E3">
          <w:rPr>
            <w:rStyle w:val="Hyperlink"/>
            <w:rFonts w:ascii="Times New Roman" w:hAnsi="Times New Roman"/>
            <w:noProof/>
          </w:rPr>
          <w:t>Szögsebesség mérése FPGA segítségével</w:t>
        </w:r>
        <w:r w:rsidR="0023327D">
          <w:rPr>
            <w:noProof/>
            <w:webHidden/>
          </w:rPr>
          <w:tab/>
        </w:r>
        <w:r w:rsidR="0023327D">
          <w:rPr>
            <w:noProof/>
            <w:webHidden/>
          </w:rPr>
          <w:fldChar w:fldCharType="begin"/>
        </w:r>
        <w:r w:rsidR="0023327D">
          <w:rPr>
            <w:noProof/>
            <w:webHidden/>
          </w:rPr>
          <w:instrText xml:space="preserve"> PAGEREF _Toc422599288 \h </w:instrText>
        </w:r>
        <w:r w:rsidR="0023327D">
          <w:rPr>
            <w:noProof/>
            <w:webHidden/>
          </w:rPr>
        </w:r>
        <w:r w:rsidR="0023327D">
          <w:rPr>
            <w:noProof/>
            <w:webHidden/>
          </w:rPr>
          <w:fldChar w:fldCharType="separate"/>
        </w:r>
        <w:r w:rsidR="0023327D">
          <w:rPr>
            <w:noProof/>
            <w:webHidden/>
          </w:rPr>
          <w:t>15</w:t>
        </w:r>
        <w:r w:rsidR="0023327D">
          <w:rPr>
            <w:noProof/>
            <w:webHidden/>
          </w:rPr>
          <w:fldChar w:fldCharType="end"/>
        </w:r>
      </w:hyperlink>
    </w:p>
    <w:p w14:paraId="08E6E44E" w14:textId="77777777" w:rsidR="0023327D" w:rsidRDefault="00D4257B">
      <w:pPr>
        <w:pStyle w:val="TOC2"/>
        <w:tabs>
          <w:tab w:val="left" w:pos="880"/>
        </w:tabs>
        <w:rPr>
          <w:smallCaps w:val="0"/>
          <w:noProof/>
          <w:sz w:val="22"/>
          <w:szCs w:val="22"/>
          <w:lang w:val="en-US"/>
        </w:rPr>
      </w:pPr>
      <w:hyperlink w:anchor="_Toc422599289" w:history="1">
        <w:r w:rsidR="0023327D" w:rsidRPr="00AA03E3">
          <w:rPr>
            <w:rStyle w:val="Hyperlink"/>
            <w:noProof/>
          </w:rPr>
          <w:t>2.4</w:t>
        </w:r>
        <w:r w:rsidR="0023327D">
          <w:rPr>
            <w:smallCaps w:val="0"/>
            <w:noProof/>
            <w:sz w:val="22"/>
            <w:szCs w:val="22"/>
            <w:lang w:val="en-US"/>
          </w:rPr>
          <w:tab/>
        </w:r>
        <w:r w:rsidR="0023327D" w:rsidRPr="00AA03E3">
          <w:rPr>
            <w:rStyle w:val="Hyperlink"/>
            <w:noProof/>
          </w:rPr>
          <w:t>Egyenáramú motorok</w:t>
        </w:r>
        <w:r w:rsidR="0023327D">
          <w:rPr>
            <w:noProof/>
            <w:webHidden/>
          </w:rPr>
          <w:tab/>
        </w:r>
        <w:r w:rsidR="0023327D">
          <w:rPr>
            <w:noProof/>
            <w:webHidden/>
          </w:rPr>
          <w:fldChar w:fldCharType="begin"/>
        </w:r>
        <w:r w:rsidR="0023327D">
          <w:rPr>
            <w:noProof/>
            <w:webHidden/>
          </w:rPr>
          <w:instrText xml:space="preserve"> PAGEREF _Toc422599289 \h </w:instrText>
        </w:r>
        <w:r w:rsidR="0023327D">
          <w:rPr>
            <w:noProof/>
            <w:webHidden/>
          </w:rPr>
        </w:r>
        <w:r w:rsidR="0023327D">
          <w:rPr>
            <w:noProof/>
            <w:webHidden/>
          </w:rPr>
          <w:fldChar w:fldCharType="separate"/>
        </w:r>
        <w:r w:rsidR="0023327D">
          <w:rPr>
            <w:noProof/>
            <w:webHidden/>
          </w:rPr>
          <w:t>16</w:t>
        </w:r>
        <w:r w:rsidR="0023327D">
          <w:rPr>
            <w:noProof/>
            <w:webHidden/>
          </w:rPr>
          <w:fldChar w:fldCharType="end"/>
        </w:r>
      </w:hyperlink>
    </w:p>
    <w:p w14:paraId="1CD13C63" w14:textId="77777777" w:rsidR="0023327D" w:rsidRDefault="00D4257B">
      <w:pPr>
        <w:pStyle w:val="TOC2"/>
        <w:tabs>
          <w:tab w:val="left" w:pos="880"/>
        </w:tabs>
        <w:rPr>
          <w:smallCaps w:val="0"/>
          <w:noProof/>
          <w:sz w:val="22"/>
          <w:szCs w:val="22"/>
          <w:lang w:val="en-US"/>
        </w:rPr>
      </w:pPr>
      <w:hyperlink w:anchor="_Toc422599290" w:history="1">
        <w:r w:rsidR="0023327D" w:rsidRPr="00AA03E3">
          <w:rPr>
            <w:rStyle w:val="Hyperlink"/>
            <w:noProof/>
          </w:rPr>
          <w:t>2.5</w:t>
        </w:r>
        <w:r w:rsidR="0023327D">
          <w:rPr>
            <w:smallCaps w:val="0"/>
            <w:noProof/>
            <w:sz w:val="22"/>
            <w:szCs w:val="22"/>
            <w:lang w:val="en-US"/>
          </w:rPr>
          <w:tab/>
        </w:r>
        <w:r w:rsidR="0023327D" w:rsidRPr="00AA03E3">
          <w:rPr>
            <w:rStyle w:val="Hyperlink"/>
            <w:noProof/>
          </w:rPr>
          <w:t>PID szabályozó hangolása Ziegler-Nichols módszerrel</w:t>
        </w:r>
        <w:r w:rsidR="0023327D">
          <w:rPr>
            <w:noProof/>
            <w:webHidden/>
          </w:rPr>
          <w:tab/>
        </w:r>
        <w:r w:rsidR="0023327D">
          <w:rPr>
            <w:noProof/>
            <w:webHidden/>
          </w:rPr>
          <w:fldChar w:fldCharType="begin"/>
        </w:r>
        <w:r w:rsidR="0023327D">
          <w:rPr>
            <w:noProof/>
            <w:webHidden/>
          </w:rPr>
          <w:instrText xml:space="preserve"> PAGEREF _Toc422599290 \h </w:instrText>
        </w:r>
        <w:r w:rsidR="0023327D">
          <w:rPr>
            <w:noProof/>
            <w:webHidden/>
          </w:rPr>
        </w:r>
        <w:r w:rsidR="0023327D">
          <w:rPr>
            <w:noProof/>
            <w:webHidden/>
          </w:rPr>
          <w:fldChar w:fldCharType="separate"/>
        </w:r>
        <w:r w:rsidR="0023327D">
          <w:rPr>
            <w:noProof/>
            <w:webHidden/>
          </w:rPr>
          <w:t>17</w:t>
        </w:r>
        <w:r w:rsidR="0023327D">
          <w:rPr>
            <w:noProof/>
            <w:webHidden/>
          </w:rPr>
          <w:fldChar w:fldCharType="end"/>
        </w:r>
      </w:hyperlink>
    </w:p>
    <w:p w14:paraId="22065059" w14:textId="77777777" w:rsidR="0023327D" w:rsidRDefault="00D4257B">
      <w:pPr>
        <w:pStyle w:val="TOC1"/>
        <w:rPr>
          <w:b w:val="0"/>
          <w:bCs w:val="0"/>
          <w:caps w:val="0"/>
          <w:noProof/>
          <w:sz w:val="22"/>
          <w:szCs w:val="22"/>
          <w:lang w:val="en-US"/>
        </w:rPr>
      </w:pPr>
      <w:hyperlink w:anchor="_Toc422599291" w:history="1">
        <w:r w:rsidR="0023327D" w:rsidRPr="00AA03E3">
          <w:rPr>
            <w:rStyle w:val="Hyperlink"/>
            <w:noProof/>
          </w:rPr>
          <w:t>3</w:t>
        </w:r>
        <w:r w:rsidR="0023327D">
          <w:rPr>
            <w:b w:val="0"/>
            <w:bCs w:val="0"/>
            <w:caps w:val="0"/>
            <w:noProof/>
            <w:sz w:val="22"/>
            <w:szCs w:val="22"/>
            <w:lang w:val="en-US"/>
          </w:rPr>
          <w:tab/>
        </w:r>
        <w:r w:rsidR="0023327D" w:rsidRPr="00AA03E3">
          <w:rPr>
            <w:rStyle w:val="Hyperlink"/>
            <w:noProof/>
          </w:rPr>
          <w:t>RENDSZER TERVEZÉSE</w:t>
        </w:r>
        <w:r w:rsidR="0023327D">
          <w:rPr>
            <w:noProof/>
            <w:webHidden/>
          </w:rPr>
          <w:tab/>
        </w:r>
        <w:r w:rsidR="0023327D">
          <w:rPr>
            <w:noProof/>
            <w:webHidden/>
          </w:rPr>
          <w:fldChar w:fldCharType="begin"/>
        </w:r>
        <w:r w:rsidR="0023327D">
          <w:rPr>
            <w:noProof/>
            <w:webHidden/>
          </w:rPr>
          <w:instrText xml:space="preserve"> PAGEREF _Toc422599291 \h </w:instrText>
        </w:r>
        <w:r w:rsidR="0023327D">
          <w:rPr>
            <w:noProof/>
            <w:webHidden/>
          </w:rPr>
        </w:r>
        <w:r w:rsidR="0023327D">
          <w:rPr>
            <w:noProof/>
            <w:webHidden/>
          </w:rPr>
          <w:fldChar w:fldCharType="separate"/>
        </w:r>
        <w:r w:rsidR="0023327D">
          <w:rPr>
            <w:noProof/>
            <w:webHidden/>
          </w:rPr>
          <w:t>19</w:t>
        </w:r>
        <w:r w:rsidR="0023327D">
          <w:rPr>
            <w:noProof/>
            <w:webHidden/>
          </w:rPr>
          <w:fldChar w:fldCharType="end"/>
        </w:r>
      </w:hyperlink>
    </w:p>
    <w:p w14:paraId="67452A84" w14:textId="77777777" w:rsidR="0023327D" w:rsidRDefault="00D4257B">
      <w:pPr>
        <w:pStyle w:val="TOC2"/>
        <w:tabs>
          <w:tab w:val="left" w:pos="880"/>
        </w:tabs>
        <w:rPr>
          <w:smallCaps w:val="0"/>
          <w:noProof/>
          <w:sz w:val="22"/>
          <w:szCs w:val="22"/>
          <w:lang w:val="en-US"/>
        </w:rPr>
      </w:pPr>
      <w:hyperlink w:anchor="_Toc422599292" w:history="1">
        <w:r w:rsidR="0023327D" w:rsidRPr="00AA03E3">
          <w:rPr>
            <w:rStyle w:val="Hyperlink"/>
            <w:noProof/>
          </w:rPr>
          <w:t>3.1</w:t>
        </w:r>
        <w:r w:rsidR="0023327D">
          <w:rPr>
            <w:smallCaps w:val="0"/>
            <w:noProof/>
            <w:sz w:val="22"/>
            <w:szCs w:val="22"/>
            <w:lang w:val="en-US"/>
          </w:rPr>
          <w:tab/>
        </w:r>
        <w:r w:rsidR="0023327D" w:rsidRPr="00AA03E3">
          <w:rPr>
            <w:rStyle w:val="Hyperlink"/>
            <w:noProof/>
          </w:rPr>
          <w:t>SZABÁLYOZÓK:</w:t>
        </w:r>
        <w:r w:rsidR="0023327D">
          <w:rPr>
            <w:noProof/>
            <w:webHidden/>
          </w:rPr>
          <w:tab/>
        </w:r>
        <w:r w:rsidR="0023327D">
          <w:rPr>
            <w:noProof/>
            <w:webHidden/>
          </w:rPr>
          <w:fldChar w:fldCharType="begin"/>
        </w:r>
        <w:r w:rsidR="0023327D">
          <w:rPr>
            <w:noProof/>
            <w:webHidden/>
          </w:rPr>
          <w:instrText xml:space="preserve"> PAGEREF _Toc422599292 \h </w:instrText>
        </w:r>
        <w:r w:rsidR="0023327D">
          <w:rPr>
            <w:noProof/>
            <w:webHidden/>
          </w:rPr>
        </w:r>
        <w:r w:rsidR="0023327D">
          <w:rPr>
            <w:noProof/>
            <w:webHidden/>
          </w:rPr>
          <w:fldChar w:fldCharType="separate"/>
        </w:r>
        <w:r w:rsidR="0023327D">
          <w:rPr>
            <w:noProof/>
            <w:webHidden/>
          </w:rPr>
          <w:t>19</w:t>
        </w:r>
        <w:r w:rsidR="0023327D">
          <w:rPr>
            <w:noProof/>
            <w:webHidden/>
          </w:rPr>
          <w:fldChar w:fldCharType="end"/>
        </w:r>
      </w:hyperlink>
    </w:p>
    <w:p w14:paraId="637CEF08" w14:textId="77777777" w:rsidR="0023327D" w:rsidRDefault="00D4257B">
      <w:pPr>
        <w:pStyle w:val="TOC3"/>
        <w:tabs>
          <w:tab w:val="left" w:pos="1100"/>
          <w:tab w:val="right" w:leader="dot" w:pos="8756"/>
        </w:tabs>
        <w:rPr>
          <w:i w:val="0"/>
          <w:iCs w:val="0"/>
          <w:noProof/>
          <w:sz w:val="22"/>
          <w:szCs w:val="22"/>
          <w:lang w:val="en-US"/>
        </w:rPr>
      </w:pPr>
      <w:hyperlink w:anchor="_Toc422599293" w:history="1">
        <w:r w:rsidR="0023327D" w:rsidRPr="00AA03E3">
          <w:rPr>
            <w:rStyle w:val="Hyperlink"/>
            <w:noProof/>
            <w14:scene3d>
              <w14:camera w14:prst="orthographicFront"/>
              <w14:lightRig w14:rig="threePt" w14:dir="t">
                <w14:rot w14:lat="0" w14:lon="0" w14:rev="0"/>
              </w14:lightRig>
            </w14:scene3d>
          </w:rPr>
          <w:t>3.1.1</w:t>
        </w:r>
        <w:r w:rsidR="0023327D">
          <w:rPr>
            <w:i w:val="0"/>
            <w:iCs w:val="0"/>
            <w:noProof/>
            <w:sz w:val="22"/>
            <w:szCs w:val="22"/>
            <w:lang w:val="en-US"/>
          </w:rPr>
          <w:tab/>
        </w:r>
        <w:r w:rsidR="0023327D" w:rsidRPr="00AA03E3">
          <w:rPr>
            <w:rStyle w:val="Hyperlink"/>
            <w:noProof/>
          </w:rPr>
          <w:t>Diszkrét Hardveres PID szabályozó</w:t>
        </w:r>
        <w:r w:rsidR="0023327D">
          <w:rPr>
            <w:noProof/>
            <w:webHidden/>
          </w:rPr>
          <w:tab/>
        </w:r>
        <w:r w:rsidR="0023327D">
          <w:rPr>
            <w:noProof/>
            <w:webHidden/>
          </w:rPr>
          <w:fldChar w:fldCharType="begin"/>
        </w:r>
        <w:r w:rsidR="0023327D">
          <w:rPr>
            <w:noProof/>
            <w:webHidden/>
          </w:rPr>
          <w:instrText xml:space="preserve"> PAGEREF _Toc422599293 \h </w:instrText>
        </w:r>
        <w:r w:rsidR="0023327D">
          <w:rPr>
            <w:noProof/>
            <w:webHidden/>
          </w:rPr>
        </w:r>
        <w:r w:rsidR="0023327D">
          <w:rPr>
            <w:noProof/>
            <w:webHidden/>
          </w:rPr>
          <w:fldChar w:fldCharType="separate"/>
        </w:r>
        <w:r w:rsidR="0023327D">
          <w:rPr>
            <w:noProof/>
            <w:webHidden/>
          </w:rPr>
          <w:t>19</w:t>
        </w:r>
        <w:r w:rsidR="0023327D">
          <w:rPr>
            <w:noProof/>
            <w:webHidden/>
          </w:rPr>
          <w:fldChar w:fldCharType="end"/>
        </w:r>
      </w:hyperlink>
    </w:p>
    <w:p w14:paraId="4AEAE105" w14:textId="77777777" w:rsidR="0023327D" w:rsidRDefault="00D4257B">
      <w:pPr>
        <w:pStyle w:val="TOC4"/>
        <w:tabs>
          <w:tab w:val="left" w:pos="1540"/>
          <w:tab w:val="right" w:leader="dot" w:pos="8756"/>
        </w:tabs>
        <w:rPr>
          <w:noProof/>
          <w:sz w:val="22"/>
          <w:szCs w:val="22"/>
          <w:lang w:val="en-US"/>
        </w:rPr>
      </w:pPr>
      <w:hyperlink w:anchor="_Toc422599294" w:history="1">
        <w:r w:rsidR="0023327D" w:rsidRPr="00AA03E3">
          <w:rPr>
            <w:rStyle w:val="Hyperlink"/>
            <w:noProof/>
          </w:rPr>
          <w:t>3.1.1.1</w:t>
        </w:r>
        <w:r w:rsidR="0023327D">
          <w:rPr>
            <w:noProof/>
            <w:sz w:val="22"/>
            <w:szCs w:val="22"/>
            <w:lang w:val="en-US"/>
          </w:rPr>
          <w:tab/>
        </w:r>
        <w:r w:rsidR="0023327D" w:rsidRPr="00AA03E3">
          <w:rPr>
            <w:rStyle w:val="Hyperlink"/>
            <w:noProof/>
          </w:rPr>
          <w:t>Megvalósítás System Generátorban</w:t>
        </w:r>
        <w:r w:rsidR="0023327D">
          <w:rPr>
            <w:noProof/>
            <w:webHidden/>
          </w:rPr>
          <w:tab/>
        </w:r>
        <w:r w:rsidR="0023327D">
          <w:rPr>
            <w:noProof/>
            <w:webHidden/>
          </w:rPr>
          <w:fldChar w:fldCharType="begin"/>
        </w:r>
        <w:r w:rsidR="0023327D">
          <w:rPr>
            <w:noProof/>
            <w:webHidden/>
          </w:rPr>
          <w:instrText xml:space="preserve"> PAGEREF _Toc422599294 \h </w:instrText>
        </w:r>
        <w:r w:rsidR="0023327D">
          <w:rPr>
            <w:noProof/>
            <w:webHidden/>
          </w:rPr>
        </w:r>
        <w:r w:rsidR="0023327D">
          <w:rPr>
            <w:noProof/>
            <w:webHidden/>
          </w:rPr>
          <w:fldChar w:fldCharType="separate"/>
        </w:r>
        <w:r w:rsidR="0023327D">
          <w:rPr>
            <w:noProof/>
            <w:webHidden/>
          </w:rPr>
          <w:t>20</w:t>
        </w:r>
        <w:r w:rsidR="0023327D">
          <w:rPr>
            <w:noProof/>
            <w:webHidden/>
          </w:rPr>
          <w:fldChar w:fldCharType="end"/>
        </w:r>
      </w:hyperlink>
    </w:p>
    <w:p w14:paraId="2FC751DD" w14:textId="77777777" w:rsidR="0023327D" w:rsidRDefault="00D4257B">
      <w:pPr>
        <w:pStyle w:val="TOC4"/>
        <w:tabs>
          <w:tab w:val="left" w:pos="1540"/>
          <w:tab w:val="right" w:leader="dot" w:pos="8756"/>
        </w:tabs>
        <w:rPr>
          <w:noProof/>
          <w:sz w:val="22"/>
          <w:szCs w:val="22"/>
          <w:lang w:val="en-US"/>
        </w:rPr>
      </w:pPr>
      <w:hyperlink w:anchor="_Toc422599295" w:history="1">
        <w:r w:rsidR="0023327D" w:rsidRPr="00AA03E3">
          <w:rPr>
            <w:rStyle w:val="Hyperlink"/>
            <w:noProof/>
          </w:rPr>
          <w:t>3.1.1.2</w:t>
        </w:r>
        <w:r w:rsidR="0023327D">
          <w:rPr>
            <w:noProof/>
            <w:sz w:val="22"/>
            <w:szCs w:val="22"/>
            <w:lang w:val="en-US"/>
          </w:rPr>
          <w:tab/>
        </w:r>
        <w:r w:rsidR="0023327D" w:rsidRPr="00AA03E3">
          <w:rPr>
            <w:rStyle w:val="Hyperlink"/>
            <w:noProof/>
          </w:rPr>
          <w:t>Simulink szimulációs eredmények</w:t>
        </w:r>
        <w:r w:rsidR="0023327D">
          <w:rPr>
            <w:noProof/>
            <w:webHidden/>
          </w:rPr>
          <w:tab/>
        </w:r>
        <w:r w:rsidR="0023327D">
          <w:rPr>
            <w:noProof/>
            <w:webHidden/>
          </w:rPr>
          <w:fldChar w:fldCharType="begin"/>
        </w:r>
        <w:r w:rsidR="0023327D">
          <w:rPr>
            <w:noProof/>
            <w:webHidden/>
          </w:rPr>
          <w:instrText xml:space="preserve"> PAGEREF _Toc422599295 \h </w:instrText>
        </w:r>
        <w:r w:rsidR="0023327D">
          <w:rPr>
            <w:noProof/>
            <w:webHidden/>
          </w:rPr>
        </w:r>
        <w:r w:rsidR="0023327D">
          <w:rPr>
            <w:noProof/>
            <w:webHidden/>
          </w:rPr>
          <w:fldChar w:fldCharType="separate"/>
        </w:r>
        <w:r w:rsidR="0023327D">
          <w:rPr>
            <w:noProof/>
            <w:webHidden/>
          </w:rPr>
          <w:t>22</w:t>
        </w:r>
        <w:r w:rsidR="0023327D">
          <w:rPr>
            <w:noProof/>
            <w:webHidden/>
          </w:rPr>
          <w:fldChar w:fldCharType="end"/>
        </w:r>
      </w:hyperlink>
    </w:p>
    <w:p w14:paraId="0C9C44FC" w14:textId="77777777" w:rsidR="0023327D" w:rsidRDefault="00D4257B">
      <w:pPr>
        <w:pStyle w:val="TOC3"/>
        <w:tabs>
          <w:tab w:val="right" w:leader="dot" w:pos="8756"/>
        </w:tabs>
        <w:rPr>
          <w:i w:val="0"/>
          <w:iCs w:val="0"/>
          <w:noProof/>
          <w:sz w:val="22"/>
          <w:szCs w:val="22"/>
          <w:lang w:val="en-US"/>
        </w:rPr>
      </w:pPr>
      <w:hyperlink w:anchor="_Toc422599296" w:history="1">
        <w:r w:rsidR="0023327D" w:rsidRPr="00AA03E3">
          <w:rPr>
            <w:rStyle w:val="Hyperlink"/>
            <w:noProof/>
          </w:rPr>
          <w:t>Táblázat. 3</w:t>
        </w:r>
        <w:r w:rsidR="0023327D" w:rsidRPr="00AA03E3">
          <w:rPr>
            <w:rStyle w:val="Hyperlink"/>
            <w:noProof/>
          </w:rPr>
          <w:noBreakHyphen/>
          <w:t>1 Manuálisan számolt értékek a szimuláció ellenőrzésére</w:t>
        </w:r>
        <w:r w:rsidR="0023327D">
          <w:rPr>
            <w:noProof/>
            <w:webHidden/>
          </w:rPr>
          <w:tab/>
        </w:r>
        <w:r w:rsidR="0023327D">
          <w:rPr>
            <w:noProof/>
            <w:webHidden/>
          </w:rPr>
          <w:fldChar w:fldCharType="begin"/>
        </w:r>
        <w:r w:rsidR="0023327D">
          <w:rPr>
            <w:noProof/>
            <w:webHidden/>
          </w:rPr>
          <w:instrText xml:space="preserve"> PAGEREF _Toc422599296 \h </w:instrText>
        </w:r>
        <w:r w:rsidR="0023327D">
          <w:rPr>
            <w:noProof/>
            <w:webHidden/>
          </w:rPr>
        </w:r>
        <w:r w:rsidR="0023327D">
          <w:rPr>
            <w:noProof/>
            <w:webHidden/>
          </w:rPr>
          <w:fldChar w:fldCharType="separate"/>
        </w:r>
        <w:r w:rsidR="0023327D">
          <w:rPr>
            <w:noProof/>
            <w:webHidden/>
          </w:rPr>
          <w:t>23</w:t>
        </w:r>
        <w:r w:rsidR="0023327D">
          <w:rPr>
            <w:noProof/>
            <w:webHidden/>
          </w:rPr>
          <w:fldChar w:fldCharType="end"/>
        </w:r>
      </w:hyperlink>
    </w:p>
    <w:p w14:paraId="620F25C7" w14:textId="77777777" w:rsidR="0023327D" w:rsidRDefault="00D4257B">
      <w:pPr>
        <w:pStyle w:val="TOC4"/>
        <w:tabs>
          <w:tab w:val="left" w:pos="1540"/>
          <w:tab w:val="right" w:leader="dot" w:pos="8756"/>
        </w:tabs>
        <w:rPr>
          <w:noProof/>
          <w:sz w:val="22"/>
          <w:szCs w:val="22"/>
          <w:lang w:val="en-US"/>
        </w:rPr>
      </w:pPr>
      <w:hyperlink w:anchor="_Toc422599297" w:history="1">
        <w:r w:rsidR="0023327D" w:rsidRPr="00AA03E3">
          <w:rPr>
            <w:rStyle w:val="Hyperlink"/>
            <w:noProof/>
          </w:rPr>
          <w:t>3.1.1.3</w:t>
        </w:r>
        <w:r w:rsidR="0023327D">
          <w:rPr>
            <w:noProof/>
            <w:sz w:val="22"/>
            <w:szCs w:val="22"/>
            <w:lang w:val="en-US"/>
          </w:rPr>
          <w:tab/>
        </w:r>
        <w:r w:rsidR="0023327D" w:rsidRPr="00AA03E3">
          <w:rPr>
            <w:rStyle w:val="Hyperlink"/>
            <w:noProof/>
          </w:rPr>
          <w:t xml:space="preserve">Q paraméterek számolása </w:t>
        </w:r>
        <m:oMath>
          <m:r>
            <m:rPr>
              <m:sty m:val="bi"/>
            </m:rPr>
            <w:rPr>
              <w:rStyle w:val="Hyperlink"/>
              <w:rFonts w:ascii="Cambria Math" w:hAnsi="Cambria Math"/>
              <w:noProof/>
            </w:rPr>
            <m:t>Ti</m:t>
          </m:r>
          <m:r>
            <m:rPr>
              <m:sty m:val="p"/>
            </m:rPr>
            <w:rPr>
              <w:rStyle w:val="Hyperlink"/>
              <w:rFonts w:ascii="Cambria Math" w:hAnsi="Cambria Math"/>
              <w:noProof/>
            </w:rPr>
            <m:t xml:space="preserve">, </m:t>
          </m:r>
          <m:r>
            <m:rPr>
              <m:sty m:val="bi"/>
            </m:rPr>
            <w:rPr>
              <w:rStyle w:val="Hyperlink"/>
              <w:rFonts w:ascii="Cambria Math" w:hAnsi="Cambria Math"/>
              <w:noProof/>
            </w:rPr>
            <m:t>Td</m:t>
          </m:r>
          <m:r>
            <m:rPr>
              <m:sty m:val="p"/>
            </m:rPr>
            <w:rPr>
              <w:rStyle w:val="Hyperlink"/>
              <w:rFonts w:ascii="Cambria Math" w:hAnsi="Cambria Math"/>
              <w:noProof/>
            </w:rPr>
            <m:t xml:space="preserve">, </m:t>
          </m:r>
          <m:r>
            <m:rPr>
              <m:sty m:val="bi"/>
            </m:rPr>
            <w:rPr>
              <w:rStyle w:val="Hyperlink"/>
              <w:rFonts w:ascii="Cambria Math" w:hAnsi="Cambria Math"/>
              <w:noProof/>
            </w:rPr>
            <m:t>Kp</m:t>
          </m:r>
          <m:r>
            <m:rPr>
              <m:sty m:val="p"/>
            </m:rPr>
            <w:rPr>
              <w:rStyle w:val="Hyperlink"/>
              <w:rFonts w:ascii="Cambria Math" w:hAnsi="Cambria Math"/>
              <w:noProof/>
            </w:rPr>
            <m:t xml:space="preserve">, </m:t>
          </m:r>
          <m:r>
            <m:rPr>
              <m:sty m:val="bi"/>
            </m:rPr>
            <w:rPr>
              <w:rStyle w:val="Hyperlink"/>
              <w:rFonts w:ascii="Cambria Math" w:hAnsi="Cambria Math"/>
              <w:noProof/>
            </w:rPr>
            <m:t>Ts</m:t>
          </m:r>
        </m:oMath>
        <w:r w:rsidR="0023327D" w:rsidRPr="00AA03E3">
          <w:rPr>
            <w:rStyle w:val="Hyperlink"/>
            <w:noProof/>
          </w:rPr>
          <w:t xml:space="preserve"> alapján.</w:t>
        </w:r>
        <w:r w:rsidR="0023327D">
          <w:rPr>
            <w:noProof/>
            <w:webHidden/>
          </w:rPr>
          <w:tab/>
        </w:r>
        <w:r w:rsidR="0023327D">
          <w:rPr>
            <w:noProof/>
            <w:webHidden/>
          </w:rPr>
          <w:fldChar w:fldCharType="begin"/>
        </w:r>
        <w:r w:rsidR="0023327D">
          <w:rPr>
            <w:noProof/>
            <w:webHidden/>
          </w:rPr>
          <w:instrText xml:space="preserve"> PAGEREF _Toc422599297 \h </w:instrText>
        </w:r>
        <w:r w:rsidR="0023327D">
          <w:rPr>
            <w:noProof/>
            <w:webHidden/>
          </w:rPr>
        </w:r>
        <w:r w:rsidR="0023327D">
          <w:rPr>
            <w:noProof/>
            <w:webHidden/>
          </w:rPr>
          <w:fldChar w:fldCharType="separate"/>
        </w:r>
        <w:r w:rsidR="0023327D">
          <w:rPr>
            <w:noProof/>
            <w:webHidden/>
          </w:rPr>
          <w:t>23</w:t>
        </w:r>
        <w:r w:rsidR="0023327D">
          <w:rPr>
            <w:noProof/>
            <w:webHidden/>
          </w:rPr>
          <w:fldChar w:fldCharType="end"/>
        </w:r>
      </w:hyperlink>
    </w:p>
    <w:p w14:paraId="7A291FE7" w14:textId="77777777" w:rsidR="0023327D" w:rsidRDefault="00D4257B">
      <w:pPr>
        <w:pStyle w:val="TOC3"/>
        <w:tabs>
          <w:tab w:val="left" w:pos="1100"/>
          <w:tab w:val="right" w:leader="dot" w:pos="8756"/>
        </w:tabs>
        <w:rPr>
          <w:i w:val="0"/>
          <w:iCs w:val="0"/>
          <w:noProof/>
          <w:sz w:val="22"/>
          <w:szCs w:val="22"/>
          <w:lang w:val="en-US"/>
        </w:rPr>
      </w:pPr>
      <w:hyperlink w:anchor="_Toc422599298" w:history="1">
        <w:r w:rsidR="0023327D" w:rsidRPr="00AA03E3">
          <w:rPr>
            <w:rStyle w:val="Hyperlink"/>
            <w:noProof/>
            <w14:scene3d>
              <w14:camera w14:prst="orthographicFront"/>
              <w14:lightRig w14:rig="threePt" w14:dir="t">
                <w14:rot w14:lat="0" w14:lon="0" w14:rev="0"/>
              </w14:lightRig>
            </w14:scene3d>
          </w:rPr>
          <w:t>3.1.2</w:t>
        </w:r>
        <w:r w:rsidR="0023327D">
          <w:rPr>
            <w:i w:val="0"/>
            <w:iCs w:val="0"/>
            <w:noProof/>
            <w:sz w:val="22"/>
            <w:szCs w:val="22"/>
            <w:lang w:val="en-US"/>
          </w:rPr>
          <w:tab/>
        </w:r>
        <w:r w:rsidR="0023327D" w:rsidRPr="00AA03E3">
          <w:rPr>
            <w:rStyle w:val="Hyperlink"/>
            <w:noProof/>
          </w:rPr>
          <w:t>Mintavételezési periódus jelének generálása</w:t>
        </w:r>
        <w:r w:rsidR="0023327D">
          <w:rPr>
            <w:noProof/>
            <w:webHidden/>
          </w:rPr>
          <w:tab/>
        </w:r>
        <w:r w:rsidR="0023327D">
          <w:rPr>
            <w:noProof/>
            <w:webHidden/>
          </w:rPr>
          <w:fldChar w:fldCharType="begin"/>
        </w:r>
        <w:r w:rsidR="0023327D">
          <w:rPr>
            <w:noProof/>
            <w:webHidden/>
          </w:rPr>
          <w:instrText xml:space="preserve"> PAGEREF _Toc422599298 \h </w:instrText>
        </w:r>
        <w:r w:rsidR="0023327D">
          <w:rPr>
            <w:noProof/>
            <w:webHidden/>
          </w:rPr>
        </w:r>
        <w:r w:rsidR="0023327D">
          <w:rPr>
            <w:noProof/>
            <w:webHidden/>
          </w:rPr>
          <w:fldChar w:fldCharType="separate"/>
        </w:r>
        <w:r w:rsidR="0023327D">
          <w:rPr>
            <w:noProof/>
            <w:webHidden/>
          </w:rPr>
          <w:t>24</w:t>
        </w:r>
        <w:r w:rsidR="0023327D">
          <w:rPr>
            <w:noProof/>
            <w:webHidden/>
          </w:rPr>
          <w:fldChar w:fldCharType="end"/>
        </w:r>
      </w:hyperlink>
    </w:p>
    <w:p w14:paraId="16B9CE3E" w14:textId="77777777" w:rsidR="0023327D" w:rsidRDefault="00D4257B">
      <w:pPr>
        <w:pStyle w:val="TOC3"/>
        <w:tabs>
          <w:tab w:val="left" w:pos="1100"/>
          <w:tab w:val="right" w:leader="dot" w:pos="8756"/>
        </w:tabs>
        <w:rPr>
          <w:i w:val="0"/>
          <w:iCs w:val="0"/>
          <w:noProof/>
          <w:sz w:val="22"/>
          <w:szCs w:val="22"/>
          <w:lang w:val="en-US"/>
        </w:rPr>
      </w:pPr>
      <w:hyperlink w:anchor="_Toc422599299" w:history="1">
        <w:r w:rsidR="0023327D" w:rsidRPr="00AA03E3">
          <w:rPr>
            <w:rStyle w:val="Hyperlink"/>
            <w:noProof/>
            <w14:scene3d>
              <w14:camera w14:prst="orthographicFront"/>
              <w14:lightRig w14:rig="threePt" w14:dir="t">
                <w14:rot w14:lat="0" w14:lon="0" w14:rev="0"/>
              </w14:lightRig>
            </w14:scene3d>
          </w:rPr>
          <w:t>3.1.3</w:t>
        </w:r>
        <w:r w:rsidR="0023327D">
          <w:rPr>
            <w:i w:val="0"/>
            <w:iCs w:val="0"/>
            <w:noProof/>
            <w:sz w:val="22"/>
            <w:szCs w:val="22"/>
            <w:lang w:val="en-US"/>
          </w:rPr>
          <w:tab/>
        </w:r>
        <w:r w:rsidR="0023327D" w:rsidRPr="00AA03E3">
          <w:rPr>
            <w:rStyle w:val="Hyperlink"/>
            <w:noProof/>
          </w:rPr>
          <w:t>Pozíció Szabályozása</w:t>
        </w:r>
        <w:r w:rsidR="0023327D">
          <w:rPr>
            <w:noProof/>
            <w:webHidden/>
          </w:rPr>
          <w:tab/>
        </w:r>
        <w:r w:rsidR="0023327D">
          <w:rPr>
            <w:noProof/>
            <w:webHidden/>
          </w:rPr>
          <w:fldChar w:fldCharType="begin"/>
        </w:r>
        <w:r w:rsidR="0023327D">
          <w:rPr>
            <w:noProof/>
            <w:webHidden/>
          </w:rPr>
          <w:instrText xml:space="preserve"> PAGEREF _Toc422599299 \h </w:instrText>
        </w:r>
        <w:r w:rsidR="0023327D">
          <w:rPr>
            <w:noProof/>
            <w:webHidden/>
          </w:rPr>
        </w:r>
        <w:r w:rsidR="0023327D">
          <w:rPr>
            <w:noProof/>
            <w:webHidden/>
          </w:rPr>
          <w:fldChar w:fldCharType="separate"/>
        </w:r>
        <w:r w:rsidR="0023327D">
          <w:rPr>
            <w:noProof/>
            <w:webHidden/>
          </w:rPr>
          <w:t>25</w:t>
        </w:r>
        <w:r w:rsidR="0023327D">
          <w:rPr>
            <w:noProof/>
            <w:webHidden/>
          </w:rPr>
          <w:fldChar w:fldCharType="end"/>
        </w:r>
      </w:hyperlink>
    </w:p>
    <w:p w14:paraId="7129D499" w14:textId="77777777" w:rsidR="0023327D" w:rsidRDefault="00D4257B">
      <w:pPr>
        <w:pStyle w:val="TOC4"/>
        <w:tabs>
          <w:tab w:val="left" w:pos="1540"/>
          <w:tab w:val="right" w:leader="dot" w:pos="8756"/>
        </w:tabs>
        <w:rPr>
          <w:noProof/>
          <w:sz w:val="22"/>
          <w:szCs w:val="22"/>
          <w:lang w:val="en-US"/>
        </w:rPr>
      </w:pPr>
      <w:hyperlink w:anchor="_Toc422599300" w:history="1">
        <w:r w:rsidR="0023327D" w:rsidRPr="00AA03E3">
          <w:rPr>
            <w:rStyle w:val="Hyperlink"/>
            <w:noProof/>
          </w:rPr>
          <w:t>3.1.3.1</w:t>
        </w:r>
        <w:r w:rsidR="0023327D">
          <w:rPr>
            <w:noProof/>
            <w:sz w:val="22"/>
            <w:szCs w:val="22"/>
            <w:lang w:val="en-US"/>
          </w:rPr>
          <w:tab/>
        </w:r>
        <w:r w:rsidR="0023327D" w:rsidRPr="00AA03E3">
          <w:rPr>
            <w:rStyle w:val="Hyperlink"/>
            <w:noProof/>
          </w:rPr>
          <w:t>A szabályozó felépítése:</w:t>
        </w:r>
        <w:r w:rsidR="0023327D">
          <w:rPr>
            <w:noProof/>
            <w:webHidden/>
          </w:rPr>
          <w:tab/>
        </w:r>
        <w:r w:rsidR="0023327D">
          <w:rPr>
            <w:noProof/>
            <w:webHidden/>
          </w:rPr>
          <w:fldChar w:fldCharType="begin"/>
        </w:r>
        <w:r w:rsidR="0023327D">
          <w:rPr>
            <w:noProof/>
            <w:webHidden/>
          </w:rPr>
          <w:instrText xml:space="preserve"> PAGEREF _Toc422599300 \h </w:instrText>
        </w:r>
        <w:r w:rsidR="0023327D">
          <w:rPr>
            <w:noProof/>
            <w:webHidden/>
          </w:rPr>
        </w:r>
        <w:r w:rsidR="0023327D">
          <w:rPr>
            <w:noProof/>
            <w:webHidden/>
          </w:rPr>
          <w:fldChar w:fldCharType="separate"/>
        </w:r>
        <w:r w:rsidR="0023327D">
          <w:rPr>
            <w:noProof/>
            <w:webHidden/>
          </w:rPr>
          <w:t>26</w:t>
        </w:r>
        <w:r w:rsidR="0023327D">
          <w:rPr>
            <w:noProof/>
            <w:webHidden/>
          </w:rPr>
          <w:fldChar w:fldCharType="end"/>
        </w:r>
      </w:hyperlink>
    </w:p>
    <w:p w14:paraId="6CCDD4A3" w14:textId="77777777" w:rsidR="0023327D" w:rsidRDefault="00D4257B">
      <w:pPr>
        <w:pStyle w:val="TOC4"/>
        <w:tabs>
          <w:tab w:val="left" w:pos="1540"/>
          <w:tab w:val="right" w:leader="dot" w:pos="8756"/>
        </w:tabs>
        <w:rPr>
          <w:noProof/>
          <w:sz w:val="22"/>
          <w:szCs w:val="22"/>
          <w:lang w:val="en-US"/>
        </w:rPr>
      </w:pPr>
      <w:hyperlink w:anchor="_Toc422599301" w:history="1">
        <w:r w:rsidR="0023327D" w:rsidRPr="00AA03E3">
          <w:rPr>
            <w:rStyle w:val="Hyperlink"/>
            <w:rFonts w:ascii="Times New Roman" w:hAnsi="Times New Roman"/>
            <w:noProof/>
          </w:rPr>
          <w:t>3.1.3.2</w:t>
        </w:r>
        <w:r w:rsidR="0023327D">
          <w:rPr>
            <w:noProof/>
            <w:sz w:val="22"/>
            <w:szCs w:val="22"/>
            <w:lang w:val="en-US"/>
          </w:rPr>
          <w:tab/>
        </w:r>
        <w:r w:rsidR="0023327D" w:rsidRPr="00AA03E3">
          <w:rPr>
            <w:rStyle w:val="Hyperlink"/>
            <w:noProof/>
          </w:rPr>
          <w:t>Szabályozó szimulálása</w:t>
        </w:r>
        <w:r w:rsidR="0023327D">
          <w:rPr>
            <w:noProof/>
            <w:webHidden/>
          </w:rPr>
          <w:tab/>
        </w:r>
        <w:r w:rsidR="0023327D">
          <w:rPr>
            <w:noProof/>
            <w:webHidden/>
          </w:rPr>
          <w:fldChar w:fldCharType="begin"/>
        </w:r>
        <w:r w:rsidR="0023327D">
          <w:rPr>
            <w:noProof/>
            <w:webHidden/>
          </w:rPr>
          <w:instrText xml:space="preserve"> PAGEREF _Toc422599301 \h </w:instrText>
        </w:r>
        <w:r w:rsidR="0023327D">
          <w:rPr>
            <w:noProof/>
            <w:webHidden/>
          </w:rPr>
        </w:r>
        <w:r w:rsidR="0023327D">
          <w:rPr>
            <w:noProof/>
            <w:webHidden/>
          </w:rPr>
          <w:fldChar w:fldCharType="separate"/>
        </w:r>
        <w:r w:rsidR="0023327D">
          <w:rPr>
            <w:noProof/>
            <w:webHidden/>
          </w:rPr>
          <w:t>27</w:t>
        </w:r>
        <w:r w:rsidR="0023327D">
          <w:rPr>
            <w:noProof/>
            <w:webHidden/>
          </w:rPr>
          <w:fldChar w:fldCharType="end"/>
        </w:r>
      </w:hyperlink>
    </w:p>
    <w:p w14:paraId="2F635026" w14:textId="77777777" w:rsidR="0023327D" w:rsidRDefault="00D4257B">
      <w:pPr>
        <w:pStyle w:val="TOC3"/>
        <w:tabs>
          <w:tab w:val="left" w:pos="1100"/>
          <w:tab w:val="right" w:leader="dot" w:pos="8756"/>
        </w:tabs>
        <w:rPr>
          <w:i w:val="0"/>
          <w:iCs w:val="0"/>
          <w:noProof/>
          <w:sz w:val="22"/>
          <w:szCs w:val="22"/>
          <w:lang w:val="en-US"/>
        </w:rPr>
      </w:pPr>
      <w:hyperlink w:anchor="_Toc422599302" w:history="1">
        <w:r w:rsidR="0023327D" w:rsidRPr="00AA03E3">
          <w:rPr>
            <w:rStyle w:val="Hyperlink"/>
            <w:noProof/>
            <w14:scene3d>
              <w14:camera w14:prst="orthographicFront"/>
              <w14:lightRig w14:rig="threePt" w14:dir="t">
                <w14:rot w14:lat="0" w14:lon="0" w14:rev="0"/>
              </w14:lightRig>
            </w14:scene3d>
          </w:rPr>
          <w:t>3.1.4</w:t>
        </w:r>
        <w:r w:rsidR="0023327D">
          <w:rPr>
            <w:i w:val="0"/>
            <w:iCs w:val="0"/>
            <w:noProof/>
            <w:sz w:val="22"/>
            <w:szCs w:val="22"/>
            <w:lang w:val="en-US"/>
          </w:rPr>
          <w:tab/>
        </w:r>
        <w:r w:rsidR="0023327D" w:rsidRPr="00AA03E3">
          <w:rPr>
            <w:rStyle w:val="Hyperlink"/>
            <w:noProof/>
          </w:rPr>
          <w:t>Hardveres mérések</w:t>
        </w:r>
        <w:r w:rsidR="0023327D">
          <w:rPr>
            <w:noProof/>
            <w:webHidden/>
          </w:rPr>
          <w:tab/>
        </w:r>
        <w:r w:rsidR="0023327D">
          <w:rPr>
            <w:noProof/>
            <w:webHidden/>
          </w:rPr>
          <w:fldChar w:fldCharType="begin"/>
        </w:r>
        <w:r w:rsidR="0023327D">
          <w:rPr>
            <w:noProof/>
            <w:webHidden/>
          </w:rPr>
          <w:instrText xml:space="preserve"> PAGEREF _Toc422599302 \h </w:instrText>
        </w:r>
        <w:r w:rsidR="0023327D">
          <w:rPr>
            <w:noProof/>
            <w:webHidden/>
          </w:rPr>
        </w:r>
        <w:r w:rsidR="0023327D">
          <w:rPr>
            <w:noProof/>
            <w:webHidden/>
          </w:rPr>
          <w:fldChar w:fldCharType="separate"/>
        </w:r>
        <w:r w:rsidR="0023327D">
          <w:rPr>
            <w:noProof/>
            <w:webHidden/>
          </w:rPr>
          <w:t>28</w:t>
        </w:r>
        <w:r w:rsidR="0023327D">
          <w:rPr>
            <w:noProof/>
            <w:webHidden/>
          </w:rPr>
          <w:fldChar w:fldCharType="end"/>
        </w:r>
      </w:hyperlink>
    </w:p>
    <w:p w14:paraId="1006A10B" w14:textId="77777777" w:rsidR="0023327D" w:rsidRDefault="00D4257B">
      <w:pPr>
        <w:pStyle w:val="TOC4"/>
        <w:tabs>
          <w:tab w:val="left" w:pos="1540"/>
          <w:tab w:val="right" w:leader="dot" w:pos="8756"/>
        </w:tabs>
        <w:rPr>
          <w:noProof/>
          <w:sz w:val="22"/>
          <w:szCs w:val="22"/>
          <w:lang w:val="en-US"/>
        </w:rPr>
      </w:pPr>
      <w:hyperlink w:anchor="_Toc422599303" w:history="1">
        <w:r w:rsidR="0023327D" w:rsidRPr="00AA03E3">
          <w:rPr>
            <w:rStyle w:val="Hyperlink"/>
            <w:noProof/>
          </w:rPr>
          <w:t>3.1.4.1</w:t>
        </w:r>
        <w:r w:rsidR="0023327D">
          <w:rPr>
            <w:noProof/>
            <w:sz w:val="22"/>
            <w:szCs w:val="22"/>
            <w:lang w:val="en-US"/>
          </w:rPr>
          <w:tab/>
        </w:r>
        <w:r w:rsidR="0023327D" w:rsidRPr="00AA03E3">
          <w:rPr>
            <w:rStyle w:val="Hyperlink"/>
            <w:noProof/>
          </w:rPr>
          <w:t>DC motor sebesség szabályozása mérőstandon</w:t>
        </w:r>
        <w:r w:rsidR="0023327D">
          <w:rPr>
            <w:noProof/>
            <w:webHidden/>
          </w:rPr>
          <w:tab/>
        </w:r>
        <w:r w:rsidR="0023327D">
          <w:rPr>
            <w:noProof/>
            <w:webHidden/>
          </w:rPr>
          <w:fldChar w:fldCharType="begin"/>
        </w:r>
        <w:r w:rsidR="0023327D">
          <w:rPr>
            <w:noProof/>
            <w:webHidden/>
          </w:rPr>
          <w:instrText xml:space="preserve"> PAGEREF _Toc422599303 \h </w:instrText>
        </w:r>
        <w:r w:rsidR="0023327D">
          <w:rPr>
            <w:noProof/>
            <w:webHidden/>
          </w:rPr>
        </w:r>
        <w:r w:rsidR="0023327D">
          <w:rPr>
            <w:noProof/>
            <w:webHidden/>
          </w:rPr>
          <w:fldChar w:fldCharType="separate"/>
        </w:r>
        <w:r w:rsidR="0023327D">
          <w:rPr>
            <w:noProof/>
            <w:webHidden/>
          </w:rPr>
          <w:t>28</w:t>
        </w:r>
        <w:r w:rsidR="0023327D">
          <w:rPr>
            <w:noProof/>
            <w:webHidden/>
          </w:rPr>
          <w:fldChar w:fldCharType="end"/>
        </w:r>
      </w:hyperlink>
    </w:p>
    <w:p w14:paraId="695CD14D" w14:textId="77777777" w:rsidR="0023327D" w:rsidRDefault="00D4257B">
      <w:pPr>
        <w:pStyle w:val="TOC4"/>
        <w:tabs>
          <w:tab w:val="left" w:pos="1540"/>
          <w:tab w:val="right" w:leader="dot" w:pos="8756"/>
        </w:tabs>
        <w:rPr>
          <w:noProof/>
          <w:sz w:val="22"/>
          <w:szCs w:val="22"/>
          <w:lang w:val="en-US"/>
        </w:rPr>
      </w:pPr>
      <w:hyperlink w:anchor="_Toc422599304" w:history="1">
        <w:r w:rsidR="0023327D" w:rsidRPr="00AA03E3">
          <w:rPr>
            <w:rStyle w:val="Hyperlink"/>
            <w:noProof/>
          </w:rPr>
          <w:t>3.1.4.2</w:t>
        </w:r>
        <w:r w:rsidR="0023327D">
          <w:rPr>
            <w:noProof/>
            <w:sz w:val="22"/>
            <w:szCs w:val="22"/>
            <w:lang w:val="en-US"/>
          </w:rPr>
          <w:tab/>
        </w:r>
        <w:r w:rsidR="0023327D" w:rsidRPr="00AA03E3">
          <w:rPr>
            <w:rStyle w:val="Hyperlink"/>
            <w:noProof/>
          </w:rPr>
          <w:t>DC motor pozíció szabályzása mérőstandon</w:t>
        </w:r>
        <w:r w:rsidR="0023327D">
          <w:rPr>
            <w:noProof/>
            <w:webHidden/>
          </w:rPr>
          <w:tab/>
        </w:r>
        <w:r w:rsidR="0023327D">
          <w:rPr>
            <w:noProof/>
            <w:webHidden/>
          </w:rPr>
          <w:fldChar w:fldCharType="begin"/>
        </w:r>
        <w:r w:rsidR="0023327D">
          <w:rPr>
            <w:noProof/>
            <w:webHidden/>
          </w:rPr>
          <w:instrText xml:space="preserve"> PAGEREF _Toc422599304 \h </w:instrText>
        </w:r>
        <w:r w:rsidR="0023327D">
          <w:rPr>
            <w:noProof/>
            <w:webHidden/>
          </w:rPr>
        </w:r>
        <w:r w:rsidR="0023327D">
          <w:rPr>
            <w:noProof/>
            <w:webHidden/>
          </w:rPr>
          <w:fldChar w:fldCharType="separate"/>
        </w:r>
        <w:r w:rsidR="0023327D">
          <w:rPr>
            <w:noProof/>
            <w:webHidden/>
          </w:rPr>
          <w:t>29</w:t>
        </w:r>
        <w:r w:rsidR="0023327D">
          <w:rPr>
            <w:noProof/>
            <w:webHidden/>
          </w:rPr>
          <w:fldChar w:fldCharType="end"/>
        </w:r>
      </w:hyperlink>
    </w:p>
    <w:p w14:paraId="28D65A8E" w14:textId="77777777" w:rsidR="0023327D" w:rsidRDefault="00D4257B">
      <w:pPr>
        <w:pStyle w:val="TOC2"/>
        <w:tabs>
          <w:tab w:val="left" w:pos="880"/>
        </w:tabs>
        <w:rPr>
          <w:smallCaps w:val="0"/>
          <w:noProof/>
          <w:sz w:val="22"/>
          <w:szCs w:val="22"/>
          <w:lang w:val="en-US"/>
        </w:rPr>
      </w:pPr>
      <w:hyperlink w:anchor="_Toc422599305" w:history="1">
        <w:r w:rsidR="0023327D" w:rsidRPr="00AA03E3">
          <w:rPr>
            <w:rStyle w:val="Hyperlink"/>
            <w:noProof/>
          </w:rPr>
          <w:t>3.2</w:t>
        </w:r>
        <w:r w:rsidR="0023327D">
          <w:rPr>
            <w:smallCaps w:val="0"/>
            <w:noProof/>
            <w:sz w:val="22"/>
            <w:szCs w:val="22"/>
            <w:lang w:val="en-US"/>
          </w:rPr>
          <w:tab/>
        </w:r>
        <w:r w:rsidR="0023327D" w:rsidRPr="00AA03E3">
          <w:rPr>
            <w:rStyle w:val="Hyperlink"/>
            <w:noProof/>
          </w:rPr>
          <w:t>Sebesség és pozíció szabályozót tartalmazó IP mag generálása System Generátor-bAn</w:t>
        </w:r>
        <w:r w:rsidR="0023327D">
          <w:rPr>
            <w:noProof/>
            <w:webHidden/>
          </w:rPr>
          <w:tab/>
        </w:r>
        <w:r w:rsidR="0023327D">
          <w:rPr>
            <w:noProof/>
            <w:webHidden/>
          </w:rPr>
          <w:fldChar w:fldCharType="begin"/>
        </w:r>
        <w:r w:rsidR="0023327D">
          <w:rPr>
            <w:noProof/>
            <w:webHidden/>
          </w:rPr>
          <w:instrText xml:space="preserve"> PAGEREF _Toc422599305 \h </w:instrText>
        </w:r>
        <w:r w:rsidR="0023327D">
          <w:rPr>
            <w:noProof/>
            <w:webHidden/>
          </w:rPr>
        </w:r>
        <w:r w:rsidR="0023327D">
          <w:rPr>
            <w:noProof/>
            <w:webHidden/>
          </w:rPr>
          <w:fldChar w:fldCharType="separate"/>
        </w:r>
        <w:r w:rsidR="0023327D">
          <w:rPr>
            <w:noProof/>
            <w:webHidden/>
          </w:rPr>
          <w:t>30</w:t>
        </w:r>
        <w:r w:rsidR="0023327D">
          <w:rPr>
            <w:noProof/>
            <w:webHidden/>
          </w:rPr>
          <w:fldChar w:fldCharType="end"/>
        </w:r>
      </w:hyperlink>
    </w:p>
    <w:p w14:paraId="425CBC6C" w14:textId="77777777" w:rsidR="0023327D" w:rsidRDefault="00D4257B">
      <w:pPr>
        <w:pStyle w:val="TOC2"/>
        <w:tabs>
          <w:tab w:val="left" w:pos="880"/>
        </w:tabs>
        <w:rPr>
          <w:smallCaps w:val="0"/>
          <w:noProof/>
          <w:sz w:val="22"/>
          <w:szCs w:val="22"/>
          <w:lang w:val="en-US"/>
        </w:rPr>
      </w:pPr>
      <w:hyperlink w:anchor="_Toc422599306" w:history="1">
        <w:r w:rsidR="0023327D" w:rsidRPr="00AA03E3">
          <w:rPr>
            <w:rStyle w:val="Hyperlink"/>
            <w:noProof/>
          </w:rPr>
          <w:t>3.3</w:t>
        </w:r>
        <w:r w:rsidR="0023327D">
          <w:rPr>
            <w:smallCaps w:val="0"/>
            <w:noProof/>
            <w:sz w:val="22"/>
            <w:szCs w:val="22"/>
            <w:lang w:val="en-US"/>
          </w:rPr>
          <w:tab/>
        </w:r>
        <w:r w:rsidR="0023327D" w:rsidRPr="00AA03E3">
          <w:rPr>
            <w:rStyle w:val="Hyperlink"/>
            <w:noProof/>
          </w:rPr>
          <w:t>Szenzorok</w:t>
        </w:r>
        <w:r w:rsidR="0023327D">
          <w:rPr>
            <w:noProof/>
            <w:webHidden/>
          </w:rPr>
          <w:tab/>
        </w:r>
        <w:r w:rsidR="0023327D">
          <w:rPr>
            <w:noProof/>
            <w:webHidden/>
          </w:rPr>
          <w:fldChar w:fldCharType="begin"/>
        </w:r>
        <w:r w:rsidR="0023327D">
          <w:rPr>
            <w:noProof/>
            <w:webHidden/>
          </w:rPr>
          <w:instrText xml:space="preserve"> PAGEREF _Toc422599306 \h </w:instrText>
        </w:r>
        <w:r w:rsidR="0023327D">
          <w:rPr>
            <w:noProof/>
            <w:webHidden/>
          </w:rPr>
        </w:r>
        <w:r w:rsidR="0023327D">
          <w:rPr>
            <w:noProof/>
            <w:webHidden/>
          </w:rPr>
          <w:fldChar w:fldCharType="separate"/>
        </w:r>
        <w:r w:rsidR="0023327D">
          <w:rPr>
            <w:noProof/>
            <w:webHidden/>
          </w:rPr>
          <w:t>36</w:t>
        </w:r>
        <w:r w:rsidR="0023327D">
          <w:rPr>
            <w:noProof/>
            <w:webHidden/>
          </w:rPr>
          <w:fldChar w:fldCharType="end"/>
        </w:r>
      </w:hyperlink>
    </w:p>
    <w:p w14:paraId="7AB555F8" w14:textId="77777777" w:rsidR="0023327D" w:rsidRDefault="00D4257B">
      <w:pPr>
        <w:pStyle w:val="TOC3"/>
        <w:tabs>
          <w:tab w:val="left" w:pos="1100"/>
          <w:tab w:val="right" w:leader="dot" w:pos="8756"/>
        </w:tabs>
        <w:rPr>
          <w:i w:val="0"/>
          <w:iCs w:val="0"/>
          <w:noProof/>
          <w:sz w:val="22"/>
          <w:szCs w:val="22"/>
          <w:lang w:val="en-US"/>
        </w:rPr>
      </w:pPr>
      <w:hyperlink w:anchor="_Toc422599307" w:history="1">
        <w:r w:rsidR="0023327D" w:rsidRPr="00AA03E3">
          <w:rPr>
            <w:rStyle w:val="Hyperlink"/>
            <w:noProof/>
            <w14:scene3d>
              <w14:camera w14:prst="orthographicFront"/>
              <w14:lightRig w14:rig="threePt" w14:dir="t">
                <w14:rot w14:lat="0" w14:lon="0" w14:rev="0"/>
              </w14:lightRig>
            </w14:scene3d>
          </w:rPr>
          <w:t>3.3.1</w:t>
        </w:r>
        <w:r w:rsidR="0023327D">
          <w:rPr>
            <w:i w:val="0"/>
            <w:iCs w:val="0"/>
            <w:noProof/>
            <w:sz w:val="22"/>
            <w:szCs w:val="22"/>
            <w:lang w:val="en-US"/>
          </w:rPr>
          <w:tab/>
        </w:r>
        <w:r w:rsidR="0023327D" w:rsidRPr="00AA03E3">
          <w:rPr>
            <w:rStyle w:val="Hyperlink"/>
            <w:noProof/>
          </w:rPr>
          <w:t>Inkrementális Érzékelő</w:t>
        </w:r>
        <w:r w:rsidR="0023327D">
          <w:rPr>
            <w:noProof/>
            <w:webHidden/>
          </w:rPr>
          <w:tab/>
        </w:r>
        <w:r w:rsidR="0023327D">
          <w:rPr>
            <w:noProof/>
            <w:webHidden/>
          </w:rPr>
          <w:fldChar w:fldCharType="begin"/>
        </w:r>
        <w:r w:rsidR="0023327D">
          <w:rPr>
            <w:noProof/>
            <w:webHidden/>
          </w:rPr>
          <w:instrText xml:space="preserve"> PAGEREF _Toc422599307 \h </w:instrText>
        </w:r>
        <w:r w:rsidR="0023327D">
          <w:rPr>
            <w:noProof/>
            <w:webHidden/>
          </w:rPr>
        </w:r>
        <w:r w:rsidR="0023327D">
          <w:rPr>
            <w:noProof/>
            <w:webHidden/>
          </w:rPr>
          <w:fldChar w:fldCharType="separate"/>
        </w:r>
        <w:r w:rsidR="0023327D">
          <w:rPr>
            <w:noProof/>
            <w:webHidden/>
          </w:rPr>
          <w:t>36</w:t>
        </w:r>
        <w:r w:rsidR="0023327D">
          <w:rPr>
            <w:noProof/>
            <w:webHidden/>
          </w:rPr>
          <w:fldChar w:fldCharType="end"/>
        </w:r>
      </w:hyperlink>
    </w:p>
    <w:p w14:paraId="19B00A06" w14:textId="77777777" w:rsidR="0023327D" w:rsidRDefault="00D4257B">
      <w:pPr>
        <w:pStyle w:val="TOC4"/>
        <w:tabs>
          <w:tab w:val="left" w:pos="1540"/>
          <w:tab w:val="right" w:leader="dot" w:pos="8756"/>
        </w:tabs>
        <w:rPr>
          <w:noProof/>
          <w:sz w:val="22"/>
          <w:szCs w:val="22"/>
          <w:lang w:val="en-US"/>
        </w:rPr>
      </w:pPr>
      <w:hyperlink w:anchor="_Toc422599308" w:history="1">
        <w:r w:rsidR="0023327D" w:rsidRPr="00AA03E3">
          <w:rPr>
            <w:rStyle w:val="Hyperlink"/>
            <w:noProof/>
          </w:rPr>
          <w:t>3.3.1.1</w:t>
        </w:r>
        <w:r w:rsidR="0023327D">
          <w:rPr>
            <w:noProof/>
            <w:sz w:val="22"/>
            <w:szCs w:val="22"/>
            <w:lang w:val="en-US"/>
          </w:rPr>
          <w:tab/>
        </w:r>
        <w:r w:rsidR="0023327D" w:rsidRPr="00AA03E3">
          <w:rPr>
            <w:rStyle w:val="Hyperlink"/>
            <w:noProof/>
          </w:rPr>
          <w:t>Optikai inkrementális vevő felépítése</w:t>
        </w:r>
        <w:r w:rsidR="0023327D">
          <w:rPr>
            <w:noProof/>
            <w:webHidden/>
          </w:rPr>
          <w:tab/>
        </w:r>
        <w:r w:rsidR="0023327D">
          <w:rPr>
            <w:noProof/>
            <w:webHidden/>
          </w:rPr>
          <w:fldChar w:fldCharType="begin"/>
        </w:r>
        <w:r w:rsidR="0023327D">
          <w:rPr>
            <w:noProof/>
            <w:webHidden/>
          </w:rPr>
          <w:instrText xml:space="preserve"> PAGEREF _Toc422599308 \h </w:instrText>
        </w:r>
        <w:r w:rsidR="0023327D">
          <w:rPr>
            <w:noProof/>
            <w:webHidden/>
          </w:rPr>
        </w:r>
        <w:r w:rsidR="0023327D">
          <w:rPr>
            <w:noProof/>
            <w:webHidden/>
          </w:rPr>
          <w:fldChar w:fldCharType="separate"/>
        </w:r>
        <w:r w:rsidR="0023327D">
          <w:rPr>
            <w:noProof/>
            <w:webHidden/>
          </w:rPr>
          <w:t>36</w:t>
        </w:r>
        <w:r w:rsidR="0023327D">
          <w:rPr>
            <w:noProof/>
            <w:webHidden/>
          </w:rPr>
          <w:fldChar w:fldCharType="end"/>
        </w:r>
      </w:hyperlink>
    </w:p>
    <w:p w14:paraId="117D56A2" w14:textId="77777777" w:rsidR="0023327D" w:rsidRDefault="00D4257B">
      <w:pPr>
        <w:pStyle w:val="TOC3"/>
        <w:tabs>
          <w:tab w:val="left" w:pos="1100"/>
          <w:tab w:val="right" w:leader="dot" w:pos="8756"/>
        </w:tabs>
        <w:rPr>
          <w:i w:val="0"/>
          <w:iCs w:val="0"/>
          <w:noProof/>
          <w:sz w:val="22"/>
          <w:szCs w:val="22"/>
          <w:lang w:val="en-US"/>
        </w:rPr>
      </w:pPr>
      <w:hyperlink w:anchor="_Toc422599309" w:history="1">
        <w:r w:rsidR="0023327D" w:rsidRPr="00AA03E3">
          <w:rPr>
            <w:rStyle w:val="Hyperlink"/>
            <w:noProof/>
            <w14:scene3d>
              <w14:camera w14:prst="orthographicFront"/>
              <w14:lightRig w14:rig="threePt" w14:dir="t">
                <w14:rot w14:lat="0" w14:lon="0" w14:rev="0"/>
              </w14:lightRig>
            </w14:scene3d>
          </w:rPr>
          <w:t>3.3.2</w:t>
        </w:r>
        <w:r w:rsidR="0023327D">
          <w:rPr>
            <w:i w:val="0"/>
            <w:iCs w:val="0"/>
            <w:noProof/>
            <w:sz w:val="22"/>
            <w:szCs w:val="22"/>
            <w:lang w:val="en-US"/>
          </w:rPr>
          <w:tab/>
        </w:r>
        <w:r w:rsidR="0023327D" w:rsidRPr="00AA03E3">
          <w:rPr>
            <w:rStyle w:val="Hyperlink"/>
            <w:noProof/>
          </w:rPr>
          <w:t>Inkrementális érzékelő jeleinek a feldolgozása FPGA áramkör segítségével</w:t>
        </w:r>
        <w:r w:rsidR="0023327D">
          <w:rPr>
            <w:noProof/>
            <w:webHidden/>
          </w:rPr>
          <w:tab/>
        </w:r>
        <w:r w:rsidR="0023327D">
          <w:rPr>
            <w:noProof/>
            <w:webHidden/>
          </w:rPr>
          <w:fldChar w:fldCharType="begin"/>
        </w:r>
        <w:r w:rsidR="0023327D">
          <w:rPr>
            <w:noProof/>
            <w:webHidden/>
          </w:rPr>
          <w:instrText xml:space="preserve"> PAGEREF _Toc422599309 \h </w:instrText>
        </w:r>
        <w:r w:rsidR="0023327D">
          <w:rPr>
            <w:noProof/>
            <w:webHidden/>
          </w:rPr>
        </w:r>
        <w:r w:rsidR="0023327D">
          <w:rPr>
            <w:noProof/>
            <w:webHidden/>
          </w:rPr>
          <w:fldChar w:fldCharType="separate"/>
        </w:r>
        <w:r w:rsidR="0023327D">
          <w:rPr>
            <w:noProof/>
            <w:webHidden/>
          </w:rPr>
          <w:t>38</w:t>
        </w:r>
        <w:r w:rsidR="0023327D">
          <w:rPr>
            <w:noProof/>
            <w:webHidden/>
          </w:rPr>
          <w:fldChar w:fldCharType="end"/>
        </w:r>
      </w:hyperlink>
    </w:p>
    <w:p w14:paraId="10713F26" w14:textId="77777777" w:rsidR="0023327D" w:rsidRDefault="00D4257B">
      <w:pPr>
        <w:pStyle w:val="TOC4"/>
        <w:tabs>
          <w:tab w:val="left" w:pos="1540"/>
          <w:tab w:val="right" w:leader="dot" w:pos="8756"/>
        </w:tabs>
        <w:rPr>
          <w:noProof/>
          <w:sz w:val="22"/>
          <w:szCs w:val="22"/>
          <w:lang w:val="en-US"/>
        </w:rPr>
      </w:pPr>
      <w:hyperlink w:anchor="_Toc422599310" w:history="1">
        <w:r w:rsidR="0023327D" w:rsidRPr="00AA03E3">
          <w:rPr>
            <w:rStyle w:val="Hyperlink"/>
            <w:noProof/>
          </w:rPr>
          <w:t>3.3.2.1</w:t>
        </w:r>
        <w:r w:rsidR="0023327D">
          <w:rPr>
            <w:noProof/>
            <w:sz w:val="22"/>
            <w:szCs w:val="22"/>
            <w:lang w:val="en-US"/>
          </w:rPr>
          <w:tab/>
        </w:r>
        <w:r w:rsidR="0023327D" w:rsidRPr="00AA03E3">
          <w:rPr>
            <w:rStyle w:val="Hyperlink"/>
            <w:noProof/>
          </w:rPr>
          <w:t>Szimuláció System Generátorban</w:t>
        </w:r>
        <w:r w:rsidR="0023327D">
          <w:rPr>
            <w:noProof/>
            <w:webHidden/>
          </w:rPr>
          <w:tab/>
        </w:r>
        <w:r w:rsidR="0023327D">
          <w:rPr>
            <w:noProof/>
            <w:webHidden/>
          </w:rPr>
          <w:fldChar w:fldCharType="begin"/>
        </w:r>
        <w:r w:rsidR="0023327D">
          <w:rPr>
            <w:noProof/>
            <w:webHidden/>
          </w:rPr>
          <w:instrText xml:space="preserve"> PAGEREF _Toc422599310 \h </w:instrText>
        </w:r>
        <w:r w:rsidR="0023327D">
          <w:rPr>
            <w:noProof/>
            <w:webHidden/>
          </w:rPr>
        </w:r>
        <w:r w:rsidR="0023327D">
          <w:rPr>
            <w:noProof/>
            <w:webHidden/>
          </w:rPr>
          <w:fldChar w:fldCharType="separate"/>
        </w:r>
        <w:r w:rsidR="0023327D">
          <w:rPr>
            <w:noProof/>
            <w:webHidden/>
          </w:rPr>
          <w:t>39</w:t>
        </w:r>
        <w:r w:rsidR="0023327D">
          <w:rPr>
            <w:noProof/>
            <w:webHidden/>
          </w:rPr>
          <w:fldChar w:fldCharType="end"/>
        </w:r>
      </w:hyperlink>
    </w:p>
    <w:p w14:paraId="6390546B" w14:textId="77777777" w:rsidR="0023327D" w:rsidRDefault="00D4257B">
      <w:pPr>
        <w:pStyle w:val="TOC4"/>
        <w:tabs>
          <w:tab w:val="left" w:pos="1540"/>
          <w:tab w:val="right" w:leader="dot" w:pos="8756"/>
        </w:tabs>
        <w:rPr>
          <w:noProof/>
          <w:sz w:val="22"/>
          <w:szCs w:val="22"/>
          <w:lang w:val="en-US"/>
        </w:rPr>
      </w:pPr>
      <w:hyperlink w:anchor="_Toc422599311" w:history="1">
        <w:r w:rsidR="0023327D" w:rsidRPr="00AA03E3">
          <w:rPr>
            <w:rStyle w:val="Hyperlink"/>
            <w:noProof/>
          </w:rPr>
          <w:t>3.3.2.2</w:t>
        </w:r>
        <w:r w:rsidR="0023327D">
          <w:rPr>
            <w:noProof/>
            <w:sz w:val="22"/>
            <w:szCs w:val="22"/>
            <w:lang w:val="en-US"/>
          </w:rPr>
          <w:tab/>
        </w:r>
        <w:r w:rsidR="0023327D" w:rsidRPr="00AA03E3">
          <w:rPr>
            <w:rStyle w:val="Hyperlink"/>
            <w:noProof/>
          </w:rPr>
          <w:t>Pozíció mérése Inkrementális adó segítségével</w:t>
        </w:r>
        <w:r w:rsidR="0023327D">
          <w:rPr>
            <w:noProof/>
            <w:webHidden/>
          </w:rPr>
          <w:tab/>
        </w:r>
        <w:r w:rsidR="0023327D">
          <w:rPr>
            <w:noProof/>
            <w:webHidden/>
          </w:rPr>
          <w:fldChar w:fldCharType="begin"/>
        </w:r>
        <w:r w:rsidR="0023327D">
          <w:rPr>
            <w:noProof/>
            <w:webHidden/>
          </w:rPr>
          <w:instrText xml:space="preserve"> PAGEREF _Toc422599311 \h </w:instrText>
        </w:r>
        <w:r w:rsidR="0023327D">
          <w:rPr>
            <w:noProof/>
            <w:webHidden/>
          </w:rPr>
        </w:r>
        <w:r w:rsidR="0023327D">
          <w:rPr>
            <w:noProof/>
            <w:webHidden/>
          </w:rPr>
          <w:fldChar w:fldCharType="separate"/>
        </w:r>
        <w:r w:rsidR="0023327D">
          <w:rPr>
            <w:noProof/>
            <w:webHidden/>
          </w:rPr>
          <w:t>40</w:t>
        </w:r>
        <w:r w:rsidR="0023327D">
          <w:rPr>
            <w:noProof/>
            <w:webHidden/>
          </w:rPr>
          <w:fldChar w:fldCharType="end"/>
        </w:r>
      </w:hyperlink>
    </w:p>
    <w:p w14:paraId="33036EE1" w14:textId="77777777" w:rsidR="0023327D" w:rsidRDefault="00D4257B">
      <w:pPr>
        <w:pStyle w:val="TOC4"/>
        <w:tabs>
          <w:tab w:val="left" w:pos="1540"/>
          <w:tab w:val="right" w:leader="dot" w:pos="8756"/>
        </w:tabs>
        <w:rPr>
          <w:noProof/>
          <w:sz w:val="22"/>
          <w:szCs w:val="22"/>
          <w:lang w:val="en-US"/>
        </w:rPr>
      </w:pPr>
      <w:hyperlink w:anchor="_Toc422599312" w:history="1">
        <w:r w:rsidR="0023327D" w:rsidRPr="00AA03E3">
          <w:rPr>
            <w:rStyle w:val="Hyperlink"/>
            <w:noProof/>
          </w:rPr>
          <w:t>3.3.2.3</w:t>
        </w:r>
        <w:r w:rsidR="0023327D">
          <w:rPr>
            <w:noProof/>
            <w:sz w:val="22"/>
            <w:szCs w:val="22"/>
            <w:lang w:val="en-US"/>
          </w:rPr>
          <w:tab/>
        </w:r>
        <w:r w:rsidR="0023327D" w:rsidRPr="00AA03E3">
          <w:rPr>
            <w:rStyle w:val="Hyperlink"/>
            <w:noProof/>
          </w:rPr>
          <w:t>Szögsebesség mérése Inkrementális adó segítségével</w:t>
        </w:r>
        <w:r w:rsidR="0023327D">
          <w:rPr>
            <w:noProof/>
            <w:webHidden/>
          </w:rPr>
          <w:tab/>
        </w:r>
        <w:r w:rsidR="0023327D">
          <w:rPr>
            <w:noProof/>
            <w:webHidden/>
          </w:rPr>
          <w:fldChar w:fldCharType="begin"/>
        </w:r>
        <w:r w:rsidR="0023327D">
          <w:rPr>
            <w:noProof/>
            <w:webHidden/>
          </w:rPr>
          <w:instrText xml:space="preserve"> PAGEREF _Toc422599312 \h </w:instrText>
        </w:r>
        <w:r w:rsidR="0023327D">
          <w:rPr>
            <w:noProof/>
            <w:webHidden/>
          </w:rPr>
        </w:r>
        <w:r w:rsidR="0023327D">
          <w:rPr>
            <w:noProof/>
            <w:webHidden/>
          </w:rPr>
          <w:fldChar w:fldCharType="separate"/>
        </w:r>
        <w:r w:rsidR="0023327D">
          <w:rPr>
            <w:noProof/>
            <w:webHidden/>
          </w:rPr>
          <w:t>41</w:t>
        </w:r>
        <w:r w:rsidR="0023327D">
          <w:rPr>
            <w:noProof/>
            <w:webHidden/>
          </w:rPr>
          <w:fldChar w:fldCharType="end"/>
        </w:r>
      </w:hyperlink>
    </w:p>
    <w:p w14:paraId="25C177B2" w14:textId="77777777" w:rsidR="0023327D" w:rsidRDefault="00D4257B">
      <w:pPr>
        <w:pStyle w:val="TOC2"/>
        <w:tabs>
          <w:tab w:val="left" w:pos="880"/>
        </w:tabs>
        <w:rPr>
          <w:smallCaps w:val="0"/>
          <w:noProof/>
          <w:sz w:val="22"/>
          <w:szCs w:val="22"/>
          <w:lang w:val="en-US"/>
        </w:rPr>
      </w:pPr>
      <w:hyperlink w:anchor="_Toc422599313" w:history="1">
        <w:r w:rsidR="0023327D" w:rsidRPr="00AA03E3">
          <w:rPr>
            <w:rStyle w:val="Hyperlink"/>
            <w:rFonts w:ascii="Times New Roman" w:hAnsi="Times New Roman"/>
            <w:noProof/>
          </w:rPr>
          <w:t>3.4</w:t>
        </w:r>
        <w:r w:rsidR="0023327D">
          <w:rPr>
            <w:smallCaps w:val="0"/>
            <w:noProof/>
            <w:sz w:val="22"/>
            <w:szCs w:val="22"/>
            <w:lang w:val="en-US"/>
          </w:rPr>
          <w:tab/>
        </w:r>
        <w:r w:rsidR="0023327D" w:rsidRPr="00AA03E3">
          <w:rPr>
            <w:rStyle w:val="Hyperlink"/>
            <w:rFonts w:ascii="Times New Roman" w:hAnsi="Times New Roman"/>
            <w:noProof/>
          </w:rPr>
          <w:t>MPU-6050 giroszkóp és gyorsulásmérő</w:t>
        </w:r>
        <w:r w:rsidR="0023327D">
          <w:rPr>
            <w:noProof/>
            <w:webHidden/>
          </w:rPr>
          <w:tab/>
        </w:r>
        <w:r w:rsidR="0023327D">
          <w:rPr>
            <w:noProof/>
            <w:webHidden/>
          </w:rPr>
          <w:fldChar w:fldCharType="begin"/>
        </w:r>
        <w:r w:rsidR="0023327D">
          <w:rPr>
            <w:noProof/>
            <w:webHidden/>
          </w:rPr>
          <w:instrText xml:space="preserve"> PAGEREF _Toc422599313 \h </w:instrText>
        </w:r>
        <w:r w:rsidR="0023327D">
          <w:rPr>
            <w:noProof/>
            <w:webHidden/>
          </w:rPr>
        </w:r>
        <w:r w:rsidR="0023327D">
          <w:rPr>
            <w:noProof/>
            <w:webHidden/>
          </w:rPr>
          <w:fldChar w:fldCharType="separate"/>
        </w:r>
        <w:r w:rsidR="0023327D">
          <w:rPr>
            <w:noProof/>
            <w:webHidden/>
          </w:rPr>
          <w:t>44</w:t>
        </w:r>
        <w:r w:rsidR="0023327D">
          <w:rPr>
            <w:noProof/>
            <w:webHidden/>
          </w:rPr>
          <w:fldChar w:fldCharType="end"/>
        </w:r>
      </w:hyperlink>
    </w:p>
    <w:p w14:paraId="0A19A5DC" w14:textId="77777777" w:rsidR="0023327D" w:rsidRDefault="00D4257B">
      <w:pPr>
        <w:pStyle w:val="TOC2"/>
        <w:tabs>
          <w:tab w:val="left" w:pos="880"/>
        </w:tabs>
        <w:rPr>
          <w:smallCaps w:val="0"/>
          <w:noProof/>
          <w:sz w:val="22"/>
          <w:szCs w:val="22"/>
          <w:lang w:val="en-US"/>
        </w:rPr>
      </w:pPr>
      <w:hyperlink w:anchor="_Toc422599314" w:history="1">
        <w:r w:rsidR="0023327D" w:rsidRPr="00AA03E3">
          <w:rPr>
            <w:rStyle w:val="Hyperlink"/>
            <w:noProof/>
          </w:rPr>
          <w:t>3.5</w:t>
        </w:r>
        <w:r w:rsidR="0023327D">
          <w:rPr>
            <w:smallCaps w:val="0"/>
            <w:noProof/>
            <w:sz w:val="22"/>
            <w:szCs w:val="22"/>
            <w:lang w:val="en-US"/>
          </w:rPr>
          <w:tab/>
        </w:r>
        <w:r w:rsidR="0023327D" w:rsidRPr="00AA03E3">
          <w:rPr>
            <w:rStyle w:val="Hyperlink"/>
            <w:noProof/>
          </w:rPr>
          <w:t>Beavatkozó elemek:</w:t>
        </w:r>
        <w:r w:rsidR="0023327D">
          <w:rPr>
            <w:noProof/>
            <w:webHidden/>
          </w:rPr>
          <w:tab/>
        </w:r>
        <w:r w:rsidR="0023327D">
          <w:rPr>
            <w:noProof/>
            <w:webHidden/>
          </w:rPr>
          <w:fldChar w:fldCharType="begin"/>
        </w:r>
        <w:r w:rsidR="0023327D">
          <w:rPr>
            <w:noProof/>
            <w:webHidden/>
          </w:rPr>
          <w:instrText xml:space="preserve"> PAGEREF _Toc422599314 \h </w:instrText>
        </w:r>
        <w:r w:rsidR="0023327D">
          <w:rPr>
            <w:noProof/>
            <w:webHidden/>
          </w:rPr>
        </w:r>
        <w:r w:rsidR="0023327D">
          <w:rPr>
            <w:noProof/>
            <w:webHidden/>
          </w:rPr>
          <w:fldChar w:fldCharType="separate"/>
        </w:r>
        <w:r w:rsidR="0023327D">
          <w:rPr>
            <w:noProof/>
            <w:webHidden/>
          </w:rPr>
          <w:t>46</w:t>
        </w:r>
        <w:r w:rsidR="0023327D">
          <w:rPr>
            <w:noProof/>
            <w:webHidden/>
          </w:rPr>
          <w:fldChar w:fldCharType="end"/>
        </w:r>
      </w:hyperlink>
    </w:p>
    <w:p w14:paraId="14FC9342" w14:textId="77777777" w:rsidR="0023327D" w:rsidRDefault="00D4257B">
      <w:pPr>
        <w:pStyle w:val="TOC3"/>
        <w:tabs>
          <w:tab w:val="left" w:pos="1100"/>
          <w:tab w:val="right" w:leader="dot" w:pos="8756"/>
        </w:tabs>
        <w:rPr>
          <w:i w:val="0"/>
          <w:iCs w:val="0"/>
          <w:noProof/>
          <w:sz w:val="22"/>
          <w:szCs w:val="22"/>
          <w:lang w:val="en-US"/>
        </w:rPr>
      </w:pPr>
      <w:hyperlink w:anchor="_Toc422599315" w:history="1">
        <w:r w:rsidR="0023327D" w:rsidRPr="00AA03E3">
          <w:rPr>
            <w:rStyle w:val="Hyperlink"/>
            <w:noProof/>
            <w14:scene3d>
              <w14:camera w14:prst="orthographicFront"/>
              <w14:lightRig w14:rig="threePt" w14:dir="t">
                <w14:rot w14:lat="0" w14:lon="0" w14:rev="0"/>
              </w14:lightRig>
            </w14:scene3d>
          </w:rPr>
          <w:t>3.5.1</w:t>
        </w:r>
        <w:r w:rsidR="0023327D">
          <w:rPr>
            <w:i w:val="0"/>
            <w:iCs w:val="0"/>
            <w:noProof/>
            <w:sz w:val="22"/>
            <w:szCs w:val="22"/>
            <w:lang w:val="en-US"/>
          </w:rPr>
          <w:tab/>
        </w:r>
        <w:r w:rsidR="0023327D" w:rsidRPr="00AA03E3">
          <w:rPr>
            <w:rStyle w:val="Hyperlink"/>
            <w:noProof/>
          </w:rPr>
          <w:t>Pwm Generátor megvalósítása FPGA áramkörön System Generátor környezetben.</w:t>
        </w:r>
        <w:r w:rsidR="0023327D">
          <w:rPr>
            <w:noProof/>
            <w:webHidden/>
          </w:rPr>
          <w:tab/>
        </w:r>
        <w:r w:rsidR="0023327D">
          <w:rPr>
            <w:noProof/>
            <w:webHidden/>
          </w:rPr>
          <w:fldChar w:fldCharType="begin"/>
        </w:r>
        <w:r w:rsidR="0023327D">
          <w:rPr>
            <w:noProof/>
            <w:webHidden/>
          </w:rPr>
          <w:instrText xml:space="preserve"> PAGEREF _Toc422599315 \h </w:instrText>
        </w:r>
        <w:r w:rsidR="0023327D">
          <w:rPr>
            <w:noProof/>
            <w:webHidden/>
          </w:rPr>
        </w:r>
        <w:r w:rsidR="0023327D">
          <w:rPr>
            <w:noProof/>
            <w:webHidden/>
          </w:rPr>
          <w:fldChar w:fldCharType="separate"/>
        </w:r>
        <w:r w:rsidR="0023327D">
          <w:rPr>
            <w:noProof/>
            <w:webHidden/>
          </w:rPr>
          <w:t>46</w:t>
        </w:r>
        <w:r w:rsidR="0023327D">
          <w:rPr>
            <w:noProof/>
            <w:webHidden/>
          </w:rPr>
          <w:fldChar w:fldCharType="end"/>
        </w:r>
      </w:hyperlink>
    </w:p>
    <w:p w14:paraId="38AA1681" w14:textId="77777777" w:rsidR="0023327D" w:rsidRDefault="00D4257B">
      <w:pPr>
        <w:pStyle w:val="TOC4"/>
        <w:tabs>
          <w:tab w:val="left" w:pos="1540"/>
          <w:tab w:val="right" w:leader="dot" w:pos="8756"/>
        </w:tabs>
        <w:rPr>
          <w:noProof/>
          <w:sz w:val="22"/>
          <w:szCs w:val="22"/>
          <w:lang w:val="en-US"/>
        </w:rPr>
      </w:pPr>
      <w:hyperlink w:anchor="_Toc422599316" w:history="1">
        <w:r w:rsidR="0023327D" w:rsidRPr="00AA03E3">
          <w:rPr>
            <w:rStyle w:val="Hyperlink"/>
            <w:noProof/>
          </w:rPr>
          <w:t>3.5.1.1</w:t>
        </w:r>
        <w:r w:rsidR="0023327D">
          <w:rPr>
            <w:noProof/>
            <w:sz w:val="22"/>
            <w:szCs w:val="22"/>
            <w:lang w:val="en-US"/>
          </w:rPr>
          <w:tab/>
        </w:r>
        <w:r w:rsidR="0023327D" w:rsidRPr="00AA03E3">
          <w:rPr>
            <w:rStyle w:val="Hyperlink"/>
            <w:noProof/>
          </w:rPr>
          <w:t>Megvalósítás</w:t>
        </w:r>
        <w:r w:rsidR="0023327D">
          <w:rPr>
            <w:noProof/>
            <w:webHidden/>
          </w:rPr>
          <w:tab/>
        </w:r>
        <w:r w:rsidR="0023327D">
          <w:rPr>
            <w:noProof/>
            <w:webHidden/>
          </w:rPr>
          <w:fldChar w:fldCharType="begin"/>
        </w:r>
        <w:r w:rsidR="0023327D">
          <w:rPr>
            <w:noProof/>
            <w:webHidden/>
          </w:rPr>
          <w:instrText xml:space="preserve"> PAGEREF _Toc422599316 \h </w:instrText>
        </w:r>
        <w:r w:rsidR="0023327D">
          <w:rPr>
            <w:noProof/>
            <w:webHidden/>
          </w:rPr>
        </w:r>
        <w:r w:rsidR="0023327D">
          <w:rPr>
            <w:noProof/>
            <w:webHidden/>
          </w:rPr>
          <w:fldChar w:fldCharType="separate"/>
        </w:r>
        <w:r w:rsidR="0023327D">
          <w:rPr>
            <w:noProof/>
            <w:webHidden/>
          </w:rPr>
          <w:t>46</w:t>
        </w:r>
        <w:r w:rsidR="0023327D">
          <w:rPr>
            <w:noProof/>
            <w:webHidden/>
          </w:rPr>
          <w:fldChar w:fldCharType="end"/>
        </w:r>
      </w:hyperlink>
    </w:p>
    <w:p w14:paraId="702E304C" w14:textId="77777777" w:rsidR="0023327D" w:rsidRDefault="00D4257B">
      <w:pPr>
        <w:pStyle w:val="TOC2"/>
        <w:tabs>
          <w:tab w:val="left" w:pos="880"/>
        </w:tabs>
        <w:rPr>
          <w:smallCaps w:val="0"/>
          <w:noProof/>
          <w:sz w:val="22"/>
          <w:szCs w:val="22"/>
          <w:lang w:val="en-US"/>
        </w:rPr>
      </w:pPr>
      <w:hyperlink w:anchor="_Toc422599317" w:history="1">
        <w:r w:rsidR="0023327D" w:rsidRPr="00AA03E3">
          <w:rPr>
            <w:rStyle w:val="Hyperlink"/>
            <w:noProof/>
          </w:rPr>
          <w:t>3.6</w:t>
        </w:r>
        <w:r w:rsidR="0023327D">
          <w:rPr>
            <w:smallCaps w:val="0"/>
            <w:noProof/>
            <w:sz w:val="22"/>
            <w:szCs w:val="22"/>
            <w:lang w:val="en-US"/>
          </w:rPr>
          <w:tab/>
        </w:r>
        <w:r w:rsidR="0023327D" w:rsidRPr="00AA03E3">
          <w:rPr>
            <w:rStyle w:val="Hyperlink"/>
            <w:noProof/>
          </w:rPr>
          <w:t>Elektronika</w:t>
        </w:r>
        <w:r w:rsidR="0023327D">
          <w:rPr>
            <w:noProof/>
            <w:webHidden/>
          </w:rPr>
          <w:tab/>
        </w:r>
        <w:r w:rsidR="0023327D">
          <w:rPr>
            <w:noProof/>
            <w:webHidden/>
          </w:rPr>
          <w:fldChar w:fldCharType="begin"/>
        </w:r>
        <w:r w:rsidR="0023327D">
          <w:rPr>
            <w:noProof/>
            <w:webHidden/>
          </w:rPr>
          <w:instrText xml:space="preserve"> PAGEREF _Toc422599317 \h </w:instrText>
        </w:r>
        <w:r w:rsidR="0023327D">
          <w:rPr>
            <w:noProof/>
            <w:webHidden/>
          </w:rPr>
        </w:r>
        <w:r w:rsidR="0023327D">
          <w:rPr>
            <w:noProof/>
            <w:webHidden/>
          </w:rPr>
          <w:fldChar w:fldCharType="separate"/>
        </w:r>
        <w:r w:rsidR="0023327D">
          <w:rPr>
            <w:noProof/>
            <w:webHidden/>
          </w:rPr>
          <w:t>48</w:t>
        </w:r>
        <w:r w:rsidR="0023327D">
          <w:rPr>
            <w:noProof/>
            <w:webHidden/>
          </w:rPr>
          <w:fldChar w:fldCharType="end"/>
        </w:r>
      </w:hyperlink>
    </w:p>
    <w:p w14:paraId="36FFC0DB" w14:textId="77777777" w:rsidR="0023327D" w:rsidRDefault="00D4257B">
      <w:pPr>
        <w:pStyle w:val="TOC3"/>
        <w:tabs>
          <w:tab w:val="left" w:pos="1100"/>
          <w:tab w:val="right" w:leader="dot" w:pos="8756"/>
        </w:tabs>
        <w:rPr>
          <w:i w:val="0"/>
          <w:iCs w:val="0"/>
          <w:noProof/>
          <w:sz w:val="22"/>
          <w:szCs w:val="22"/>
          <w:lang w:val="en-US"/>
        </w:rPr>
      </w:pPr>
      <w:hyperlink w:anchor="_Toc422599318" w:history="1">
        <w:r w:rsidR="0023327D" w:rsidRPr="00AA03E3">
          <w:rPr>
            <w:rStyle w:val="Hyperlink"/>
            <w:noProof/>
            <w14:scene3d>
              <w14:camera w14:prst="orthographicFront"/>
              <w14:lightRig w14:rig="threePt" w14:dir="t">
                <w14:rot w14:lat="0" w14:lon="0" w14:rev="0"/>
              </w14:lightRig>
            </w14:scene3d>
          </w:rPr>
          <w:t>3.6.1</w:t>
        </w:r>
        <w:r w:rsidR="0023327D">
          <w:rPr>
            <w:i w:val="0"/>
            <w:iCs w:val="0"/>
            <w:noProof/>
            <w:sz w:val="22"/>
            <w:szCs w:val="22"/>
            <w:lang w:val="en-US"/>
          </w:rPr>
          <w:tab/>
        </w:r>
        <w:r w:rsidR="0023327D" w:rsidRPr="00AA03E3">
          <w:rPr>
            <w:rStyle w:val="Hyperlink"/>
            <w:noProof/>
          </w:rPr>
          <w:t>Digitális Elektronika</w:t>
        </w:r>
        <w:r w:rsidR="0023327D">
          <w:rPr>
            <w:noProof/>
            <w:webHidden/>
          </w:rPr>
          <w:tab/>
        </w:r>
        <w:r w:rsidR="0023327D">
          <w:rPr>
            <w:noProof/>
            <w:webHidden/>
          </w:rPr>
          <w:fldChar w:fldCharType="begin"/>
        </w:r>
        <w:r w:rsidR="0023327D">
          <w:rPr>
            <w:noProof/>
            <w:webHidden/>
          </w:rPr>
          <w:instrText xml:space="preserve"> PAGEREF _Toc422599318 \h </w:instrText>
        </w:r>
        <w:r w:rsidR="0023327D">
          <w:rPr>
            <w:noProof/>
            <w:webHidden/>
          </w:rPr>
        </w:r>
        <w:r w:rsidR="0023327D">
          <w:rPr>
            <w:noProof/>
            <w:webHidden/>
          </w:rPr>
          <w:fldChar w:fldCharType="separate"/>
        </w:r>
        <w:r w:rsidR="0023327D">
          <w:rPr>
            <w:noProof/>
            <w:webHidden/>
          </w:rPr>
          <w:t>48</w:t>
        </w:r>
        <w:r w:rsidR="0023327D">
          <w:rPr>
            <w:noProof/>
            <w:webHidden/>
          </w:rPr>
          <w:fldChar w:fldCharType="end"/>
        </w:r>
      </w:hyperlink>
    </w:p>
    <w:p w14:paraId="0C96651B" w14:textId="77777777" w:rsidR="0023327D" w:rsidRDefault="00D4257B">
      <w:pPr>
        <w:pStyle w:val="TOC3"/>
        <w:tabs>
          <w:tab w:val="left" w:pos="1100"/>
          <w:tab w:val="right" w:leader="dot" w:pos="8756"/>
        </w:tabs>
        <w:rPr>
          <w:i w:val="0"/>
          <w:iCs w:val="0"/>
          <w:noProof/>
          <w:sz w:val="22"/>
          <w:szCs w:val="22"/>
          <w:lang w:val="en-US"/>
        </w:rPr>
      </w:pPr>
      <w:hyperlink w:anchor="_Toc422599319" w:history="1">
        <w:r w:rsidR="0023327D" w:rsidRPr="00AA03E3">
          <w:rPr>
            <w:rStyle w:val="Hyperlink"/>
            <w:noProof/>
            <w14:scene3d>
              <w14:camera w14:prst="orthographicFront"/>
              <w14:lightRig w14:rig="threePt" w14:dir="t">
                <w14:rot w14:lat="0" w14:lon="0" w14:rev="0"/>
              </w14:lightRig>
            </w14:scene3d>
          </w:rPr>
          <w:t>3.6.2</w:t>
        </w:r>
        <w:r w:rsidR="0023327D">
          <w:rPr>
            <w:i w:val="0"/>
            <w:iCs w:val="0"/>
            <w:noProof/>
            <w:sz w:val="22"/>
            <w:szCs w:val="22"/>
            <w:lang w:val="en-US"/>
          </w:rPr>
          <w:tab/>
        </w:r>
        <w:r w:rsidR="0023327D" w:rsidRPr="00AA03E3">
          <w:rPr>
            <w:rStyle w:val="Hyperlink"/>
            <w:noProof/>
          </w:rPr>
          <w:t>FPGA Rendszer Felépítése</w:t>
        </w:r>
        <w:r w:rsidR="0023327D">
          <w:rPr>
            <w:noProof/>
            <w:webHidden/>
          </w:rPr>
          <w:tab/>
        </w:r>
        <w:r w:rsidR="0023327D">
          <w:rPr>
            <w:noProof/>
            <w:webHidden/>
          </w:rPr>
          <w:fldChar w:fldCharType="begin"/>
        </w:r>
        <w:r w:rsidR="0023327D">
          <w:rPr>
            <w:noProof/>
            <w:webHidden/>
          </w:rPr>
          <w:instrText xml:space="preserve"> PAGEREF _Toc422599319 \h </w:instrText>
        </w:r>
        <w:r w:rsidR="0023327D">
          <w:rPr>
            <w:noProof/>
            <w:webHidden/>
          </w:rPr>
        </w:r>
        <w:r w:rsidR="0023327D">
          <w:rPr>
            <w:noProof/>
            <w:webHidden/>
          </w:rPr>
          <w:fldChar w:fldCharType="separate"/>
        </w:r>
        <w:r w:rsidR="0023327D">
          <w:rPr>
            <w:noProof/>
            <w:webHidden/>
          </w:rPr>
          <w:t>49</w:t>
        </w:r>
        <w:r w:rsidR="0023327D">
          <w:rPr>
            <w:noProof/>
            <w:webHidden/>
          </w:rPr>
          <w:fldChar w:fldCharType="end"/>
        </w:r>
      </w:hyperlink>
    </w:p>
    <w:p w14:paraId="00B18498" w14:textId="77777777" w:rsidR="0023327D" w:rsidRDefault="00D4257B">
      <w:pPr>
        <w:pStyle w:val="TOC4"/>
        <w:tabs>
          <w:tab w:val="left" w:pos="1540"/>
          <w:tab w:val="right" w:leader="dot" w:pos="8756"/>
        </w:tabs>
        <w:rPr>
          <w:noProof/>
          <w:sz w:val="22"/>
          <w:szCs w:val="22"/>
          <w:lang w:val="en-US"/>
        </w:rPr>
      </w:pPr>
      <w:hyperlink w:anchor="_Toc422599320" w:history="1">
        <w:r w:rsidR="0023327D" w:rsidRPr="00AA03E3">
          <w:rPr>
            <w:rStyle w:val="Hyperlink"/>
            <w:noProof/>
          </w:rPr>
          <w:t>3.6.2.1</w:t>
        </w:r>
        <w:r w:rsidR="0023327D">
          <w:rPr>
            <w:noProof/>
            <w:sz w:val="22"/>
            <w:szCs w:val="22"/>
            <w:lang w:val="en-US"/>
          </w:rPr>
          <w:tab/>
        </w:r>
        <w:r w:rsidR="0023327D" w:rsidRPr="00AA03E3">
          <w:rPr>
            <w:rStyle w:val="Hyperlink"/>
            <w:noProof/>
          </w:rPr>
          <w:t>Zybo FPGA fejlesztőlap</w:t>
        </w:r>
        <w:r w:rsidR="0023327D">
          <w:rPr>
            <w:noProof/>
            <w:webHidden/>
          </w:rPr>
          <w:tab/>
        </w:r>
        <w:r w:rsidR="0023327D">
          <w:rPr>
            <w:noProof/>
            <w:webHidden/>
          </w:rPr>
          <w:fldChar w:fldCharType="begin"/>
        </w:r>
        <w:r w:rsidR="0023327D">
          <w:rPr>
            <w:noProof/>
            <w:webHidden/>
          </w:rPr>
          <w:instrText xml:space="preserve"> PAGEREF _Toc422599320 \h </w:instrText>
        </w:r>
        <w:r w:rsidR="0023327D">
          <w:rPr>
            <w:noProof/>
            <w:webHidden/>
          </w:rPr>
        </w:r>
        <w:r w:rsidR="0023327D">
          <w:rPr>
            <w:noProof/>
            <w:webHidden/>
          </w:rPr>
          <w:fldChar w:fldCharType="separate"/>
        </w:r>
        <w:r w:rsidR="0023327D">
          <w:rPr>
            <w:noProof/>
            <w:webHidden/>
          </w:rPr>
          <w:t>51</w:t>
        </w:r>
        <w:r w:rsidR="0023327D">
          <w:rPr>
            <w:noProof/>
            <w:webHidden/>
          </w:rPr>
          <w:fldChar w:fldCharType="end"/>
        </w:r>
      </w:hyperlink>
    </w:p>
    <w:p w14:paraId="35386F25" w14:textId="77777777" w:rsidR="0023327D" w:rsidRDefault="00D4257B">
      <w:pPr>
        <w:pStyle w:val="TOC4"/>
        <w:tabs>
          <w:tab w:val="left" w:pos="1540"/>
          <w:tab w:val="right" w:leader="dot" w:pos="8756"/>
        </w:tabs>
        <w:rPr>
          <w:noProof/>
          <w:sz w:val="22"/>
          <w:szCs w:val="22"/>
          <w:lang w:val="en-US"/>
        </w:rPr>
      </w:pPr>
      <w:hyperlink w:anchor="_Toc422599321" w:history="1">
        <w:r w:rsidR="0023327D" w:rsidRPr="00AA03E3">
          <w:rPr>
            <w:rStyle w:val="Hyperlink"/>
            <w:noProof/>
          </w:rPr>
          <w:t>3.6.2.2</w:t>
        </w:r>
        <w:r w:rsidR="0023327D">
          <w:rPr>
            <w:noProof/>
            <w:sz w:val="22"/>
            <w:szCs w:val="22"/>
            <w:lang w:val="en-US"/>
          </w:rPr>
          <w:tab/>
        </w:r>
        <w:r w:rsidR="0023327D" w:rsidRPr="00AA03E3">
          <w:rPr>
            <w:rStyle w:val="Hyperlink"/>
            <w:noProof/>
          </w:rPr>
          <w:t>Spartan3e FPGA fejlesztőlap</w:t>
        </w:r>
        <w:r w:rsidR="0023327D">
          <w:rPr>
            <w:noProof/>
            <w:webHidden/>
          </w:rPr>
          <w:tab/>
        </w:r>
        <w:r w:rsidR="0023327D">
          <w:rPr>
            <w:noProof/>
            <w:webHidden/>
          </w:rPr>
          <w:fldChar w:fldCharType="begin"/>
        </w:r>
        <w:r w:rsidR="0023327D">
          <w:rPr>
            <w:noProof/>
            <w:webHidden/>
          </w:rPr>
          <w:instrText xml:space="preserve"> PAGEREF _Toc422599321 \h </w:instrText>
        </w:r>
        <w:r w:rsidR="0023327D">
          <w:rPr>
            <w:noProof/>
            <w:webHidden/>
          </w:rPr>
        </w:r>
        <w:r w:rsidR="0023327D">
          <w:rPr>
            <w:noProof/>
            <w:webHidden/>
          </w:rPr>
          <w:fldChar w:fldCharType="separate"/>
        </w:r>
        <w:r w:rsidR="0023327D">
          <w:rPr>
            <w:noProof/>
            <w:webHidden/>
          </w:rPr>
          <w:t>52</w:t>
        </w:r>
        <w:r w:rsidR="0023327D">
          <w:rPr>
            <w:noProof/>
            <w:webHidden/>
          </w:rPr>
          <w:fldChar w:fldCharType="end"/>
        </w:r>
      </w:hyperlink>
    </w:p>
    <w:p w14:paraId="510CB38F" w14:textId="77777777" w:rsidR="0023327D" w:rsidRDefault="00D4257B">
      <w:pPr>
        <w:pStyle w:val="TOC4"/>
        <w:tabs>
          <w:tab w:val="left" w:pos="1540"/>
          <w:tab w:val="right" w:leader="dot" w:pos="8756"/>
        </w:tabs>
        <w:rPr>
          <w:noProof/>
          <w:sz w:val="22"/>
          <w:szCs w:val="22"/>
          <w:lang w:val="en-US"/>
        </w:rPr>
      </w:pPr>
      <w:hyperlink w:anchor="_Toc422599322" w:history="1">
        <w:r w:rsidR="0023327D" w:rsidRPr="00AA03E3">
          <w:rPr>
            <w:rStyle w:val="Hyperlink"/>
            <w:noProof/>
          </w:rPr>
          <w:t>3.6.2.3</w:t>
        </w:r>
        <w:r w:rsidR="0023327D">
          <w:rPr>
            <w:noProof/>
            <w:sz w:val="22"/>
            <w:szCs w:val="22"/>
            <w:lang w:val="en-US"/>
          </w:rPr>
          <w:tab/>
        </w:r>
        <w:r w:rsidR="0023327D" w:rsidRPr="00AA03E3">
          <w:rPr>
            <w:rStyle w:val="Hyperlink"/>
            <w:noProof/>
          </w:rPr>
          <w:t>Kommunikációs protokollok</w:t>
        </w:r>
        <w:r w:rsidR="0023327D">
          <w:rPr>
            <w:noProof/>
            <w:webHidden/>
          </w:rPr>
          <w:tab/>
        </w:r>
        <w:r w:rsidR="0023327D">
          <w:rPr>
            <w:noProof/>
            <w:webHidden/>
          </w:rPr>
          <w:fldChar w:fldCharType="begin"/>
        </w:r>
        <w:r w:rsidR="0023327D">
          <w:rPr>
            <w:noProof/>
            <w:webHidden/>
          </w:rPr>
          <w:instrText xml:space="preserve"> PAGEREF _Toc422599322 \h </w:instrText>
        </w:r>
        <w:r w:rsidR="0023327D">
          <w:rPr>
            <w:noProof/>
            <w:webHidden/>
          </w:rPr>
        </w:r>
        <w:r w:rsidR="0023327D">
          <w:rPr>
            <w:noProof/>
            <w:webHidden/>
          </w:rPr>
          <w:fldChar w:fldCharType="separate"/>
        </w:r>
        <w:r w:rsidR="0023327D">
          <w:rPr>
            <w:noProof/>
            <w:webHidden/>
          </w:rPr>
          <w:t>53</w:t>
        </w:r>
        <w:r w:rsidR="0023327D">
          <w:rPr>
            <w:noProof/>
            <w:webHidden/>
          </w:rPr>
          <w:fldChar w:fldCharType="end"/>
        </w:r>
      </w:hyperlink>
    </w:p>
    <w:p w14:paraId="6F516779" w14:textId="77777777" w:rsidR="0023327D" w:rsidRDefault="00D4257B">
      <w:pPr>
        <w:pStyle w:val="TOC3"/>
        <w:tabs>
          <w:tab w:val="left" w:pos="1100"/>
          <w:tab w:val="right" w:leader="dot" w:pos="8756"/>
        </w:tabs>
        <w:rPr>
          <w:i w:val="0"/>
          <w:iCs w:val="0"/>
          <w:noProof/>
          <w:sz w:val="22"/>
          <w:szCs w:val="22"/>
          <w:lang w:val="en-US"/>
        </w:rPr>
      </w:pPr>
      <w:hyperlink w:anchor="_Toc422599323" w:history="1">
        <w:r w:rsidR="0023327D" w:rsidRPr="00AA03E3">
          <w:rPr>
            <w:rStyle w:val="Hyperlink"/>
            <w:noProof/>
            <w14:scene3d>
              <w14:camera w14:prst="orthographicFront"/>
              <w14:lightRig w14:rig="threePt" w14:dir="t">
                <w14:rot w14:lat="0" w14:lon="0" w14:rev="0"/>
              </w14:lightRig>
            </w14:scene3d>
          </w:rPr>
          <w:t>3.6.3</w:t>
        </w:r>
        <w:r w:rsidR="0023327D">
          <w:rPr>
            <w:i w:val="0"/>
            <w:iCs w:val="0"/>
            <w:noProof/>
            <w:sz w:val="22"/>
            <w:szCs w:val="22"/>
            <w:lang w:val="en-US"/>
          </w:rPr>
          <w:tab/>
        </w:r>
        <w:r w:rsidR="0023327D" w:rsidRPr="00AA03E3">
          <w:rPr>
            <w:rStyle w:val="Hyperlink"/>
            <w:noProof/>
          </w:rPr>
          <w:t>Feladatok Elosztása</w:t>
        </w:r>
        <w:r w:rsidR="0023327D">
          <w:rPr>
            <w:noProof/>
            <w:webHidden/>
          </w:rPr>
          <w:tab/>
        </w:r>
        <w:r w:rsidR="0023327D">
          <w:rPr>
            <w:noProof/>
            <w:webHidden/>
          </w:rPr>
          <w:fldChar w:fldCharType="begin"/>
        </w:r>
        <w:r w:rsidR="0023327D">
          <w:rPr>
            <w:noProof/>
            <w:webHidden/>
          </w:rPr>
          <w:instrText xml:space="preserve"> PAGEREF _Toc422599323 \h </w:instrText>
        </w:r>
        <w:r w:rsidR="0023327D">
          <w:rPr>
            <w:noProof/>
            <w:webHidden/>
          </w:rPr>
        </w:r>
        <w:r w:rsidR="0023327D">
          <w:rPr>
            <w:noProof/>
            <w:webHidden/>
          </w:rPr>
          <w:fldChar w:fldCharType="separate"/>
        </w:r>
        <w:r w:rsidR="0023327D">
          <w:rPr>
            <w:noProof/>
            <w:webHidden/>
          </w:rPr>
          <w:t>56</w:t>
        </w:r>
        <w:r w:rsidR="0023327D">
          <w:rPr>
            <w:noProof/>
            <w:webHidden/>
          </w:rPr>
          <w:fldChar w:fldCharType="end"/>
        </w:r>
      </w:hyperlink>
    </w:p>
    <w:p w14:paraId="20FB927B" w14:textId="77777777" w:rsidR="0023327D" w:rsidRDefault="00D4257B">
      <w:pPr>
        <w:pStyle w:val="TOC4"/>
        <w:tabs>
          <w:tab w:val="left" w:pos="1540"/>
          <w:tab w:val="right" w:leader="dot" w:pos="8756"/>
        </w:tabs>
        <w:rPr>
          <w:noProof/>
          <w:sz w:val="22"/>
          <w:szCs w:val="22"/>
          <w:lang w:val="en-US"/>
        </w:rPr>
      </w:pPr>
      <w:hyperlink w:anchor="_Toc422599324" w:history="1">
        <w:r w:rsidR="0023327D" w:rsidRPr="00AA03E3">
          <w:rPr>
            <w:rStyle w:val="Hyperlink"/>
            <w:noProof/>
          </w:rPr>
          <w:t>3.6.3.1</w:t>
        </w:r>
        <w:r w:rsidR="0023327D">
          <w:rPr>
            <w:noProof/>
            <w:sz w:val="22"/>
            <w:szCs w:val="22"/>
            <w:lang w:val="en-US"/>
          </w:rPr>
          <w:tab/>
        </w:r>
        <w:r w:rsidR="0023327D" w:rsidRPr="00AA03E3">
          <w:rPr>
            <w:rStyle w:val="Hyperlink"/>
            <w:noProof/>
          </w:rPr>
          <w:t>Zybo fejlesztőlap</w:t>
        </w:r>
        <w:r w:rsidR="0023327D">
          <w:rPr>
            <w:noProof/>
            <w:webHidden/>
          </w:rPr>
          <w:tab/>
        </w:r>
        <w:r w:rsidR="0023327D">
          <w:rPr>
            <w:noProof/>
            <w:webHidden/>
          </w:rPr>
          <w:fldChar w:fldCharType="begin"/>
        </w:r>
        <w:r w:rsidR="0023327D">
          <w:rPr>
            <w:noProof/>
            <w:webHidden/>
          </w:rPr>
          <w:instrText xml:space="preserve"> PAGEREF _Toc422599324 \h </w:instrText>
        </w:r>
        <w:r w:rsidR="0023327D">
          <w:rPr>
            <w:noProof/>
            <w:webHidden/>
          </w:rPr>
        </w:r>
        <w:r w:rsidR="0023327D">
          <w:rPr>
            <w:noProof/>
            <w:webHidden/>
          </w:rPr>
          <w:fldChar w:fldCharType="separate"/>
        </w:r>
        <w:r w:rsidR="0023327D">
          <w:rPr>
            <w:noProof/>
            <w:webHidden/>
          </w:rPr>
          <w:t>56</w:t>
        </w:r>
        <w:r w:rsidR="0023327D">
          <w:rPr>
            <w:noProof/>
            <w:webHidden/>
          </w:rPr>
          <w:fldChar w:fldCharType="end"/>
        </w:r>
      </w:hyperlink>
    </w:p>
    <w:p w14:paraId="6E2F4688" w14:textId="77777777" w:rsidR="0023327D" w:rsidRDefault="00D4257B">
      <w:pPr>
        <w:pStyle w:val="TOC4"/>
        <w:tabs>
          <w:tab w:val="left" w:pos="1540"/>
          <w:tab w:val="right" w:leader="dot" w:pos="8756"/>
        </w:tabs>
        <w:rPr>
          <w:noProof/>
          <w:sz w:val="22"/>
          <w:szCs w:val="22"/>
          <w:lang w:val="en-US"/>
        </w:rPr>
      </w:pPr>
      <w:hyperlink w:anchor="_Toc422599325" w:history="1">
        <w:r w:rsidR="0023327D" w:rsidRPr="00AA03E3">
          <w:rPr>
            <w:rStyle w:val="Hyperlink"/>
            <w:noProof/>
          </w:rPr>
          <w:t>3.6.3.2</w:t>
        </w:r>
        <w:r w:rsidR="0023327D">
          <w:rPr>
            <w:noProof/>
            <w:sz w:val="22"/>
            <w:szCs w:val="22"/>
            <w:lang w:val="en-US"/>
          </w:rPr>
          <w:tab/>
        </w:r>
        <w:r w:rsidR="0023327D" w:rsidRPr="00AA03E3">
          <w:rPr>
            <w:rStyle w:val="Hyperlink"/>
            <w:noProof/>
          </w:rPr>
          <w:t>Spartan fejlesztőlap</w:t>
        </w:r>
        <w:r w:rsidR="0023327D">
          <w:rPr>
            <w:noProof/>
            <w:webHidden/>
          </w:rPr>
          <w:tab/>
        </w:r>
        <w:r w:rsidR="0023327D">
          <w:rPr>
            <w:noProof/>
            <w:webHidden/>
          </w:rPr>
          <w:fldChar w:fldCharType="begin"/>
        </w:r>
        <w:r w:rsidR="0023327D">
          <w:rPr>
            <w:noProof/>
            <w:webHidden/>
          </w:rPr>
          <w:instrText xml:space="preserve"> PAGEREF _Toc422599325 \h </w:instrText>
        </w:r>
        <w:r w:rsidR="0023327D">
          <w:rPr>
            <w:noProof/>
            <w:webHidden/>
          </w:rPr>
        </w:r>
        <w:r w:rsidR="0023327D">
          <w:rPr>
            <w:noProof/>
            <w:webHidden/>
          </w:rPr>
          <w:fldChar w:fldCharType="separate"/>
        </w:r>
        <w:r w:rsidR="0023327D">
          <w:rPr>
            <w:noProof/>
            <w:webHidden/>
          </w:rPr>
          <w:t>56</w:t>
        </w:r>
        <w:r w:rsidR="0023327D">
          <w:rPr>
            <w:noProof/>
            <w:webHidden/>
          </w:rPr>
          <w:fldChar w:fldCharType="end"/>
        </w:r>
      </w:hyperlink>
    </w:p>
    <w:p w14:paraId="26B1C50C" w14:textId="77777777" w:rsidR="0023327D" w:rsidRDefault="00D4257B">
      <w:pPr>
        <w:pStyle w:val="TOC2"/>
        <w:tabs>
          <w:tab w:val="left" w:pos="880"/>
        </w:tabs>
        <w:rPr>
          <w:smallCaps w:val="0"/>
          <w:noProof/>
          <w:sz w:val="22"/>
          <w:szCs w:val="22"/>
          <w:lang w:val="en-US"/>
        </w:rPr>
      </w:pPr>
      <w:hyperlink w:anchor="_Toc422599326" w:history="1">
        <w:r w:rsidR="0023327D" w:rsidRPr="00AA03E3">
          <w:rPr>
            <w:rStyle w:val="Hyperlink"/>
            <w:noProof/>
          </w:rPr>
          <w:t>3.7</w:t>
        </w:r>
        <w:r w:rsidR="0023327D">
          <w:rPr>
            <w:smallCaps w:val="0"/>
            <w:noProof/>
            <w:sz w:val="22"/>
            <w:szCs w:val="22"/>
            <w:lang w:val="en-US"/>
          </w:rPr>
          <w:tab/>
        </w:r>
        <w:r w:rsidR="0023327D" w:rsidRPr="00AA03E3">
          <w:rPr>
            <w:rStyle w:val="Hyperlink"/>
            <w:noProof/>
          </w:rPr>
          <w:t>Teljesítmény elektronika</w:t>
        </w:r>
        <w:r w:rsidR="0023327D">
          <w:rPr>
            <w:noProof/>
            <w:webHidden/>
          </w:rPr>
          <w:tab/>
        </w:r>
        <w:r w:rsidR="0023327D">
          <w:rPr>
            <w:noProof/>
            <w:webHidden/>
          </w:rPr>
          <w:fldChar w:fldCharType="begin"/>
        </w:r>
        <w:r w:rsidR="0023327D">
          <w:rPr>
            <w:noProof/>
            <w:webHidden/>
          </w:rPr>
          <w:instrText xml:space="preserve"> PAGEREF _Toc422599326 \h </w:instrText>
        </w:r>
        <w:r w:rsidR="0023327D">
          <w:rPr>
            <w:noProof/>
            <w:webHidden/>
          </w:rPr>
        </w:r>
        <w:r w:rsidR="0023327D">
          <w:rPr>
            <w:noProof/>
            <w:webHidden/>
          </w:rPr>
          <w:fldChar w:fldCharType="separate"/>
        </w:r>
        <w:r w:rsidR="0023327D">
          <w:rPr>
            <w:noProof/>
            <w:webHidden/>
          </w:rPr>
          <w:t>57</w:t>
        </w:r>
        <w:r w:rsidR="0023327D">
          <w:rPr>
            <w:noProof/>
            <w:webHidden/>
          </w:rPr>
          <w:fldChar w:fldCharType="end"/>
        </w:r>
      </w:hyperlink>
    </w:p>
    <w:p w14:paraId="0CE117BB" w14:textId="77777777" w:rsidR="0023327D" w:rsidRDefault="00D4257B">
      <w:pPr>
        <w:pStyle w:val="TOC3"/>
        <w:tabs>
          <w:tab w:val="left" w:pos="1100"/>
          <w:tab w:val="right" w:leader="dot" w:pos="8756"/>
        </w:tabs>
        <w:rPr>
          <w:i w:val="0"/>
          <w:iCs w:val="0"/>
          <w:noProof/>
          <w:sz w:val="22"/>
          <w:szCs w:val="22"/>
          <w:lang w:val="en-US"/>
        </w:rPr>
      </w:pPr>
      <w:hyperlink w:anchor="_Toc422599327" w:history="1">
        <w:r w:rsidR="0023327D" w:rsidRPr="00AA03E3">
          <w:rPr>
            <w:rStyle w:val="Hyperlink"/>
            <w:noProof/>
            <w14:scene3d>
              <w14:camera w14:prst="orthographicFront"/>
              <w14:lightRig w14:rig="threePt" w14:dir="t">
                <w14:rot w14:lat="0" w14:lon="0" w14:rev="0"/>
              </w14:lightRig>
            </w14:scene3d>
          </w:rPr>
          <w:t>3.7.1</w:t>
        </w:r>
        <w:r w:rsidR="0023327D">
          <w:rPr>
            <w:i w:val="0"/>
            <w:iCs w:val="0"/>
            <w:noProof/>
            <w:sz w:val="22"/>
            <w:szCs w:val="22"/>
            <w:lang w:val="en-US"/>
          </w:rPr>
          <w:tab/>
        </w:r>
        <w:r w:rsidR="0023327D" w:rsidRPr="00AA03E3">
          <w:rPr>
            <w:rStyle w:val="Hyperlink"/>
            <w:noProof/>
          </w:rPr>
          <w:t>Bootstramp működése</w:t>
        </w:r>
        <w:r w:rsidR="0023327D">
          <w:rPr>
            <w:noProof/>
            <w:webHidden/>
          </w:rPr>
          <w:tab/>
        </w:r>
        <w:r w:rsidR="0023327D">
          <w:rPr>
            <w:noProof/>
            <w:webHidden/>
          </w:rPr>
          <w:fldChar w:fldCharType="begin"/>
        </w:r>
        <w:r w:rsidR="0023327D">
          <w:rPr>
            <w:noProof/>
            <w:webHidden/>
          </w:rPr>
          <w:instrText xml:space="preserve"> PAGEREF _Toc422599327 \h </w:instrText>
        </w:r>
        <w:r w:rsidR="0023327D">
          <w:rPr>
            <w:noProof/>
            <w:webHidden/>
          </w:rPr>
        </w:r>
        <w:r w:rsidR="0023327D">
          <w:rPr>
            <w:noProof/>
            <w:webHidden/>
          </w:rPr>
          <w:fldChar w:fldCharType="separate"/>
        </w:r>
        <w:r w:rsidR="0023327D">
          <w:rPr>
            <w:noProof/>
            <w:webHidden/>
          </w:rPr>
          <w:t>64</w:t>
        </w:r>
        <w:r w:rsidR="0023327D">
          <w:rPr>
            <w:noProof/>
            <w:webHidden/>
          </w:rPr>
          <w:fldChar w:fldCharType="end"/>
        </w:r>
      </w:hyperlink>
    </w:p>
    <w:p w14:paraId="32582784" w14:textId="77777777" w:rsidR="0023327D" w:rsidRDefault="00D4257B">
      <w:pPr>
        <w:pStyle w:val="TOC4"/>
        <w:tabs>
          <w:tab w:val="left" w:pos="1540"/>
          <w:tab w:val="right" w:leader="dot" w:pos="8756"/>
        </w:tabs>
        <w:rPr>
          <w:noProof/>
          <w:sz w:val="22"/>
          <w:szCs w:val="22"/>
          <w:lang w:val="en-US"/>
        </w:rPr>
      </w:pPr>
      <w:hyperlink w:anchor="_Toc422599328" w:history="1">
        <w:r w:rsidR="0023327D" w:rsidRPr="00AA03E3">
          <w:rPr>
            <w:rStyle w:val="Hyperlink"/>
            <w:noProof/>
          </w:rPr>
          <w:t>3.7.1.1</w:t>
        </w:r>
        <w:r w:rsidR="0023327D">
          <w:rPr>
            <w:noProof/>
            <w:sz w:val="22"/>
            <w:szCs w:val="22"/>
            <w:lang w:val="en-US"/>
          </w:rPr>
          <w:tab/>
        </w:r>
        <w:r w:rsidR="0023327D" w:rsidRPr="00AA03E3">
          <w:rPr>
            <w:rStyle w:val="Hyperlink"/>
            <w:noProof/>
          </w:rPr>
          <w:t>Szimuláció simulink környezetben</w:t>
        </w:r>
        <w:r w:rsidR="0023327D">
          <w:rPr>
            <w:noProof/>
            <w:webHidden/>
          </w:rPr>
          <w:tab/>
        </w:r>
        <w:r w:rsidR="0023327D">
          <w:rPr>
            <w:noProof/>
            <w:webHidden/>
          </w:rPr>
          <w:fldChar w:fldCharType="begin"/>
        </w:r>
        <w:r w:rsidR="0023327D">
          <w:rPr>
            <w:noProof/>
            <w:webHidden/>
          </w:rPr>
          <w:instrText xml:space="preserve"> PAGEREF _Toc422599328 \h </w:instrText>
        </w:r>
        <w:r w:rsidR="0023327D">
          <w:rPr>
            <w:noProof/>
            <w:webHidden/>
          </w:rPr>
        </w:r>
        <w:r w:rsidR="0023327D">
          <w:rPr>
            <w:noProof/>
            <w:webHidden/>
          </w:rPr>
          <w:fldChar w:fldCharType="separate"/>
        </w:r>
        <w:r w:rsidR="0023327D">
          <w:rPr>
            <w:noProof/>
            <w:webHidden/>
          </w:rPr>
          <w:t>66</w:t>
        </w:r>
        <w:r w:rsidR="0023327D">
          <w:rPr>
            <w:noProof/>
            <w:webHidden/>
          </w:rPr>
          <w:fldChar w:fldCharType="end"/>
        </w:r>
      </w:hyperlink>
    </w:p>
    <w:p w14:paraId="7AF0D0D6" w14:textId="77777777" w:rsidR="0023327D" w:rsidRDefault="00D4257B">
      <w:pPr>
        <w:pStyle w:val="TOC2"/>
        <w:tabs>
          <w:tab w:val="left" w:pos="880"/>
        </w:tabs>
        <w:rPr>
          <w:smallCaps w:val="0"/>
          <w:noProof/>
          <w:sz w:val="22"/>
          <w:szCs w:val="22"/>
          <w:lang w:val="en-US"/>
        </w:rPr>
      </w:pPr>
      <w:hyperlink w:anchor="_Toc422599329" w:history="1">
        <w:r w:rsidR="0023327D" w:rsidRPr="00AA03E3">
          <w:rPr>
            <w:rStyle w:val="Hyperlink"/>
            <w:noProof/>
          </w:rPr>
          <w:t>3.8</w:t>
        </w:r>
        <w:r w:rsidR="0023327D">
          <w:rPr>
            <w:smallCaps w:val="0"/>
            <w:noProof/>
            <w:sz w:val="22"/>
            <w:szCs w:val="22"/>
            <w:lang w:val="en-US"/>
          </w:rPr>
          <w:tab/>
        </w:r>
        <w:r w:rsidR="0023327D" w:rsidRPr="00AA03E3">
          <w:rPr>
            <w:rStyle w:val="Hyperlink"/>
            <w:noProof/>
          </w:rPr>
          <w:t>Robot Modell</w:t>
        </w:r>
        <w:r w:rsidR="0023327D">
          <w:rPr>
            <w:noProof/>
            <w:webHidden/>
          </w:rPr>
          <w:tab/>
        </w:r>
        <w:r w:rsidR="0023327D">
          <w:rPr>
            <w:noProof/>
            <w:webHidden/>
          </w:rPr>
          <w:fldChar w:fldCharType="begin"/>
        </w:r>
        <w:r w:rsidR="0023327D">
          <w:rPr>
            <w:noProof/>
            <w:webHidden/>
          </w:rPr>
          <w:instrText xml:space="preserve"> PAGEREF _Toc422599329 \h </w:instrText>
        </w:r>
        <w:r w:rsidR="0023327D">
          <w:rPr>
            <w:noProof/>
            <w:webHidden/>
          </w:rPr>
        </w:r>
        <w:r w:rsidR="0023327D">
          <w:rPr>
            <w:noProof/>
            <w:webHidden/>
          </w:rPr>
          <w:fldChar w:fldCharType="separate"/>
        </w:r>
        <w:r w:rsidR="0023327D">
          <w:rPr>
            <w:noProof/>
            <w:webHidden/>
          </w:rPr>
          <w:t>68</w:t>
        </w:r>
        <w:r w:rsidR="0023327D">
          <w:rPr>
            <w:noProof/>
            <w:webHidden/>
          </w:rPr>
          <w:fldChar w:fldCharType="end"/>
        </w:r>
      </w:hyperlink>
    </w:p>
    <w:p w14:paraId="03889270" w14:textId="77777777" w:rsidR="0023327D" w:rsidRDefault="00D4257B">
      <w:pPr>
        <w:pStyle w:val="TOC1"/>
        <w:rPr>
          <w:b w:val="0"/>
          <w:bCs w:val="0"/>
          <w:caps w:val="0"/>
          <w:noProof/>
          <w:sz w:val="22"/>
          <w:szCs w:val="22"/>
          <w:lang w:val="en-US"/>
        </w:rPr>
      </w:pPr>
      <w:hyperlink w:anchor="_Toc422599330" w:history="1">
        <w:r w:rsidR="0023327D" w:rsidRPr="00AA03E3">
          <w:rPr>
            <w:rStyle w:val="Hyperlink"/>
            <w:rFonts w:ascii="Times New Roman" w:hAnsi="Times New Roman" w:cs="Times New Roman"/>
            <w:noProof/>
          </w:rPr>
          <w:t>4</w:t>
        </w:r>
        <w:r w:rsidR="0023327D">
          <w:rPr>
            <w:b w:val="0"/>
            <w:bCs w:val="0"/>
            <w:caps w:val="0"/>
            <w:noProof/>
            <w:sz w:val="22"/>
            <w:szCs w:val="22"/>
            <w:lang w:val="en-US"/>
          </w:rPr>
          <w:tab/>
        </w:r>
        <w:r w:rsidR="0023327D" w:rsidRPr="00AA03E3">
          <w:rPr>
            <w:rStyle w:val="Hyperlink"/>
            <w:rFonts w:ascii="Times New Roman" w:hAnsi="Times New Roman" w:cs="Times New Roman"/>
            <w:noProof/>
          </w:rPr>
          <w:t>Robot Mechanikai Felépítése</w:t>
        </w:r>
        <w:r w:rsidR="0023327D">
          <w:rPr>
            <w:noProof/>
            <w:webHidden/>
          </w:rPr>
          <w:tab/>
        </w:r>
        <w:r w:rsidR="0023327D">
          <w:rPr>
            <w:noProof/>
            <w:webHidden/>
          </w:rPr>
          <w:fldChar w:fldCharType="begin"/>
        </w:r>
        <w:r w:rsidR="0023327D">
          <w:rPr>
            <w:noProof/>
            <w:webHidden/>
          </w:rPr>
          <w:instrText xml:space="preserve"> PAGEREF _Toc422599330 \h </w:instrText>
        </w:r>
        <w:r w:rsidR="0023327D">
          <w:rPr>
            <w:noProof/>
            <w:webHidden/>
          </w:rPr>
        </w:r>
        <w:r w:rsidR="0023327D">
          <w:rPr>
            <w:noProof/>
            <w:webHidden/>
          </w:rPr>
          <w:fldChar w:fldCharType="separate"/>
        </w:r>
        <w:r w:rsidR="0023327D">
          <w:rPr>
            <w:noProof/>
            <w:webHidden/>
          </w:rPr>
          <w:t>71</w:t>
        </w:r>
        <w:r w:rsidR="0023327D">
          <w:rPr>
            <w:noProof/>
            <w:webHidden/>
          </w:rPr>
          <w:fldChar w:fldCharType="end"/>
        </w:r>
      </w:hyperlink>
    </w:p>
    <w:p w14:paraId="29668D5C" w14:textId="77777777" w:rsidR="0023327D" w:rsidRDefault="00D4257B">
      <w:pPr>
        <w:pStyle w:val="TOC1"/>
        <w:rPr>
          <w:b w:val="0"/>
          <w:bCs w:val="0"/>
          <w:caps w:val="0"/>
          <w:noProof/>
          <w:sz w:val="22"/>
          <w:szCs w:val="22"/>
          <w:lang w:val="en-US"/>
        </w:rPr>
      </w:pPr>
      <w:hyperlink w:anchor="_Toc422599331" w:history="1">
        <w:r w:rsidR="0023327D" w:rsidRPr="00AA03E3">
          <w:rPr>
            <w:rStyle w:val="Hyperlink"/>
            <w:rFonts w:ascii="Times New Roman" w:hAnsi="Times New Roman"/>
            <w:noProof/>
          </w:rPr>
          <w:t>5</w:t>
        </w:r>
        <w:r w:rsidR="0023327D">
          <w:rPr>
            <w:b w:val="0"/>
            <w:bCs w:val="0"/>
            <w:caps w:val="0"/>
            <w:noProof/>
            <w:sz w:val="22"/>
            <w:szCs w:val="22"/>
            <w:lang w:val="en-US"/>
          </w:rPr>
          <w:tab/>
        </w:r>
        <w:r w:rsidR="0023327D" w:rsidRPr="00AA03E3">
          <w:rPr>
            <w:rStyle w:val="Hyperlink"/>
            <w:rFonts w:ascii="Times New Roman" w:hAnsi="Times New Roman"/>
            <w:noProof/>
          </w:rPr>
          <w:t>Elért eredmények, magvalósítások:</w:t>
        </w:r>
        <w:r w:rsidR="0023327D">
          <w:rPr>
            <w:noProof/>
            <w:webHidden/>
          </w:rPr>
          <w:tab/>
        </w:r>
        <w:r w:rsidR="0023327D">
          <w:rPr>
            <w:noProof/>
            <w:webHidden/>
          </w:rPr>
          <w:fldChar w:fldCharType="begin"/>
        </w:r>
        <w:r w:rsidR="0023327D">
          <w:rPr>
            <w:noProof/>
            <w:webHidden/>
          </w:rPr>
          <w:instrText xml:space="preserve"> PAGEREF _Toc422599331 \h </w:instrText>
        </w:r>
        <w:r w:rsidR="0023327D">
          <w:rPr>
            <w:noProof/>
            <w:webHidden/>
          </w:rPr>
        </w:r>
        <w:r w:rsidR="0023327D">
          <w:rPr>
            <w:noProof/>
            <w:webHidden/>
          </w:rPr>
          <w:fldChar w:fldCharType="separate"/>
        </w:r>
        <w:r w:rsidR="0023327D">
          <w:rPr>
            <w:noProof/>
            <w:webHidden/>
          </w:rPr>
          <w:t>74</w:t>
        </w:r>
        <w:r w:rsidR="0023327D">
          <w:rPr>
            <w:noProof/>
            <w:webHidden/>
          </w:rPr>
          <w:fldChar w:fldCharType="end"/>
        </w:r>
      </w:hyperlink>
    </w:p>
    <w:p w14:paraId="5E49BE83" w14:textId="77777777" w:rsidR="0023327D" w:rsidRDefault="00D4257B">
      <w:pPr>
        <w:pStyle w:val="TOC1"/>
        <w:rPr>
          <w:b w:val="0"/>
          <w:bCs w:val="0"/>
          <w:caps w:val="0"/>
          <w:noProof/>
          <w:sz w:val="22"/>
          <w:szCs w:val="22"/>
          <w:lang w:val="en-US"/>
        </w:rPr>
      </w:pPr>
      <w:hyperlink w:anchor="_Toc422599333" w:history="1">
        <w:r w:rsidR="0023327D" w:rsidRPr="00AA03E3">
          <w:rPr>
            <w:rStyle w:val="Hyperlink"/>
            <w:rFonts w:ascii="Times New Roman" w:hAnsi="Times New Roman"/>
            <w:noProof/>
          </w:rPr>
          <w:t>6</w:t>
        </w:r>
        <w:r w:rsidR="0023327D">
          <w:rPr>
            <w:b w:val="0"/>
            <w:bCs w:val="0"/>
            <w:caps w:val="0"/>
            <w:noProof/>
            <w:sz w:val="22"/>
            <w:szCs w:val="22"/>
            <w:lang w:val="en-US"/>
          </w:rPr>
          <w:tab/>
        </w:r>
        <w:r w:rsidR="0023327D" w:rsidRPr="00AA03E3">
          <w:rPr>
            <w:rStyle w:val="Hyperlink"/>
            <w:rFonts w:ascii="Times New Roman" w:hAnsi="Times New Roman"/>
            <w:noProof/>
          </w:rPr>
          <w:t>Következtetések:</w:t>
        </w:r>
        <w:r w:rsidR="0023327D">
          <w:rPr>
            <w:noProof/>
            <w:webHidden/>
          </w:rPr>
          <w:tab/>
        </w:r>
        <w:r w:rsidR="0023327D">
          <w:rPr>
            <w:noProof/>
            <w:webHidden/>
          </w:rPr>
          <w:fldChar w:fldCharType="begin"/>
        </w:r>
        <w:r w:rsidR="0023327D">
          <w:rPr>
            <w:noProof/>
            <w:webHidden/>
          </w:rPr>
          <w:instrText xml:space="preserve"> PAGEREF _Toc422599333 \h </w:instrText>
        </w:r>
        <w:r w:rsidR="0023327D">
          <w:rPr>
            <w:noProof/>
            <w:webHidden/>
          </w:rPr>
        </w:r>
        <w:r w:rsidR="0023327D">
          <w:rPr>
            <w:noProof/>
            <w:webHidden/>
          </w:rPr>
          <w:fldChar w:fldCharType="separate"/>
        </w:r>
        <w:r w:rsidR="0023327D">
          <w:rPr>
            <w:noProof/>
            <w:webHidden/>
          </w:rPr>
          <w:t>74</w:t>
        </w:r>
        <w:r w:rsidR="0023327D">
          <w:rPr>
            <w:noProof/>
            <w:webHidden/>
          </w:rPr>
          <w:fldChar w:fldCharType="end"/>
        </w:r>
      </w:hyperlink>
    </w:p>
    <w:p w14:paraId="4E1E9B5B" w14:textId="77777777" w:rsidR="0023327D" w:rsidRDefault="00D4257B">
      <w:pPr>
        <w:pStyle w:val="TOC1"/>
        <w:rPr>
          <w:b w:val="0"/>
          <w:bCs w:val="0"/>
          <w:caps w:val="0"/>
          <w:noProof/>
          <w:sz w:val="22"/>
          <w:szCs w:val="22"/>
          <w:lang w:val="en-US"/>
        </w:rPr>
      </w:pPr>
      <w:hyperlink w:anchor="_Toc422599334" w:history="1">
        <w:r w:rsidR="0023327D" w:rsidRPr="00AA03E3">
          <w:rPr>
            <w:rStyle w:val="Hyperlink"/>
            <w:rFonts w:ascii="Times New Roman" w:hAnsi="Times New Roman" w:cs="Times New Roman"/>
            <w:noProof/>
          </w:rPr>
          <w:t>7</w:t>
        </w:r>
        <w:r w:rsidR="0023327D">
          <w:rPr>
            <w:b w:val="0"/>
            <w:bCs w:val="0"/>
            <w:caps w:val="0"/>
            <w:noProof/>
            <w:sz w:val="22"/>
            <w:szCs w:val="22"/>
            <w:lang w:val="en-US"/>
          </w:rPr>
          <w:tab/>
        </w:r>
        <w:r w:rsidR="0023327D" w:rsidRPr="00AA03E3">
          <w:rPr>
            <w:rStyle w:val="Hyperlink"/>
            <w:rFonts w:ascii="Times New Roman" w:hAnsi="Times New Roman" w:cs="Times New Roman"/>
            <w:noProof/>
          </w:rPr>
          <w:t>Bibliográfia</w:t>
        </w:r>
        <w:r w:rsidR="0023327D">
          <w:rPr>
            <w:noProof/>
            <w:webHidden/>
          </w:rPr>
          <w:tab/>
        </w:r>
        <w:r w:rsidR="0023327D">
          <w:rPr>
            <w:noProof/>
            <w:webHidden/>
          </w:rPr>
          <w:fldChar w:fldCharType="begin"/>
        </w:r>
        <w:r w:rsidR="0023327D">
          <w:rPr>
            <w:noProof/>
            <w:webHidden/>
          </w:rPr>
          <w:instrText xml:space="preserve"> PAGEREF _Toc422599334 \h </w:instrText>
        </w:r>
        <w:r w:rsidR="0023327D">
          <w:rPr>
            <w:noProof/>
            <w:webHidden/>
          </w:rPr>
        </w:r>
        <w:r w:rsidR="0023327D">
          <w:rPr>
            <w:noProof/>
            <w:webHidden/>
          </w:rPr>
          <w:fldChar w:fldCharType="separate"/>
        </w:r>
        <w:r w:rsidR="0023327D">
          <w:rPr>
            <w:noProof/>
            <w:webHidden/>
          </w:rPr>
          <w:t>76</w:t>
        </w:r>
        <w:r w:rsidR="0023327D">
          <w:rPr>
            <w:noProof/>
            <w:webHidden/>
          </w:rPr>
          <w:fldChar w:fldCharType="end"/>
        </w:r>
      </w:hyperlink>
    </w:p>
    <w:p w14:paraId="073ABDE4" w14:textId="77777777" w:rsidR="0023327D" w:rsidRDefault="00D4257B">
      <w:pPr>
        <w:pStyle w:val="TOC1"/>
        <w:rPr>
          <w:b w:val="0"/>
          <w:bCs w:val="0"/>
          <w:caps w:val="0"/>
          <w:noProof/>
          <w:sz w:val="22"/>
          <w:szCs w:val="22"/>
          <w:lang w:val="en-US"/>
        </w:rPr>
      </w:pPr>
      <w:hyperlink w:anchor="_Toc422599335" w:history="1">
        <w:r w:rsidR="0023327D" w:rsidRPr="00AA03E3">
          <w:rPr>
            <w:rStyle w:val="Hyperlink"/>
            <w:noProof/>
          </w:rPr>
          <w:t>8</w:t>
        </w:r>
        <w:r w:rsidR="0023327D">
          <w:rPr>
            <w:b w:val="0"/>
            <w:bCs w:val="0"/>
            <w:caps w:val="0"/>
            <w:noProof/>
            <w:sz w:val="22"/>
            <w:szCs w:val="22"/>
            <w:lang w:val="en-US"/>
          </w:rPr>
          <w:tab/>
        </w:r>
        <w:r w:rsidR="0023327D" w:rsidRPr="00AA03E3">
          <w:rPr>
            <w:rStyle w:val="Hyperlink"/>
            <w:noProof/>
          </w:rPr>
          <w:t>FÜGGELÉK</w:t>
        </w:r>
        <w:r w:rsidR="0023327D">
          <w:rPr>
            <w:noProof/>
            <w:webHidden/>
          </w:rPr>
          <w:tab/>
        </w:r>
        <w:r w:rsidR="0023327D">
          <w:rPr>
            <w:noProof/>
            <w:webHidden/>
          </w:rPr>
          <w:fldChar w:fldCharType="begin"/>
        </w:r>
        <w:r w:rsidR="0023327D">
          <w:rPr>
            <w:noProof/>
            <w:webHidden/>
          </w:rPr>
          <w:instrText xml:space="preserve"> PAGEREF _Toc422599335 \h </w:instrText>
        </w:r>
        <w:r w:rsidR="0023327D">
          <w:rPr>
            <w:noProof/>
            <w:webHidden/>
          </w:rPr>
        </w:r>
        <w:r w:rsidR="0023327D">
          <w:rPr>
            <w:noProof/>
            <w:webHidden/>
          </w:rPr>
          <w:fldChar w:fldCharType="separate"/>
        </w:r>
        <w:r w:rsidR="0023327D">
          <w:rPr>
            <w:noProof/>
            <w:webHidden/>
          </w:rPr>
          <w:t>77</w:t>
        </w:r>
        <w:r w:rsidR="0023327D">
          <w:rPr>
            <w:noProof/>
            <w:webHidden/>
          </w:rPr>
          <w:fldChar w:fldCharType="end"/>
        </w:r>
      </w:hyperlink>
    </w:p>
    <w:p w14:paraId="705B1F45" w14:textId="77777777" w:rsidR="00B31E0B" w:rsidRPr="00BE4225" w:rsidRDefault="00ED22AB" w:rsidP="0071433B">
      <w:pPr>
        <w:spacing w:line="360" w:lineRule="auto"/>
        <w:rPr>
          <w:rStyle w:val="IntenseEmphasis"/>
          <w:rFonts w:ascii="Times New Roman" w:hAnsi="Times New Roman"/>
        </w:rPr>
      </w:pPr>
      <w:r w:rsidRPr="00BE4225">
        <w:rPr>
          <w:rStyle w:val="IntenseEmphasis"/>
          <w:rFonts w:ascii="Times New Roman" w:hAnsi="Times New Roman"/>
        </w:rPr>
        <w:fldChar w:fldCharType="end"/>
      </w:r>
      <w:r w:rsidR="00B31E0B" w:rsidRPr="00BE4225">
        <w:rPr>
          <w:rStyle w:val="IntenseEmphasis"/>
          <w:rFonts w:ascii="Times New Roman" w:hAnsi="Times New Roman"/>
        </w:rPr>
        <w:br w:type="page"/>
      </w:r>
    </w:p>
    <w:p w14:paraId="72CB873C" w14:textId="6836A826" w:rsidR="00950F00" w:rsidRPr="00BE4225" w:rsidRDefault="00950F00" w:rsidP="0071433B">
      <w:pPr>
        <w:pStyle w:val="ListParagraph"/>
        <w:pageBreakBefore/>
        <w:autoSpaceDE w:val="0"/>
        <w:spacing w:line="360" w:lineRule="auto"/>
        <w:ind w:left="0"/>
        <w:outlineLvl w:val="0"/>
        <w:rPr>
          <w:rFonts w:ascii="Times New Roman" w:hAnsi="Times New Roman"/>
          <w:sz w:val="56"/>
          <w:szCs w:val="56"/>
        </w:rPr>
      </w:pPr>
      <w:bookmarkStart w:id="134" w:name="_Toc422599283"/>
      <w:r w:rsidRPr="00BE4225">
        <w:rPr>
          <w:rFonts w:ascii="Times New Roman" w:hAnsi="Times New Roman"/>
          <w:sz w:val="56"/>
          <w:szCs w:val="56"/>
        </w:rPr>
        <w:lastRenderedPageBreak/>
        <w:t>Ábrák,</w:t>
      </w:r>
      <w:r w:rsidR="00CE729B" w:rsidRPr="00BE4225">
        <w:rPr>
          <w:rFonts w:ascii="Times New Roman" w:hAnsi="Times New Roman"/>
          <w:sz w:val="56"/>
          <w:szCs w:val="56"/>
        </w:rPr>
        <w:t xml:space="preserve"> táblázatok jegyzéke</w:t>
      </w:r>
      <w:bookmarkEnd w:id="134"/>
    </w:p>
    <w:p w14:paraId="1F0DAC62" w14:textId="68202361" w:rsidR="00C903C5" w:rsidRPr="00F601E0" w:rsidRDefault="00ED22AB" w:rsidP="00C903C5">
      <w:pPr>
        <w:pStyle w:val="TableofFigures"/>
        <w:tabs>
          <w:tab w:val="right" w:leader="dot" w:pos="8756"/>
        </w:tabs>
        <w:rPr>
          <w:noProof/>
          <w:szCs w:val="24"/>
        </w:rPr>
      </w:pPr>
      <w:r w:rsidRPr="00F601E0">
        <w:rPr>
          <w:rStyle w:val="IntenseEmphasis"/>
          <w:rFonts w:ascii="Times New Roman" w:hAnsi="Times New Roman"/>
          <w:szCs w:val="24"/>
        </w:rPr>
        <w:fldChar w:fldCharType="begin"/>
      </w:r>
      <w:r w:rsidRPr="00F601E0">
        <w:rPr>
          <w:rStyle w:val="IntenseEmphasis"/>
          <w:rFonts w:ascii="Times New Roman" w:hAnsi="Times New Roman"/>
          <w:szCs w:val="24"/>
        </w:rPr>
        <w:instrText xml:space="preserve"> TOC \h \z \c "Kép." </w:instrText>
      </w:r>
      <w:r w:rsidRPr="00F601E0">
        <w:rPr>
          <w:rStyle w:val="IntenseEmphasis"/>
          <w:rFonts w:ascii="Times New Roman" w:hAnsi="Times New Roman"/>
          <w:szCs w:val="24"/>
        </w:rPr>
        <w:fldChar w:fldCharType="separate"/>
      </w:r>
      <w:hyperlink r:id="rId45" w:anchor="_Toc422422454" w:history="1">
        <w:r w:rsidR="00C903C5" w:rsidRPr="00F601E0">
          <w:rPr>
            <w:rStyle w:val="Hyperlink"/>
            <w:noProof/>
            <w:szCs w:val="24"/>
          </w:rPr>
          <w:t>Kép. 2.1</w:t>
        </w:r>
        <w:r w:rsidR="008F0711" w:rsidRPr="00F601E0">
          <w:rPr>
            <w:rStyle w:val="Hyperlink"/>
            <w:noProof/>
            <w:szCs w:val="24"/>
          </w:rPr>
          <w:t xml:space="preserve"> </w:t>
        </w:r>
        <w:r w:rsidR="00C903C5" w:rsidRPr="00F601E0">
          <w:rPr>
            <w:rStyle w:val="Hyperlink"/>
            <w:noProof/>
            <w:szCs w:val="24"/>
          </w:rPr>
          <w:t>Inkrementális érzékelő jelek</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_Toc422422454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15</w:t>
        </w:r>
        <w:r w:rsidR="00C903C5" w:rsidRPr="00F601E0">
          <w:rPr>
            <w:noProof/>
            <w:webHidden/>
            <w:szCs w:val="24"/>
          </w:rPr>
          <w:fldChar w:fldCharType="end"/>
        </w:r>
      </w:hyperlink>
    </w:p>
    <w:p w14:paraId="6A9AFB8C" w14:textId="77777777" w:rsidR="00C903C5" w:rsidRPr="00F601E0" w:rsidRDefault="00D4257B" w:rsidP="00C903C5">
      <w:pPr>
        <w:pStyle w:val="TableofFigures"/>
        <w:tabs>
          <w:tab w:val="right" w:leader="dot" w:pos="8756"/>
        </w:tabs>
        <w:rPr>
          <w:noProof/>
          <w:szCs w:val="24"/>
        </w:rPr>
      </w:pPr>
      <w:hyperlink r:id="rId46" w:anchor="_Toc422422455" w:history="1">
        <w:r w:rsidR="00C903C5" w:rsidRPr="00F601E0">
          <w:rPr>
            <w:rStyle w:val="Hyperlink"/>
            <w:noProof/>
            <w:szCs w:val="24"/>
          </w:rPr>
          <w:t>Kép. 2.2 A rendszer egységugrásra adott válasza és megközelítése egyenesekkel.</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_Toc422422455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18</w:t>
        </w:r>
        <w:r w:rsidR="00C903C5" w:rsidRPr="00F601E0">
          <w:rPr>
            <w:noProof/>
            <w:webHidden/>
            <w:szCs w:val="24"/>
          </w:rPr>
          <w:fldChar w:fldCharType="end"/>
        </w:r>
      </w:hyperlink>
    </w:p>
    <w:p w14:paraId="56B122CB" w14:textId="46927FC6" w:rsidR="00C903C5" w:rsidRPr="00F601E0" w:rsidRDefault="00D4257B" w:rsidP="00C903C5">
      <w:pPr>
        <w:pStyle w:val="TableofFigures"/>
        <w:tabs>
          <w:tab w:val="right" w:leader="dot" w:pos="8756"/>
        </w:tabs>
        <w:rPr>
          <w:noProof/>
          <w:szCs w:val="24"/>
        </w:rPr>
      </w:pPr>
      <w:hyperlink r:id="rId47" w:anchor="_Toc422422456" w:history="1">
        <w:r w:rsidR="00C7260F" w:rsidRPr="00F601E0">
          <w:rPr>
            <w:rStyle w:val="Hyperlink"/>
            <w:noProof/>
            <w:szCs w:val="24"/>
          </w:rPr>
          <w:t>Kép. 3.1 A</w:t>
        </w:r>
        <w:r w:rsidR="00C903C5" w:rsidRPr="00F601E0">
          <w:rPr>
            <w:rStyle w:val="Hyperlink"/>
            <w:noProof/>
            <w:szCs w:val="24"/>
          </w:rPr>
          <w:t xml:space="preserve"> Pozíció és a sebesség szabályzási hurok elvi strukturális felépítése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_Toc422422456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19</w:t>
        </w:r>
        <w:r w:rsidR="00C903C5" w:rsidRPr="00F601E0">
          <w:rPr>
            <w:noProof/>
            <w:webHidden/>
            <w:szCs w:val="24"/>
          </w:rPr>
          <w:fldChar w:fldCharType="end"/>
        </w:r>
      </w:hyperlink>
    </w:p>
    <w:p w14:paraId="6490A607" w14:textId="1DAD0203" w:rsidR="00C903C5" w:rsidRPr="00F601E0" w:rsidRDefault="00D4257B" w:rsidP="00C903C5">
      <w:pPr>
        <w:pStyle w:val="TableofFigures"/>
        <w:tabs>
          <w:tab w:val="right" w:leader="dot" w:pos="8756"/>
        </w:tabs>
        <w:rPr>
          <w:noProof/>
          <w:szCs w:val="24"/>
        </w:rPr>
      </w:pPr>
      <w:hyperlink r:id="rId48" w:anchor="_Toc422422457" w:history="1">
        <w:r w:rsidR="00C903C5" w:rsidRPr="00F601E0">
          <w:rPr>
            <w:rStyle w:val="Hyperlink"/>
            <w:noProof/>
            <w:szCs w:val="24"/>
          </w:rPr>
          <w:t>Kép. 3.2 Állapot automata, amely leírj</w:t>
        </w:r>
        <w:r w:rsidR="00C7260F" w:rsidRPr="00F601E0">
          <w:rPr>
            <w:rStyle w:val="Hyperlink"/>
            <w:noProof/>
            <w:szCs w:val="24"/>
          </w:rPr>
          <w:t>a a Diszkrét PID szabály</w:t>
        </w:r>
        <w:r w:rsidR="00C903C5" w:rsidRPr="00F601E0">
          <w:rPr>
            <w:rStyle w:val="Hyperlink"/>
            <w:noProof/>
            <w:szCs w:val="24"/>
          </w:rPr>
          <w:t>ózót</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_Toc422422457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20</w:t>
        </w:r>
        <w:r w:rsidR="00C903C5" w:rsidRPr="00F601E0">
          <w:rPr>
            <w:noProof/>
            <w:webHidden/>
            <w:szCs w:val="24"/>
          </w:rPr>
          <w:fldChar w:fldCharType="end"/>
        </w:r>
      </w:hyperlink>
    </w:p>
    <w:p w14:paraId="1C3E440B" w14:textId="77777777" w:rsidR="00C903C5" w:rsidRPr="00F601E0" w:rsidRDefault="00D4257B" w:rsidP="00C903C5">
      <w:pPr>
        <w:pStyle w:val="TableofFigures"/>
        <w:tabs>
          <w:tab w:val="right" w:leader="dot" w:pos="8756"/>
        </w:tabs>
        <w:rPr>
          <w:noProof/>
          <w:szCs w:val="24"/>
        </w:rPr>
      </w:pPr>
      <w:hyperlink r:id="rId49" w:anchor="_Toc422422458" w:history="1">
        <w:r w:rsidR="00C903C5" w:rsidRPr="00F601E0">
          <w:rPr>
            <w:rStyle w:val="Hyperlink"/>
            <w:noProof/>
            <w:szCs w:val="24"/>
          </w:rPr>
          <w:t>Kép. 3.3 A PID felépítése System Generatorban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_Toc422422458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21</w:t>
        </w:r>
        <w:r w:rsidR="00C903C5" w:rsidRPr="00F601E0">
          <w:rPr>
            <w:noProof/>
            <w:webHidden/>
            <w:szCs w:val="24"/>
          </w:rPr>
          <w:fldChar w:fldCharType="end"/>
        </w:r>
      </w:hyperlink>
    </w:p>
    <w:p w14:paraId="1BC52A3F" w14:textId="77777777" w:rsidR="00C903C5" w:rsidRPr="00F601E0" w:rsidRDefault="00D4257B" w:rsidP="00C903C5">
      <w:pPr>
        <w:pStyle w:val="TableofFigures"/>
        <w:tabs>
          <w:tab w:val="right" w:leader="dot" w:pos="8756"/>
        </w:tabs>
        <w:rPr>
          <w:noProof/>
          <w:szCs w:val="24"/>
        </w:rPr>
      </w:pPr>
      <w:hyperlink r:id="rId50" w:anchor="_Toc422422459" w:history="1">
        <w:r w:rsidR="00C903C5" w:rsidRPr="00F601E0">
          <w:rPr>
            <w:rStyle w:val="Hyperlink"/>
            <w:noProof/>
            <w:szCs w:val="24"/>
          </w:rPr>
          <w:t>Kép. 3.4 PID Simulink szimulációs model</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_Toc422422459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21</w:t>
        </w:r>
        <w:r w:rsidR="00C903C5" w:rsidRPr="00F601E0">
          <w:rPr>
            <w:noProof/>
            <w:webHidden/>
            <w:szCs w:val="24"/>
          </w:rPr>
          <w:fldChar w:fldCharType="end"/>
        </w:r>
      </w:hyperlink>
    </w:p>
    <w:p w14:paraId="75F27AF7" w14:textId="77777777" w:rsidR="00C903C5" w:rsidRPr="00F601E0" w:rsidRDefault="00D4257B" w:rsidP="00C903C5">
      <w:pPr>
        <w:pStyle w:val="TableofFigures"/>
        <w:tabs>
          <w:tab w:val="right" w:leader="dot" w:pos="8756"/>
        </w:tabs>
        <w:rPr>
          <w:noProof/>
          <w:szCs w:val="24"/>
        </w:rPr>
      </w:pPr>
      <w:hyperlink r:id="rId51" w:anchor="_Toc422422460" w:history="1">
        <w:r w:rsidR="00C903C5" w:rsidRPr="00F601E0">
          <w:rPr>
            <w:rStyle w:val="Hyperlink"/>
            <w:noProof/>
            <w:szCs w:val="24"/>
          </w:rPr>
          <w:t>Kép. 3.5 Szimulációs eredmény amely tükrözi a konstans bementre a számolási lépéseket</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_Toc422422460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22</w:t>
        </w:r>
        <w:r w:rsidR="00C903C5" w:rsidRPr="00F601E0">
          <w:rPr>
            <w:noProof/>
            <w:webHidden/>
            <w:szCs w:val="24"/>
          </w:rPr>
          <w:fldChar w:fldCharType="end"/>
        </w:r>
      </w:hyperlink>
    </w:p>
    <w:p w14:paraId="72644BE4" w14:textId="77777777" w:rsidR="00C903C5" w:rsidRPr="00F601E0" w:rsidRDefault="00D4257B" w:rsidP="00C903C5">
      <w:pPr>
        <w:pStyle w:val="TableofFigures"/>
        <w:tabs>
          <w:tab w:val="right" w:leader="dot" w:pos="8756"/>
        </w:tabs>
        <w:rPr>
          <w:noProof/>
          <w:szCs w:val="24"/>
        </w:rPr>
      </w:pPr>
      <w:hyperlink r:id="rId52" w:anchor="_Toc422422461" w:history="1">
        <w:r w:rsidR="00C903C5" w:rsidRPr="00F601E0">
          <w:rPr>
            <w:rStyle w:val="Hyperlink"/>
            <w:noProof/>
            <w:szCs w:val="24"/>
          </w:rPr>
          <w:t>Kép. 3.6 PID minimális periódusa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_Toc422422461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23</w:t>
        </w:r>
        <w:r w:rsidR="00C903C5" w:rsidRPr="00F601E0">
          <w:rPr>
            <w:noProof/>
            <w:webHidden/>
            <w:szCs w:val="24"/>
          </w:rPr>
          <w:fldChar w:fldCharType="end"/>
        </w:r>
      </w:hyperlink>
    </w:p>
    <w:p w14:paraId="0CC054E7" w14:textId="77777777" w:rsidR="00C903C5" w:rsidRPr="00F601E0" w:rsidRDefault="00D4257B" w:rsidP="00C903C5">
      <w:pPr>
        <w:pStyle w:val="TableofFigures"/>
        <w:tabs>
          <w:tab w:val="right" w:leader="dot" w:pos="8756"/>
        </w:tabs>
        <w:rPr>
          <w:noProof/>
          <w:szCs w:val="24"/>
        </w:rPr>
      </w:pPr>
      <w:hyperlink r:id="rId53" w:anchor="_Toc422422462" w:history="1">
        <w:r w:rsidR="00C903C5" w:rsidRPr="00F601E0">
          <w:rPr>
            <w:rStyle w:val="Hyperlink"/>
            <w:noProof/>
            <w:szCs w:val="24"/>
          </w:rPr>
          <w:t>Kép. 3.7 Mintavételi taktust generáló modul</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_Toc422422462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23</w:t>
        </w:r>
        <w:r w:rsidR="00C903C5" w:rsidRPr="00F601E0">
          <w:rPr>
            <w:noProof/>
            <w:webHidden/>
            <w:szCs w:val="24"/>
          </w:rPr>
          <w:fldChar w:fldCharType="end"/>
        </w:r>
      </w:hyperlink>
    </w:p>
    <w:p w14:paraId="4985EB1F" w14:textId="1132FBD8" w:rsidR="00C903C5" w:rsidRPr="00F601E0" w:rsidRDefault="00D4257B" w:rsidP="00C903C5">
      <w:pPr>
        <w:pStyle w:val="TableofFigures"/>
        <w:tabs>
          <w:tab w:val="right" w:leader="dot" w:pos="8756"/>
        </w:tabs>
        <w:rPr>
          <w:noProof/>
          <w:szCs w:val="24"/>
        </w:rPr>
      </w:pPr>
      <w:hyperlink r:id="rId54" w:anchor="_Toc422422463" w:history="1">
        <w:r w:rsidR="00C903C5" w:rsidRPr="00F601E0">
          <w:rPr>
            <w:rStyle w:val="Hyperlink"/>
            <w:noProof/>
            <w:szCs w:val="24"/>
          </w:rPr>
          <w:t>Kép. 3.8 Szimulációs eredmények</w:t>
        </w:r>
        <w:r w:rsidR="00C7260F" w:rsidRPr="00F601E0">
          <w:rPr>
            <w:rStyle w:val="Hyperlink"/>
            <w:noProof/>
            <w:szCs w:val="24"/>
          </w:rPr>
          <w:t>,</w:t>
        </w:r>
        <w:r w:rsidR="00C903C5" w:rsidRPr="00F601E0">
          <w:rPr>
            <w:rStyle w:val="Hyperlink"/>
            <w:noProof/>
            <w:szCs w:val="24"/>
          </w:rPr>
          <w:t xml:space="preserve"> mintavételi jelgenerátor.</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_Toc422422463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24</w:t>
        </w:r>
        <w:r w:rsidR="00C903C5" w:rsidRPr="00F601E0">
          <w:rPr>
            <w:noProof/>
            <w:webHidden/>
            <w:szCs w:val="24"/>
          </w:rPr>
          <w:fldChar w:fldCharType="end"/>
        </w:r>
      </w:hyperlink>
    </w:p>
    <w:p w14:paraId="3199EFDC" w14:textId="799BE313" w:rsidR="00C903C5" w:rsidRPr="00F601E0" w:rsidRDefault="00D4257B" w:rsidP="00C903C5">
      <w:pPr>
        <w:pStyle w:val="TableofFigures"/>
        <w:tabs>
          <w:tab w:val="right" w:leader="dot" w:pos="8756"/>
        </w:tabs>
        <w:rPr>
          <w:noProof/>
          <w:szCs w:val="24"/>
        </w:rPr>
      </w:pPr>
      <w:hyperlink r:id="rId55" w:anchor="_Toc422422464" w:history="1">
        <w:r w:rsidR="00C7260F" w:rsidRPr="00F601E0">
          <w:rPr>
            <w:rStyle w:val="Hyperlink"/>
            <w:noProof/>
            <w:szCs w:val="24"/>
          </w:rPr>
          <w:t>Kép. 3.9 A p</w:t>
        </w:r>
        <w:r w:rsidR="00C903C5" w:rsidRPr="00F601E0">
          <w:rPr>
            <w:rStyle w:val="Hyperlink"/>
            <w:noProof/>
            <w:szCs w:val="24"/>
          </w:rPr>
          <w:t>ozíció szabályozó System generátoros felépítése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_Toc422422464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26</w:t>
        </w:r>
        <w:r w:rsidR="00C903C5" w:rsidRPr="00F601E0">
          <w:rPr>
            <w:noProof/>
            <w:webHidden/>
            <w:szCs w:val="24"/>
          </w:rPr>
          <w:fldChar w:fldCharType="end"/>
        </w:r>
      </w:hyperlink>
    </w:p>
    <w:p w14:paraId="79939E77" w14:textId="7FA1F04F" w:rsidR="00C903C5" w:rsidRPr="00F601E0" w:rsidRDefault="00D4257B" w:rsidP="00C903C5">
      <w:pPr>
        <w:pStyle w:val="TableofFigures"/>
        <w:tabs>
          <w:tab w:val="right" w:leader="dot" w:pos="8756"/>
        </w:tabs>
        <w:rPr>
          <w:noProof/>
          <w:szCs w:val="24"/>
        </w:rPr>
      </w:pPr>
      <w:hyperlink r:id="rId56" w:anchor="_Toc422422465" w:history="1">
        <w:r w:rsidR="00C903C5" w:rsidRPr="00F601E0">
          <w:rPr>
            <w:rStyle w:val="Hyperlink"/>
            <w:noProof/>
            <w:szCs w:val="24"/>
          </w:rPr>
          <w:t>Kép</w:t>
        </w:r>
        <w:r w:rsidR="00C7260F" w:rsidRPr="00F601E0">
          <w:rPr>
            <w:rStyle w:val="Hyperlink"/>
            <w:noProof/>
            <w:szCs w:val="24"/>
          </w:rPr>
          <w:t>. 3.10 A</w:t>
        </w:r>
        <w:r w:rsidR="00C903C5" w:rsidRPr="00F601E0">
          <w:rPr>
            <w:rStyle w:val="Hyperlink"/>
            <w:noProof/>
            <w:szCs w:val="24"/>
          </w:rPr>
          <w:t xml:space="preserve"> pozíció szabály</w:t>
        </w:r>
        <w:r w:rsidR="00C7260F" w:rsidRPr="00F601E0">
          <w:rPr>
            <w:rStyle w:val="Hyperlink"/>
            <w:noProof/>
            <w:szCs w:val="24"/>
          </w:rPr>
          <w:t>o</w:t>
        </w:r>
        <w:r w:rsidR="00C903C5" w:rsidRPr="00F601E0">
          <w:rPr>
            <w:rStyle w:val="Hyperlink"/>
            <w:noProof/>
            <w:szCs w:val="24"/>
          </w:rPr>
          <w:t>zás moduláris felépítése System Genrator környezetben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_Toc422422465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26</w:t>
        </w:r>
        <w:r w:rsidR="00C903C5" w:rsidRPr="00F601E0">
          <w:rPr>
            <w:noProof/>
            <w:webHidden/>
            <w:szCs w:val="24"/>
          </w:rPr>
          <w:fldChar w:fldCharType="end"/>
        </w:r>
      </w:hyperlink>
    </w:p>
    <w:p w14:paraId="2F332960" w14:textId="77777777" w:rsidR="00C903C5" w:rsidRPr="00F601E0" w:rsidRDefault="00D4257B" w:rsidP="00C903C5">
      <w:pPr>
        <w:pStyle w:val="TableofFigures"/>
        <w:tabs>
          <w:tab w:val="right" w:leader="dot" w:pos="8756"/>
        </w:tabs>
        <w:rPr>
          <w:noProof/>
          <w:szCs w:val="24"/>
        </w:rPr>
      </w:pPr>
      <w:hyperlink r:id="rId57" w:anchor="_Toc422422466" w:history="1">
        <w:r w:rsidR="00C903C5" w:rsidRPr="00F601E0">
          <w:rPr>
            <w:rStyle w:val="Hyperlink"/>
            <w:noProof/>
            <w:szCs w:val="24"/>
          </w:rPr>
          <w:t>Kép. 3.11 Sebesség szabályozás PID szabályzóval.</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_Toc422422466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28</w:t>
        </w:r>
        <w:r w:rsidR="00C903C5" w:rsidRPr="00F601E0">
          <w:rPr>
            <w:noProof/>
            <w:webHidden/>
            <w:szCs w:val="24"/>
          </w:rPr>
          <w:fldChar w:fldCharType="end"/>
        </w:r>
      </w:hyperlink>
    </w:p>
    <w:p w14:paraId="58C72250" w14:textId="6C634ED5" w:rsidR="00C903C5" w:rsidRPr="00F601E0" w:rsidRDefault="00D4257B" w:rsidP="00C903C5">
      <w:pPr>
        <w:pStyle w:val="TableofFigures"/>
        <w:tabs>
          <w:tab w:val="right" w:leader="dot" w:pos="8756"/>
        </w:tabs>
        <w:rPr>
          <w:noProof/>
          <w:szCs w:val="24"/>
        </w:rPr>
      </w:pPr>
      <w:hyperlink r:id="rId58" w:anchor="_Toc422422467" w:history="1">
        <w:r w:rsidR="00C903C5" w:rsidRPr="00F601E0">
          <w:rPr>
            <w:rStyle w:val="Hyperlink"/>
            <w:noProof/>
            <w:szCs w:val="24"/>
          </w:rPr>
          <w:t>Kép. 3.12 Pozíció szabály</w:t>
        </w:r>
        <w:r w:rsidR="00C7260F" w:rsidRPr="00F601E0">
          <w:rPr>
            <w:rStyle w:val="Hyperlink"/>
            <w:noProof/>
            <w:szCs w:val="24"/>
          </w:rPr>
          <w:t>o</w:t>
        </w:r>
        <w:r w:rsidR="00C903C5" w:rsidRPr="00F601E0">
          <w:rPr>
            <w:rStyle w:val="Hyperlink"/>
            <w:noProof/>
            <w:szCs w:val="24"/>
          </w:rPr>
          <w:t>zása a Kép. 3.9 látható kialakításban.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_Toc422422467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28</w:t>
        </w:r>
        <w:r w:rsidR="00C903C5" w:rsidRPr="00F601E0">
          <w:rPr>
            <w:noProof/>
            <w:webHidden/>
            <w:szCs w:val="24"/>
          </w:rPr>
          <w:fldChar w:fldCharType="end"/>
        </w:r>
      </w:hyperlink>
    </w:p>
    <w:p w14:paraId="6A7C3A1E" w14:textId="77777777" w:rsidR="00C903C5" w:rsidRPr="00F601E0" w:rsidRDefault="00D4257B" w:rsidP="00C903C5">
      <w:pPr>
        <w:pStyle w:val="TableofFigures"/>
        <w:tabs>
          <w:tab w:val="right" w:leader="dot" w:pos="8756"/>
        </w:tabs>
        <w:rPr>
          <w:noProof/>
          <w:szCs w:val="24"/>
        </w:rPr>
      </w:pPr>
      <w:hyperlink r:id="rId59" w:anchor="_Toc422422468" w:history="1">
        <w:r w:rsidR="00C903C5" w:rsidRPr="00F601E0">
          <w:rPr>
            <w:rStyle w:val="Hyperlink"/>
            <w:noProof/>
            <w:szCs w:val="24"/>
          </w:rPr>
          <w:t>Kép. 3.13 Sebesség és pozíció szabályózást tartalazó Ipmag System generátoros felépítése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_Toc422422468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31</w:t>
        </w:r>
        <w:r w:rsidR="00C903C5" w:rsidRPr="00F601E0">
          <w:rPr>
            <w:noProof/>
            <w:webHidden/>
            <w:szCs w:val="24"/>
          </w:rPr>
          <w:fldChar w:fldCharType="end"/>
        </w:r>
      </w:hyperlink>
    </w:p>
    <w:p w14:paraId="3ACE6FAF" w14:textId="499CD6E0" w:rsidR="00C903C5" w:rsidRPr="00F601E0" w:rsidRDefault="00D4257B" w:rsidP="00C903C5">
      <w:pPr>
        <w:pStyle w:val="TableofFigures"/>
        <w:tabs>
          <w:tab w:val="right" w:leader="dot" w:pos="8756"/>
        </w:tabs>
        <w:rPr>
          <w:noProof/>
          <w:szCs w:val="24"/>
        </w:rPr>
      </w:pPr>
      <w:hyperlink r:id="rId60" w:anchor="_Toc422422469" w:history="1">
        <w:r w:rsidR="00C903C5" w:rsidRPr="00F601E0">
          <w:rPr>
            <w:rStyle w:val="Hyperlink"/>
            <w:noProof/>
            <w:szCs w:val="24"/>
          </w:rPr>
          <w:t>Kép. 3.14 Pozíció Szab</w:t>
        </w:r>
        <w:r w:rsidR="00C7260F" w:rsidRPr="00F601E0">
          <w:rPr>
            <w:rStyle w:val="Hyperlink"/>
            <w:noProof/>
            <w:szCs w:val="24"/>
          </w:rPr>
          <w:t>ályozó</w:t>
        </w:r>
        <w:r w:rsidR="00C903C5" w:rsidRPr="00F601E0">
          <w:rPr>
            <w:rStyle w:val="Hyperlink"/>
            <w:noProof/>
            <w:szCs w:val="24"/>
          </w:rPr>
          <w:t xml:space="preserve"> modul belső felépítése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_Toc422422469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32</w:t>
        </w:r>
        <w:r w:rsidR="00C903C5" w:rsidRPr="00F601E0">
          <w:rPr>
            <w:noProof/>
            <w:webHidden/>
            <w:szCs w:val="24"/>
          </w:rPr>
          <w:fldChar w:fldCharType="end"/>
        </w:r>
      </w:hyperlink>
    </w:p>
    <w:p w14:paraId="1C9F5DCD" w14:textId="1F7FEE72" w:rsidR="00C903C5" w:rsidRPr="00F601E0" w:rsidRDefault="00D4257B" w:rsidP="00C903C5">
      <w:pPr>
        <w:pStyle w:val="TableofFigures"/>
        <w:tabs>
          <w:tab w:val="right" w:leader="dot" w:pos="8756"/>
        </w:tabs>
        <w:rPr>
          <w:noProof/>
          <w:szCs w:val="24"/>
        </w:rPr>
      </w:pPr>
      <w:hyperlink r:id="rId61" w:anchor="_Toc422422470" w:history="1">
        <w:r w:rsidR="00C903C5" w:rsidRPr="00F601E0">
          <w:rPr>
            <w:rStyle w:val="Hyperlink"/>
            <w:noProof/>
            <w:szCs w:val="24"/>
          </w:rPr>
          <w:t>Kép. 3.15 Sebesség Szab</w:t>
        </w:r>
        <w:r w:rsidR="00C7260F" w:rsidRPr="00F601E0">
          <w:rPr>
            <w:rStyle w:val="Hyperlink"/>
            <w:noProof/>
            <w:szCs w:val="24"/>
          </w:rPr>
          <w:t>ályozó</w:t>
        </w:r>
        <w:r w:rsidR="00C903C5" w:rsidRPr="00F601E0">
          <w:rPr>
            <w:rStyle w:val="Hyperlink"/>
            <w:noProof/>
            <w:szCs w:val="24"/>
          </w:rPr>
          <w:t xml:space="preserve"> modul felépítése </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_Toc422422470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33</w:t>
        </w:r>
        <w:r w:rsidR="00C903C5" w:rsidRPr="00F601E0">
          <w:rPr>
            <w:noProof/>
            <w:webHidden/>
            <w:szCs w:val="24"/>
          </w:rPr>
          <w:fldChar w:fldCharType="end"/>
        </w:r>
      </w:hyperlink>
    </w:p>
    <w:p w14:paraId="28DE310E" w14:textId="77777777" w:rsidR="00C903C5" w:rsidRPr="00F601E0" w:rsidRDefault="00D4257B" w:rsidP="00C903C5">
      <w:pPr>
        <w:pStyle w:val="TableofFigures"/>
        <w:tabs>
          <w:tab w:val="right" w:leader="dot" w:pos="8756"/>
        </w:tabs>
        <w:rPr>
          <w:noProof/>
          <w:szCs w:val="24"/>
        </w:rPr>
      </w:pPr>
      <w:hyperlink r:id="rId62" w:anchor="_Toc422422471" w:history="1">
        <w:r w:rsidR="00C903C5" w:rsidRPr="00F601E0">
          <w:rPr>
            <w:rStyle w:val="Hyperlink"/>
            <w:noProof/>
            <w:szCs w:val="24"/>
          </w:rPr>
          <w:t>Kép. 3.16 Optikai inkrementális vevő felépítése és elhelyezése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_Toc422422471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34</w:t>
        </w:r>
        <w:r w:rsidR="00C903C5" w:rsidRPr="00F601E0">
          <w:rPr>
            <w:noProof/>
            <w:webHidden/>
            <w:szCs w:val="24"/>
          </w:rPr>
          <w:fldChar w:fldCharType="end"/>
        </w:r>
      </w:hyperlink>
    </w:p>
    <w:p w14:paraId="6F0CA6AC" w14:textId="77777777" w:rsidR="00C903C5" w:rsidRPr="00F601E0" w:rsidRDefault="00D4257B" w:rsidP="00C903C5">
      <w:pPr>
        <w:pStyle w:val="TableofFigures"/>
        <w:tabs>
          <w:tab w:val="right" w:leader="dot" w:pos="8756"/>
        </w:tabs>
        <w:rPr>
          <w:noProof/>
          <w:szCs w:val="24"/>
        </w:rPr>
      </w:pPr>
      <w:hyperlink r:id="rId63" w:anchor="_Toc422422472" w:history="1">
        <w:r w:rsidR="00C903C5" w:rsidRPr="00F601E0">
          <w:rPr>
            <w:rStyle w:val="Hyperlink"/>
            <w:noProof/>
            <w:szCs w:val="24"/>
          </w:rPr>
          <w:t>Kép. 3.17 Érzékelő tranzisztorok elhelyezése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_Toc422422472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34</w:t>
        </w:r>
        <w:r w:rsidR="00C903C5" w:rsidRPr="00F601E0">
          <w:rPr>
            <w:noProof/>
            <w:webHidden/>
            <w:szCs w:val="24"/>
          </w:rPr>
          <w:fldChar w:fldCharType="end"/>
        </w:r>
      </w:hyperlink>
    </w:p>
    <w:p w14:paraId="5363045A" w14:textId="25A10B69" w:rsidR="00C903C5" w:rsidRPr="00F601E0" w:rsidRDefault="00D4257B" w:rsidP="00C903C5">
      <w:pPr>
        <w:pStyle w:val="TableofFigures"/>
        <w:tabs>
          <w:tab w:val="right" w:leader="dot" w:pos="8756"/>
        </w:tabs>
        <w:rPr>
          <w:noProof/>
          <w:szCs w:val="24"/>
        </w:rPr>
      </w:pPr>
      <w:hyperlink r:id="rId64" w:anchor="_Toc422422473" w:history="1">
        <w:r w:rsidR="00C903C5" w:rsidRPr="00F601E0">
          <w:rPr>
            <w:rStyle w:val="Hyperlink"/>
            <w:noProof/>
            <w:szCs w:val="24"/>
          </w:rPr>
          <w:t>Kép. 3.18</w:t>
        </w:r>
        <w:r w:rsidR="00C7260F" w:rsidRPr="00F601E0">
          <w:rPr>
            <w:rStyle w:val="Hyperlink"/>
            <w:noProof/>
            <w:szCs w:val="24"/>
          </w:rPr>
          <w:t xml:space="preserve"> Idődiagram a Tárcsa paramétereinek</w:t>
        </w:r>
        <w:r w:rsidR="00C903C5" w:rsidRPr="00F601E0">
          <w:rPr>
            <w:rStyle w:val="Hyperlink"/>
            <w:noProof/>
            <w:szCs w:val="24"/>
          </w:rPr>
          <w:t xml:space="preserve"> függvényében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_Toc422422473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35</w:t>
        </w:r>
        <w:r w:rsidR="00C903C5" w:rsidRPr="00F601E0">
          <w:rPr>
            <w:noProof/>
            <w:webHidden/>
            <w:szCs w:val="24"/>
          </w:rPr>
          <w:fldChar w:fldCharType="end"/>
        </w:r>
      </w:hyperlink>
    </w:p>
    <w:p w14:paraId="18AAD1E1" w14:textId="77777777" w:rsidR="00C903C5" w:rsidRPr="00F601E0" w:rsidRDefault="00D4257B" w:rsidP="00C903C5">
      <w:pPr>
        <w:pStyle w:val="TableofFigures"/>
        <w:tabs>
          <w:tab w:val="right" w:leader="dot" w:pos="8756"/>
        </w:tabs>
        <w:rPr>
          <w:noProof/>
          <w:szCs w:val="24"/>
        </w:rPr>
      </w:pPr>
      <w:hyperlink r:id="rId65" w:anchor="_Toc422422474" w:history="1">
        <w:r w:rsidR="00C903C5" w:rsidRPr="00F601E0">
          <w:rPr>
            <w:rStyle w:val="Hyperlink"/>
            <w:noProof/>
            <w:szCs w:val="24"/>
          </w:rPr>
          <w:t>Kép. 3.19 Rések és az Érzékelők közti kapcsolat</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_Toc422422474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35</w:t>
        </w:r>
        <w:r w:rsidR="00C903C5" w:rsidRPr="00F601E0">
          <w:rPr>
            <w:noProof/>
            <w:webHidden/>
            <w:szCs w:val="24"/>
          </w:rPr>
          <w:fldChar w:fldCharType="end"/>
        </w:r>
      </w:hyperlink>
    </w:p>
    <w:p w14:paraId="6C426EC4" w14:textId="53D10C6E" w:rsidR="00C903C5" w:rsidRPr="00F601E0" w:rsidRDefault="00D4257B" w:rsidP="00C903C5">
      <w:pPr>
        <w:pStyle w:val="TableofFigures"/>
        <w:tabs>
          <w:tab w:val="right" w:leader="dot" w:pos="8756"/>
        </w:tabs>
        <w:rPr>
          <w:noProof/>
          <w:szCs w:val="24"/>
        </w:rPr>
      </w:pPr>
      <w:hyperlink r:id="rId66" w:anchor="_Toc422422475" w:history="1">
        <w:r w:rsidR="00C7260F" w:rsidRPr="00F601E0">
          <w:rPr>
            <w:rStyle w:val="Hyperlink"/>
            <w:noProof/>
            <w:szCs w:val="24"/>
          </w:rPr>
          <w:t>Kép. 3.20 Inkrementális j</w:t>
        </w:r>
        <w:r w:rsidR="00C903C5" w:rsidRPr="00F601E0">
          <w:rPr>
            <w:rStyle w:val="Hyperlink"/>
            <w:noProof/>
            <w:szCs w:val="24"/>
          </w:rPr>
          <w:t>elfeldolgozó modul1 érzékelő modul belső felépítése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_Toc422422475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36</w:t>
        </w:r>
        <w:r w:rsidR="00C903C5" w:rsidRPr="00F601E0">
          <w:rPr>
            <w:noProof/>
            <w:webHidden/>
            <w:szCs w:val="24"/>
          </w:rPr>
          <w:fldChar w:fldCharType="end"/>
        </w:r>
      </w:hyperlink>
    </w:p>
    <w:p w14:paraId="4BA040BA" w14:textId="7F690779" w:rsidR="00C903C5" w:rsidRPr="00F601E0" w:rsidRDefault="00D4257B" w:rsidP="00C903C5">
      <w:pPr>
        <w:pStyle w:val="TableofFigures"/>
        <w:tabs>
          <w:tab w:val="right" w:leader="dot" w:pos="8756"/>
        </w:tabs>
        <w:rPr>
          <w:noProof/>
          <w:szCs w:val="24"/>
        </w:rPr>
      </w:pPr>
      <w:hyperlink r:id="rId67" w:anchor="_Toc422422476" w:history="1">
        <w:r w:rsidR="00C903C5" w:rsidRPr="00F601E0">
          <w:rPr>
            <w:rStyle w:val="Hyperlink"/>
            <w:noProof/>
            <w:szCs w:val="24"/>
          </w:rPr>
          <w:t>Kép. 3.21 Inkrementális érzékelőtől érkező jelek átalakító irány</w:t>
        </w:r>
        <w:r w:rsidR="008F0711" w:rsidRPr="00F601E0">
          <w:rPr>
            <w:rStyle w:val="Hyperlink"/>
            <w:noProof/>
            <w:szCs w:val="24"/>
          </w:rPr>
          <w:t>a</w:t>
        </w:r>
        <w:r w:rsidR="00C903C5" w:rsidRPr="00F601E0">
          <w:rPr>
            <w:rStyle w:val="Hyperlink"/>
            <w:noProof/>
            <w:szCs w:val="24"/>
          </w:rPr>
          <w:t xml:space="preserve"> és impulzus</w:t>
        </w:r>
        <w:r w:rsidR="008F0711" w:rsidRPr="00F601E0">
          <w:rPr>
            <w:rStyle w:val="Hyperlink"/>
            <w:noProof/>
            <w:szCs w:val="24"/>
          </w:rPr>
          <w:t>a</w:t>
        </w:r>
        <w:r w:rsidR="00C903C5" w:rsidRPr="00F601E0">
          <w:rPr>
            <w:rStyle w:val="Hyperlink"/>
            <w:noProof/>
            <w:szCs w:val="24"/>
          </w:rPr>
          <w:t xml:space="preserve"> jelekre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_Toc422422476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36</w:t>
        </w:r>
        <w:r w:rsidR="00C903C5" w:rsidRPr="00F601E0">
          <w:rPr>
            <w:noProof/>
            <w:webHidden/>
            <w:szCs w:val="24"/>
          </w:rPr>
          <w:fldChar w:fldCharType="end"/>
        </w:r>
      </w:hyperlink>
    </w:p>
    <w:p w14:paraId="5DDFEC38" w14:textId="77777777" w:rsidR="00C903C5" w:rsidRPr="00F601E0" w:rsidRDefault="00D4257B" w:rsidP="00C903C5">
      <w:pPr>
        <w:pStyle w:val="TableofFigures"/>
        <w:tabs>
          <w:tab w:val="right" w:leader="dot" w:pos="8756"/>
        </w:tabs>
        <w:rPr>
          <w:noProof/>
          <w:szCs w:val="24"/>
        </w:rPr>
      </w:pPr>
      <w:hyperlink r:id="rId68" w:anchor="_Toc422422477" w:history="1">
        <w:r w:rsidR="00C903C5" w:rsidRPr="00F601E0">
          <w:rPr>
            <w:rStyle w:val="Hyperlink"/>
            <w:noProof/>
            <w:szCs w:val="24"/>
          </w:rPr>
          <w:t>Kép. 3.22 Szimulációs eredmények a lehetséges bemenetekről az Black Box1 modulba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_Toc422422477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37</w:t>
        </w:r>
        <w:r w:rsidR="00C903C5" w:rsidRPr="00F601E0">
          <w:rPr>
            <w:noProof/>
            <w:webHidden/>
            <w:szCs w:val="24"/>
          </w:rPr>
          <w:fldChar w:fldCharType="end"/>
        </w:r>
      </w:hyperlink>
    </w:p>
    <w:p w14:paraId="72761993" w14:textId="77777777" w:rsidR="00C903C5" w:rsidRPr="00F601E0" w:rsidRDefault="00D4257B" w:rsidP="00C903C5">
      <w:pPr>
        <w:pStyle w:val="TableofFigures"/>
        <w:tabs>
          <w:tab w:val="right" w:leader="dot" w:pos="8756"/>
        </w:tabs>
        <w:rPr>
          <w:noProof/>
          <w:szCs w:val="24"/>
        </w:rPr>
      </w:pPr>
      <w:hyperlink r:id="rId69" w:anchor="_Toc422422478" w:history="1">
        <w:r w:rsidR="00C903C5" w:rsidRPr="00F601E0">
          <w:rPr>
            <w:rStyle w:val="Hyperlink"/>
            <w:noProof/>
            <w:szCs w:val="24"/>
          </w:rPr>
          <w:t>Kép. 3.23 Inkrementális adóval mért pozíció, szimulációs modellje SytemGeneratorban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_Toc422422478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38</w:t>
        </w:r>
        <w:r w:rsidR="00C903C5" w:rsidRPr="00F601E0">
          <w:rPr>
            <w:noProof/>
            <w:webHidden/>
            <w:szCs w:val="24"/>
          </w:rPr>
          <w:fldChar w:fldCharType="end"/>
        </w:r>
      </w:hyperlink>
    </w:p>
    <w:p w14:paraId="37C0188F" w14:textId="77777777" w:rsidR="00C903C5" w:rsidRPr="00F601E0" w:rsidRDefault="00D4257B" w:rsidP="00C903C5">
      <w:pPr>
        <w:pStyle w:val="TableofFigures"/>
        <w:tabs>
          <w:tab w:val="right" w:leader="dot" w:pos="8756"/>
        </w:tabs>
        <w:rPr>
          <w:noProof/>
          <w:szCs w:val="24"/>
        </w:rPr>
      </w:pPr>
      <w:hyperlink r:id="rId70" w:anchor="_Toc422422479" w:history="1">
        <w:r w:rsidR="00C903C5" w:rsidRPr="00F601E0">
          <w:rPr>
            <w:rStyle w:val="Hyperlink"/>
            <w:noProof/>
            <w:szCs w:val="24"/>
          </w:rPr>
          <w:t>Kép. 3.24 Sebesség mérő modul felépítése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_Toc422422479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38</w:t>
        </w:r>
        <w:r w:rsidR="00C903C5" w:rsidRPr="00F601E0">
          <w:rPr>
            <w:noProof/>
            <w:webHidden/>
            <w:szCs w:val="24"/>
          </w:rPr>
          <w:fldChar w:fldCharType="end"/>
        </w:r>
      </w:hyperlink>
    </w:p>
    <w:p w14:paraId="5F7AFF0A" w14:textId="3A8FD2AA" w:rsidR="00C903C5" w:rsidRPr="00F601E0" w:rsidRDefault="00D4257B" w:rsidP="00C903C5">
      <w:pPr>
        <w:pStyle w:val="TableofFigures"/>
        <w:tabs>
          <w:tab w:val="right" w:leader="dot" w:pos="8756"/>
        </w:tabs>
        <w:rPr>
          <w:noProof/>
          <w:szCs w:val="24"/>
        </w:rPr>
      </w:pPr>
      <w:hyperlink r:id="rId71" w:anchor="_Toc422422480" w:history="1">
        <w:r w:rsidR="00C903C5" w:rsidRPr="00F601E0">
          <w:rPr>
            <w:rStyle w:val="Hyperlink"/>
            <w:noProof/>
            <w:szCs w:val="24"/>
          </w:rPr>
          <w:t>Kép. 3.25</w:t>
        </w:r>
        <w:r w:rsidR="008F0711" w:rsidRPr="00F601E0">
          <w:rPr>
            <w:rStyle w:val="Hyperlink"/>
            <w:noProof/>
            <w:szCs w:val="24"/>
          </w:rPr>
          <w:t>Dc motor sebességének mérése FPGA</w:t>
        </w:r>
        <w:r w:rsidR="00C903C5" w:rsidRPr="00F601E0">
          <w:rPr>
            <w:rStyle w:val="Hyperlink"/>
            <w:noProof/>
            <w:szCs w:val="24"/>
          </w:rPr>
          <w:t xml:space="preserve"> lapon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_Toc422422480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39</w:t>
        </w:r>
        <w:r w:rsidR="00C903C5" w:rsidRPr="00F601E0">
          <w:rPr>
            <w:noProof/>
            <w:webHidden/>
            <w:szCs w:val="24"/>
          </w:rPr>
          <w:fldChar w:fldCharType="end"/>
        </w:r>
      </w:hyperlink>
    </w:p>
    <w:p w14:paraId="0C96FB5A" w14:textId="77777777" w:rsidR="00C903C5" w:rsidRPr="00F601E0" w:rsidRDefault="00D4257B" w:rsidP="00C903C5">
      <w:pPr>
        <w:pStyle w:val="TableofFigures"/>
        <w:tabs>
          <w:tab w:val="right" w:leader="dot" w:pos="8756"/>
        </w:tabs>
        <w:rPr>
          <w:noProof/>
          <w:szCs w:val="24"/>
        </w:rPr>
      </w:pPr>
      <w:hyperlink r:id="rId72" w:anchor="_Toc422422481" w:history="1">
        <w:r w:rsidR="00C903C5" w:rsidRPr="00F601E0">
          <w:rPr>
            <w:rStyle w:val="Hyperlink"/>
            <w:noProof/>
            <w:szCs w:val="24"/>
          </w:rPr>
          <w:t>Kép. 3.26Dc motor Sebesség mérése FPGA rendszeren, System generatorban megvalósítva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_Toc422422481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39</w:t>
        </w:r>
        <w:r w:rsidR="00C903C5" w:rsidRPr="00F601E0">
          <w:rPr>
            <w:noProof/>
            <w:webHidden/>
            <w:szCs w:val="24"/>
          </w:rPr>
          <w:fldChar w:fldCharType="end"/>
        </w:r>
      </w:hyperlink>
    </w:p>
    <w:p w14:paraId="17356192" w14:textId="77777777" w:rsidR="00C903C5" w:rsidRPr="00F601E0" w:rsidRDefault="00D4257B" w:rsidP="00C903C5">
      <w:pPr>
        <w:pStyle w:val="TableofFigures"/>
        <w:tabs>
          <w:tab w:val="right" w:leader="dot" w:pos="8756"/>
        </w:tabs>
        <w:rPr>
          <w:noProof/>
          <w:szCs w:val="24"/>
        </w:rPr>
      </w:pPr>
      <w:hyperlink r:id="rId73" w:anchor="_Toc422422482" w:history="1">
        <w:r w:rsidR="00C903C5" w:rsidRPr="00F601E0">
          <w:rPr>
            <w:rStyle w:val="Hyperlink"/>
            <w:noProof/>
            <w:szCs w:val="24"/>
          </w:rPr>
          <w:t>Kép. 3.29.a</w:t>
        </w:r>
        <m:oMath>
          <m:r>
            <m:rPr>
              <m:sty m:val="p"/>
            </m:rPr>
            <w:rPr>
              <w:rStyle w:val="Hyperlink"/>
              <w:rFonts w:ascii="Cambria Math" w:hAnsi="Cambria Math"/>
              <w:noProof/>
              <w:szCs w:val="24"/>
            </w:rPr>
            <m:t xml:space="preserve"> </m:t>
          </m:r>
          <m:r>
            <m:rPr>
              <m:sty m:val="bi"/>
            </m:rPr>
            <w:rPr>
              <w:rStyle w:val="Hyperlink"/>
              <w:rFonts w:ascii="Cambria Math" w:hAnsi="Cambria Math"/>
              <w:noProof/>
              <w:szCs w:val="24"/>
            </w:rPr>
            <m:t>Nm</m:t>
          </m:r>
          <m:r>
            <m:rPr>
              <m:sty m:val="p"/>
            </m:rPr>
            <w:rPr>
              <w:rStyle w:val="Hyperlink"/>
              <w:rFonts w:ascii="Cambria Math" w:hAnsi="Cambria Math"/>
              <w:noProof/>
              <w:szCs w:val="24"/>
            </w:rPr>
            <m:t>é</m:t>
          </m:r>
          <m:r>
            <m:rPr>
              <m:sty m:val="bi"/>
            </m:rPr>
            <w:rPr>
              <w:rStyle w:val="Hyperlink"/>
              <w:rFonts w:ascii="Cambria Math" w:hAnsi="Cambria Math"/>
              <w:noProof/>
              <w:szCs w:val="24"/>
            </w:rPr>
            <m:t>rt</m:t>
          </m:r>
          <m:r>
            <m:rPr>
              <m:sty m:val="p"/>
            </m:rPr>
            <w:rPr>
              <w:rStyle w:val="Hyperlink"/>
              <w:rFonts w:ascii="Cambria Math" w:hAnsi="Cambria Math"/>
              <w:noProof/>
              <w:szCs w:val="24"/>
            </w:rPr>
            <m:t>=</m:t>
          </m:r>
          <m:r>
            <m:rPr>
              <m:sty m:val="b"/>
            </m:rPr>
            <w:rPr>
              <w:rStyle w:val="Hyperlink"/>
              <w:rFonts w:ascii="Cambria Math" w:hAnsi="Cambria Math"/>
              <w:noProof/>
              <w:szCs w:val="24"/>
            </w:rPr>
            <m:t>65</m:t>
          </m:r>
          <m:r>
            <m:rPr>
              <m:sty m:val="p"/>
            </m:rPr>
            <w:rPr>
              <w:rStyle w:val="Hyperlink"/>
              <w:rFonts w:ascii="Cambria Math" w:hAnsi="Cambria Math"/>
              <w:noProof/>
              <w:szCs w:val="24"/>
            </w:rPr>
            <m:t xml:space="preserve">, </m:t>
          </m:r>
          <m:r>
            <m:rPr>
              <m:sty m:val="bi"/>
            </m:rPr>
            <w:rPr>
              <w:rStyle w:val="Hyperlink"/>
              <w:rFonts w:ascii="Cambria Math" w:hAnsi="Cambria Math"/>
              <w:noProof/>
              <w:szCs w:val="24"/>
            </w:rPr>
            <m:t>Ts</m:t>
          </m:r>
          <m:r>
            <m:rPr>
              <m:sty m:val="p"/>
            </m:rPr>
            <w:rPr>
              <w:rStyle w:val="Hyperlink"/>
              <w:rFonts w:ascii="Cambria Math" w:hAnsi="Cambria Math"/>
              <w:noProof/>
              <w:szCs w:val="24"/>
            </w:rPr>
            <m:t>=</m:t>
          </m:r>
        </m:oMath>
        <w:r w:rsidR="00C903C5" w:rsidRPr="00F601E0">
          <w:rPr>
            <w:rStyle w:val="Hyperlink"/>
            <w:noProof/>
            <w:szCs w:val="24"/>
          </w:rPr>
          <w:t>8ms</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_Toc422422482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40</w:t>
        </w:r>
        <w:r w:rsidR="00C903C5" w:rsidRPr="00F601E0">
          <w:rPr>
            <w:noProof/>
            <w:webHidden/>
            <w:szCs w:val="24"/>
          </w:rPr>
          <w:fldChar w:fldCharType="end"/>
        </w:r>
      </w:hyperlink>
    </w:p>
    <w:p w14:paraId="75ECE884" w14:textId="77777777" w:rsidR="00C903C5" w:rsidRPr="00F601E0" w:rsidRDefault="00D4257B" w:rsidP="00C903C5">
      <w:pPr>
        <w:pStyle w:val="TableofFigures"/>
        <w:tabs>
          <w:tab w:val="right" w:leader="dot" w:pos="8756"/>
        </w:tabs>
        <w:rPr>
          <w:noProof/>
          <w:szCs w:val="24"/>
        </w:rPr>
      </w:pPr>
      <w:hyperlink r:id="rId74" w:anchor="_Toc422422483" w:history="1">
        <w:r w:rsidR="00C903C5" w:rsidRPr="00F601E0">
          <w:rPr>
            <w:rStyle w:val="Hyperlink"/>
            <w:noProof/>
            <w:szCs w:val="24"/>
          </w:rPr>
          <w:t>Kép. 3.29.c</w:t>
        </w:r>
        <m:oMath>
          <m:r>
            <m:rPr>
              <m:sty m:val="bi"/>
            </m:rPr>
            <w:rPr>
              <w:rStyle w:val="Hyperlink"/>
              <w:rFonts w:ascii="Cambria Math" w:hAnsi="Cambria Math"/>
              <w:noProof/>
              <w:szCs w:val="24"/>
            </w:rPr>
            <m:t>Nm</m:t>
          </m:r>
          <m:r>
            <m:rPr>
              <m:sty m:val="p"/>
            </m:rPr>
            <w:rPr>
              <w:rStyle w:val="Hyperlink"/>
              <w:rFonts w:ascii="Cambria Math" w:hAnsi="Cambria Math"/>
              <w:noProof/>
              <w:szCs w:val="24"/>
            </w:rPr>
            <m:t>é</m:t>
          </m:r>
          <m:r>
            <m:rPr>
              <m:sty m:val="bi"/>
            </m:rPr>
            <w:rPr>
              <w:rStyle w:val="Hyperlink"/>
              <w:rFonts w:ascii="Cambria Math" w:hAnsi="Cambria Math"/>
              <w:noProof/>
              <w:szCs w:val="24"/>
            </w:rPr>
            <m:t>rt</m:t>
          </m:r>
          <m:r>
            <m:rPr>
              <m:sty m:val="p"/>
            </m:rPr>
            <w:rPr>
              <w:rStyle w:val="Hyperlink"/>
              <w:rFonts w:ascii="Cambria Math" w:hAnsi="Cambria Math"/>
              <w:noProof/>
              <w:szCs w:val="24"/>
            </w:rPr>
            <m:t>=</m:t>
          </m:r>
          <m:r>
            <m:rPr>
              <m:sty m:val="b"/>
            </m:rPr>
            <w:rPr>
              <w:rStyle w:val="Hyperlink"/>
              <w:rFonts w:ascii="Cambria Math" w:hAnsi="Cambria Math"/>
              <w:noProof/>
              <w:szCs w:val="24"/>
            </w:rPr>
            <m:t>32</m:t>
          </m:r>
          <m:r>
            <m:rPr>
              <m:sty m:val="p"/>
            </m:rPr>
            <w:rPr>
              <w:rStyle w:val="Hyperlink"/>
              <w:rFonts w:ascii="Cambria Math" w:hAnsi="Cambria Math"/>
              <w:noProof/>
              <w:szCs w:val="24"/>
            </w:rPr>
            <m:t xml:space="preserve">, </m:t>
          </m:r>
          <m:r>
            <m:rPr>
              <m:sty m:val="bi"/>
            </m:rPr>
            <w:rPr>
              <w:rStyle w:val="Hyperlink"/>
              <w:rFonts w:ascii="Cambria Math" w:hAnsi="Cambria Math"/>
              <w:noProof/>
              <w:szCs w:val="24"/>
            </w:rPr>
            <m:t>Ts</m:t>
          </m:r>
          <m:r>
            <m:rPr>
              <m:sty m:val="p"/>
            </m:rPr>
            <w:rPr>
              <w:rStyle w:val="Hyperlink"/>
              <w:rFonts w:ascii="Cambria Math" w:hAnsi="Cambria Math"/>
              <w:noProof/>
              <w:szCs w:val="24"/>
            </w:rPr>
            <m:t>=</m:t>
          </m:r>
        </m:oMath>
        <w:r w:rsidR="00C903C5" w:rsidRPr="00F601E0">
          <w:rPr>
            <w:rStyle w:val="Hyperlink"/>
            <w:noProof/>
            <w:szCs w:val="24"/>
          </w:rPr>
          <w:t>4ms</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_Toc422422483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40</w:t>
        </w:r>
        <w:r w:rsidR="00C903C5" w:rsidRPr="00F601E0">
          <w:rPr>
            <w:noProof/>
            <w:webHidden/>
            <w:szCs w:val="24"/>
          </w:rPr>
          <w:fldChar w:fldCharType="end"/>
        </w:r>
      </w:hyperlink>
    </w:p>
    <w:p w14:paraId="1CA0FEED" w14:textId="77777777" w:rsidR="00C903C5" w:rsidRPr="00F601E0" w:rsidRDefault="00D4257B" w:rsidP="00C903C5">
      <w:pPr>
        <w:pStyle w:val="TableofFigures"/>
        <w:tabs>
          <w:tab w:val="right" w:leader="dot" w:pos="8756"/>
        </w:tabs>
        <w:rPr>
          <w:noProof/>
          <w:szCs w:val="24"/>
        </w:rPr>
      </w:pPr>
      <w:hyperlink r:id="rId75" w:anchor="_Toc422422484" w:history="1">
        <w:r w:rsidR="00C903C5" w:rsidRPr="00F601E0">
          <w:rPr>
            <w:rStyle w:val="Hyperlink"/>
            <w:noProof/>
            <w:szCs w:val="24"/>
          </w:rPr>
          <w:t>Kép. 3.29.b</w:t>
        </w:r>
        <m:oMath>
          <m:r>
            <m:rPr>
              <m:sty m:val="bi"/>
            </m:rPr>
            <w:rPr>
              <w:rStyle w:val="Hyperlink"/>
              <w:rFonts w:ascii="Cambria Math" w:hAnsi="Cambria Math"/>
              <w:noProof/>
              <w:szCs w:val="24"/>
            </w:rPr>
            <m:t>Nm</m:t>
          </m:r>
          <m:r>
            <m:rPr>
              <m:sty m:val="p"/>
            </m:rPr>
            <w:rPr>
              <w:rStyle w:val="Hyperlink"/>
              <w:rFonts w:ascii="Cambria Math" w:hAnsi="Cambria Math"/>
              <w:noProof/>
              <w:szCs w:val="24"/>
            </w:rPr>
            <m:t>é</m:t>
          </m:r>
          <m:r>
            <m:rPr>
              <m:sty m:val="bi"/>
            </m:rPr>
            <w:rPr>
              <w:rStyle w:val="Hyperlink"/>
              <w:rFonts w:ascii="Cambria Math" w:hAnsi="Cambria Math"/>
              <w:noProof/>
              <w:szCs w:val="24"/>
            </w:rPr>
            <m:t>rt</m:t>
          </m:r>
          <m:r>
            <m:rPr>
              <m:sty m:val="p"/>
            </m:rPr>
            <w:rPr>
              <w:rStyle w:val="Hyperlink"/>
              <w:rFonts w:ascii="Cambria Math" w:hAnsi="Cambria Math"/>
              <w:noProof/>
              <w:szCs w:val="24"/>
            </w:rPr>
            <m:t>=</m:t>
          </m:r>
          <m:r>
            <m:rPr>
              <m:sty m:val="b"/>
            </m:rPr>
            <w:rPr>
              <w:rStyle w:val="Hyperlink"/>
              <w:rFonts w:ascii="Cambria Math" w:hAnsi="Cambria Math"/>
              <w:noProof/>
              <w:szCs w:val="24"/>
            </w:rPr>
            <m:t>650</m:t>
          </m:r>
          <m:r>
            <m:rPr>
              <m:sty m:val="p"/>
            </m:rPr>
            <w:rPr>
              <w:rStyle w:val="Hyperlink"/>
              <w:rFonts w:ascii="Cambria Math" w:hAnsi="Cambria Math"/>
              <w:noProof/>
              <w:szCs w:val="24"/>
            </w:rPr>
            <m:t xml:space="preserve">, </m:t>
          </m:r>
          <m:r>
            <m:rPr>
              <m:sty m:val="bi"/>
            </m:rPr>
            <w:rPr>
              <w:rStyle w:val="Hyperlink"/>
              <w:rFonts w:ascii="Cambria Math" w:hAnsi="Cambria Math"/>
              <w:noProof/>
              <w:szCs w:val="24"/>
            </w:rPr>
            <m:t>Ts</m:t>
          </m:r>
          <m:r>
            <m:rPr>
              <m:sty m:val="p"/>
            </m:rPr>
            <w:rPr>
              <w:rStyle w:val="Hyperlink"/>
              <w:rFonts w:ascii="Cambria Math" w:hAnsi="Cambria Math"/>
              <w:noProof/>
              <w:szCs w:val="24"/>
            </w:rPr>
            <m:t>=</m:t>
          </m:r>
        </m:oMath>
        <w:r w:rsidR="00C903C5" w:rsidRPr="00F601E0">
          <w:rPr>
            <w:rStyle w:val="Hyperlink"/>
            <w:noProof/>
            <w:szCs w:val="24"/>
          </w:rPr>
          <w:t>80ms</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_Toc422422484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40</w:t>
        </w:r>
        <w:r w:rsidR="00C903C5" w:rsidRPr="00F601E0">
          <w:rPr>
            <w:noProof/>
            <w:webHidden/>
            <w:szCs w:val="24"/>
          </w:rPr>
          <w:fldChar w:fldCharType="end"/>
        </w:r>
      </w:hyperlink>
    </w:p>
    <w:p w14:paraId="67607E05" w14:textId="77777777" w:rsidR="00C903C5" w:rsidRPr="00F601E0" w:rsidRDefault="00D4257B" w:rsidP="00C903C5">
      <w:pPr>
        <w:pStyle w:val="TableofFigures"/>
        <w:tabs>
          <w:tab w:val="right" w:leader="dot" w:pos="8756"/>
        </w:tabs>
        <w:rPr>
          <w:noProof/>
          <w:szCs w:val="24"/>
        </w:rPr>
      </w:pPr>
      <w:hyperlink r:id="rId76" w:anchor="_Toc422422485" w:history="1">
        <w:r w:rsidR="00C903C5" w:rsidRPr="00F601E0">
          <w:rPr>
            <w:rStyle w:val="Hyperlink"/>
            <w:noProof/>
            <w:szCs w:val="24"/>
          </w:rPr>
          <w:t>Kép. 3.30 Giroszkóp mért adatainak az ábrázolása a GUI program segítségével</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_Toc422422485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42</w:t>
        </w:r>
        <w:r w:rsidR="00C903C5" w:rsidRPr="00F601E0">
          <w:rPr>
            <w:noProof/>
            <w:webHidden/>
            <w:szCs w:val="24"/>
          </w:rPr>
          <w:fldChar w:fldCharType="end"/>
        </w:r>
      </w:hyperlink>
    </w:p>
    <w:p w14:paraId="7BCF814B" w14:textId="77777777" w:rsidR="00C903C5" w:rsidRPr="00F601E0" w:rsidRDefault="00D4257B" w:rsidP="00C903C5">
      <w:pPr>
        <w:pStyle w:val="TableofFigures"/>
        <w:tabs>
          <w:tab w:val="right" w:leader="dot" w:pos="8756"/>
        </w:tabs>
        <w:rPr>
          <w:noProof/>
          <w:szCs w:val="24"/>
        </w:rPr>
      </w:pPr>
      <w:hyperlink r:id="rId77" w:anchor="_Toc422422486" w:history="1">
        <w:r w:rsidR="00C903C5" w:rsidRPr="00F601E0">
          <w:rPr>
            <w:rStyle w:val="Hyperlink"/>
            <w:noProof/>
            <w:szCs w:val="24"/>
          </w:rPr>
          <w:t>Kép. 3.31 A PWM generátor System Generátorban megvalósított szerkezete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_Toc422422486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43</w:t>
        </w:r>
        <w:r w:rsidR="00C903C5" w:rsidRPr="00F601E0">
          <w:rPr>
            <w:noProof/>
            <w:webHidden/>
            <w:szCs w:val="24"/>
          </w:rPr>
          <w:fldChar w:fldCharType="end"/>
        </w:r>
      </w:hyperlink>
    </w:p>
    <w:p w14:paraId="62A027A2" w14:textId="070673C5" w:rsidR="00C903C5" w:rsidRPr="00F601E0" w:rsidRDefault="00D4257B" w:rsidP="00C903C5">
      <w:pPr>
        <w:pStyle w:val="TableofFigures"/>
        <w:tabs>
          <w:tab w:val="right" w:leader="dot" w:pos="8756"/>
        </w:tabs>
        <w:rPr>
          <w:noProof/>
          <w:szCs w:val="24"/>
        </w:rPr>
      </w:pPr>
      <w:hyperlink r:id="rId78" w:anchor="_Toc422422487" w:history="1">
        <w:r w:rsidR="008F0711" w:rsidRPr="00F601E0">
          <w:rPr>
            <w:rStyle w:val="Hyperlink"/>
            <w:noProof/>
            <w:szCs w:val="24"/>
          </w:rPr>
          <w:t>Kép. 3.32 A</w:t>
        </w:r>
        <w:r w:rsidR="00C903C5" w:rsidRPr="00F601E0">
          <w:rPr>
            <w:rStyle w:val="Hyperlink"/>
            <w:noProof/>
            <w:szCs w:val="24"/>
          </w:rPr>
          <w:t xml:space="preserve"> PWM generátor bemenő, kimenő illetve néhány belső jele (Scope1)</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_Toc422422487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44</w:t>
        </w:r>
        <w:r w:rsidR="00C903C5" w:rsidRPr="00F601E0">
          <w:rPr>
            <w:noProof/>
            <w:webHidden/>
            <w:szCs w:val="24"/>
          </w:rPr>
          <w:fldChar w:fldCharType="end"/>
        </w:r>
      </w:hyperlink>
    </w:p>
    <w:p w14:paraId="351D68C4" w14:textId="7B50BA58" w:rsidR="00C903C5" w:rsidRPr="00F601E0" w:rsidRDefault="00D4257B" w:rsidP="00C903C5">
      <w:pPr>
        <w:pStyle w:val="TableofFigures"/>
        <w:tabs>
          <w:tab w:val="right" w:leader="dot" w:pos="8756"/>
        </w:tabs>
        <w:rPr>
          <w:noProof/>
          <w:szCs w:val="24"/>
        </w:rPr>
      </w:pPr>
      <w:hyperlink r:id="rId79" w:anchor="_Toc422422488" w:history="1">
        <w:r w:rsidR="00C903C5" w:rsidRPr="00F601E0">
          <w:rPr>
            <w:rStyle w:val="Hyperlink"/>
            <w:noProof/>
            <w:szCs w:val="24"/>
          </w:rPr>
          <w:t xml:space="preserve">Kép. 3.33 </w:t>
        </w:r>
        <w:r w:rsidR="008F0711" w:rsidRPr="00F601E0">
          <w:rPr>
            <w:rStyle w:val="Hyperlink"/>
            <w:noProof/>
            <w:szCs w:val="24"/>
          </w:rPr>
          <w:t xml:space="preserve">A </w:t>
        </w:r>
        <w:r w:rsidR="00C903C5" w:rsidRPr="00F601E0">
          <w:rPr>
            <w:rStyle w:val="Hyperlink"/>
            <w:noProof/>
            <w:szCs w:val="24"/>
          </w:rPr>
          <w:t>rendszer elvi felépítése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_Toc422422488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44</w:t>
        </w:r>
        <w:r w:rsidR="00C903C5" w:rsidRPr="00F601E0">
          <w:rPr>
            <w:noProof/>
            <w:webHidden/>
            <w:szCs w:val="24"/>
          </w:rPr>
          <w:fldChar w:fldCharType="end"/>
        </w:r>
      </w:hyperlink>
    </w:p>
    <w:p w14:paraId="4448E4CB" w14:textId="77777777" w:rsidR="00C903C5" w:rsidRPr="00F601E0" w:rsidRDefault="00D4257B" w:rsidP="00C903C5">
      <w:pPr>
        <w:pStyle w:val="TableofFigures"/>
        <w:tabs>
          <w:tab w:val="right" w:leader="dot" w:pos="8756"/>
        </w:tabs>
        <w:rPr>
          <w:noProof/>
          <w:szCs w:val="24"/>
        </w:rPr>
      </w:pPr>
      <w:hyperlink r:id="rId80" w:anchor="_Toc422422489" w:history="1">
        <w:r w:rsidR="00C903C5" w:rsidRPr="00F601E0">
          <w:rPr>
            <w:rStyle w:val="Hyperlink"/>
            <w:noProof/>
            <w:szCs w:val="24"/>
          </w:rPr>
          <w:t>Kép. 3.34 Kommunikációs csomagok és az FPGA áramkörökbe programozott modulok elvi felépítése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_Toc422422489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46</w:t>
        </w:r>
        <w:r w:rsidR="00C903C5" w:rsidRPr="00F601E0">
          <w:rPr>
            <w:noProof/>
            <w:webHidden/>
            <w:szCs w:val="24"/>
          </w:rPr>
          <w:fldChar w:fldCharType="end"/>
        </w:r>
      </w:hyperlink>
    </w:p>
    <w:p w14:paraId="3B7E256D" w14:textId="77777777" w:rsidR="00C903C5" w:rsidRPr="00F601E0" w:rsidRDefault="00D4257B" w:rsidP="00C903C5">
      <w:pPr>
        <w:pStyle w:val="TableofFigures"/>
        <w:tabs>
          <w:tab w:val="right" w:leader="dot" w:pos="8756"/>
        </w:tabs>
        <w:rPr>
          <w:noProof/>
          <w:szCs w:val="24"/>
        </w:rPr>
      </w:pPr>
      <w:hyperlink r:id="rId81" w:anchor="_Toc422422490" w:history="1">
        <w:r w:rsidR="00C903C5" w:rsidRPr="00F601E0">
          <w:rPr>
            <w:rStyle w:val="Hyperlink"/>
            <w:noProof/>
            <w:szCs w:val="24"/>
          </w:rPr>
          <w:t>Kép. 3.35 ZYBO Core0 program folyamat árbája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_Toc422422490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47</w:t>
        </w:r>
        <w:r w:rsidR="00C903C5" w:rsidRPr="00F601E0">
          <w:rPr>
            <w:noProof/>
            <w:webHidden/>
            <w:szCs w:val="24"/>
          </w:rPr>
          <w:fldChar w:fldCharType="end"/>
        </w:r>
      </w:hyperlink>
    </w:p>
    <w:p w14:paraId="716E8CBA" w14:textId="77777777" w:rsidR="00C903C5" w:rsidRPr="00F601E0" w:rsidRDefault="00D4257B" w:rsidP="00C903C5">
      <w:pPr>
        <w:pStyle w:val="TableofFigures"/>
        <w:tabs>
          <w:tab w:val="right" w:leader="dot" w:pos="8756"/>
        </w:tabs>
        <w:rPr>
          <w:noProof/>
          <w:szCs w:val="24"/>
        </w:rPr>
      </w:pPr>
      <w:hyperlink r:id="rId82" w:anchor="_Toc422422491" w:history="1">
        <w:r w:rsidR="00C903C5" w:rsidRPr="00F601E0">
          <w:rPr>
            <w:rStyle w:val="Hyperlink"/>
            <w:noProof/>
            <w:szCs w:val="24"/>
          </w:rPr>
          <w:t>Kép. 3.36 Spartan3e500, microblaze szoftver Folyamat ábrája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_Toc422422491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47</w:t>
        </w:r>
        <w:r w:rsidR="00C903C5" w:rsidRPr="00F601E0">
          <w:rPr>
            <w:noProof/>
            <w:webHidden/>
            <w:szCs w:val="24"/>
          </w:rPr>
          <w:fldChar w:fldCharType="end"/>
        </w:r>
      </w:hyperlink>
    </w:p>
    <w:p w14:paraId="3919BC5F" w14:textId="6F9C4390" w:rsidR="00C903C5" w:rsidRPr="00F601E0" w:rsidRDefault="00C903C5" w:rsidP="00C903C5">
      <w:pPr>
        <w:pStyle w:val="TableofFigures"/>
        <w:tabs>
          <w:tab w:val="right" w:leader="dot" w:pos="8756"/>
        </w:tabs>
        <w:rPr>
          <w:noProof/>
          <w:szCs w:val="24"/>
        </w:rPr>
      </w:pPr>
      <w:r w:rsidRPr="00F601E0">
        <w:rPr>
          <w:noProof/>
          <w:szCs w:val="24"/>
        </w:rPr>
        <w:t>Kép. 3.37</w:t>
      </w:r>
      <w:r w:rsidR="008F0711" w:rsidRPr="00F601E0">
        <w:rPr>
          <w:noProof/>
          <w:szCs w:val="24"/>
        </w:rPr>
        <w:t xml:space="preserve"> </w:t>
      </w:r>
      <w:r w:rsidRPr="00F601E0">
        <w:rPr>
          <w:noProof/>
          <w:szCs w:val="24"/>
        </w:rPr>
        <w:t>Hip4082 alkalmaz</w:t>
      </w:r>
      <w:r w:rsidR="00E70D85" w:rsidRPr="00F601E0">
        <w:rPr>
          <w:noProof/>
          <w:szCs w:val="24"/>
        </w:rPr>
        <w:t xml:space="preserve">ása H híd kapcsolásban. </w:t>
      </w:r>
      <w:r w:rsidR="008F0711" w:rsidRPr="00F601E0">
        <w:rPr>
          <w:noProof/>
          <w:szCs w:val="24"/>
        </w:rPr>
        <w:t>Forrás:</w:t>
      </w:r>
      <w:r w:rsidR="00E70D85" w:rsidRPr="00F601E0">
        <w:rPr>
          <w:noProof/>
          <w:szCs w:val="24"/>
        </w:rPr>
        <w:t xml:space="preserve"> </w:t>
      </w:r>
      <w:r w:rsidRPr="00F601E0">
        <w:rPr>
          <w:noProof/>
          <w:szCs w:val="24"/>
        </w:rPr>
        <w:t>http://www.intersil.com/en/products/space-and-harsh-environment/harsh-environment/half--full-bridge-and-three-phase-drivers/HIP4082.html</w:t>
      </w:r>
      <w:r w:rsidRPr="00F601E0">
        <w:rPr>
          <w:noProof/>
          <w:webHidden/>
          <w:szCs w:val="24"/>
        </w:rPr>
        <w:tab/>
      </w:r>
      <w:r w:rsidRPr="00F601E0">
        <w:rPr>
          <w:noProof/>
          <w:webHidden/>
          <w:szCs w:val="24"/>
        </w:rPr>
        <w:fldChar w:fldCharType="begin"/>
      </w:r>
      <w:r w:rsidRPr="00F601E0">
        <w:rPr>
          <w:noProof/>
          <w:webHidden/>
          <w:szCs w:val="24"/>
        </w:rPr>
        <w:instrText xml:space="preserve"> PAGEREF _Toc422422492 \h </w:instrText>
      </w:r>
      <w:r w:rsidRPr="00F601E0">
        <w:rPr>
          <w:noProof/>
          <w:webHidden/>
          <w:szCs w:val="24"/>
        </w:rPr>
      </w:r>
      <w:r w:rsidRPr="00F601E0">
        <w:rPr>
          <w:noProof/>
          <w:webHidden/>
          <w:szCs w:val="24"/>
        </w:rPr>
        <w:fldChar w:fldCharType="separate"/>
      </w:r>
      <w:r w:rsidRPr="00F601E0">
        <w:rPr>
          <w:noProof/>
          <w:webHidden/>
          <w:szCs w:val="24"/>
        </w:rPr>
        <w:t>52</w:t>
      </w:r>
      <w:r w:rsidRPr="00F601E0">
        <w:rPr>
          <w:noProof/>
          <w:webHidden/>
          <w:szCs w:val="24"/>
        </w:rPr>
        <w:fldChar w:fldCharType="end"/>
      </w:r>
    </w:p>
    <w:p w14:paraId="2B5C6BA5" w14:textId="09206E97" w:rsidR="00C903C5" w:rsidRPr="00F601E0" w:rsidRDefault="00D4257B" w:rsidP="00C903C5">
      <w:pPr>
        <w:pStyle w:val="TableofFigures"/>
        <w:tabs>
          <w:tab w:val="right" w:leader="dot" w:pos="8756"/>
        </w:tabs>
        <w:rPr>
          <w:noProof/>
          <w:szCs w:val="24"/>
        </w:rPr>
      </w:pPr>
      <w:hyperlink r:id="rId83" w:anchor="_Toc422422493" w:history="1">
        <w:r w:rsidR="00C903C5" w:rsidRPr="00F601E0">
          <w:rPr>
            <w:rStyle w:val="Hyperlink"/>
            <w:noProof/>
            <w:szCs w:val="24"/>
          </w:rPr>
          <w:t>Kép. 3.3</w:t>
        </w:r>
        <w:r w:rsidR="00E70D85" w:rsidRPr="00F601E0">
          <w:rPr>
            <w:rStyle w:val="Hyperlink"/>
            <w:noProof/>
            <w:szCs w:val="24"/>
          </w:rPr>
          <w:t>8 Két hídvezérlő áram</w:t>
        </w:r>
        <w:r w:rsidR="00C903C5" w:rsidRPr="00F601E0">
          <w:rPr>
            <w:rStyle w:val="Hyperlink"/>
            <w:noProof/>
            <w:szCs w:val="24"/>
          </w:rPr>
          <w:t>kör kapcsolási rajza HIP4082 integrált áramkörrel megvalósítva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_Toc422422493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53</w:t>
        </w:r>
        <w:r w:rsidR="00C903C5" w:rsidRPr="00F601E0">
          <w:rPr>
            <w:noProof/>
            <w:webHidden/>
            <w:szCs w:val="24"/>
          </w:rPr>
          <w:fldChar w:fldCharType="end"/>
        </w:r>
      </w:hyperlink>
    </w:p>
    <w:p w14:paraId="139A5855" w14:textId="77777777" w:rsidR="00C903C5" w:rsidRPr="00F601E0" w:rsidRDefault="00D4257B" w:rsidP="00C903C5">
      <w:pPr>
        <w:pStyle w:val="TableofFigures"/>
        <w:tabs>
          <w:tab w:val="right" w:leader="dot" w:pos="8756"/>
        </w:tabs>
        <w:rPr>
          <w:noProof/>
          <w:szCs w:val="24"/>
        </w:rPr>
      </w:pPr>
      <w:hyperlink r:id="rId84" w:anchor="_Toc422422494" w:history="1">
        <w:r w:rsidR="00C903C5" w:rsidRPr="00F601E0">
          <w:rPr>
            <w:rStyle w:val="Hyperlink"/>
            <w:noProof/>
            <w:szCs w:val="24"/>
          </w:rPr>
          <w:t>Kép. 3.39 PWM és a tranzisztorok kapcsolása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_Toc422422494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54</w:t>
        </w:r>
        <w:r w:rsidR="00C903C5" w:rsidRPr="00F601E0">
          <w:rPr>
            <w:noProof/>
            <w:webHidden/>
            <w:szCs w:val="24"/>
          </w:rPr>
          <w:fldChar w:fldCharType="end"/>
        </w:r>
      </w:hyperlink>
    </w:p>
    <w:p w14:paraId="233B81FB" w14:textId="77777777" w:rsidR="00C903C5" w:rsidRPr="00F601E0" w:rsidRDefault="00D4257B" w:rsidP="00C903C5">
      <w:pPr>
        <w:pStyle w:val="TableofFigures"/>
        <w:tabs>
          <w:tab w:val="right" w:leader="dot" w:pos="8756"/>
        </w:tabs>
        <w:rPr>
          <w:noProof/>
          <w:szCs w:val="24"/>
        </w:rPr>
      </w:pPr>
      <w:hyperlink r:id="rId85" w:anchor="_Toc422422495" w:history="1">
        <w:r w:rsidR="00C903C5" w:rsidRPr="00F601E0">
          <w:rPr>
            <w:rStyle w:val="Hyperlink"/>
            <w:noProof/>
            <w:szCs w:val="24"/>
          </w:rPr>
          <w:t>Kép. 3.40 Nem invertáló erősítő forrás [14]</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_Toc422422495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54</w:t>
        </w:r>
        <w:r w:rsidR="00C903C5" w:rsidRPr="00F601E0">
          <w:rPr>
            <w:noProof/>
            <w:webHidden/>
            <w:szCs w:val="24"/>
          </w:rPr>
          <w:fldChar w:fldCharType="end"/>
        </w:r>
      </w:hyperlink>
    </w:p>
    <w:p w14:paraId="3CF65080" w14:textId="6227BB27" w:rsidR="00C903C5" w:rsidRPr="00F601E0" w:rsidRDefault="00D4257B" w:rsidP="00C903C5">
      <w:pPr>
        <w:pStyle w:val="TableofFigures"/>
        <w:tabs>
          <w:tab w:val="right" w:leader="dot" w:pos="8756"/>
        </w:tabs>
        <w:rPr>
          <w:noProof/>
          <w:szCs w:val="24"/>
        </w:rPr>
      </w:pPr>
      <w:hyperlink w:anchor="_Toc422422496" w:history="1">
        <w:r w:rsidR="00C903C5" w:rsidRPr="00F601E0">
          <w:rPr>
            <w:rStyle w:val="Hyperlink"/>
            <w:noProof/>
            <w:szCs w:val="24"/>
          </w:rPr>
          <w:t>K</w:t>
        </w:r>
        <w:r w:rsidR="00E70D85" w:rsidRPr="00F601E0">
          <w:rPr>
            <w:rStyle w:val="Hyperlink"/>
            <w:noProof/>
            <w:szCs w:val="24"/>
          </w:rPr>
          <w:t>ép. 3.41 Dupla hídvezérlő áramkö</w:t>
        </w:r>
        <w:r w:rsidR="00C903C5" w:rsidRPr="00F601E0">
          <w:rPr>
            <w:rStyle w:val="Hyperlink"/>
            <w:noProof/>
            <w:szCs w:val="24"/>
          </w:rPr>
          <w:t>r vezérlő jelei JP2 csatlakozó a Kép. 3.39-n.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_Toc422422496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55</w:t>
        </w:r>
        <w:r w:rsidR="00C903C5" w:rsidRPr="00F601E0">
          <w:rPr>
            <w:noProof/>
            <w:webHidden/>
            <w:szCs w:val="24"/>
          </w:rPr>
          <w:fldChar w:fldCharType="end"/>
        </w:r>
      </w:hyperlink>
    </w:p>
    <w:p w14:paraId="507B21EE" w14:textId="77777777" w:rsidR="00C903C5" w:rsidRPr="00F601E0" w:rsidRDefault="00D4257B" w:rsidP="00C903C5">
      <w:pPr>
        <w:pStyle w:val="TableofFigures"/>
        <w:tabs>
          <w:tab w:val="right" w:leader="dot" w:pos="8756"/>
        </w:tabs>
        <w:rPr>
          <w:noProof/>
          <w:szCs w:val="24"/>
        </w:rPr>
      </w:pPr>
      <w:hyperlink r:id="rId86" w:anchor="_Toc422422497" w:history="1">
        <w:r w:rsidR="00C903C5" w:rsidRPr="00F601E0">
          <w:rPr>
            <w:rStyle w:val="Hyperlink"/>
            <w:noProof/>
            <w:szCs w:val="24"/>
          </w:rPr>
          <w:t>Kép. 3.42 H híd tranzisztorainak a Gate vezetékei</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_Toc422422497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55</w:t>
        </w:r>
        <w:r w:rsidR="00C903C5" w:rsidRPr="00F601E0">
          <w:rPr>
            <w:noProof/>
            <w:webHidden/>
            <w:szCs w:val="24"/>
          </w:rPr>
          <w:fldChar w:fldCharType="end"/>
        </w:r>
      </w:hyperlink>
    </w:p>
    <w:p w14:paraId="1ED182BA" w14:textId="2943BF94" w:rsidR="00C903C5" w:rsidRPr="00F601E0" w:rsidRDefault="00D4257B" w:rsidP="00C903C5">
      <w:pPr>
        <w:pStyle w:val="TableofFigures"/>
        <w:tabs>
          <w:tab w:val="right" w:leader="dot" w:pos="8756"/>
        </w:tabs>
        <w:rPr>
          <w:noProof/>
          <w:szCs w:val="24"/>
        </w:rPr>
      </w:pPr>
      <w:hyperlink r:id="rId87" w:anchor="_Toc422422498" w:history="1">
        <w:r w:rsidR="00C903C5" w:rsidRPr="00F601E0">
          <w:rPr>
            <w:rStyle w:val="Hyperlink"/>
            <w:noProof/>
            <w:szCs w:val="24"/>
          </w:rPr>
          <w:t>Kép. 3.43</w:t>
        </w:r>
        <w:r w:rsidR="00E70D85" w:rsidRPr="00F601E0">
          <w:rPr>
            <w:rStyle w:val="Hyperlink"/>
            <w:noProof/>
            <w:szCs w:val="24"/>
          </w:rPr>
          <w:t xml:space="preserve"> </w:t>
        </w:r>
        <w:r w:rsidR="00C903C5" w:rsidRPr="00F601E0">
          <w:rPr>
            <w:rStyle w:val="Hyperlink"/>
            <w:noProof/>
            <w:szCs w:val="24"/>
          </w:rPr>
          <w:t>FPGA kimentének a védelme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_Toc422422498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56</w:t>
        </w:r>
        <w:r w:rsidR="00C903C5" w:rsidRPr="00F601E0">
          <w:rPr>
            <w:noProof/>
            <w:webHidden/>
            <w:szCs w:val="24"/>
          </w:rPr>
          <w:fldChar w:fldCharType="end"/>
        </w:r>
      </w:hyperlink>
    </w:p>
    <w:p w14:paraId="6690D62F" w14:textId="77777777" w:rsidR="00C903C5" w:rsidRPr="00F601E0" w:rsidRDefault="00D4257B" w:rsidP="00C903C5">
      <w:pPr>
        <w:pStyle w:val="TableofFigures"/>
        <w:tabs>
          <w:tab w:val="right" w:leader="dot" w:pos="8756"/>
        </w:tabs>
        <w:rPr>
          <w:noProof/>
          <w:szCs w:val="24"/>
        </w:rPr>
      </w:pPr>
      <w:hyperlink r:id="rId88" w:anchor="_Toc422422499" w:history="1">
        <w:r w:rsidR="00C903C5" w:rsidRPr="00F601E0">
          <w:rPr>
            <w:rStyle w:val="Hyperlink"/>
            <w:noProof/>
            <w:szCs w:val="24"/>
          </w:rPr>
          <w:t>Kép. 3.44 A négy Kép. 3.45 látható szalagvezeték jelenik meg a Buszvezetékben.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_Toc422422499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56</w:t>
        </w:r>
        <w:r w:rsidR="00C903C5" w:rsidRPr="00F601E0">
          <w:rPr>
            <w:noProof/>
            <w:webHidden/>
            <w:szCs w:val="24"/>
          </w:rPr>
          <w:fldChar w:fldCharType="end"/>
        </w:r>
      </w:hyperlink>
    </w:p>
    <w:p w14:paraId="5D75C741" w14:textId="77777777" w:rsidR="00C903C5" w:rsidRPr="00F601E0" w:rsidRDefault="00D4257B" w:rsidP="00C903C5">
      <w:pPr>
        <w:pStyle w:val="TableofFigures"/>
        <w:tabs>
          <w:tab w:val="right" w:leader="dot" w:pos="8756"/>
        </w:tabs>
        <w:rPr>
          <w:noProof/>
          <w:szCs w:val="24"/>
        </w:rPr>
      </w:pPr>
      <w:hyperlink r:id="rId89" w:anchor="_Toc422422500" w:history="1">
        <w:r w:rsidR="00C903C5" w:rsidRPr="00F601E0">
          <w:rPr>
            <w:rStyle w:val="Hyperlink"/>
            <w:noProof/>
            <w:szCs w:val="24"/>
          </w:rPr>
          <w:t>Kép. 3.45 A robot energia ellátása valamint a hűtő rendszer elvi felépítése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_Toc422422500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57</w:t>
        </w:r>
        <w:r w:rsidR="00C903C5" w:rsidRPr="00F601E0">
          <w:rPr>
            <w:noProof/>
            <w:webHidden/>
            <w:szCs w:val="24"/>
          </w:rPr>
          <w:fldChar w:fldCharType="end"/>
        </w:r>
      </w:hyperlink>
    </w:p>
    <w:p w14:paraId="0A69DDF6" w14:textId="77777777" w:rsidR="00C903C5" w:rsidRPr="00F601E0" w:rsidRDefault="00D4257B" w:rsidP="00C903C5">
      <w:pPr>
        <w:pStyle w:val="TableofFigures"/>
        <w:tabs>
          <w:tab w:val="right" w:leader="dot" w:pos="8756"/>
        </w:tabs>
        <w:rPr>
          <w:noProof/>
          <w:szCs w:val="24"/>
        </w:rPr>
      </w:pPr>
      <w:hyperlink r:id="rId90" w:anchor="_Toc422422501" w:history="1">
        <w:r w:rsidR="00C903C5" w:rsidRPr="00F601E0">
          <w:rPr>
            <w:rStyle w:val="Hyperlink"/>
            <w:noProof/>
            <w:szCs w:val="24"/>
          </w:rPr>
          <w:t>Kép. 3.46 Vízpumpa és a ventilátor motorjának vezérlő teljesítmény elektronikai kapcsolása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_Toc422422501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58</w:t>
        </w:r>
        <w:r w:rsidR="00C903C5" w:rsidRPr="00F601E0">
          <w:rPr>
            <w:noProof/>
            <w:webHidden/>
            <w:szCs w:val="24"/>
          </w:rPr>
          <w:fldChar w:fldCharType="end"/>
        </w:r>
      </w:hyperlink>
    </w:p>
    <w:p w14:paraId="1A74D593" w14:textId="271966A3" w:rsidR="00C903C5" w:rsidRPr="00F601E0" w:rsidRDefault="00D4257B" w:rsidP="00C903C5">
      <w:pPr>
        <w:pStyle w:val="TableofFigures"/>
        <w:tabs>
          <w:tab w:val="right" w:leader="dot" w:pos="8756"/>
        </w:tabs>
        <w:rPr>
          <w:noProof/>
          <w:szCs w:val="24"/>
        </w:rPr>
      </w:pPr>
      <w:hyperlink r:id="rId91" w:anchor="_Toc422422502" w:history="1">
        <w:r w:rsidR="00C903C5" w:rsidRPr="00F601E0">
          <w:rPr>
            <w:rStyle w:val="Hyperlink"/>
            <w:noProof/>
            <w:szCs w:val="24"/>
          </w:rPr>
          <w:t>Kép. 3.47</w:t>
        </w:r>
        <w:r w:rsidR="00E70D85" w:rsidRPr="00F601E0">
          <w:rPr>
            <w:rStyle w:val="Hyperlink"/>
            <w:noProof/>
            <w:szCs w:val="24"/>
          </w:rPr>
          <w:t xml:space="preserve"> </w:t>
        </w:r>
        <w:r w:rsidR="00C903C5" w:rsidRPr="00F601E0">
          <w:rPr>
            <w:rStyle w:val="Hyperlink"/>
            <w:noProof/>
            <w:szCs w:val="24"/>
          </w:rPr>
          <w:t>Bootstramp megoldás a felső tranzisztor Gate bemenetének a meghajtására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_Toc422422502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58</w:t>
        </w:r>
        <w:r w:rsidR="00C903C5" w:rsidRPr="00F601E0">
          <w:rPr>
            <w:noProof/>
            <w:webHidden/>
            <w:szCs w:val="24"/>
          </w:rPr>
          <w:fldChar w:fldCharType="end"/>
        </w:r>
      </w:hyperlink>
    </w:p>
    <w:p w14:paraId="0F322C84" w14:textId="148334D6" w:rsidR="00C903C5" w:rsidRPr="00F601E0" w:rsidRDefault="00D4257B" w:rsidP="00C903C5">
      <w:pPr>
        <w:pStyle w:val="TableofFigures"/>
        <w:tabs>
          <w:tab w:val="right" w:leader="dot" w:pos="8756"/>
        </w:tabs>
        <w:rPr>
          <w:noProof/>
          <w:szCs w:val="24"/>
        </w:rPr>
      </w:pPr>
      <w:hyperlink r:id="rId92" w:anchor="_Toc422422503" w:history="1">
        <w:r w:rsidR="00C903C5" w:rsidRPr="00F601E0">
          <w:rPr>
            <w:rStyle w:val="Hyperlink"/>
            <w:noProof/>
            <w:szCs w:val="24"/>
          </w:rPr>
          <w:t>Kép. 3.48</w:t>
        </w:r>
        <w:r w:rsidR="00E70D85" w:rsidRPr="00F601E0">
          <w:rPr>
            <w:rStyle w:val="Hyperlink"/>
            <w:noProof/>
            <w:szCs w:val="24"/>
          </w:rPr>
          <w:t xml:space="preserve"> </w:t>
        </w:r>
        <w:r w:rsidR="00C903C5" w:rsidRPr="00F601E0">
          <w:rPr>
            <w:rStyle w:val="Hyperlink"/>
            <w:noProof/>
            <w:szCs w:val="24"/>
          </w:rPr>
          <w:t>Bootstramp kondenzátor feszültsége a W és W11 pontokban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_Toc422422503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59</w:t>
        </w:r>
        <w:r w:rsidR="00C903C5" w:rsidRPr="00F601E0">
          <w:rPr>
            <w:noProof/>
            <w:webHidden/>
            <w:szCs w:val="24"/>
          </w:rPr>
          <w:fldChar w:fldCharType="end"/>
        </w:r>
      </w:hyperlink>
    </w:p>
    <w:p w14:paraId="12E27BB4" w14:textId="77777777" w:rsidR="00C903C5" w:rsidRPr="00F601E0" w:rsidRDefault="00D4257B" w:rsidP="00C903C5">
      <w:pPr>
        <w:pStyle w:val="TableofFigures"/>
        <w:tabs>
          <w:tab w:val="right" w:leader="dot" w:pos="8756"/>
        </w:tabs>
        <w:rPr>
          <w:noProof/>
          <w:szCs w:val="24"/>
        </w:rPr>
      </w:pPr>
      <w:hyperlink r:id="rId93" w:anchor="_Toc422422504" w:history="1">
        <w:r w:rsidR="00C903C5" w:rsidRPr="00F601E0">
          <w:rPr>
            <w:rStyle w:val="Hyperlink"/>
            <w:noProof/>
            <w:szCs w:val="24"/>
          </w:rPr>
          <w:t>Kép. 3.49 Bootstramp működése, szimulációs modell MATLAB/SIMULINK környezetben</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_Toc422422504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60</w:t>
        </w:r>
        <w:r w:rsidR="00C903C5" w:rsidRPr="00F601E0">
          <w:rPr>
            <w:noProof/>
            <w:webHidden/>
            <w:szCs w:val="24"/>
          </w:rPr>
          <w:fldChar w:fldCharType="end"/>
        </w:r>
      </w:hyperlink>
    </w:p>
    <w:p w14:paraId="15B06144" w14:textId="77777777" w:rsidR="00C903C5" w:rsidRPr="00F601E0" w:rsidRDefault="00D4257B" w:rsidP="00C903C5">
      <w:pPr>
        <w:pStyle w:val="TableofFigures"/>
        <w:tabs>
          <w:tab w:val="right" w:leader="dot" w:pos="8756"/>
        </w:tabs>
        <w:rPr>
          <w:noProof/>
          <w:szCs w:val="24"/>
        </w:rPr>
      </w:pPr>
      <w:hyperlink r:id="rId94" w:anchor="_Toc422422505" w:history="1">
        <w:r w:rsidR="00C903C5" w:rsidRPr="00F601E0">
          <w:rPr>
            <w:rStyle w:val="Hyperlink"/>
            <w:noProof/>
            <w:szCs w:val="24"/>
          </w:rPr>
          <w:t>Kép. 3.50 Szimulációs eredmények Bootstramp</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_Toc422422505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60</w:t>
        </w:r>
        <w:r w:rsidR="00C903C5" w:rsidRPr="00F601E0">
          <w:rPr>
            <w:noProof/>
            <w:webHidden/>
            <w:szCs w:val="24"/>
          </w:rPr>
          <w:fldChar w:fldCharType="end"/>
        </w:r>
      </w:hyperlink>
    </w:p>
    <w:p w14:paraId="2A901C03" w14:textId="088EC35F" w:rsidR="00C903C5" w:rsidRPr="00F601E0" w:rsidRDefault="00D4257B" w:rsidP="00C903C5">
      <w:pPr>
        <w:pStyle w:val="TableofFigures"/>
        <w:tabs>
          <w:tab w:val="right" w:leader="dot" w:pos="8756"/>
        </w:tabs>
        <w:rPr>
          <w:noProof/>
          <w:szCs w:val="24"/>
        </w:rPr>
      </w:pPr>
      <w:hyperlink r:id="rId95" w:anchor="_Toc422422506" w:history="1">
        <w:r w:rsidR="00C903C5" w:rsidRPr="00F601E0">
          <w:rPr>
            <w:rStyle w:val="Hyperlink"/>
            <w:noProof/>
            <w:szCs w:val="24"/>
          </w:rPr>
          <w:t>Kép. 3.51 Robot kerekek seb</w:t>
        </w:r>
        <w:r w:rsidR="00E70D85" w:rsidRPr="00F601E0">
          <w:rPr>
            <w:rStyle w:val="Hyperlink"/>
            <w:noProof/>
            <w:szCs w:val="24"/>
          </w:rPr>
          <w:t>es</w:t>
        </w:r>
        <w:r w:rsidR="00C903C5" w:rsidRPr="00F601E0">
          <w:rPr>
            <w:rStyle w:val="Hyperlink"/>
            <w:noProof/>
            <w:szCs w:val="24"/>
          </w:rPr>
          <w:t>sége és a robot mozgásának viszonya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_Toc422422506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61</w:t>
        </w:r>
        <w:r w:rsidR="00C903C5" w:rsidRPr="00F601E0">
          <w:rPr>
            <w:noProof/>
            <w:webHidden/>
            <w:szCs w:val="24"/>
          </w:rPr>
          <w:fldChar w:fldCharType="end"/>
        </w:r>
      </w:hyperlink>
    </w:p>
    <w:p w14:paraId="758F5C4E" w14:textId="77777777" w:rsidR="00C903C5" w:rsidRPr="00F601E0" w:rsidRDefault="00D4257B" w:rsidP="00C903C5">
      <w:pPr>
        <w:pStyle w:val="TableofFigures"/>
        <w:tabs>
          <w:tab w:val="right" w:leader="dot" w:pos="8756"/>
        </w:tabs>
        <w:rPr>
          <w:noProof/>
          <w:szCs w:val="24"/>
        </w:rPr>
      </w:pPr>
      <w:hyperlink r:id="rId96" w:anchor="_Toc422422507" w:history="1">
        <w:r w:rsidR="00C903C5" w:rsidRPr="00F601E0">
          <w:rPr>
            <w:rStyle w:val="Hyperlink"/>
            <w:noProof/>
            <w:szCs w:val="24"/>
          </w:rPr>
          <w:t>Kép. 3.52 Robot 3D vektorábrája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_Toc422422507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62</w:t>
        </w:r>
        <w:r w:rsidR="00C903C5" w:rsidRPr="00F601E0">
          <w:rPr>
            <w:noProof/>
            <w:webHidden/>
            <w:szCs w:val="24"/>
          </w:rPr>
          <w:fldChar w:fldCharType="end"/>
        </w:r>
      </w:hyperlink>
    </w:p>
    <w:p w14:paraId="17D5058A" w14:textId="0F8C1DB0" w:rsidR="00C903C5" w:rsidRPr="00F601E0" w:rsidRDefault="00D4257B" w:rsidP="00C903C5">
      <w:pPr>
        <w:pStyle w:val="TableofFigures"/>
        <w:tabs>
          <w:tab w:val="right" w:leader="dot" w:pos="8756"/>
        </w:tabs>
        <w:rPr>
          <w:noProof/>
          <w:szCs w:val="24"/>
        </w:rPr>
      </w:pPr>
      <w:hyperlink r:id="rId97" w:anchor="_Toc422422508" w:history="1">
        <w:r w:rsidR="00C903C5" w:rsidRPr="00F601E0">
          <w:rPr>
            <w:rStyle w:val="Hyperlink"/>
            <w:noProof/>
            <w:szCs w:val="24"/>
          </w:rPr>
          <w:t xml:space="preserve">Kép. </w:t>
        </w:r>
        <w:r w:rsidR="00E70D85" w:rsidRPr="00F601E0">
          <w:rPr>
            <w:rStyle w:val="Hyperlink"/>
            <w:noProof/>
            <w:szCs w:val="24"/>
          </w:rPr>
          <w:t>3.53 Oldalnézetek és Felülnéztek</w:t>
        </w:r>
        <w:r w:rsidR="00C903C5" w:rsidRPr="00F601E0">
          <w:rPr>
            <w:rStyle w:val="Hyperlink"/>
            <w:noProof/>
            <w:szCs w:val="24"/>
          </w:rPr>
          <w:t>, jelölések szemléltetése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_Toc422422508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63</w:t>
        </w:r>
        <w:r w:rsidR="00C903C5" w:rsidRPr="00F601E0">
          <w:rPr>
            <w:noProof/>
            <w:webHidden/>
            <w:szCs w:val="24"/>
          </w:rPr>
          <w:fldChar w:fldCharType="end"/>
        </w:r>
      </w:hyperlink>
    </w:p>
    <w:p w14:paraId="62423382" w14:textId="77777777" w:rsidR="00C903C5" w:rsidRPr="00F601E0" w:rsidRDefault="00D4257B" w:rsidP="00C903C5">
      <w:pPr>
        <w:pStyle w:val="TableofFigures"/>
        <w:tabs>
          <w:tab w:val="right" w:leader="dot" w:pos="8756"/>
        </w:tabs>
        <w:rPr>
          <w:noProof/>
          <w:szCs w:val="24"/>
        </w:rPr>
      </w:pPr>
      <w:hyperlink r:id="rId98" w:anchor="_Toc422422509" w:history="1">
        <w:r w:rsidR="00C903C5" w:rsidRPr="00F601E0">
          <w:rPr>
            <w:rStyle w:val="Hyperlink"/>
            <w:noProof/>
            <w:szCs w:val="24"/>
          </w:rPr>
          <w:t>Kép. 4.1 Robot vázának Inventoros 3D Képe</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_Toc422422509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64</w:t>
        </w:r>
        <w:r w:rsidR="00C903C5" w:rsidRPr="00F601E0">
          <w:rPr>
            <w:noProof/>
            <w:webHidden/>
            <w:szCs w:val="24"/>
          </w:rPr>
          <w:fldChar w:fldCharType="end"/>
        </w:r>
      </w:hyperlink>
    </w:p>
    <w:p w14:paraId="20BEDACB" w14:textId="77777777" w:rsidR="00C903C5" w:rsidRPr="00F601E0" w:rsidRDefault="00D4257B" w:rsidP="00C903C5">
      <w:pPr>
        <w:pStyle w:val="TableofFigures"/>
        <w:tabs>
          <w:tab w:val="right" w:leader="dot" w:pos="8756"/>
        </w:tabs>
        <w:rPr>
          <w:noProof/>
          <w:szCs w:val="24"/>
        </w:rPr>
      </w:pPr>
      <w:hyperlink w:anchor="_Toc422422510" w:history="1">
        <w:r w:rsidR="00C903C5" w:rsidRPr="00F601E0">
          <w:rPr>
            <w:rStyle w:val="Hyperlink"/>
            <w:noProof/>
            <w:szCs w:val="24"/>
          </w:rPr>
          <w:t>Kép. 8.1 A mechanikai rendszer műszaki rajza</w:t>
        </w:r>
        <w:r w:rsidR="00C903C5" w:rsidRPr="00F601E0">
          <w:rPr>
            <w:noProof/>
            <w:webHidden/>
            <w:szCs w:val="24"/>
          </w:rPr>
          <w:tab/>
        </w:r>
        <w:r w:rsidR="00C903C5" w:rsidRPr="00F601E0">
          <w:rPr>
            <w:noProof/>
            <w:webHidden/>
            <w:szCs w:val="24"/>
          </w:rPr>
          <w:fldChar w:fldCharType="begin"/>
        </w:r>
        <w:r w:rsidR="00C903C5" w:rsidRPr="00F601E0">
          <w:rPr>
            <w:noProof/>
            <w:webHidden/>
            <w:szCs w:val="24"/>
          </w:rPr>
          <w:instrText xml:space="preserve"> PAGEREF _Toc422422510 \h </w:instrText>
        </w:r>
        <w:r w:rsidR="00C903C5" w:rsidRPr="00F601E0">
          <w:rPr>
            <w:noProof/>
            <w:webHidden/>
            <w:szCs w:val="24"/>
          </w:rPr>
        </w:r>
        <w:r w:rsidR="00C903C5" w:rsidRPr="00F601E0">
          <w:rPr>
            <w:noProof/>
            <w:webHidden/>
            <w:szCs w:val="24"/>
          </w:rPr>
          <w:fldChar w:fldCharType="separate"/>
        </w:r>
        <w:r w:rsidR="00C903C5" w:rsidRPr="00F601E0">
          <w:rPr>
            <w:noProof/>
            <w:webHidden/>
            <w:szCs w:val="24"/>
          </w:rPr>
          <w:t>70</w:t>
        </w:r>
        <w:r w:rsidR="00C903C5" w:rsidRPr="00F601E0">
          <w:rPr>
            <w:noProof/>
            <w:webHidden/>
            <w:szCs w:val="24"/>
          </w:rPr>
          <w:fldChar w:fldCharType="end"/>
        </w:r>
      </w:hyperlink>
    </w:p>
    <w:p w14:paraId="626B5241" w14:textId="77777777" w:rsidR="00CB34B4" w:rsidRPr="00F601E0" w:rsidRDefault="00ED22AB" w:rsidP="00C903C5">
      <w:pPr>
        <w:pStyle w:val="TableofFigures"/>
        <w:tabs>
          <w:tab w:val="right" w:leader="dot" w:pos="8756"/>
        </w:tabs>
        <w:rPr>
          <w:szCs w:val="24"/>
        </w:rPr>
      </w:pPr>
      <w:r w:rsidRPr="00F601E0">
        <w:rPr>
          <w:rStyle w:val="IntenseEmphasis"/>
          <w:rFonts w:ascii="Times New Roman" w:hAnsi="Times New Roman"/>
          <w:szCs w:val="24"/>
        </w:rPr>
        <w:fldChar w:fldCharType="end"/>
      </w:r>
      <w:r w:rsidRPr="00F601E0">
        <w:rPr>
          <w:rStyle w:val="IntenseEmphasis"/>
          <w:rFonts w:ascii="Times New Roman" w:hAnsi="Times New Roman"/>
          <w:szCs w:val="24"/>
        </w:rPr>
        <w:fldChar w:fldCharType="begin"/>
      </w:r>
      <w:r w:rsidRPr="00F601E0">
        <w:rPr>
          <w:rStyle w:val="IntenseEmphasis"/>
          <w:rFonts w:ascii="Times New Roman" w:hAnsi="Times New Roman"/>
          <w:szCs w:val="24"/>
        </w:rPr>
        <w:instrText xml:space="preserve"> TOC \h \z \c "Táblázat." </w:instrText>
      </w:r>
      <w:r w:rsidRPr="00F601E0">
        <w:rPr>
          <w:rStyle w:val="IntenseEmphasis"/>
          <w:rFonts w:ascii="Times New Roman" w:hAnsi="Times New Roman"/>
          <w:szCs w:val="24"/>
        </w:rPr>
        <w:fldChar w:fldCharType="separate"/>
      </w:r>
      <w:hyperlink w:anchor="_Toc422126992" w:history="1">
        <w:r w:rsidR="00CB34B4" w:rsidRPr="00F601E0">
          <w:rPr>
            <w:rStyle w:val="Hyperlink"/>
            <w:rFonts w:ascii="Times New Roman" w:hAnsi="Times New Roman"/>
            <w:szCs w:val="24"/>
          </w:rPr>
          <w:t>Táblázat. 3</w:t>
        </w:r>
        <w:r w:rsidR="00CB34B4" w:rsidRPr="00F601E0">
          <w:rPr>
            <w:rStyle w:val="Hyperlink"/>
            <w:rFonts w:ascii="Times New Roman" w:hAnsi="Times New Roman"/>
            <w:szCs w:val="24"/>
          </w:rPr>
          <w:noBreakHyphen/>
          <w:t>1 Manuálisan számolt értékek a szimuláció ellenőrzésére</w:t>
        </w:r>
        <w:r w:rsidR="00CB34B4" w:rsidRPr="00F601E0">
          <w:rPr>
            <w:webHidden/>
            <w:szCs w:val="24"/>
          </w:rPr>
          <w:tab/>
        </w:r>
        <w:r w:rsidR="00CB34B4" w:rsidRPr="00F601E0">
          <w:rPr>
            <w:webHidden/>
            <w:szCs w:val="24"/>
          </w:rPr>
          <w:fldChar w:fldCharType="begin"/>
        </w:r>
        <w:r w:rsidR="00CB34B4" w:rsidRPr="00F601E0">
          <w:rPr>
            <w:webHidden/>
            <w:szCs w:val="24"/>
          </w:rPr>
          <w:instrText xml:space="preserve"> PAGEREF _Toc422126992 \h </w:instrText>
        </w:r>
        <w:r w:rsidR="00CB34B4" w:rsidRPr="00F601E0">
          <w:rPr>
            <w:webHidden/>
            <w:szCs w:val="24"/>
          </w:rPr>
        </w:r>
        <w:r w:rsidR="00CB34B4" w:rsidRPr="00F601E0">
          <w:rPr>
            <w:webHidden/>
            <w:szCs w:val="24"/>
          </w:rPr>
          <w:fldChar w:fldCharType="separate"/>
        </w:r>
        <w:r w:rsidR="00CB34B4" w:rsidRPr="00F601E0">
          <w:rPr>
            <w:webHidden/>
            <w:szCs w:val="24"/>
          </w:rPr>
          <w:t>15</w:t>
        </w:r>
        <w:r w:rsidR="00CB34B4" w:rsidRPr="00F601E0">
          <w:rPr>
            <w:webHidden/>
            <w:szCs w:val="24"/>
          </w:rPr>
          <w:fldChar w:fldCharType="end"/>
        </w:r>
      </w:hyperlink>
    </w:p>
    <w:p w14:paraId="137F3C54" w14:textId="77777777" w:rsidR="00950F00" w:rsidRPr="00BE4225" w:rsidRDefault="00ED22AB" w:rsidP="00C903C5">
      <w:pPr>
        <w:spacing w:line="360" w:lineRule="auto"/>
        <w:rPr>
          <w:rStyle w:val="IntenseEmphasis"/>
          <w:rFonts w:ascii="Times New Roman" w:hAnsi="Times New Roman"/>
        </w:rPr>
      </w:pPr>
      <w:r w:rsidRPr="00F601E0">
        <w:rPr>
          <w:rStyle w:val="IntenseEmphasis"/>
          <w:rFonts w:ascii="Times New Roman" w:hAnsi="Times New Roman"/>
          <w:szCs w:val="24"/>
        </w:rPr>
        <w:fldChar w:fldCharType="end"/>
      </w:r>
    </w:p>
    <w:p w14:paraId="133A29DA" w14:textId="77777777" w:rsidR="00F63D18" w:rsidRDefault="00F63D18" w:rsidP="007852B4">
      <w:pPr>
        <w:spacing w:line="360" w:lineRule="auto"/>
        <w:rPr>
          <w:rStyle w:val="IntenseEmphasis"/>
          <w:rFonts w:ascii="Times New Roman" w:hAnsi="Times New Roman"/>
        </w:rPr>
      </w:pPr>
      <w:r w:rsidRPr="00BE4225">
        <w:rPr>
          <w:rStyle w:val="IntenseEmphasis"/>
          <w:rFonts w:ascii="Times New Roman" w:hAnsi="Times New Roman"/>
        </w:rPr>
        <w:br w:type="page"/>
      </w:r>
    </w:p>
    <w:p w14:paraId="396440AD" w14:textId="64E2A5C4" w:rsidR="00B31E0B" w:rsidRPr="00BE4225" w:rsidRDefault="00E70D85" w:rsidP="007852B4">
      <w:pPr>
        <w:pStyle w:val="Heading1"/>
        <w:spacing w:line="360" w:lineRule="auto"/>
        <w:rPr>
          <w:rStyle w:val="IntenseEmphasis"/>
          <w:b/>
          <w:bCs/>
          <w:i w:val="0"/>
          <w:iCs w:val="0"/>
          <w:caps w:val="0"/>
        </w:rPr>
      </w:pPr>
      <w:bookmarkStart w:id="135" w:name="_Toc422599284"/>
      <w:r>
        <w:rPr>
          <w:rStyle w:val="IntenseEmphasis"/>
          <w:b/>
          <w:bCs/>
          <w:i w:val="0"/>
          <w:iCs w:val="0"/>
          <w:caps w:val="0"/>
        </w:rPr>
        <w:lastRenderedPageBreak/>
        <w:t>Bev</w:t>
      </w:r>
      <w:r w:rsidR="00B73333" w:rsidRPr="00BE4225">
        <w:rPr>
          <w:rStyle w:val="IntenseEmphasis"/>
          <w:b/>
          <w:bCs/>
          <w:i w:val="0"/>
          <w:iCs w:val="0"/>
          <w:caps w:val="0"/>
        </w:rPr>
        <w:t>ezető</w:t>
      </w:r>
      <w:bookmarkEnd w:id="135"/>
    </w:p>
    <w:p w14:paraId="5611F454" w14:textId="65EE765A" w:rsidR="008A56F0" w:rsidRPr="00F601E0" w:rsidRDefault="00ED22AB" w:rsidP="0071433B">
      <w:pPr>
        <w:spacing w:line="360" w:lineRule="auto"/>
        <w:rPr>
          <w:rFonts w:ascii="Times New Roman" w:hAnsi="Times New Roman" w:cs="Times New Roman"/>
          <w:szCs w:val="24"/>
          <w:shd w:val="clear" w:color="auto" w:fill="FFFFFF"/>
        </w:rPr>
      </w:pPr>
      <w:r w:rsidRPr="00BE4225">
        <w:rPr>
          <w:rFonts w:ascii="Times New Roman" w:hAnsi="Times New Roman" w:cs="Times New Roman"/>
          <w:shd w:val="clear" w:color="auto" w:fill="FFFFFF"/>
        </w:rPr>
        <w:tab/>
      </w:r>
      <w:r w:rsidRPr="00F601E0">
        <w:rPr>
          <w:rFonts w:ascii="Times New Roman" w:hAnsi="Times New Roman" w:cs="Times New Roman"/>
          <w:szCs w:val="24"/>
          <w:shd w:val="clear" w:color="auto" w:fill="FFFFFF"/>
        </w:rPr>
        <w:t>A dolgozat célja mobilis tereprobot tervezése és megépítéséhez szükséges elemek tárgyalása. A mechanikai rendszer AutodeskInventor-ban volt megtervezve, és az elkészített terv alapján kivitelezve. A következő részfeladat a vezérlő elektronika kialakításának a tervezése és a szenzoroknak a rendszerbe való integrálása volt. A rendszeren különböző szenzorok találhatók, amely</w:t>
      </w:r>
      <w:r w:rsidR="00E70D85" w:rsidRPr="00F601E0">
        <w:rPr>
          <w:rFonts w:ascii="Times New Roman" w:hAnsi="Times New Roman" w:cs="Times New Roman"/>
          <w:szCs w:val="24"/>
          <w:shd w:val="clear" w:color="auto" w:fill="FFFFFF"/>
        </w:rPr>
        <w:t>ek közül talán a legfontosabb a</w:t>
      </w:r>
      <w:r w:rsidRPr="00F601E0">
        <w:rPr>
          <w:rFonts w:ascii="Times New Roman" w:hAnsi="Times New Roman" w:cs="Times New Roman"/>
          <w:szCs w:val="24"/>
          <w:shd w:val="clear" w:color="auto" w:fill="FFFFFF"/>
        </w:rPr>
        <w:t xml:space="preserve">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processzort, a szabály</w:t>
      </w:r>
      <w:r w:rsidR="006D6AC5" w:rsidRPr="00F601E0">
        <w:rPr>
          <w:rFonts w:ascii="Times New Roman" w:hAnsi="Times New Roman" w:cs="Times New Roman"/>
          <w:szCs w:val="24"/>
          <w:shd w:val="clear" w:color="auto" w:fill="FFFFFF"/>
        </w:rPr>
        <w:t>o</w:t>
      </w:r>
      <w:r w:rsidRPr="00F601E0">
        <w:rPr>
          <w:rFonts w:ascii="Times New Roman" w:hAnsi="Times New Roman" w:cs="Times New Roman"/>
          <w:szCs w:val="24"/>
          <w:shd w:val="clear" w:color="auto" w:fill="FFFFFF"/>
        </w:rPr>
        <w:t>zók 12V DC motor sebességét vagy pozícióját szabályozzák. A Microblaze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09D71F4C" w14:textId="78D361C9" w:rsidR="00640226" w:rsidRPr="00BE4225" w:rsidRDefault="00ED22AB" w:rsidP="00911B32">
      <w:pPr>
        <w:spacing w:line="360" w:lineRule="auto"/>
        <w:rPr>
          <w:rStyle w:val="Emphasis"/>
          <w:rFonts w:ascii="Times New Roman" w:hAnsi="Times New Roman" w:cs="Times New Roman"/>
          <w:i w:val="0"/>
          <w:szCs w:val="24"/>
        </w:rPr>
      </w:pPr>
      <w:r w:rsidRPr="00BE4225">
        <w:rPr>
          <w:rStyle w:val="Emphasis"/>
          <w:rFonts w:ascii="Times New Roman" w:hAnsi="Times New Roman" w:cs="Times New Roman"/>
          <w:i w:val="0"/>
          <w:szCs w:val="24"/>
        </w:rPr>
        <w:t>A tervezést a mechanikai rendszerrel kezdtem</w:t>
      </w:r>
      <w:r w:rsidR="00F601E0">
        <w:rPr>
          <w:rStyle w:val="Emphasis"/>
          <w:rFonts w:ascii="Times New Roman" w:hAnsi="Times New Roman" w:cs="Times New Roman"/>
          <w:i w:val="0"/>
          <w:szCs w:val="24"/>
        </w:rPr>
        <w:t>.</w:t>
      </w:r>
      <w:r w:rsidRPr="00BE4225">
        <w:rPr>
          <w:rStyle w:val="Emphasis"/>
          <w:rFonts w:ascii="Times New Roman" w:hAnsi="Times New Roman" w:cs="Times New Roman"/>
          <w:i w:val="0"/>
          <w:szCs w:val="24"/>
        </w:rPr>
        <w:t xml:space="preserve"> AutodeskInventor segítségével több változatot is megterveztem ameddig eljutottam a dolgozatban tárgyalt mechanikai struktúrához. A mechanikai rendszert, saját magam</w:t>
      </w:r>
      <w:r w:rsidR="00F601E0">
        <w:rPr>
          <w:rStyle w:val="Emphasis"/>
          <w:rFonts w:ascii="Times New Roman" w:hAnsi="Times New Roman" w:cs="Times New Roman"/>
          <w:i w:val="0"/>
          <w:szCs w:val="24"/>
        </w:rPr>
        <w:t xml:space="preserve"> viteleztem ki a tervek alapján.</w:t>
      </w:r>
      <w:r w:rsidRPr="00BE4225">
        <w:rPr>
          <w:rStyle w:val="Emphasis"/>
          <w:rFonts w:ascii="Times New Roman" w:hAnsi="Times New Roman" w:cs="Times New Roman"/>
          <w:i w:val="0"/>
          <w:szCs w:val="24"/>
        </w:rPr>
        <w:t xml:space="preserve"> </w:t>
      </w:r>
      <w:r w:rsidR="00F601E0">
        <w:rPr>
          <w:rStyle w:val="Emphasis"/>
          <w:rFonts w:ascii="Times New Roman" w:hAnsi="Times New Roman" w:cs="Times New Roman"/>
          <w:i w:val="0"/>
          <w:szCs w:val="24"/>
        </w:rPr>
        <w:t>A</w:t>
      </w:r>
      <w:r w:rsidRPr="00BE4225">
        <w:rPr>
          <w:rStyle w:val="Emphasis"/>
          <w:rFonts w:ascii="Times New Roman" w:hAnsi="Times New Roman" w:cs="Times New Roman"/>
          <w:i w:val="0"/>
          <w:szCs w:val="24"/>
        </w:rPr>
        <w:t xml:space="preserve"> kivitelezés után tesztet végeztem, amely során a fogaskerék áttételeket teszteltem</w:t>
      </w:r>
      <w:r w:rsidR="006D6AC5">
        <w:rPr>
          <w:rStyle w:val="Emphasis"/>
          <w:rFonts w:ascii="Times New Roman" w:hAnsi="Times New Roman" w:cs="Times New Roman"/>
          <w:i w:val="0"/>
          <w:szCs w:val="24"/>
        </w:rPr>
        <w:t xml:space="preserve">. </w:t>
      </w:r>
      <w:r w:rsidR="00640226" w:rsidRPr="00BE4225">
        <w:rPr>
          <w:rStyle w:val="Emphasis"/>
          <w:rFonts w:ascii="Times New Roman" w:hAnsi="Times New Roman" w:cs="Times New Roman"/>
          <w:i w:val="0"/>
          <w:szCs w:val="24"/>
        </w:rPr>
        <w:t xml:space="preserve">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1CD865DA" w14:textId="4E87BF64" w:rsidR="00640226" w:rsidRPr="00BE4225" w:rsidRDefault="00ED22AB" w:rsidP="00A05E75">
      <w:pPr>
        <w:spacing w:line="360" w:lineRule="auto"/>
        <w:rPr>
          <w:rStyle w:val="Emphasis"/>
          <w:rFonts w:ascii="Times New Roman" w:hAnsi="Times New Roman" w:cs="Times New Roman"/>
          <w:i w:val="0"/>
          <w:szCs w:val="24"/>
        </w:rPr>
      </w:pPr>
      <w:r w:rsidRPr="00BE4225">
        <w:rPr>
          <w:rStyle w:val="Emphasis"/>
          <w:rFonts w:ascii="Times New Roman" w:hAnsi="Times New Roman" w:cs="Times New Roman"/>
          <w:i w:val="0"/>
          <w:szCs w:val="24"/>
        </w:rPr>
        <w:tab/>
        <w:t>Az inkrementális szenzorok jeleinek a feldolgozására szolgáló modult System Generátorban valósítottam meg. Miután sikerült</w:t>
      </w:r>
      <w:r w:rsidR="00F601E0">
        <w:rPr>
          <w:rStyle w:val="Emphasis"/>
          <w:rFonts w:ascii="Times New Roman" w:hAnsi="Times New Roman" w:cs="Times New Roman"/>
          <w:i w:val="0"/>
          <w:szCs w:val="24"/>
        </w:rPr>
        <w:t xml:space="preserve"> </w:t>
      </w:r>
      <w:r w:rsidRPr="00BE4225">
        <w:rPr>
          <w:rStyle w:val="Emphasis"/>
          <w:rFonts w:ascii="Times New Roman" w:hAnsi="Times New Roman" w:cs="Times New Roman"/>
          <w:i w:val="0"/>
          <w:szCs w:val="24"/>
        </w:rPr>
        <w:t>mérni a pozíciót és a sebességet, megterveztem a rendszer működéséhez szükséges szabályozókat</w:t>
      </w:r>
      <w:r w:rsidR="00F601E0">
        <w:rPr>
          <w:rStyle w:val="Emphasis"/>
          <w:rFonts w:ascii="Times New Roman" w:hAnsi="Times New Roman" w:cs="Times New Roman"/>
          <w:i w:val="0"/>
          <w:szCs w:val="24"/>
        </w:rPr>
        <w:t>.</w:t>
      </w:r>
      <w:r w:rsidRPr="00BE4225">
        <w:rPr>
          <w:rStyle w:val="Emphasis"/>
          <w:rFonts w:ascii="Times New Roman" w:hAnsi="Times New Roman" w:cs="Times New Roman"/>
          <w:i w:val="0"/>
          <w:szCs w:val="24"/>
        </w:rPr>
        <w:t xml:space="preserve"> </w:t>
      </w:r>
      <w:r w:rsidR="00F601E0">
        <w:rPr>
          <w:rStyle w:val="Emphasis"/>
          <w:rFonts w:ascii="Times New Roman" w:hAnsi="Times New Roman" w:cs="Times New Roman"/>
          <w:i w:val="0"/>
          <w:szCs w:val="24"/>
        </w:rPr>
        <w:t>E</w:t>
      </w:r>
      <w:r w:rsidRPr="00BE4225">
        <w:rPr>
          <w:rStyle w:val="Emphasis"/>
          <w:rFonts w:ascii="Times New Roman" w:hAnsi="Times New Roman" w:cs="Times New Roman"/>
          <w:i w:val="0"/>
          <w:szCs w:val="24"/>
        </w:rPr>
        <w:t>lsőként a PID szabályozót, megpróbáltam alkalmazni a sebesség és pozíció szabály</w:t>
      </w:r>
      <w:r w:rsidR="00F601E0">
        <w:rPr>
          <w:rStyle w:val="Emphasis"/>
          <w:rFonts w:ascii="Times New Roman" w:hAnsi="Times New Roman" w:cs="Times New Roman"/>
          <w:i w:val="0"/>
          <w:szCs w:val="24"/>
        </w:rPr>
        <w:t>o</w:t>
      </w:r>
      <w:r w:rsidRPr="00BE4225">
        <w:rPr>
          <w:rStyle w:val="Emphasis"/>
          <w:rFonts w:ascii="Times New Roman" w:hAnsi="Times New Roman" w:cs="Times New Roman"/>
          <w:i w:val="0"/>
          <w:szCs w:val="24"/>
        </w:rPr>
        <w:t>zására is, de az eredmények arra vezettek, hogy a PID nem hatékony a pozíció szabály</w:t>
      </w:r>
      <w:r w:rsidR="00F601E0">
        <w:rPr>
          <w:rStyle w:val="Emphasis"/>
          <w:rFonts w:ascii="Times New Roman" w:hAnsi="Times New Roman" w:cs="Times New Roman"/>
          <w:i w:val="0"/>
          <w:szCs w:val="24"/>
        </w:rPr>
        <w:t>o</w:t>
      </w:r>
      <w:r w:rsidRPr="00BE4225">
        <w:rPr>
          <w:rStyle w:val="Emphasis"/>
          <w:rFonts w:ascii="Times New Roman" w:hAnsi="Times New Roman" w:cs="Times New Roman"/>
          <w:i w:val="0"/>
          <w:szCs w:val="24"/>
        </w:rPr>
        <w:t xml:space="preserve">zás elvégzésére. A rendszer áttételében levő </w:t>
      </w:r>
      <w:r w:rsidR="00F601E0">
        <w:rPr>
          <w:rStyle w:val="Emphasis"/>
          <w:rFonts w:ascii="Times New Roman" w:hAnsi="Times New Roman" w:cs="Times New Roman"/>
          <w:i w:val="0"/>
          <w:szCs w:val="24"/>
        </w:rPr>
        <w:t>holtjáték</w:t>
      </w:r>
      <w:r w:rsidRPr="00BE4225">
        <w:rPr>
          <w:rStyle w:val="Emphasis"/>
          <w:rFonts w:ascii="Times New Roman" w:hAnsi="Times New Roman" w:cs="Times New Roman"/>
          <w:i w:val="0"/>
          <w:szCs w:val="24"/>
        </w:rPr>
        <w:t xml:space="preserve"> miatt feleslegesen korrigálta a pozíciót, ezért kialakítottam egy másik szabályozó elgondolást, amely működőképesnek bizonyult.</w:t>
      </w:r>
    </w:p>
    <w:p w14:paraId="34C81B5C" w14:textId="77777777" w:rsidR="00640226" w:rsidRPr="00BE4225" w:rsidRDefault="00ED22AB" w:rsidP="00A05E75">
      <w:pPr>
        <w:spacing w:line="360" w:lineRule="auto"/>
        <w:rPr>
          <w:rStyle w:val="Emphasis"/>
          <w:rFonts w:ascii="Times New Roman" w:hAnsi="Times New Roman" w:cs="Times New Roman"/>
          <w:i w:val="0"/>
          <w:szCs w:val="24"/>
        </w:rPr>
      </w:pPr>
      <w:r w:rsidRPr="00BE4225">
        <w:rPr>
          <w:rStyle w:val="Emphasis"/>
          <w:rFonts w:ascii="Times New Roman" w:hAnsi="Times New Roman" w:cs="Times New Roman"/>
          <w:i w:val="0"/>
          <w:szCs w:val="24"/>
        </w:rPr>
        <w:lastRenderedPageBreak/>
        <w:tab/>
        <w:t xml:space="preserve">A dolgozatban bemutatjuk PWM generátor, PID szabályozó, pozíció szabályozó inkrementális érzékelő adatainak a feldolgozó modulját, a megvalósítását System Generátor környezetben, és a modulokkal végzett hardveres és szoftveres szimulációkat. </w:t>
      </w:r>
    </w:p>
    <w:p w14:paraId="7BCE76FA" w14:textId="77777777" w:rsidR="00640226" w:rsidRPr="00BE4225" w:rsidRDefault="00ED22AB" w:rsidP="00BC64C7">
      <w:pPr>
        <w:spacing w:line="360" w:lineRule="auto"/>
        <w:rPr>
          <w:rStyle w:val="Emphasis"/>
          <w:rFonts w:ascii="Times New Roman" w:hAnsi="Times New Roman" w:cs="Times New Roman"/>
          <w:i w:val="0"/>
          <w:szCs w:val="24"/>
        </w:rPr>
      </w:pPr>
      <w:r w:rsidRPr="00BE4225">
        <w:rPr>
          <w:rStyle w:val="Emphasis"/>
          <w:rFonts w:ascii="Times New Roman" w:hAnsi="Times New Roman" w:cs="Times New Roman"/>
          <w:i w:val="0"/>
          <w:szCs w:val="24"/>
        </w:rPr>
        <w:tab/>
        <w:t>A robotot robot vázához rögzíteni lehet nagyobb tömegű kiegészítő tartozékokat pl.: robotkar, fűnyíró, stb. Alkalmazhatósága elképzelhet a mezőgazdaságban, mint gyomtalanító gép, vagy akár a biztonság technikában, mint beavatkozó eszköz.</w:t>
      </w:r>
    </w:p>
    <w:p w14:paraId="3AB75DDD" w14:textId="77777777" w:rsidR="00640226" w:rsidRPr="00BE4225" w:rsidRDefault="00640226" w:rsidP="007852B4">
      <w:pPr>
        <w:spacing w:line="360" w:lineRule="auto"/>
        <w:rPr>
          <w:rStyle w:val="IntenseEmphasis"/>
          <w:rFonts w:ascii="Times New Roman" w:hAnsi="Times New Roman" w:cs="Times New Roman"/>
          <w:b w:val="0"/>
          <w:i w:val="0"/>
        </w:rPr>
      </w:pPr>
    </w:p>
    <w:p w14:paraId="2798C9AB" w14:textId="77777777" w:rsidR="008A56F0" w:rsidRPr="00BE4225" w:rsidRDefault="00ED22AB" w:rsidP="007852B4">
      <w:pPr>
        <w:pStyle w:val="NoSpacing"/>
        <w:spacing w:line="360" w:lineRule="auto"/>
        <w:jc w:val="both"/>
        <w:rPr>
          <w:rStyle w:val="IntenseEmphasis"/>
          <w:rFonts w:ascii="Times New Roman" w:hAnsi="Times New Roman" w:cs="Times New Roman"/>
          <w:b w:val="0"/>
          <w:i w:val="0"/>
          <w:lang w:val="hu-HU"/>
        </w:rPr>
      </w:pPr>
      <w:r w:rsidRPr="00BE4225">
        <w:rPr>
          <w:rStyle w:val="IntenseEmphasis"/>
          <w:rFonts w:ascii="Times New Roman" w:hAnsi="Times New Roman" w:cs="Times New Roman"/>
          <w:b w:val="0"/>
          <w:i w:val="0"/>
          <w:lang w:val="hu-HU"/>
        </w:rPr>
        <w:tab/>
      </w:r>
    </w:p>
    <w:p w14:paraId="2B7D6B8E" w14:textId="77777777" w:rsidR="008F60F0" w:rsidRDefault="00ED22AB" w:rsidP="0071433B">
      <w:pPr>
        <w:spacing w:line="360" w:lineRule="auto"/>
        <w:rPr>
          <w:rStyle w:val="IntenseEmphasis"/>
          <w:rFonts w:ascii="Times New Roman" w:hAnsi="Times New Roman" w:cs="Times New Roman"/>
          <w:b w:val="0"/>
          <w:i w:val="0"/>
        </w:rPr>
      </w:pPr>
      <w:r w:rsidRPr="00BE4225">
        <w:rPr>
          <w:rStyle w:val="IntenseEmphasis"/>
          <w:rFonts w:ascii="Times New Roman" w:hAnsi="Times New Roman" w:cs="Times New Roman"/>
          <w:b w:val="0"/>
          <w:i w:val="0"/>
        </w:rPr>
        <w:br w:type="page"/>
      </w:r>
    </w:p>
    <w:p w14:paraId="0593F68A" w14:textId="77777777" w:rsidR="00460A3D" w:rsidRPr="00BE4225" w:rsidRDefault="00C42814" w:rsidP="007852B4">
      <w:pPr>
        <w:pStyle w:val="Heading1"/>
        <w:spacing w:line="360" w:lineRule="auto"/>
        <w:rPr>
          <w:rStyle w:val="IntenseEmphasis"/>
          <w:rFonts w:ascii="Times New Roman" w:hAnsi="Times New Roman" w:cs="Times New Roman"/>
          <w:b/>
          <w:i w:val="0"/>
        </w:rPr>
      </w:pPr>
      <w:bookmarkStart w:id="136" w:name="_Toc422599285"/>
      <w:r w:rsidRPr="00BE4225">
        <w:rPr>
          <w:rStyle w:val="IntenseEmphasis"/>
          <w:rFonts w:ascii="Times New Roman" w:hAnsi="Times New Roman" w:cs="Times New Roman"/>
          <w:b/>
          <w:i w:val="0"/>
        </w:rPr>
        <w:lastRenderedPageBreak/>
        <w:t>BIBLIOGRÁFIAI TANULMÁNY</w:t>
      </w:r>
      <w:bookmarkEnd w:id="136"/>
    </w:p>
    <w:p w14:paraId="1865B858" w14:textId="77777777" w:rsidR="00460A3D" w:rsidRPr="00BE4225" w:rsidRDefault="00460A3D" w:rsidP="007852B4">
      <w:pPr>
        <w:pStyle w:val="Heading2"/>
        <w:spacing w:line="360" w:lineRule="auto"/>
      </w:pPr>
      <w:bookmarkStart w:id="137" w:name="_Toc422599286"/>
      <w:commentRangeStart w:id="138"/>
      <w:r w:rsidRPr="00BE4225">
        <w:t>Hasonló FPGA fejlesztőrendszeren megvalósított PID szabályzók</w:t>
      </w:r>
      <w:commentRangeEnd w:id="138"/>
      <w:r w:rsidR="00E32CCD" w:rsidRPr="00BE4225">
        <w:rPr>
          <w:rStyle w:val="CommentReference"/>
          <w:rFonts w:asciiTheme="minorHAnsi" w:eastAsiaTheme="minorEastAsia" w:hAnsiTheme="minorHAnsi" w:cstheme="minorBidi"/>
          <w:b w:val="0"/>
          <w:bCs w:val="0"/>
          <w:smallCaps w:val="0"/>
          <w:color w:val="auto"/>
        </w:rPr>
        <w:commentReference w:id="138"/>
      </w:r>
      <w:bookmarkEnd w:id="137"/>
    </w:p>
    <w:p w14:paraId="54E40AF7" w14:textId="75113527" w:rsidR="00DA0E1F" w:rsidRDefault="00ED22AB" w:rsidP="00DA726B">
      <w:pPr>
        <w:spacing w:line="360" w:lineRule="auto"/>
        <w:rPr>
          <w:szCs w:val="24"/>
        </w:rPr>
      </w:pPr>
      <w:r w:rsidRPr="00BE4225">
        <w:tab/>
      </w:r>
      <w:commentRangeStart w:id="139"/>
      <w:commentRangeStart w:id="140"/>
      <w:r w:rsidRPr="00950341">
        <w:rPr>
          <w:szCs w:val="24"/>
        </w:rPr>
        <w:t xml:space="preserve">A </w:t>
      </w:r>
      <w:sdt>
        <w:sdtPr>
          <w:rPr>
            <w:szCs w:val="24"/>
          </w:rPr>
          <w:id w:val="-1408535499"/>
          <w:citation/>
        </w:sdtPr>
        <w:sdtEndPr/>
        <w:sdtContent>
          <w:r w:rsidRPr="00950341">
            <w:rPr>
              <w:szCs w:val="24"/>
            </w:rPr>
            <w:fldChar w:fldCharType="begin"/>
          </w:r>
          <w:r w:rsidRPr="00950341">
            <w:rPr>
              <w:szCs w:val="24"/>
            </w:rPr>
            <w:instrText xml:space="preserve"> CITATION Pro13 \l 1033 </w:instrText>
          </w:r>
          <w:r w:rsidRPr="00950341">
            <w:rPr>
              <w:szCs w:val="24"/>
            </w:rPr>
            <w:fldChar w:fldCharType="separate"/>
          </w:r>
          <w:r w:rsidR="00CB34B4" w:rsidRPr="00950341">
            <w:rPr>
              <w:szCs w:val="24"/>
            </w:rPr>
            <w:t>[1]</w:t>
          </w:r>
          <w:r w:rsidRPr="00950341">
            <w:rPr>
              <w:szCs w:val="24"/>
            </w:rPr>
            <w:fldChar w:fldCharType="end"/>
          </w:r>
        </w:sdtContent>
      </w:sdt>
      <w:r w:rsidRPr="00950341">
        <w:rPr>
          <w:szCs w:val="24"/>
        </w:rPr>
        <w:t xml:space="preserve">cikkben tárgyalt FPGA erőforráson </w:t>
      </w:r>
      <w:r w:rsidR="00F601E0" w:rsidRPr="00950341">
        <w:rPr>
          <w:szCs w:val="24"/>
        </w:rPr>
        <w:t>kivitelezett</w:t>
      </w:r>
      <w:r w:rsidRPr="00950341">
        <w:rPr>
          <w:szCs w:val="24"/>
        </w:rPr>
        <w:t xml:space="preserve"> PID szabályozó, amelyet a nagyobb működési sebesség kedvéért FPGA alapon valósított meg</w:t>
      </w:r>
      <w:r w:rsidR="00867C1B" w:rsidRPr="00950341">
        <w:rPr>
          <w:szCs w:val="24"/>
        </w:rPr>
        <w:t xml:space="preserve">. </w:t>
      </w:r>
      <w:commentRangeEnd w:id="139"/>
      <w:r w:rsidR="00E32CCD" w:rsidRPr="00950341">
        <w:rPr>
          <w:rStyle w:val="CommentReference"/>
          <w:sz w:val="24"/>
          <w:szCs w:val="24"/>
        </w:rPr>
        <w:commentReference w:id="139"/>
      </w:r>
      <w:commentRangeEnd w:id="140"/>
      <w:r w:rsidR="00F601E0" w:rsidRPr="00950341">
        <w:rPr>
          <w:rStyle w:val="CommentReference"/>
          <w:sz w:val="24"/>
          <w:szCs w:val="24"/>
        </w:rPr>
        <w:commentReference w:id="140"/>
      </w:r>
      <w:r w:rsidR="00867C1B" w:rsidRPr="00950341">
        <w:rPr>
          <w:szCs w:val="24"/>
        </w:rPr>
        <w:t>A szabály</w:t>
      </w:r>
      <w:r w:rsidR="00A45AC0" w:rsidRPr="00950341">
        <w:rPr>
          <w:szCs w:val="24"/>
        </w:rPr>
        <w:t>o</w:t>
      </w:r>
      <w:r w:rsidR="00867C1B" w:rsidRPr="00950341">
        <w:rPr>
          <w:szCs w:val="24"/>
        </w:rPr>
        <w:t xml:space="preserve">zó paraméterei fordításkor </w:t>
      </w:r>
      <w:r w:rsidR="00E32CCD" w:rsidRPr="00950341">
        <w:rPr>
          <w:szCs w:val="24"/>
        </w:rPr>
        <w:t>vannak meghatározva</w:t>
      </w:r>
      <w:r w:rsidRPr="00950341">
        <w:rPr>
          <w:szCs w:val="24"/>
        </w:rPr>
        <w:t xml:space="preserve">, a hardverben kívülről nem </w:t>
      </w:r>
      <w:r w:rsidR="001129F9" w:rsidRPr="00950341">
        <w:rPr>
          <w:szCs w:val="24"/>
        </w:rPr>
        <w:t>lehet megadni</w:t>
      </w:r>
      <w:r w:rsidRPr="00950341">
        <w:rPr>
          <w:szCs w:val="24"/>
        </w:rPr>
        <w:t>, ami a hangolás szemszögéből nem előnyös.</w:t>
      </w:r>
      <w:r w:rsidR="00DA726B" w:rsidRPr="00950341">
        <w:rPr>
          <w:szCs w:val="24"/>
        </w:rPr>
        <w:t xml:space="preserve"> </w:t>
      </w:r>
      <w:r w:rsidRPr="00950341">
        <w:rPr>
          <w:szCs w:val="24"/>
        </w:rPr>
        <w:t xml:space="preserve">A </w:t>
      </w:r>
      <w:sdt>
        <w:sdtPr>
          <w:rPr>
            <w:szCs w:val="24"/>
          </w:rPr>
          <w:id w:val="-245269345"/>
          <w:citation/>
        </w:sdtPr>
        <w:sdtEndPr/>
        <w:sdtContent>
          <w:r w:rsidRPr="00950341">
            <w:rPr>
              <w:szCs w:val="24"/>
            </w:rPr>
            <w:fldChar w:fldCharType="begin"/>
          </w:r>
          <w:r w:rsidRPr="00950341">
            <w:rPr>
              <w:szCs w:val="24"/>
            </w:rPr>
            <w:instrText xml:space="preserve"> CITATION Már09 \l 1038 </w:instrText>
          </w:r>
          <w:r w:rsidRPr="00950341">
            <w:rPr>
              <w:szCs w:val="24"/>
            </w:rPr>
            <w:fldChar w:fldCharType="separate"/>
          </w:r>
          <w:r w:rsidR="00CB34B4" w:rsidRPr="00950341">
            <w:rPr>
              <w:szCs w:val="24"/>
            </w:rPr>
            <w:t>[2]</w:t>
          </w:r>
          <w:r w:rsidRPr="00950341">
            <w:rPr>
              <w:szCs w:val="24"/>
            </w:rPr>
            <w:fldChar w:fldCharType="end"/>
          </w:r>
        </w:sdtContent>
      </w:sdt>
      <w:r w:rsidR="00DA0E1F" w:rsidRPr="00950341">
        <w:rPr>
          <w:szCs w:val="24"/>
        </w:rPr>
        <w:t xml:space="preserve"> PID szabály</w:t>
      </w:r>
      <w:r w:rsidR="00A45AC0" w:rsidRPr="00950341">
        <w:rPr>
          <w:szCs w:val="24"/>
        </w:rPr>
        <w:t>o</w:t>
      </w:r>
      <w:r w:rsidR="00DA0E1F" w:rsidRPr="00950341">
        <w:rPr>
          <w:szCs w:val="24"/>
        </w:rPr>
        <w:t>zó folytonos átviteli függvényéből indul ki, és levezeti a diszkrét átviteli függvényt, amelyből majd a rekurzív mintavételes szabály</w:t>
      </w:r>
      <w:r w:rsidR="00A45AC0" w:rsidRPr="00950341">
        <w:rPr>
          <w:szCs w:val="24"/>
        </w:rPr>
        <w:t>o</w:t>
      </w:r>
      <w:r w:rsidR="00DA0E1F" w:rsidRPr="00950341">
        <w:rPr>
          <w:szCs w:val="24"/>
        </w:rPr>
        <w:t>zót kapja meg.</w:t>
      </w:r>
    </w:p>
    <w:p w14:paraId="03B316E2" w14:textId="77777777" w:rsidR="00D35CAC" w:rsidRDefault="00D35CAC" w:rsidP="00DA726B">
      <w:pPr>
        <w:spacing w:line="360" w:lineRule="auto"/>
        <w:rPr>
          <w:szCs w:val="24"/>
        </w:rPr>
      </w:pPr>
    </w:p>
    <w:p w14:paraId="4B8575FA" w14:textId="77777777" w:rsidR="00DA0E1F" w:rsidRPr="00BE4225" w:rsidRDefault="00D4257B" w:rsidP="0071433B">
      <w:pPr>
        <w:spacing w:line="360" w:lineRule="auto"/>
        <w:rPr>
          <w:rFonts w:ascii="Times New Roman" w:hAnsi="Times New Roman"/>
        </w:rPr>
      </w:pPr>
      <m:oMathPara>
        <m:oMathParaPr>
          <m:jc m:val="center"/>
        </m:oMathPara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5A0BE643" w14:textId="77777777" w:rsidR="00DA0E1F" w:rsidRDefault="00D4257B" w:rsidP="00911B32">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DA0E1F" w:rsidRPr="00BE4225">
        <w:rPr>
          <w:rFonts w:ascii="Times New Roman" w:hAnsi="Times New Roman"/>
        </w:rPr>
        <w:tab/>
      </w:r>
      <w:r w:rsidR="00DA0E1F" w:rsidRPr="00BE4225">
        <w:rPr>
          <w:rFonts w:ascii="Times New Roman" w:hAnsi="Times New Roman"/>
        </w:rPr>
        <w:tab/>
      </w:r>
      <w:sdt>
        <w:sdtPr>
          <w:rPr>
            <w:rFonts w:ascii="Times New Roman" w:hAnsi="Times New Roman"/>
          </w:rPr>
          <w:id w:val="-1852485473"/>
          <w:citation/>
        </w:sdtPr>
        <w:sdtEndPr/>
        <w:sdtContent>
          <w:r w:rsidR="00ED22AB" w:rsidRPr="00BE4225">
            <w:rPr>
              <w:rFonts w:ascii="Times New Roman" w:hAnsi="Times New Roman"/>
            </w:rPr>
            <w:fldChar w:fldCharType="begin"/>
          </w:r>
          <w:r w:rsidR="00ED22AB" w:rsidRPr="00BE4225">
            <w:rPr>
              <w:rFonts w:ascii="Times New Roman" w:hAnsi="Times New Roman"/>
            </w:rPr>
            <w:instrText xml:space="preserve"> CITATION Már09 \l 1038 </w:instrText>
          </w:r>
          <w:r w:rsidR="00ED22AB" w:rsidRPr="00BE4225">
            <w:rPr>
              <w:rFonts w:ascii="Times New Roman" w:hAnsi="Times New Roman"/>
            </w:rPr>
            <w:fldChar w:fldCharType="separate"/>
          </w:r>
          <w:r w:rsidR="00CB34B4" w:rsidRPr="00BE4225">
            <w:rPr>
              <w:rFonts w:ascii="Times New Roman" w:hAnsi="Times New Roman"/>
            </w:rPr>
            <w:t>[2]</w:t>
          </w:r>
          <w:r w:rsidR="00ED22AB" w:rsidRPr="00BE4225">
            <w:rPr>
              <w:rFonts w:ascii="Times New Roman" w:hAnsi="Times New Roman"/>
            </w:rPr>
            <w:fldChar w:fldCharType="end"/>
          </w:r>
        </w:sdtContent>
      </w:sdt>
    </w:p>
    <w:p w14:paraId="782D4D7F" w14:textId="77777777" w:rsidR="00D35CAC" w:rsidRDefault="00D35CAC" w:rsidP="00911B32">
      <w:pPr>
        <w:spacing w:line="360" w:lineRule="auto"/>
        <w:rPr>
          <w:rFonts w:ascii="Times New Roman" w:hAnsi="Times New Roman"/>
        </w:rPr>
      </w:pPr>
    </w:p>
    <w:p w14:paraId="158D8E81" w14:textId="796DF006" w:rsidR="00364F5C" w:rsidRDefault="00DA0E1F" w:rsidP="00A05E75">
      <w:pPr>
        <w:spacing w:line="360" w:lineRule="auto"/>
        <w:rPr>
          <w:rFonts w:ascii="Times New Roman" w:hAnsi="Times New Roman"/>
          <w:szCs w:val="24"/>
        </w:rPr>
      </w:pPr>
      <w:r w:rsidRPr="00BE4225">
        <w:rPr>
          <w:rFonts w:ascii="Times New Roman" w:hAnsi="Times New Roman"/>
        </w:rPr>
        <w:tab/>
      </w:r>
      <w:r w:rsidRPr="00950341">
        <w:rPr>
          <w:rFonts w:ascii="Times New Roman" w:hAnsi="Times New Roman"/>
          <w:szCs w:val="24"/>
        </w:rPr>
        <w:t xml:space="preserve">A Q paraméterek konstansak, és a rendszer kimenete </w:t>
      </w:r>
      <w:r w:rsidR="00ED22AB" w:rsidRPr="00950341">
        <w:rPr>
          <w:rFonts w:ascii="Times New Roman" w:hAnsi="Times New Roman"/>
          <w:szCs w:val="24"/>
        </w:rPr>
        <w:t>kiszámítható három összeadás és három szorzás elvégzésével</w:t>
      </w:r>
      <w:commentRangeStart w:id="141"/>
      <w:r w:rsidR="00ED22AB" w:rsidRPr="00950341">
        <w:rPr>
          <w:rFonts w:ascii="Times New Roman" w:hAnsi="Times New Roman"/>
          <w:szCs w:val="24"/>
        </w:rPr>
        <w:t xml:space="preserve">. Az összefüggések a </w:t>
      </w:r>
      <w:sdt>
        <w:sdtPr>
          <w:rPr>
            <w:rFonts w:ascii="Times New Roman" w:hAnsi="Times New Roman"/>
            <w:szCs w:val="24"/>
          </w:rPr>
          <w:id w:val="-1905755851"/>
          <w:citation/>
        </w:sdtPr>
        <w:sdtEndPr/>
        <w:sdtContent>
          <w:r w:rsidR="00ED22AB" w:rsidRPr="00950341">
            <w:rPr>
              <w:rFonts w:ascii="Times New Roman" w:hAnsi="Times New Roman"/>
              <w:szCs w:val="24"/>
            </w:rPr>
            <w:fldChar w:fldCharType="begin"/>
          </w:r>
          <w:r w:rsidR="00ED22AB" w:rsidRPr="00950341">
            <w:rPr>
              <w:rFonts w:ascii="Times New Roman" w:hAnsi="Times New Roman"/>
              <w:szCs w:val="24"/>
            </w:rPr>
            <w:instrText xml:space="preserve"> CITATION xil15 \l 1038 </w:instrText>
          </w:r>
          <w:r w:rsidR="00ED22AB" w:rsidRPr="00950341">
            <w:rPr>
              <w:rFonts w:ascii="Times New Roman" w:hAnsi="Times New Roman"/>
              <w:szCs w:val="24"/>
            </w:rPr>
            <w:fldChar w:fldCharType="separate"/>
          </w:r>
          <w:r w:rsidR="00CB34B4" w:rsidRPr="00950341">
            <w:rPr>
              <w:rFonts w:ascii="Times New Roman" w:hAnsi="Times New Roman"/>
              <w:szCs w:val="24"/>
            </w:rPr>
            <w:t>[3]</w:t>
          </w:r>
          <w:r w:rsidR="00ED22AB" w:rsidRPr="00950341">
            <w:rPr>
              <w:rFonts w:ascii="Times New Roman" w:hAnsi="Times New Roman"/>
              <w:szCs w:val="24"/>
            </w:rPr>
            <w:fldChar w:fldCharType="end"/>
          </w:r>
        </w:sdtContent>
      </w:sdt>
      <w:r w:rsidR="00A173B9" w:rsidRPr="00950341">
        <w:rPr>
          <w:rFonts w:ascii="Times New Roman" w:hAnsi="Times New Roman"/>
          <w:szCs w:val="24"/>
        </w:rPr>
        <w:t xml:space="preserve"> irodalomban bemutatott elemekkel meglehet valósítani.</w:t>
      </w:r>
      <w:commentRangeEnd w:id="141"/>
      <w:r w:rsidR="002F0BB1" w:rsidRPr="00950341">
        <w:rPr>
          <w:rStyle w:val="CommentReference"/>
          <w:sz w:val="24"/>
          <w:szCs w:val="24"/>
        </w:rPr>
        <w:commentReference w:id="141"/>
      </w:r>
      <w:r w:rsidR="00F61364" w:rsidRPr="00950341">
        <w:rPr>
          <w:rFonts w:ascii="Times New Roman" w:hAnsi="Times New Roman"/>
          <w:szCs w:val="24"/>
        </w:rPr>
        <w:t xml:space="preserve"> </w:t>
      </w:r>
      <w:commentRangeStart w:id="142"/>
      <w:r w:rsidR="00ED22AB" w:rsidRPr="00950341">
        <w:rPr>
          <w:rFonts w:ascii="Times New Roman" w:hAnsi="Times New Roman"/>
          <w:szCs w:val="24"/>
        </w:rPr>
        <w:t xml:space="preserve">Az általam </w:t>
      </w:r>
      <w:r w:rsidR="00DA726B" w:rsidRPr="00950341">
        <w:rPr>
          <w:rFonts w:ascii="Times New Roman" w:hAnsi="Times New Roman"/>
          <w:color w:val="FF0000"/>
          <w:szCs w:val="24"/>
        </w:rPr>
        <w:t>választott</w:t>
      </w:r>
      <w:r w:rsidR="00ED22AB" w:rsidRPr="00950341">
        <w:rPr>
          <w:rFonts w:ascii="Times New Roman" w:hAnsi="Times New Roman"/>
          <w:szCs w:val="24"/>
        </w:rPr>
        <w:t xml:space="preserve"> FPGA </w:t>
      </w:r>
      <w:r w:rsidR="00DA726B" w:rsidRPr="00950341">
        <w:rPr>
          <w:rFonts w:ascii="Times New Roman" w:hAnsi="Times New Roman"/>
          <w:color w:val="FF0000"/>
          <w:szCs w:val="24"/>
        </w:rPr>
        <w:t>fejlesztőrendszer használatára</w:t>
      </w:r>
      <w:r w:rsidR="00ED22AB" w:rsidRPr="00950341">
        <w:rPr>
          <w:rFonts w:ascii="Times New Roman" w:hAnsi="Times New Roman"/>
          <w:szCs w:val="24"/>
        </w:rPr>
        <w:t xml:space="preserve"> a </w:t>
      </w:r>
      <w:sdt>
        <w:sdtPr>
          <w:rPr>
            <w:rFonts w:ascii="Times New Roman" w:hAnsi="Times New Roman"/>
            <w:szCs w:val="24"/>
          </w:rPr>
          <w:id w:val="1114864090"/>
          <w:citation/>
        </w:sdtPr>
        <w:sdtEndPr/>
        <w:sdtContent>
          <w:r w:rsidR="00ED22AB" w:rsidRPr="00950341">
            <w:rPr>
              <w:rFonts w:ascii="Times New Roman" w:hAnsi="Times New Roman"/>
              <w:szCs w:val="24"/>
            </w:rPr>
            <w:fldChar w:fldCharType="begin"/>
          </w:r>
          <w:r w:rsidR="00ED22AB" w:rsidRPr="00950341">
            <w:rPr>
              <w:rFonts w:ascii="Times New Roman" w:hAnsi="Times New Roman"/>
              <w:szCs w:val="24"/>
            </w:rPr>
            <w:instrText xml:space="preserve"> CITATION Raj13 \l 1038 </w:instrText>
          </w:r>
          <w:r w:rsidR="00ED22AB" w:rsidRPr="00950341">
            <w:rPr>
              <w:rFonts w:ascii="Times New Roman" w:hAnsi="Times New Roman"/>
              <w:szCs w:val="24"/>
            </w:rPr>
            <w:fldChar w:fldCharType="separate"/>
          </w:r>
          <w:r w:rsidR="00CB34B4" w:rsidRPr="00950341">
            <w:rPr>
              <w:rFonts w:ascii="Times New Roman" w:hAnsi="Times New Roman"/>
              <w:szCs w:val="24"/>
            </w:rPr>
            <w:t>[4]</w:t>
          </w:r>
          <w:r w:rsidR="00ED22AB" w:rsidRPr="00950341">
            <w:rPr>
              <w:rFonts w:ascii="Times New Roman" w:hAnsi="Times New Roman"/>
              <w:szCs w:val="24"/>
            </w:rPr>
            <w:fldChar w:fldCharType="end"/>
          </w:r>
        </w:sdtContent>
      </w:sdt>
      <w:r w:rsidR="00ED22AB" w:rsidRPr="00950341">
        <w:rPr>
          <w:rFonts w:ascii="Times New Roman" w:hAnsi="Times New Roman"/>
          <w:szCs w:val="24"/>
        </w:rPr>
        <w:t xml:space="preserve"> irodalomban találtam rá</w:t>
      </w:r>
      <w:commentRangeEnd w:id="142"/>
      <w:r w:rsidR="002F7C6F" w:rsidRPr="00950341">
        <w:rPr>
          <w:rStyle w:val="CommentReference"/>
          <w:sz w:val="24"/>
          <w:szCs w:val="24"/>
        </w:rPr>
        <w:commentReference w:id="142"/>
      </w:r>
      <w:r w:rsidR="00ED22AB" w:rsidRPr="00950341">
        <w:rPr>
          <w:rFonts w:ascii="Times New Roman" w:hAnsi="Times New Roman"/>
          <w:szCs w:val="24"/>
        </w:rPr>
        <w:t>.</w:t>
      </w:r>
      <w:r w:rsidR="00364F5C" w:rsidRPr="00950341">
        <w:rPr>
          <w:rFonts w:ascii="Times New Roman" w:hAnsi="Times New Roman"/>
          <w:szCs w:val="24"/>
        </w:rPr>
        <w:t xml:space="preserve"> A PID szabályozó követi a hagyományos három </w:t>
      </w:r>
      <w:r w:rsidR="00A45AC0" w:rsidRPr="00950341">
        <w:rPr>
          <w:rFonts w:ascii="Times New Roman" w:hAnsi="Times New Roman"/>
          <w:szCs w:val="24"/>
        </w:rPr>
        <w:t>P,D,</w:t>
      </w:r>
      <w:r w:rsidR="00274A33" w:rsidRPr="00950341">
        <w:rPr>
          <w:rFonts w:ascii="Times New Roman" w:hAnsi="Times New Roman"/>
          <w:szCs w:val="24"/>
        </w:rPr>
        <w:t>I tagokból álló elrendezést,</w:t>
      </w:r>
      <w:r w:rsidR="00A45AC0" w:rsidRPr="00950341">
        <w:rPr>
          <w:rFonts w:ascii="Times New Roman" w:hAnsi="Times New Roman"/>
          <w:szCs w:val="24"/>
        </w:rPr>
        <w:t xml:space="preserve"> </w:t>
      </w:r>
      <w:r w:rsidR="00ED22AB" w:rsidRPr="00950341">
        <w:rPr>
          <w:rFonts w:ascii="Times New Roman" w:hAnsi="Times New Roman"/>
          <w:szCs w:val="24"/>
        </w:rPr>
        <w:t>amelyek</w:t>
      </w:r>
      <w:r w:rsidR="00A45AC0" w:rsidRPr="00950341">
        <w:rPr>
          <w:rFonts w:ascii="Times New Roman" w:hAnsi="Times New Roman"/>
          <w:szCs w:val="24"/>
        </w:rPr>
        <w:t xml:space="preserve"> </w:t>
      </w:r>
      <w:r w:rsidR="00ED22AB" w:rsidRPr="00950341">
        <w:rPr>
          <w:rFonts w:ascii="Times New Roman" w:hAnsi="Times New Roman"/>
          <w:szCs w:val="24"/>
        </w:rPr>
        <w:t>csővezetékszerűen</w:t>
      </w:r>
      <w:r w:rsidR="00A45AC0" w:rsidRPr="00950341">
        <w:rPr>
          <w:rFonts w:ascii="Times New Roman" w:hAnsi="Times New Roman"/>
          <w:szCs w:val="24"/>
        </w:rPr>
        <w:t xml:space="preserve"> </w:t>
      </w:r>
      <w:r w:rsidR="00ED22AB" w:rsidRPr="00950341">
        <w:rPr>
          <w:rFonts w:ascii="Times New Roman" w:hAnsi="Times New Roman"/>
          <w:szCs w:val="24"/>
        </w:rPr>
        <w:t>vannak illesztve egymáshoz. A szabály</w:t>
      </w:r>
      <w:r w:rsidR="00A45AC0" w:rsidRPr="00950341">
        <w:rPr>
          <w:rFonts w:ascii="Times New Roman" w:hAnsi="Times New Roman"/>
          <w:szCs w:val="24"/>
        </w:rPr>
        <w:t>o</w:t>
      </w:r>
      <w:r w:rsidR="00ED22AB" w:rsidRPr="00950341">
        <w:rPr>
          <w:rFonts w:ascii="Times New Roman" w:hAnsi="Times New Roman"/>
          <w:szCs w:val="24"/>
        </w:rPr>
        <w:t>zó kimenete közvetlenül illesztve van egy PWM generátor modulhoz. A szabályozónak három órajelre van szükség</w:t>
      </w:r>
      <w:r w:rsidR="00A45AC0" w:rsidRPr="00950341">
        <w:rPr>
          <w:rFonts w:ascii="Times New Roman" w:hAnsi="Times New Roman"/>
          <w:szCs w:val="24"/>
        </w:rPr>
        <w:t>e</w:t>
      </w:r>
      <w:r w:rsidR="00ED22AB" w:rsidRPr="00950341">
        <w:rPr>
          <w:rFonts w:ascii="Times New Roman" w:hAnsi="Times New Roman"/>
          <w:szCs w:val="24"/>
        </w:rPr>
        <w:t xml:space="preserve"> a műveletek elvégzéséhez. A generátor képes a kettes</w:t>
      </w:r>
      <w:r w:rsidR="00A45AC0" w:rsidRPr="00950341">
        <w:rPr>
          <w:rFonts w:ascii="Times New Roman" w:hAnsi="Times New Roman"/>
          <w:szCs w:val="24"/>
        </w:rPr>
        <w:t xml:space="preserve"> </w:t>
      </w:r>
      <w:r w:rsidR="00ED22AB" w:rsidRPr="00950341">
        <w:rPr>
          <w:rFonts w:ascii="Times New Roman" w:hAnsi="Times New Roman"/>
          <w:szCs w:val="24"/>
        </w:rPr>
        <w:t>komplemens értéket PWM jelé és egy irányjelé átalakítani, így téve lehetővé a teljes híd kapcsolás vezérlését, valamint m</w:t>
      </w:r>
      <w:r w:rsidR="00A45AC0" w:rsidRPr="00950341">
        <w:rPr>
          <w:rFonts w:ascii="Times New Roman" w:hAnsi="Times New Roman"/>
          <w:szCs w:val="24"/>
        </w:rPr>
        <w:t>é</w:t>
      </w:r>
      <w:r w:rsidR="00ED22AB" w:rsidRPr="00950341">
        <w:rPr>
          <w:rFonts w:ascii="Times New Roman" w:hAnsi="Times New Roman"/>
          <w:szCs w:val="24"/>
        </w:rPr>
        <w:t>g egy engedélyező jelet is kivezet. A PID kimente egy 15 bites előjeles szám, és az előjel bit segítségével generálja ki az irányjelet</w:t>
      </w:r>
      <w:r w:rsidR="00F61364" w:rsidRPr="00950341">
        <w:rPr>
          <w:rFonts w:ascii="Times New Roman" w:hAnsi="Times New Roman"/>
          <w:szCs w:val="24"/>
        </w:rPr>
        <w:t>.</w:t>
      </w:r>
    </w:p>
    <w:p w14:paraId="72A0AF7F" w14:textId="77777777" w:rsidR="00460A3D" w:rsidRPr="00BE4225" w:rsidRDefault="00ED22AB" w:rsidP="007852B4">
      <w:pPr>
        <w:pStyle w:val="Heading2"/>
        <w:spacing w:line="360" w:lineRule="auto"/>
        <w:rPr>
          <w:rFonts w:ascii="Times New Roman" w:hAnsi="Times New Roman"/>
        </w:rPr>
      </w:pPr>
      <w:bookmarkStart w:id="143" w:name="_Toc422599287"/>
      <w:r w:rsidRPr="00BE4225">
        <w:rPr>
          <w:rFonts w:ascii="Times New Roman" w:hAnsi="Times New Roman"/>
        </w:rPr>
        <w:t>Inkrementális érzékelő</w:t>
      </w:r>
      <w:bookmarkEnd w:id="143"/>
    </w:p>
    <w:p w14:paraId="65BCD338" w14:textId="7DD4FAE1" w:rsidR="001D1122" w:rsidRPr="00D35CAC" w:rsidRDefault="00ED22AB" w:rsidP="00911B32">
      <w:pPr>
        <w:keepNext/>
        <w:spacing w:line="360" w:lineRule="auto"/>
        <w:rPr>
          <w:szCs w:val="24"/>
        </w:rPr>
      </w:pPr>
      <w:r w:rsidRPr="00BE4225">
        <w:tab/>
      </w:r>
      <w:r w:rsidRPr="00D35CAC">
        <w:rPr>
          <w:szCs w:val="24"/>
        </w:rPr>
        <w:t>Az inkrementális érzékelőknek két kimenete van</w:t>
      </w:r>
      <w:r w:rsidR="00A45AC0" w:rsidRPr="00D35CAC">
        <w:rPr>
          <w:szCs w:val="24"/>
        </w:rPr>
        <w:t>.</w:t>
      </w:r>
      <w:r w:rsidRPr="00D35CAC">
        <w:rPr>
          <w:szCs w:val="24"/>
        </w:rPr>
        <w:t xml:space="preserve"> </w:t>
      </w:r>
      <w:r w:rsidR="00A45AC0" w:rsidRPr="00D35CAC">
        <w:rPr>
          <w:szCs w:val="24"/>
        </w:rPr>
        <w:t>Jelölésük általában A</w:t>
      </w:r>
      <w:r w:rsidRPr="00D35CAC">
        <w:rPr>
          <w:szCs w:val="24"/>
        </w:rPr>
        <w:t xml:space="preserve"> és B</w:t>
      </w:r>
      <w:r w:rsidR="00A45AC0" w:rsidRPr="00D35CAC">
        <w:rPr>
          <w:szCs w:val="24"/>
        </w:rPr>
        <w:t>,</w:t>
      </w:r>
      <w:r w:rsidRPr="00D35CAC">
        <w:rPr>
          <w:szCs w:val="24"/>
        </w:rPr>
        <w:t xml:space="preserve"> a két jel időbeni viszonya alapján tudjuk megállapítani a forgás irányát. A jelek generálódása egy </w:t>
      </w:r>
      <w:r w:rsidR="00A45AC0" w:rsidRPr="00D35CAC">
        <w:rPr>
          <w:szCs w:val="24"/>
        </w:rPr>
        <w:t>dióda</w:t>
      </w:r>
      <w:r w:rsidRPr="00D35CAC">
        <w:rPr>
          <w:szCs w:val="24"/>
        </w:rPr>
        <w:t xml:space="preserve"> és egy optikai tranzisztor segítségével történik</w:t>
      </w:r>
      <w:r w:rsidR="00A45AC0" w:rsidRPr="00D35CAC">
        <w:rPr>
          <w:szCs w:val="24"/>
        </w:rPr>
        <w:t>. K</w:t>
      </w:r>
      <w:r w:rsidRPr="00D35CAC">
        <w:rPr>
          <w:szCs w:val="24"/>
        </w:rPr>
        <w:t>özben egy tárcsa</w:t>
      </w:r>
      <w:r w:rsidR="00A45AC0" w:rsidRPr="00D35CAC">
        <w:rPr>
          <w:szCs w:val="24"/>
        </w:rPr>
        <w:t>, amelyen ablakok találhatók,</w:t>
      </w:r>
      <w:r w:rsidRPr="00D35CAC">
        <w:rPr>
          <w:szCs w:val="24"/>
        </w:rPr>
        <w:t xml:space="preserve"> mozgáskor</w:t>
      </w:r>
      <w:r w:rsidR="00A45AC0" w:rsidRPr="00D35CAC">
        <w:rPr>
          <w:szCs w:val="24"/>
        </w:rPr>
        <w:t xml:space="preserve"> </w:t>
      </w:r>
      <w:r w:rsidRPr="00D35CAC">
        <w:rPr>
          <w:szCs w:val="24"/>
        </w:rPr>
        <w:t>elhalad a dióda és a tranzisztor között</w:t>
      </w:r>
      <w:r w:rsidR="00A45AC0" w:rsidRPr="00D35CAC">
        <w:rPr>
          <w:szCs w:val="24"/>
        </w:rPr>
        <w:t>.</w:t>
      </w:r>
      <w:r w:rsidRPr="00D35CAC">
        <w:rPr>
          <w:szCs w:val="24"/>
        </w:rPr>
        <w:t xml:space="preserve"> A két jel időben 90 fokos </w:t>
      </w:r>
      <w:r w:rsidR="008A4332" w:rsidRPr="00D35CAC">
        <w:rPr>
          <w:rFonts w:ascii="Times New Roman" w:hAnsi="Times New Roman"/>
          <w:noProof/>
          <w:szCs w:val="24"/>
          <w:lang w:val="en-US"/>
        </w:rPr>
        <w:lastRenderedPageBreak/>
        <mc:AlternateContent>
          <mc:Choice Requires="wpg">
            <w:drawing>
              <wp:anchor distT="0" distB="0" distL="114300" distR="114300" simplePos="0" relativeHeight="251682816" behindDoc="0" locked="0" layoutInCell="1" allowOverlap="1" wp14:anchorId="3E105710" wp14:editId="0DDE6680">
                <wp:simplePos x="0" y="0"/>
                <wp:positionH relativeFrom="column">
                  <wp:posOffset>-1270</wp:posOffset>
                </wp:positionH>
                <wp:positionV relativeFrom="paragraph">
                  <wp:posOffset>0</wp:posOffset>
                </wp:positionV>
                <wp:extent cx="2504440" cy="1261110"/>
                <wp:effectExtent l="0" t="0" r="0" b="0"/>
                <wp:wrapSquare wrapText="bothSides"/>
                <wp:docPr id="19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4440" cy="1261110"/>
                          <a:chOff x="0" y="0"/>
                          <a:chExt cx="2504440" cy="1261110"/>
                        </a:xfrm>
                      </wpg:grpSpPr>
                      <pic:pic xmlns:pic="http://schemas.openxmlformats.org/drawingml/2006/picture">
                        <pic:nvPicPr>
                          <pic:cNvPr id="193" name="Picture 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194" name="Text Box 6"/>
                        <wps:cNvSpPr txBox="1"/>
                        <wps:spPr>
                          <a:xfrm>
                            <a:off x="0" y="1129665"/>
                            <a:ext cx="2504440" cy="131445"/>
                          </a:xfrm>
                          <a:prstGeom prst="rect">
                            <a:avLst/>
                          </a:prstGeom>
                          <a:solidFill>
                            <a:prstClr val="white"/>
                          </a:solidFill>
                          <a:ln>
                            <a:noFill/>
                          </a:ln>
                          <a:effectLst/>
                        </wps:spPr>
                        <wps:txbx>
                          <w:txbxContent>
                            <w:p w14:paraId="446DA301" w14:textId="77777777" w:rsidR="0025279D" w:rsidRDefault="0025279D" w:rsidP="001D1122">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105710" id="Group 7" o:spid="_x0000_s1069" style="position:absolute;left:0;text-align:left;margin-left:-.1pt;margin-top:0;width:197.2pt;height:99.3pt;z-index:251682816;mso-position-horizontal-relative:text;mso-position-vertical-relative:text" coordsize="25044,12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">
                <v:shape id="Picture 5" o:spid="_x0000_s1070"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LPBAAAA3AAAAA8AAABkcnMvZG93bnJldi54bWxET91qwjAUvhf2DuEMdmeTbTBqNcoUBsKu&#10;rD7AoTlNuzUnoYna7ekXYeDd+fh+z2ozuUFcaIy9Zw3PhQJB3HjTs9VwOn7MSxAxIRscPJOGH4qw&#10;WT/MVlgZf+UDXepkRQ7hWKGGLqVQSRmbjhzGwgfizLV+dJgyHK00I15zuBvki1Jv0mHPuaHDQLuO&#10;mu/67DSY7acdbBlK5b94v1Ohlb91q/XT4/S+BJFoSnfxv3tv8vzFK9yeyR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eLPBAAAA3AAAAA8AAAAAAAAAAAAAAAAAnwIA&#10;AGRycy9kb3ducmV2LnhtbFBLBQYAAAAABAAEAPcAAACNAwAAAAA=&#10;">
                  <v:imagedata r:id="rId102" o:title=""/>
                  <v:path arrowok="t"/>
                </v:shape>
                <v:shape id="Text Box 6" o:spid="_x0000_s1071" type="#_x0000_t202" style="position:absolute;top:11296;width:2504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446DA301" w14:textId="77777777" w:rsidR="0025279D" w:rsidRDefault="0025279D" w:rsidP="001D1122">
                        <w:pPr>
                          <w:pStyle w:val="Caption"/>
                          <w:jc w:val="center"/>
                          <w:rPr>
                            <w:noProof/>
                          </w:rPr>
                        </w:pPr>
                      </w:p>
                    </w:txbxContent>
                  </v:textbox>
                </v:shape>
                <w10:wrap type="square"/>
              </v:group>
            </w:pict>
          </mc:Fallback>
        </mc:AlternateContent>
      </w:r>
      <w:r w:rsidRPr="00D35CAC">
        <w:rPr>
          <w:szCs w:val="24"/>
        </w:rPr>
        <w:t>késésben van egymáshoz viszonyítva. Az érzékelők alkalmasak s</w:t>
      </w:r>
      <w:r w:rsidR="00A45AC0" w:rsidRPr="00D35CAC">
        <w:rPr>
          <w:szCs w:val="24"/>
        </w:rPr>
        <w:t>zögsebesség, szögelfordulás mér</w:t>
      </w:r>
      <w:r w:rsidRPr="00D35CAC">
        <w:rPr>
          <w:szCs w:val="24"/>
        </w:rPr>
        <w:t xml:space="preserve">ésére. </w:t>
      </w:r>
    </w:p>
    <w:p w14:paraId="17FFE99B" w14:textId="26C430EC" w:rsidR="001D1122" w:rsidRPr="00D35CAC" w:rsidRDefault="001D1122" w:rsidP="00A05E75">
      <w:pPr>
        <w:keepNext/>
        <w:spacing w:line="360" w:lineRule="auto"/>
        <w:rPr>
          <w:szCs w:val="24"/>
        </w:rPr>
      </w:pPr>
      <w:r w:rsidRPr="00BE4225">
        <w:tab/>
      </w:r>
      <w:r w:rsidRPr="00D35CAC">
        <w:rPr>
          <w:szCs w:val="24"/>
        </w:rPr>
        <w:t>Az elfordulással arányosan impulzusokat adnak vissza a kimenten, amelyeket számláló segítségével feldolgozhatunk. A</w:t>
      </w:r>
      <w:sdt>
        <w:sdtPr>
          <w:rPr>
            <w:szCs w:val="24"/>
          </w:rPr>
          <w:id w:val="-1573499938"/>
          <w:citation/>
        </w:sdtPr>
        <w:sdtEndPr/>
        <w:sdtContent>
          <w:r w:rsidR="00ED22AB" w:rsidRPr="00D35CAC">
            <w:rPr>
              <w:szCs w:val="24"/>
            </w:rPr>
            <w:fldChar w:fldCharType="begin"/>
          </w:r>
          <w:r w:rsidR="00ED22AB" w:rsidRPr="00D35CAC">
            <w:rPr>
              <w:szCs w:val="24"/>
            </w:rPr>
            <w:instrText xml:space="preserve"> CITATION htt \l 1038 </w:instrText>
          </w:r>
          <w:r w:rsidR="00ED22AB" w:rsidRPr="00D35CAC">
            <w:rPr>
              <w:szCs w:val="24"/>
            </w:rPr>
            <w:fldChar w:fldCharType="separate"/>
          </w:r>
          <w:r w:rsidR="00CB34B4" w:rsidRPr="00D35CAC">
            <w:rPr>
              <w:szCs w:val="24"/>
            </w:rPr>
            <w:t xml:space="preserve"> [5]</w:t>
          </w:r>
          <w:r w:rsidR="00ED22AB" w:rsidRPr="00D35CAC">
            <w:rPr>
              <w:szCs w:val="24"/>
            </w:rPr>
            <w:fldChar w:fldCharType="end"/>
          </w:r>
        </w:sdtContent>
      </w:sdt>
      <w:r w:rsidRPr="00D35CAC">
        <w:rPr>
          <w:szCs w:val="24"/>
        </w:rPr>
        <w:t xml:space="preserve"> laboratóriumi g</w:t>
      </w:r>
      <w:r w:rsidR="00950341" w:rsidRPr="00D35CAC">
        <w:rPr>
          <w:szCs w:val="24"/>
        </w:rPr>
        <w:t>yakorlatban két mérési technika</w:t>
      </w:r>
      <w:r w:rsidRPr="00D35CAC">
        <w:rPr>
          <w:szCs w:val="24"/>
        </w:rPr>
        <w:t xml:space="preserve"> </w:t>
      </w:r>
      <w:r w:rsidR="00950341" w:rsidRPr="00D35CAC">
        <w:rPr>
          <w:szCs w:val="24"/>
        </w:rPr>
        <w:t>van meg</w:t>
      </w:r>
      <w:r w:rsidRPr="00D35CAC">
        <w:rPr>
          <w:szCs w:val="24"/>
        </w:rPr>
        <w:t>említ</w:t>
      </w:r>
      <w:r w:rsidR="00950341" w:rsidRPr="00D35CAC">
        <w:rPr>
          <w:szCs w:val="24"/>
        </w:rPr>
        <w:t>ve</w:t>
      </w:r>
      <w:r w:rsidRPr="00D35CAC">
        <w:rPr>
          <w:szCs w:val="24"/>
        </w:rPr>
        <w:t>: impulzusok számolása nagy fordulatszámokra javasolja, valamint az időzítéses</w:t>
      </w:r>
      <w:r w:rsidR="00950341" w:rsidRPr="00D35CAC">
        <w:rPr>
          <w:szCs w:val="24"/>
        </w:rPr>
        <w:t>,</w:t>
      </w:r>
      <w:r w:rsidRPr="00D35CAC">
        <w:rPr>
          <w:szCs w:val="24"/>
        </w:rPr>
        <w:t xml:space="preserve"> ahol a két impulzus közti időt méri meg.</w:t>
      </w:r>
    </w:p>
    <w:p w14:paraId="4FB1A61D" w14:textId="77777777" w:rsidR="00460A3D" w:rsidRPr="00BE4225" w:rsidRDefault="00460A3D" w:rsidP="007852B4">
      <w:pPr>
        <w:pStyle w:val="Heading2"/>
        <w:spacing w:line="360" w:lineRule="auto"/>
        <w:rPr>
          <w:rFonts w:ascii="Times New Roman" w:hAnsi="Times New Roman"/>
        </w:rPr>
      </w:pPr>
      <w:bookmarkStart w:id="144" w:name="_Toc422599288"/>
      <w:r w:rsidRPr="00BE4225">
        <w:rPr>
          <w:rFonts w:ascii="Times New Roman" w:hAnsi="Times New Roman"/>
        </w:rPr>
        <w:t>Szögsebesség mérése FPGA segítségével</w:t>
      </w:r>
      <w:bookmarkEnd w:id="144"/>
    </w:p>
    <w:p w14:paraId="34961CD6" w14:textId="6603326A" w:rsidR="00950341" w:rsidRPr="00D35CAC" w:rsidRDefault="0026660E" w:rsidP="0071433B">
      <w:pPr>
        <w:spacing w:line="360" w:lineRule="auto"/>
        <w:rPr>
          <w:rFonts w:ascii="Times New Roman" w:hAnsi="Times New Roman"/>
          <w:szCs w:val="24"/>
        </w:rPr>
      </w:pPr>
      <w:r w:rsidRPr="00BE4225">
        <w:rPr>
          <w:rFonts w:ascii="Times New Roman" w:hAnsi="Times New Roman"/>
        </w:rPr>
        <w:tab/>
      </w:r>
      <w:r w:rsidRPr="00D35CAC">
        <w:rPr>
          <w:rFonts w:ascii="Times New Roman" w:hAnsi="Times New Roman"/>
          <w:szCs w:val="24"/>
        </w:rPr>
        <w:t>A sebesség szabály</w:t>
      </w:r>
      <w:r w:rsidR="00D35CAC" w:rsidRPr="00D35CAC">
        <w:rPr>
          <w:rFonts w:ascii="Times New Roman" w:hAnsi="Times New Roman"/>
          <w:szCs w:val="24"/>
        </w:rPr>
        <w:t>o</w:t>
      </w:r>
      <w:r w:rsidRPr="00D35CAC">
        <w:rPr>
          <w:rFonts w:ascii="Times New Roman" w:hAnsi="Times New Roman"/>
          <w:szCs w:val="24"/>
        </w:rPr>
        <w:t xml:space="preserve">zásához mérni kell a sebességet, </w:t>
      </w:r>
      <w:sdt>
        <w:sdtPr>
          <w:rPr>
            <w:rFonts w:ascii="Times New Roman" w:hAnsi="Times New Roman"/>
            <w:szCs w:val="24"/>
          </w:rPr>
          <w:id w:val="247628685"/>
          <w:citation/>
        </w:sdtPr>
        <w:sdtEndPr/>
        <w:sdtContent>
          <w:r w:rsidR="00ED22AB" w:rsidRPr="00D35CAC">
            <w:rPr>
              <w:rFonts w:ascii="Times New Roman" w:hAnsi="Times New Roman"/>
              <w:szCs w:val="24"/>
            </w:rPr>
            <w:fldChar w:fldCharType="begin"/>
          </w:r>
          <w:r w:rsidR="00ED22AB" w:rsidRPr="00D35CAC">
            <w:rPr>
              <w:rFonts w:ascii="Times New Roman" w:hAnsi="Times New Roman"/>
              <w:szCs w:val="24"/>
            </w:rPr>
            <w:instrText xml:space="preserve"> CITATION Kri13 \l 1038 </w:instrText>
          </w:r>
          <w:r w:rsidR="00ED22AB" w:rsidRPr="00D35CAC">
            <w:rPr>
              <w:rFonts w:ascii="Times New Roman" w:hAnsi="Times New Roman"/>
              <w:szCs w:val="24"/>
            </w:rPr>
            <w:fldChar w:fldCharType="separate"/>
          </w:r>
          <w:r w:rsidR="00CB34B4" w:rsidRPr="00D35CAC">
            <w:rPr>
              <w:rFonts w:ascii="Times New Roman" w:hAnsi="Times New Roman"/>
              <w:szCs w:val="24"/>
            </w:rPr>
            <w:t>[6]</w:t>
          </w:r>
          <w:r w:rsidR="00ED22AB" w:rsidRPr="00D35CAC">
            <w:rPr>
              <w:rFonts w:ascii="Times New Roman" w:hAnsi="Times New Roman"/>
              <w:szCs w:val="24"/>
            </w:rPr>
            <w:fldChar w:fldCharType="end"/>
          </w:r>
        </w:sdtContent>
      </w:sdt>
      <w:r w:rsidRPr="00D35CAC">
        <w:rPr>
          <w:rFonts w:ascii="Times New Roman" w:hAnsi="Times New Roman"/>
          <w:szCs w:val="24"/>
        </w:rPr>
        <w:t xml:space="preserve"> dolgozat két </w:t>
      </w:r>
      <w:r w:rsidR="00ED22AB" w:rsidRPr="00D35CAC">
        <w:rPr>
          <w:rFonts w:ascii="Times New Roman" w:hAnsi="Times New Roman"/>
          <w:szCs w:val="24"/>
        </w:rPr>
        <w:t>sebességmérő módszert</w:t>
      </w:r>
      <w:r w:rsidR="00950341" w:rsidRPr="00D35CAC">
        <w:rPr>
          <w:rFonts w:ascii="Times New Roman" w:hAnsi="Times New Roman"/>
          <w:szCs w:val="24"/>
        </w:rPr>
        <w:t xml:space="preserve"> említ meg, amelyeket ötvözve használ.</w:t>
      </w:r>
    </w:p>
    <w:p w14:paraId="6D3E9953" w14:textId="41095A12" w:rsidR="0026660E" w:rsidRPr="00D35CAC" w:rsidRDefault="00950341" w:rsidP="00950341">
      <w:pPr>
        <w:spacing w:line="360" w:lineRule="auto"/>
        <w:ind w:firstLine="720"/>
        <w:rPr>
          <w:rFonts w:ascii="Times New Roman" w:hAnsi="Times New Roman"/>
          <w:szCs w:val="24"/>
        </w:rPr>
      </w:pPr>
      <w:r w:rsidRPr="00D35CAC">
        <w:rPr>
          <w:rFonts w:ascii="Times New Roman" w:hAnsi="Times New Roman"/>
          <w:szCs w:val="24"/>
        </w:rPr>
        <w:t>A</w:t>
      </w:r>
      <w:r w:rsidR="00ED22AB" w:rsidRPr="00D35CAC">
        <w:rPr>
          <w:rFonts w:ascii="Times New Roman" w:hAnsi="Times New Roman"/>
          <w:szCs w:val="24"/>
        </w:rPr>
        <w:t>z első az inkrementális adó segítségével mért időalapú sebess</w:t>
      </w:r>
      <w:r w:rsidRPr="00D35CAC">
        <w:rPr>
          <w:rFonts w:ascii="Times New Roman" w:hAnsi="Times New Roman"/>
          <w:szCs w:val="24"/>
        </w:rPr>
        <w:t xml:space="preserve">égmérés, amely abból áll, hogy </w:t>
      </w:r>
      <w:r w:rsidR="00ED22AB" w:rsidRPr="00D35CAC">
        <w:rPr>
          <w:rFonts w:ascii="Times New Roman" w:hAnsi="Times New Roman"/>
          <w:szCs w:val="24"/>
        </w:rPr>
        <w:t xml:space="preserve">méri a két impulzus között eltelt időt egy számláló segítségével, amely az FPGA órajelére számol. A sebességet a következő összefüggéssel </w:t>
      </w:r>
      <w:r w:rsidR="00F61364" w:rsidRPr="00D35CAC">
        <w:rPr>
          <w:rFonts w:ascii="Times New Roman" w:hAnsi="Times New Roman"/>
          <w:szCs w:val="24"/>
        </w:rPr>
        <w:t>h</w:t>
      </w:r>
      <w:r w:rsidR="00ED22AB" w:rsidRPr="00D35CAC">
        <w:rPr>
          <w:rFonts w:ascii="Times New Roman" w:hAnsi="Times New Roman"/>
          <w:szCs w:val="24"/>
        </w:rPr>
        <w:t>atározza meg</w:t>
      </w:r>
      <w:r w:rsidR="00BB1F5D" w:rsidRPr="00D35CAC">
        <w:rPr>
          <w:rFonts w:ascii="Times New Roman" w:hAnsi="Times New Roman"/>
          <w:szCs w:val="24"/>
        </w:rPr>
        <w:t>:</w:t>
      </w:r>
    </w:p>
    <w:p w14:paraId="158CE97C" w14:textId="77777777" w:rsidR="00BB1F5D" w:rsidRPr="00D35CAC" w:rsidRDefault="00BB1F5D" w:rsidP="00911B32">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num>
            <m:den>
              <m:r>
                <w:rPr>
                  <w:rFonts w:ascii="Cambria Math" w:hAnsi="Cambria Math"/>
                  <w:szCs w:val="24"/>
                </w:rPr>
                <m:t>R*X*E</m:t>
              </m:r>
            </m:den>
          </m:f>
        </m:oMath>
      </m:oMathPara>
    </w:p>
    <w:p w14:paraId="59E5F5EA" w14:textId="1ED14533" w:rsidR="00BB1F5D" w:rsidRPr="00D35CAC" w:rsidRDefault="00BB1F5D" w:rsidP="00A05E75">
      <w:pPr>
        <w:spacing w:line="360" w:lineRule="auto"/>
        <w:rPr>
          <w:rFonts w:ascii="Times New Roman" w:hAnsi="Times New Roman"/>
          <w:szCs w:val="24"/>
        </w:rPr>
      </w:pPr>
      <w:r w:rsidRPr="00D35CAC">
        <w:rPr>
          <w:rFonts w:ascii="Times New Roman" w:hAnsi="Times New Roman"/>
          <w:szCs w:val="24"/>
        </w:rPr>
        <w:t xml:space="preserve">Ahol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oMath>
      <w:r w:rsidRPr="00D35CAC">
        <w:rPr>
          <w:rFonts w:ascii="Times New Roman" w:hAnsi="Times New Roman"/>
          <w:szCs w:val="24"/>
        </w:rPr>
        <w:t xml:space="preserve"> FPGA órajele Hz ben kifejezve, </w:t>
      </w:r>
      <m:oMath>
        <m:r>
          <w:rPr>
            <w:rFonts w:ascii="Cambria Math" w:hAnsi="Cambria Math"/>
            <w:szCs w:val="24"/>
          </w:rPr>
          <m:t>R</m:t>
        </m:r>
      </m:oMath>
      <w:r w:rsidR="00ED22AB" w:rsidRPr="00D35CAC">
        <w:rPr>
          <w:rFonts w:ascii="Times New Roman" w:hAnsi="Times New Roman"/>
          <w:szCs w:val="24"/>
        </w:rPr>
        <w:t xml:space="preserve"> az inkremtális tárcsa felbontása, </w:t>
      </w:r>
      <m:oMath>
        <m:r>
          <w:rPr>
            <w:rFonts w:ascii="Cambria Math" w:hAnsi="Cambria Math"/>
            <w:szCs w:val="24"/>
          </w:rPr>
          <m:t>X</m:t>
        </m:r>
      </m:oMath>
      <w:r w:rsidR="00ED22AB" w:rsidRPr="00D35CAC">
        <w:rPr>
          <w:rFonts w:ascii="Times New Roman" w:hAnsi="Times New Roman"/>
          <w:szCs w:val="24"/>
        </w:rPr>
        <w:t xml:space="preserve"> megszámolt órajelek a két impulzus között, </w:t>
      </w:r>
      <m:oMath>
        <m:r>
          <w:rPr>
            <w:rFonts w:ascii="Cambria Math" w:hAnsi="Cambria Math"/>
            <w:szCs w:val="24"/>
          </w:rPr>
          <m:t>E</m:t>
        </m:r>
      </m:oMath>
      <w:r w:rsidR="00ED22AB" w:rsidRPr="00D35CAC">
        <w:rPr>
          <w:rFonts w:ascii="Times New Roman" w:hAnsi="Times New Roman"/>
          <w:szCs w:val="24"/>
        </w:rPr>
        <w:t xml:space="preserve"> egy szorzó (1,2,4). A módszer hátránya az, hogy minél nagyobb a fordulatszám a kvantálási hiba is nő a következő összefüggés szerint:</w:t>
      </w:r>
    </w:p>
    <w:p w14:paraId="6617F0DD" w14:textId="77777777" w:rsidR="00BB1F5D" w:rsidRPr="00D35CAC" w:rsidRDefault="00ED22AB" w:rsidP="00BC64C7">
      <w:pPr>
        <w:spacing w:line="360" w:lineRule="auto"/>
        <w:rPr>
          <w:rFonts w:ascii="Times New Roman" w:hAnsi="Times New Roman"/>
          <w:szCs w:val="24"/>
        </w:rPr>
      </w:pPr>
      <m:oMathPara>
        <m:oMath>
          <m:r>
            <w:rPr>
              <w:rFonts w:ascii="Cambria Math" w:hAnsi="Cambria Math"/>
              <w:szCs w:val="24"/>
            </w:rPr>
            <m:t>Δw=</m:t>
          </m:r>
          <m:f>
            <m:fPr>
              <m:ctrlPr>
                <w:rPr>
                  <w:rFonts w:ascii="Cambria Math" w:hAnsi="Cambria Math"/>
                  <w:i/>
                  <w:szCs w:val="24"/>
                </w:rPr>
              </m:ctrlPr>
            </m:fPr>
            <m:num>
              <m:r>
                <w:rPr>
                  <w:rFonts w:ascii="Cambria Math" w:hAnsi="Cambria Math"/>
                  <w:szCs w:val="24"/>
                </w:rPr>
                <m:t>E*R</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den>
          </m:f>
        </m:oMath>
      </m:oMathPara>
    </w:p>
    <w:p w14:paraId="3F804CD7" w14:textId="46AA63B0" w:rsidR="00DA0E1F" w:rsidRPr="00D35CAC" w:rsidRDefault="00D35CAC" w:rsidP="007852B4">
      <w:pPr>
        <w:spacing w:line="360" w:lineRule="auto"/>
        <w:rPr>
          <w:szCs w:val="24"/>
        </w:rPr>
      </w:pPr>
      <w:r w:rsidRPr="00D35CAC">
        <w:rPr>
          <w:szCs w:val="24"/>
        </w:rPr>
        <w:tab/>
        <w:t>A második</w:t>
      </w:r>
      <w:r w:rsidR="00BB1F5D" w:rsidRPr="00D35CAC">
        <w:rPr>
          <w:szCs w:val="24"/>
        </w:rPr>
        <w:t xml:space="preserve"> módszer</w:t>
      </w:r>
      <w:r w:rsidR="00ED22AB" w:rsidRPr="00D35CAC">
        <w:rPr>
          <w:szCs w:val="24"/>
        </w:rPr>
        <w:t xml:space="preserve"> megszámolja, az inkrementális adótól érkező éleket,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005C2488" w:rsidRPr="00D35CAC">
        <w:rPr>
          <w:szCs w:val="24"/>
        </w:rPr>
        <w:t xml:space="preserve"> idő </w:t>
      </w:r>
      <w:r w:rsidR="001D1122" w:rsidRPr="00D35CAC">
        <w:rPr>
          <w:szCs w:val="24"/>
        </w:rPr>
        <w:t>alatt</w:t>
      </w:r>
      <w:r w:rsidR="005C2488" w:rsidRPr="00D35CAC">
        <w:rPr>
          <w:szCs w:val="24"/>
        </w:rPr>
        <w:t xml:space="preserve">. Ahol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005C2488" w:rsidRPr="00D35CAC">
        <w:rPr>
          <w:szCs w:val="24"/>
        </w:rPr>
        <w:t xml:space="preserve"> másodpercben, kifejezett idő.</w:t>
      </w:r>
    </w:p>
    <w:p w14:paraId="3810A5EE" w14:textId="77777777" w:rsidR="005C2488" w:rsidRPr="00D35CAC" w:rsidRDefault="005C2488" w:rsidP="0071433B">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60*X</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r>
                <w:rPr>
                  <w:rFonts w:ascii="Cambria Math" w:hAnsi="Cambria Math"/>
                  <w:szCs w:val="24"/>
                </w:rPr>
                <m:t>*R*E</m:t>
              </m:r>
            </m:den>
          </m:f>
        </m:oMath>
      </m:oMathPara>
    </w:p>
    <w:p w14:paraId="71BA5C6C" w14:textId="1AD51502" w:rsidR="005C2488" w:rsidRPr="00D35CAC" w:rsidRDefault="00950341" w:rsidP="00911B32">
      <w:pPr>
        <w:spacing w:line="360" w:lineRule="auto"/>
        <w:rPr>
          <w:rFonts w:ascii="Times New Roman" w:hAnsi="Times New Roman"/>
          <w:szCs w:val="24"/>
        </w:rPr>
      </w:pPr>
      <w:r w:rsidRPr="00D35CAC">
        <w:rPr>
          <w:rFonts w:ascii="Times New Roman" w:hAnsi="Times New Roman"/>
          <w:szCs w:val="24"/>
        </w:rPr>
        <w:t>E</w:t>
      </w:r>
      <w:r w:rsidR="005C2488" w:rsidRPr="00D35CAC">
        <w:rPr>
          <w:rFonts w:ascii="Times New Roman" w:hAnsi="Times New Roman"/>
          <w:szCs w:val="24"/>
        </w:rPr>
        <w:t xml:space="preserve"> módszer előnye</w:t>
      </w:r>
      <w:r w:rsidRPr="00D35CAC">
        <w:rPr>
          <w:rFonts w:ascii="Times New Roman" w:hAnsi="Times New Roman"/>
          <w:szCs w:val="24"/>
        </w:rPr>
        <w:t>,</w:t>
      </w:r>
      <w:r w:rsidR="005C2488" w:rsidRPr="00D35CAC">
        <w:rPr>
          <w:rFonts w:ascii="Times New Roman" w:hAnsi="Times New Roman"/>
          <w:szCs w:val="24"/>
        </w:rPr>
        <w:t xml:space="preserve"> hogy minél nagyobb a fordulat annál kisebb a hiba.</w:t>
      </w:r>
      <w:r w:rsidR="00ED22AB" w:rsidRPr="00D35CAC">
        <w:rPr>
          <w:rFonts w:ascii="Times New Roman" w:hAnsi="Times New Roman"/>
          <w:szCs w:val="24"/>
        </w:rPr>
        <w:t xml:space="preserve"> </w:t>
      </w:r>
    </w:p>
    <w:p w14:paraId="15788795" w14:textId="51441DB7" w:rsidR="005C2488" w:rsidRPr="00D35CAC" w:rsidRDefault="00ED22AB" w:rsidP="00A05E75">
      <w:pPr>
        <w:spacing w:line="360" w:lineRule="auto"/>
        <w:rPr>
          <w:rFonts w:ascii="Times New Roman" w:hAnsi="Times New Roman"/>
          <w:color w:val="FF0000"/>
          <w:szCs w:val="24"/>
        </w:rPr>
      </w:pPr>
      <w:r w:rsidRPr="00D35CAC">
        <w:rPr>
          <w:rFonts w:ascii="Times New Roman" w:hAnsi="Times New Roman"/>
          <w:szCs w:val="24"/>
        </w:rPr>
        <w:tab/>
        <w:t>Meglátásom szerint a két módszer bonyolulttá tenné a rendszert, mivel a számítások túl sok erőforrást igényelne</w:t>
      </w:r>
      <w:r w:rsidR="00950341" w:rsidRPr="00D35CAC">
        <w:rPr>
          <w:rFonts w:ascii="Times New Roman" w:hAnsi="Times New Roman"/>
          <w:szCs w:val="24"/>
        </w:rPr>
        <w:t>k</w:t>
      </w:r>
      <w:r w:rsidRPr="00D35CAC">
        <w:rPr>
          <w:rFonts w:ascii="Times New Roman" w:hAnsi="Times New Roman"/>
          <w:szCs w:val="24"/>
        </w:rPr>
        <w:t>, amelyekkel nem lehetne megoldani 8 motor szabály</w:t>
      </w:r>
      <w:r w:rsidR="00950341" w:rsidRPr="00D35CAC">
        <w:rPr>
          <w:rFonts w:ascii="Times New Roman" w:hAnsi="Times New Roman"/>
          <w:szCs w:val="24"/>
        </w:rPr>
        <w:t>o</w:t>
      </w:r>
      <w:r w:rsidRPr="00D35CAC">
        <w:rPr>
          <w:rFonts w:ascii="Times New Roman" w:hAnsi="Times New Roman"/>
          <w:szCs w:val="24"/>
        </w:rPr>
        <w:t xml:space="preserve">zó körét az FPGA rendszeren. </w:t>
      </w:r>
      <w:r w:rsidRPr="00D35CAC">
        <w:rPr>
          <w:rFonts w:ascii="Times New Roman" w:hAnsi="Times New Roman"/>
          <w:color w:val="FF0000"/>
          <w:szCs w:val="24"/>
        </w:rPr>
        <w:t>Az általam alkalmazott módszer</w:t>
      </w:r>
      <w:r w:rsidR="00950341" w:rsidRPr="00D35CAC">
        <w:rPr>
          <w:rFonts w:ascii="Times New Roman" w:hAnsi="Times New Roman"/>
          <w:color w:val="FF0000"/>
          <w:szCs w:val="24"/>
        </w:rPr>
        <w:t>,</w:t>
      </w:r>
      <w:r w:rsidR="00D35CAC" w:rsidRPr="00D35CAC">
        <w:rPr>
          <w:rFonts w:ascii="Times New Roman" w:hAnsi="Times New Roman"/>
          <w:color w:val="FF0000"/>
          <w:szCs w:val="24"/>
        </w:rPr>
        <w:t xml:space="preserve"> a diszkrét PID szabályozó</w:t>
      </w:r>
      <w:r w:rsidRPr="00D35CAC">
        <w:rPr>
          <w:rFonts w:ascii="Times New Roman" w:hAnsi="Times New Roman"/>
          <w:color w:val="FF0000"/>
          <w:szCs w:val="24"/>
        </w:rPr>
        <w:t xml:space="preserve"> előirt bemente </w:t>
      </w:r>
      <w:r w:rsidR="00D35CAC" w:rsidRPr="00D35CAC">
        <w:rPr>
          <w:rFonts w:ascii="Times New Roman" w:hAnsi="Times New Roman"/>
          <w:color w:val="FF0000"/>
          <w:szCs w:val="24"/>
        </w:rPr>
        <w:t>egy</w:t>
      </w:r>
      <w:r w:rsidRPr="00D35CAC">
        <w:rPr>
          <w:rFonts w:ascii="Times New Roman" w:hAnsi="Times New Roman"/>
          <w:color w:val="FF0000"/>
          <w:szCs w:val="24"/>
        </w:rPr>
        <w:t xml:space="preserve"> </w:t>
      </w:r>
      <w:r w:rsidR="00D35CAC" w:rsidRPr="00D35CAC">
        <w:rPr>
          <w:rFonts w:ascii="Times New Roman" w:hAnsi="Times New Roman"/>
          <w:color w:val="FF0000"/>
          <w:szCs w:val="24"/>
        </w:rPr>
        <w:t>mintavételbe</w:t>
      </w:r>
      <w:r w:rsidRPr="00D35CAC">
        <w:rPr>
          <w:rFonts w:ascii="Times New Roman" w:hAnsi="Times New Roman"/>
          <w:color w:val="FF0000"/>
          <w:szCs w:val="24"/>
        </w:rPr>
        <w:t xml:space="preserve"> beérkező impulzusok száma lenne, amelyet könnyebben meg lehetne mérni</w:t>
      </w:r>
      <w:r w:rsidR="00D35CAC" w:rsidRPr="00D35CAC">
        <w:rPr>
          <w:rFonts w:ascii="Times New Roman" w:hAnsi="Times New Roman"/>
          <w:color w:val="FF0000"/>
          <w:szCs w:val="24"/>
        </w:rPr>
        <w:t>,</w:t>
      </w:r>
      <w:r w:rsidRPr="00D35CAC">
        <w:rPr>
          <w:rFonts w:ascii="Times New Roman" w:hAnsi="Times New Roman"/>
          <w:color w:val="FF0000"/>
          <w:szCs w:val="24"/>
        </w:rPr>
        <w:t xml:space="preserve"> mint az időt vagy a frekvenciát.</w:t>
      </w:r>
    </w:p>
    <w:p w14:paraId="3DFA6A87" w14:textId="65652CF3" w:rsidR="00E52A35" w:rsidRPr="00BE4225" w:rsidRDefault="00ED22AB" w:rsidP="007852B4">
      <w:pPr>
        <w:pStyle w:val="Heading2"/>
        <w:spacing w:line="360" w:lineRule="auto"/>
      </w:pPr>
      <w:bookmarkStart w:id="145" w:name="_Toc422599289"/>
      <w:r w:rsidRPr="00BE4225">
        <w:lastRenderedPageBreak/>
        <w:t>Egyenáramú motorok</w:t>
      </w:r>
      <w:bookmarkEnd w:id="145"/>
    </w:p>
    <w:p w14:paraId="4AD592D6" w14:textId="4880020E" w:rsidR="00A105DE" w:rsidRPr="00D35CAC" w:rsidRDefault="00ED22AB" w:rsidP="00D35CAC">
      <w:pPr>
        <w:spacing w:line="360" w:lineRule="auto"/>
        <w:rPr>
          <w:szCs w:val="24"/>
        </w:rPr>
      </w:pPr>
      <w:r w:rsidRPr="00BE4225">
        <w:tab/>
      </w:r>
      <w:r w:rsidRPr="00D35CAC">
        <w:rPr>
          <w:szCs w:val="24"/>
        </w:rPr>
        <w:t xml:space="preserve">Az </w:t>
      </w:r>
      <w:r w:rsidR="00AC5810" w:rsidRPr="00D35CAC">
        <w:rPr>
          <w:szCs w:val="24"/>
        </w:rPr>
        <w:t>egyenáramú motorokat</w:t>
      </w:r>
      <w:r w:rsidRPr="00D35CAC">
        <w:rPr>
          <w:szCs w:val="24"/>
        </w:rPr>
        <w:t xml:space="preserve"> használják általában</w:t>
      </w:r>
      <w:r w:rsidR="00D35CAC">
        <w:rPr>
          <w:szCs w:val="24"/>
        </w:rPr>
        <w:t>,</w:t>
      </w:r>
      <w:r w:rsidRPr="00D35CAC">
        <w:rPr>
          <w:szCs w:val="24"/>
        </w:rPr>
        <w:t xml:space="preserve"> nagy </w:t>
      </w:r>
      <w:r w:rsidR="00AC5810" w:rsidRPr="00D35CAC">
        <w:rPr>
          <w:szCs w:val="24"/>
        </w:rPr>
        <w:t>pontosságot igénylő</w:t>
      </w:r>
      <w:r w:rsidR="00D35CAC">
        <w:rPr>
          <w:szCs w:val="24"/>
        </w:rPr>
        <w:t xml:space="preserve"> hajtások megvalósítására. K</w:t>
      </w:r>
      <w:r w:rsidRPr="00D35CAC">
        <w:rPr>
          <w:szCs w:val="24"/>
        </w:rPr>
        <w:t>isebb teljesítményű</w:t>
      </w:r>
      <w:r w:rsidR="00AC5810" w:rsidRPr="00D35CAC">
        <w:rPr>
          <w:szCs w:val="24"/>
        </w:rPr>
        <w:t xml:space="preserve"> </w:t>
      </w:r>
      <w:r w:rsidRPr="00D35CAC">
        <w:rPr>
          <w:szCs w:val="24"/>
        </w:rPr>
        <w:t>motorok</w:t>
      </w:r>
      <w:r w:rsidR="00AC5810" w:rsidRPr="00D35CAC">
        <w:rPr>
          <w:szCs w:val="24"/>
        </w:rPr>
        <w:t xml:space="preserve"> </w:t>
      </w:r>
      <w:r w:rsidRPr="00D35CAC">
        <w:rPr>
          <w:szCs w:val="24"/>
        </w:rPr>
        <w:t>permanens mágnesből készült álló</w:t>
      </w:r>
      <w:r w:rsidR="00D35CAC">
        <w:rPr>
          <w:szCs w:val="24"/>
        </w:rPr>
        <w:t xml:space="preserve"> </w:t>
      </w:r>
      <w:r w:rsidRPr="00D35CAC">
        <w:rPr>
          <w:szCs w:val="24"/>
        </w:rPr>
        <w:t>ré</w:t>
      </w:r>
      <w:r w:rsidR="00D35CAC">
        <w:rPr>
          <w:szCs w:val="24"/>
        </w:rPr>
        <w:t>sszel</w:t>
      </w:r>
      <w:r w:rsidRPr="00D35CAC">
        <w:rPr>
          <w:szCs w:val="24"/>
        </w:rPr>
        <w:t xml:space="preserve"> és tekercselt forgórésszel</w:t>
      </w:r>
      <w:r w:rsidR="00D35CAC" w:rsidRPr="00D35CAC">
        <w:rPr>
          <w:szCs w:val="24"/>
        </w:rPr>
        <w:t xml:space="preserve"> rendelkeznek</w:t>
      </w:r>
      <w:r w:rsidRPr="00D35CAC">
        <w:rPr>
          <w:szCs w:val="24"/>
        </w:rPr>
        <w:t>. A szervo motorok fő jellemzőik a gyorsaságuk, kicsi az elektromos és a mechanikai időállandójuk. A</w:t>
      </w:r>
      <w:sdt>
        <w:sdtPr>
          <w:rPr>
            <w:szCs w:val="24"/>
          </w:rPr>
          <w:id w:val="-603493085"/>
          <w:citation/>
        </w:sdtPr>
        <w:sdtEndPr/>
        <w:sdtContent>
          <w:r w:rsidRPr="00D35CAC">
            <w:rPr>
              <w:szCs w:val="24"/>
            </w:rPr>
            <w:fldChar w:fldCharType="begin"/>
          </w:r>
          <w:r w:rsidRPr="00D35CAC">
            <w:rPr>
              <w:szCs w:val="24"/>
            </w:rPr>
            <w:instrText xml:space="preserve"> CITATION Már15 \l 1038 </w:instrText>
          </w:r>
          <w:r w:rsidRPr="00D35CAC">
            <w:rPr>
              <w:szCs w:val="24"/>
            </w:rPr>
            <w:fldChar w:fldCharType="separate"/>
          </w:r>
          <w:r w:rsidR="003401E3" w:rsidRPr="00D35CAC">
            <w:rPr>
              <w:szCs w:val="24"/>
            </w:rPr>
            <w:t xml:space="preserve"> [7]</w:t>
          </w:r>
          <w:r w:rsidRPr="00D35CAC">
            <w:rPr>
              <w:szCs w:val="24"/>
            </w:rPr>
            <w:fldChar w:fldCharType="end"/>
          </w:r>
        </w:sdtContent>
      </w:sdt>
      <w:r w:rsidR="00A105DE" w:rsidRPr="00D35CAC">
        <w:rPr>
          <w:szCs w:val="24"/>
        </w:rPr>
        <w:t xml:space="preserve"> alapján a rotort egy sorba kötött L induktivitással és egy R ellenállással modellezi. Ahol a </w:t>
      </w:r>
      <m:oMath>
        <m:r>
          <w:rPr>
            <w:rFonts w:ascii="Cambria Math" w:hAnsi="Cambria Math"/>
            <w:szCs w:val="24"/>
          </w:rPr>
          <m:t>i</m:t>
        </m:r>
      </m:oMath>
      <w:r w:rsidR="00A105DE" w:rsidRPr="00D35CAC">
        <w:rPr>
          <w:szCs w:val="24"/>
        </w:rPr>
        <w:t xml:space="preserve"> rotoron átfolyó áram.</w:t>
      </w:r>
      <w:r w:rsidRPr="00D35CAC">
        <w:rPr>
          <w:szCs w:val="24"/>
        </w:rPr>
        <w:t xml:space="preserve"> A Biot Savart és a Lenz törvények alapján: </w:t>
      </w:r>
      <m:oMath>
        <m:r>
          <w:rPr>
            <w:rFonts w:ascii="Cambria Math" w:hAnsi="Cambria Math"/>
            <w:szCs w:val="24"/>
          </w:rPr>
          <m:t>e=</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ω</m:t>
        </m:r>
      </m:oMath>
      <w:r w:rsidR="004A07D3" w:rsidRPr="00D35CAC">
        <w:rPr>
          <w:szCs w:val="24"/>
        </w:rPr>
        <w:t xml:space="preserve">, </w:t>
      </w:r>
      <m:oMath>
        <m:r>
          <w:rPr>
            <w:rFonts w:ascii="Cambria Math" w:hAnsi="Cambria Math"/>
            <w:szCs w:val="24"/>
          </w:rPr>
          <m:t>τ=</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i</m:t>
        </m:r>
      </m:oMath>
      <w:r w:rsidR="004A07D3" w:rsidRPr="00D35CAC">
        <w:rPr>
          <w:szCs w:val="24"/>
        </w:rPr>
        <w:t>. Ahol a c1 és c2 konstansok.</w:t>
      </w:r>
    </w:p>
    <w:p w14:paraId="7E6EF4C1" w14:textId="77777777" w:rsidR="007A457D" w:rsidRPr="00BE4225" w:rsidRDefault="00ED22AB" w:rsidP="007852B4">
      <w:pPr>
        <w:spacing w:line="360" w:lineRule="auto"/>
      </w:pPr>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01B0883A" w14:textId="77777777" w:rsidR="00A105DE" w:rsidRPr="00D35CAC" w:rsidRDefault="00ED22AB" w:rsidP="007852B4">
      <w:pPr>
        <w:spacing w:line="360" w:lineRule="auto"/>
        <w:rPr>
          <w:szCs w:val="24"/>
        </w:rPr>
      </w:pPr>
      <w:r w:rsidRPr="00D35CAC">
        <w:rPr>
          <w:szCs w:val="24"/>
        </w:rPr>
        <w:t>Az elektromos egyenlet mellé még felírja a mechanikai egyenleteket is:</w:t>
      </w:r>
    </w:p>
    <w:p w14:paraId="6C66D323" w14:textId="77777777" w:rsidR="00A105DE" w:rsidRPr="00BE4225" w:rsidRDefault="00D4257B" w:rsidP="007852B4">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3FBEDD27" w14:textId="77777777" w:rsidR="00A105DE" w:rsidRPr="00D35CAC" w:rsidRDefault="00D4257B" w:rsidP="007852B4">
      <w:pPr>
        <w:spacing w:line="360" w:lineRule="auto"/>
        <w:rPr>
          <w:szCs w:val="24"/>
        </w:rPr>
      </w:pP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oMath>
      <w:r w:rsidR="00A105DE" w:rsidRPr="00D35CAC">
        <w:rPr>
          <w:szCs w:val="24"/>
        </w:rPr>
        <w:t xml:space="preserve"> – rotor inerciája,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w:r w:rsidR="00A105DE" w:rsidRPr="00D35CAC">
        <w:rPr>
          <w:szCs w:val="24"/>
        </w:rPr>
        <w:t xml:space="preserve">- motorban fellépő súrlódási erők,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ext</m:t>
            </m:r>
          </m:sub>
        </m:sSub>
      </m:oMath>
      <w:r w:rsidR="00A105DE" w:rsidRPr="00D35CAC">
        <w:rPr>
          <w:szCs w:val="24"/>
        </w:rPr>
        <w:t>- külső nyomaték.</w:t>
      </w:r>
    </w:p>
    <w:p w14:paraId="18370041" w14:textId="77777777" w:rsidR="004A07D3" w:rsidRPr="00D35CAC" w:rsidRDefault="00ED22AB" w:rsidP="007852B4">
      <w:pPr>
        <w:spacing w:line="360" w:lineRule="auto"/>
        <w:rPr>
          <w:szCs w:val="24"/>
        </w:rPr>
      </w:pPr>
      <w:r w:rsidRPr="00D35CAC">
        <w:rPr>
          <w:szCs w:val="24"/>
        </w:rPr>
        <w:t>A motor dinamikus moteljéhez egyesíti a két egyenletet:</w:t>
      </w:r>
    </w:p>
    <w:p w14:paraId="11118459" w14:textId="77777777" w:rsidR="004A07D3" w:rsidRPr="00BE4225" w:rsidRDefault="00D4257B" w:rsidP="007852B4">
      <w:pPr>
        <w:spacing w:line="36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680F0FCA" w14:textId="77777777" w:rsidR="004A07D3" w:rsidRPr="00D35CAC" w:rsidRDefault="004A07D3" w:rsidP="007852B4">
      <w:pPr>
        <w:spacing w:line="360" w:lineRule="auto"/>
        <w:rPr>
          <w:szCs w:val="24"/>
        </w:rPr>
      </w:pPr>
      <w:r w:rsidRPr="00D35CAC">
        <w:rPr>
          <w:szCs w:val="24"/>
        </w:rPr>
        <w:t xml:space="preserve">Ahol az </w:t>
      </w:r>
      <m:oMath>
        <m:r>
          <w:rPr>
            <w:rFonts w:ascii="Cambria Math" w:hAnsi="Cambria Math"/>
            <w:szCs w:val="24"/>
          </w:rPr>
          <m:t>α</m:t>
        </m:r>
      </m:oMath>
      <w:r w:rsidR="00ED22AB" w:rsidRPr="00D35CAC">
        <w:rPr>
          <w:szCs w:val="24"/>
        </w:rPr>
        <w:t xml:space="preserve"> a motor szög pizicíója.</w:t>
      </w:r>
    </w:p>
    <w:p w14:paraId="24DDA0D6" w14:textId="50FCBE5D" w:rsidR="00483DCB" w:rsidRPr="00D35CAC" w:rsidRDefault="00ED22AB" w:rsidP="007852B4">
      <w:pPr>
        <w:spacing w:line="360" w:lineRule="auto"/>
        <w:rPr>
          <w:szCs w:val="24"/>
        </w:rPr>
      </w:pPr>
      <w:r w:rsidRPr="00D35CAC">
        <w:rPr>
          <w:szCs w:val="24"/>
        </w:rPr>
        <w:t>A motor állapotteres motelj</w:t>
      </w:r>
      <w:r w:rsidR="00F61364" w:rsidRPr="00D35CAC">
        <w:rPr>
          <w:szCs w:val="24"/>
        </w:rPr>
        <w:t xml:space="preserve">e, </w:t>
      </w:r>
      <w:r w:rsidRPr="00D35CAC">
        <w:rPr>
          <w:szCs w:val="24"/>
        </w:rPr>
        <w:t>a</w:t>
      </w:r>
      <w:r w:rsidR="00F61364" w:rsidRPr="00D35CAC">
        <w:rPr>
          <w:szCs w:val="24"/>
        </w:rPr>
        <w:t xml:space="preserve"> </w:t>
      </w:r>
      <w:r w:rsidRPr="00D35CAC">
        <w:rPr>
          <w:szCs w:val="24"/>
        </w:rPr>
        <w:t>választott állapotok</w:t>
      </w:r>
      <w:r w:rsidR="00483DCB" w:rsidRPr="00D35CAC">
        <w:rPr>
          <w:szCs w:val="24"/>
        </w:rPr>
        <w:t xml:space="preserve">: </w:t>
      </w:r>
    </w:p>
    <w:p w14:paraId="656FED29" w14:textId="77777777" w:rsidR="00483DCB" w:rsidRPr="00BE4225" w:rsidRDefault="00483DCB" w:rsidP="007852B4">
      <w:pPr>
        <w:spacing w:line="360" w:lineRule="auto"/>
      </w:pPr>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11EA194F" w14:textId="77777777" w:rsidR="00483DCB" w:rsidRPr="00BE4225" w:rsidRDefault="00483DCB" w:rsidP="007852B4">
      <w:pPr>
        <w:spacing w:line="360" w:lineRule="auto"/>
      </w:pPr>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5CD9B640" w14:textId="77777777" w:rsidR="004A07D3" w:rsidRPr="00E534EC" w:rsidRDefault="00483DCB" w:rsidP="007852B4">
      <w:pPr>
        <w:spacing w:line="360" w:lineRule="auto"/>
        <w:rPr>
          <w:szCs w:val="24"/>
        </w:rPr>
      </w:pPr>
      <w:r w:rsidRPr="00E534EC">
        <w:rPr>
          <w:szCs w:val="24"/>
        </w:rPr>
        <w:t xml:space="preserve">Ahol </w:t>
      </w:r>
      <m:oMath>
        <m:r>
          <w:rPr>
            <w:rFonts w:ascii="Cambria Math" w:hAnsi="Cambria Math"/>
            <w:szCs w:val="24"/>
          </w:rPr>
          <m:t>x</m:t>
        </m:r>
      </m:oMath>
      <w:r w:rsidR="00ED22AB" w:rsidRPr="00E534EC">
        <w:rPr>
          <w:szCs w:val="24"/>
        </w:rPr>
        <w:t xml:space="preserve"> - állapotok, és a </w:t>
      </w:r>
      <m:oMath>
        <m:r>
          <w:rPr>
            <w:rFonts w:ascii="Cambria Math" w:hAnsi="Cambria Math"/>
            <w:szCs w:val="24"/>
          </w:rPr>
          <m:t>u</m:t>
        </m:r>
      </m:oMath>
      <w:r w:rsidR="00ED22AB" w:rsidRPr="00E534EC">
        <w:rPr>
          <w:szCs w:val="24"/>
        </w:rPr>
        <w:t>- bemenetek.</w:t>
      </w:r>
    </w:p>
    <w:p w14:paraId="2731AB30" w14:textId="77777777" w:rsidR="00483DCB" w:rsidRPr="00BE4225" w:rsidRDefault="00ED22AB" w:rsidP="007852B4">
      <w:pPr>
        <w:spacing w:line="360" w:lineRule="auto"/>
      </w:pPr>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37812688" w14:textId="06DC69FD" w:rsidR="003A35C5" w:rsidRPr="00E534EC" w:rsidRDefault="003A35C5" w:rsidP="00E534EC">
      <w:pPr>
        <w:spacing w:line="360" w:lineRule="auto"/>
        <w:rPr>
          <w:szCs w:val="24"/>
        </w:rPr>
      </w:pPr>
      <w:r w:rsidRPr="00E534EC">
        <w:rPr>
          <w:szCs w:val="24"/>
        </w:rPr>
        <w:t>Mivel</w:t>
      </w:r>
      <w:r w:rsidR="00E534EC">
        <w:rPr>
          <w:szCs w:val="24"/>
        </w:rPr>
        <w:t>,</w:t>
      </w:r>
      <w:r w:rsidRPr="00E534EC">
        <w:rPr>
          <w:szCs w:val="24"/>
        </w:rPr>
        <w:t xml:space="preserve"> az általam használt rendszerben nem mérem a motorokon</w:t>
      </w:r>
      <w:r w:rsidR="00E534EC">
        <w:rPr>
          <w:szCs w:val="24"/>
        </w:rPr>
        <w:t xml:space="preserve"> átfolyó áram nagyságát </w:t>
      </w:r>
      <w:r w:rsidRPr="00E534EC">
        <w:rPr>
          <w:szCs w:val="24"/>
        </w:rPr>
        <w:t>és kültéri terepen tartható pontosság is elég kicsi</w:t>
      </w:r>
      <w:r w:rsidR="00E534EC">
        <w:rPr>
          <w:szCs w:val="24"/>
        </w:rPr>
        <w:t>,</w:t>
      </w:r>
      <w:r w:rsidRPr="00E534EC">
        <w:rPr>
          <w:szCs w:val="24"/>
        </w:rPr>
        <w:t xml:space="preserve"> ezért a modellt nem használom fel</w:t>
      </w:r>
      <w:r w:rsidR="00E534EC">
        <w:rPr>
          <w:szCs w:val="24"/>
        </w:rPr>
        <w:t>.</w:t>
      </w:r>
    </w:p>
    <w:p w14:paraId="70AFFDEE" w14:textId="077A4615" w:rsidR="003A35C5" w:rsidRDefault="00ED22AB" w:rsidP="001924B3">
      <w:pPr>
        <w:pStyle w:val="Heading2"/>
        <w:spacing w:line="360" w:lineRule="auto"/>
      </w:pPr>
      <w:r w:rsidRPr="00BE4225">
        <w:lastRenderedPageBreak/>
        <w:tab/>
      </w:r>
      <w:bookmarkStart w:id="146" w:name="_Toc422599290"/>
      <w:r w:rsidR="001751C5">
        <w:t>PID szabályozó hangolása Ziegler-Nichols módszerrel</w:t>
      </w:r>
      <w:bookmarkEnd w:id="146"/>
    </w:p>
    <w:p w14:paraId="2075114E" w14:textId="4CB8ADC0" w:rsidR="001751C5" w:rsidRPr="00E534EC" w:rsidRDefault="001751C5" w:rsidP="001924B3">
      <w:pPr>
        <w:spacing w:line="360" w:lineRule="auto"/>
        <w:rPr>
          <w:color w:val="FF0000"/>
          <w:szCs w:val="24"/>
        </w:rPr>
      </w:pPr>
      <w:r>
        <w:tab/>
      </w:r>
      <w:r w:rsidRPr="00E534EC">
        <w:rPr>
          <w:szCs w:val="24"/>
        </w:rPr>
        <w:t xml:space="preserve">A </w:t>
      </w:r>
      <w:sdt>
        <w:sdtPr>
          <w:rPr>
            <w:szCs w:val="24"/>
          </w:rPr>
          <w:id w:val="1461535105"/>
          <w:citation/>
        </w:sdtPr>
        <w:sdtEndPr/>
        <w:sdtContent>
          <w:r w:rsidRPr="00E534EC">
            <w:rPr>
              <w:szCs w:val="24"/>
            </w:rPr>
            <w:fldChar w:fldCharType="begin"/>
          </w:r>
          <w:r w:rsidR="009478AF" w:rsidRPr="00E534EC">
            <w:rPr>
              <w:szCs w:val="24"/>
            </w:rPr>
            <w:instrText xml:space="preserve">CITATION Már151 \l 1038 </w:instrText>
          </w:r>
          <w:r w:rsidRPr="00E534EC">
            <w:rPr>
              <w:szCs w:val="24"/>
            </w:rPr>
            <w:fldChar w:fldCharType="separate"/>
          </w:r>
          <w:r w:rsidR="009478AF" w:rsidRPr="00E534EC">
            <w:rPr>
              <w:noProof/>
              <w:szCs w:val="24"/>
            </w:rPr>
            <w:t>[8]</w:t>
          </w:r>
          <w:r w:rsidRPr="00E534EC">
            <w:rPr>
              <w:szCs w:val="24"/>
            </w:rPr>
            <w:fldChar w:fldCharType="end"/>
          </w:r>
        </w:sdtContent>
      </w:sdt>
      <w:r w:rsidRPr="00E534EC">
        <w:rPr>
          <w:szCs w:val="24"/>
        </w:rPr>
        <w:t xml:space="preserve"> irodalom </w:t>
      </w:r>
      <w:r w:rsidR="00E534EC">
        <w:rPr>
          <w:szCs w:val="24"/>
        </w:rPr>
        <w:t>a</w:t>
      </w:r>
      <w:r w:rsidRPr="00E534EC">
        <w:rPr>
          <w:szCs w:val="24"/>
        </w:rPr>
        <w:t xml:space="preserve"> PID </w:t>
      </w:r>
      <w:r w:rsidR="0029608A" w:rsidRPr="00E534EC">
        <w:rPr>
          <w:szCs w:val="24"/>
        </w:rPr>
        <w:t>szabályozóra</w:t>
      </w:r>
      <w:r w:rsidRPr="00E534EC">
        <w:rPr>
          <w:szCs w:val="24"/>
        </w:rPr>
        <w:t xml:space="preserve"> kidolgozott hangolási módszert írja le. A módszer csak olyan folyamatoknál alkalmazható</w:t>
      </w:r>
      <w:r w:rsidR="00E534EC">
        <w:rPr>
          <w:szCs w:val="24"/>
        </w:rPr>
        <w:t>,</w:t>
      </w:r>
      <w:r w:rsidRPr="00E534EC">
        <w:rPr>
          <w:szCs w:val="24"/>
        </w:rPr>
        <w:t xml:space="preserve"> ahol a rendsze</w:t>
      </w:r>
      <w:r w:rsidR="00E534EC">
        <w:rPr>
          <w:szCs w:val="24"/>
        </w:rPr>
        <w:t>rre nézve nem jelent kockázatot,</w:t>
      </w:r>
      <w:r w:rsidRPr="00E534EC">
        <w:rPr>
          <w:szCs w:val="24"/>
        </w:rPr>
        <w:t xml:space="preserve"> ha a stabilitásának a határára visszük. A módszer</w:t>
      </w:r>
      <w:r w:rsidR="00E534EC">
        <w:rPr>
          <w:szCs w:val="24"/>
        </w:rPr>
        <w:t>,</w:t>
      </w:r>
      <w:r w:rsidRPr="00E534EC">
        <w:rPr>
          <w:szCs w:val="24"/>
        </w:rPr>
        <w:t xml:space="preserve"> első lépésben kiikta</w:t>
      </w:r>
      <w:r w:rsidR="00E534EC">
        <w:rPr>
          <w:szCs w:val="24"/>
        </w:rPr>
        <w:t>tj</w:t>
      </w:r>
      <w:r w:rsidRPr="00E534EC">
        <w:rPr>
          <w:szCs w:val="24"/>
        </w:rPr>
        <w:t xml:space="preserve">uk a szabályozóból az integráló és deriváló tagokat, így marad csak egy erősítő tag. A folyamat az állandósult állapotban </w:t>
      </w:r>
      <w:r w:rsidR="00E534EC" w:rsidRPr="00E534EC">
        <w:rPr>
          <w:szCs w:val="24"/>
        </w:rPr>
        <w:t>szinuszos</w:t>
      </w:r>
      <w:r w:rsidRPr="00E534EC">
        <w:rPr>
          <w:szCs w:val="24"/>
        </w:rPr>
        <w:t xml:space="preserve"> lengést fog mutatni az alapjel körül. A lengések periódusát </w:t>
      </w:r>
      <w:r w:rsidR="00496627" w:rsidRPr="00E534EC">
        <w:rPr>
          <w:szCs w:val="24"/>
        </w:rPr>
        <w:t>(</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496627" w:rsidRPr="00E534EC">
        <w:rPr>
          <w:szCs w:val="24"/>
        </w:rPr>
        <w:t xml:space="preserve">) </w:t>
      </w:r>
      <w:r w:rsidRPr="00E534EC">
        <w:rPr>
          <w:szCs w:val="24"/>
        </w:rPr>
        <w:t xml:space="preserve">megmérve </w:t>
      </w:r>
      <w:r w:rsidR="00496627" w:rsidRPr="00E534EC">
        <w:rPr>
          <w:szCs w:val="24"/>
        </w:rPr>
        <w:t xml:space="preserve">és ismerve a </w:t>
      </w:r>
      <w:r w:rsidR="00496627" w:rsidRPr="00E534EC">
        <w:rPr>
          <w:i/>
          <w:szCs w:val="24"/>
        </w:rPr>
        <w:t xml:space="preserve">Kp </w:t>
      </w:r>
      <w:r w:rsidR="009478AF" w:rsidRPr="00E534EC">
        <w:rPr>
          <w:szCs w:val="24"/>
        </w:rPr>
        <w:t>erősítést,</w:t>
      </w:r>
      <w:r w:rsidR="00496627" w:rsidRPr="00E534EC">
        <w:rPr>
          <w:szCs w:val="24"/>
        </w:rPr>
        <w:t xml:space="preserve"> amelyen a lengések jelentkeznek</w:t>
      </w:r>
      <w:r w:rsidR="00E534EC">
        <w:rPr>
          <w:szCs w:val="24"/>
        </w:rPr>
        <w:t>,</w:t>
      </w:r>
      <w:r w:rsidR="00496627" w:rsidRPr="00E534EC">
        <w:rPr>
          <w:szCs w:val="24"/>
        </w:rPr>
        <w:t xml:space="preserve"> </w:t>
      </w:r>
      <w:r w:rsidR="00E534EC" w:rsidRPr="00E534EC">
        <w:rPr>
          <w:szCs w:val="24"/>
        </w:rPr>
        <w:t xml:space="preserve">kiválaszthatjuk a megfelelő PID paramétereket </w:t>
      </w:r>
      <w:r w:rsidRPr="00E534EC">
        <w:rPr>
          <w:szCs w:val="24"/>
        </w:rPr>
        <w:t>egy táblázat alapján.</w:t>
      </w:r>
      <w:r w:rsidR="009478AF" w:rsidRPr="00E534EC">
        <w:rPr>
          <w:szCs w:val="24"/>
        </w:rPr>
        <w:t xml:space="preserve"> Mintavételezett megvalósítás esetén, a mintavételezési periódust</w:t>
      </w:r>
      <w:r w:rsidR="00D402A0" w:rsidRPr="00E534EC">
        <w:rPr>
          <w:szCs w:val="24"/>
        </w:rPr>
        <w:t xml:space="preserve">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(0.1…0.3</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D402A0" w:rsidRPr="00E534EC">
        <w:rPr>
          <w:szCs w:val="24"/>
        </w:rPr>
        <w:t xml:space="preserve"> körüli értékre kell</w:t>
      </w:r>
      <w:r w:rsidR="00E534EC">
        <w:rPr>
          <w:szCs w:val="24"/>
        </w:rPr>
        <w:t xml:space="preserve"> </w:t>
      </w:r>
      <w:r w:rsidR="00E534EC" w:rsidRPr="00E534EC">
        <w:rPr>
          <w:color w:val="FF0000"/>
          <w:szCs w:val="24"/>
        </w:rPr>
        <w:t>tenni</w:t>
      </w:r>
      <w:r w:rsidR="009478AF" w:rsidRPr="00E534EC">
        <w:rPr>
          <w:color w:val="FF0000"/>
          <w:szCs w:val="24"/>
        </w:rPr>
        <w:t>.</w:t>
      </w:r>
      <w:r w:rsidR="00D402A0" w:rsidRPr="00E534EC">
        <w:rPr>
          <w:color w:val="FF0000"/>
          <w:szCs w:val="24"/>
        </w:rPr>
        <w:t xml:space="preserve"> </w:t>
      </w:r>
    </w:p>
    <w:tbl>
      <w:tblPr>
        <w:tblStyle w:val="PlainTable31"/>
        <w:tblpPr w:leftFromText="180" w:rightFromText="180" w:vertAnchor="text" w:horzAnchor="margin" w:tblpXSpec="center" w:tblpY="119"/>
        <w:tblW w:w="0" w:type="auto"/>
        <w:tblLook w:val="04A0" w:firstRow="1" w:lastRow="0" w:firstColumn="1" w:lastColumn="0" w:noHBand="0" w:noVBand="1"/>
      </w:tblPr>
      <w:tblGrid>
        <w:gridCol w:w="1740"/>
        <w:gridCol w:w="1757"/>
        <w:gridCol w:w="1721"/>
        <w:gridCol w:w="1773"/>
        <w:gridCol w:w="1775"/>
      </w:tblGrid>
      <w:tr w:rsidR="0029608A" w14:paraId="7198087E" w14:textId="77777777" w:rsidTr="009478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6" w:type="dxa"/>
          </w:tcPr>
          <w:p w14:paraId="7E87FB83" w14:textId="77777777" w:rsidR="0029608A" w:rsidRDefault="0029608A" w:rsidP="0029608A">
            <w:pPr>
              <w:jc w:val="center"/>
            </w:pPr>
          </w:p>
        </w:tc>
        <w:tc>
          <w:tcPr>
            <w:tcW w:w="1796" w:type="dxa"/>
          </w:tcPr>
          <w:p w14:paraId="41C8C1A8" w14:textId="77777777" w:rsidR="0029608A" w:rsidRPr="00C26C12" w:rsidRDefault="0029608A" w:rsidP="002960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Kp</w:t>
            </w:r>
          </w:p>
        </w:tc>
        <w:tc>
          <w:tcPr>
            <w:tcW w:w="1796" w:type="dxa"/>
          </w:tcPr>
          <w:p w14:paraId="0F0B44B4"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p>
        </w:tc>
        <w:tc>
          <w:tcPr>
            <w:tcW w:w="1796" w:type="dxa"/>
          </w:tcPr>
          <w:p w14:paraId="4DBA279E" w14:textId="014A00BF"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Ti</w:t>
            </w:r>
          </w:p>
        </w:tc>
        <w:tc>
          <w:tcPr>
            <w:tcW w:w="1797" w:type="dxa"/>
          </w:tcPr>
          <w:p w14:paraId="798EAD37"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Td</w:t>
            </w:r>
          </w:p>
        </w:tc>
      </w:tr>
      <w:tr w:rsidR="0029608A" w14:paraId="730A4750"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708AD12B" w14:textId="77777777" w:rsidR="0029608A" w:rsidRDefault="0029608A" w:rsidP="0029608A">
            <w:pPr>
              <w:jc w:val="center"/>
            </w:pPr>
            <w:r>
              <w:t>P</w:t>
            </w:r>
          </w:p>
        </w:tc>
        <w:tc>
          <w:tcPr>
            <w:tcW w:w="1796" w:type="dxa"/>
          </w:tcPr>
          <w:p w14:paraId="18874128"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0.45Kp</m:t>
                </m:r>
              </m:oMath>
            </m:oMathPara>
          </w:p>
        </w:tc>
        <w:tc>
          <w:tcPr>
            <w:tcW w:w="1796" w:type="dxa"/>
          </w:tcPr>
          <w:p w14:paraId="3BCCA38F"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p>
        </w:tc>
        <w:tc>
          <w:tcPr>
            <w:tcW w:w="1796" w:type="dxa"/>
          </w:tcPr>
          <w:p w14:paraId="17DB499D" w14:textId="3E57726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c>
          <w:tcPr>
            <w:tcW w:w="1797" w:type="dxa"/>
          </w:tcPr>
          <w:p w14:paraId="52A3DAB6"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r>
      <w:tr w:rsidR="0029608A" w14:paraId="212D0E00" w14:textId="77777777" w:rsidTr="009478AF">
        <w:tc>
          <w:tcPr>
            <w:cnfStyle w:val="001000000000" w:firstRow="0" w:lastRow="0" w:firstColumn="1" w:lastColumn="0" w:oddVBand="0" w:evenVBand="0" w:oddHBand="0" w:evenHBand="0" w:firstRowFirstColumn="0" w:firstRowLastColumn="0" w:lastRowFirstColumn="0" w:lastRowLastColumn="0"/>
            <w:tcW w:w="1796" w:type="dxa"/>
          </w:tcPr>
          <w:p w14:paraId="6C5EC80A" w14:textId="77777777" w:rsidR="0029608A" w:rsidRDefault="0029608A" w:rsidP="0029608A">
            <w:pPr>
              <w:jc w:val="center"/>
            </w:pPr>
            <w:r>
              <w:t>PI</w:t>
            </w:r>
          </w:p>
        </w:tc>
        <w:tc>
          <w:tcPr>
            <w:tcW w:w="1796" w:type="dxa"/>
          </w:tcPr>
          <w:p w14:paraId="0B2D0AC4"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0.45Kp</m:t>
                </m:r>
              </m:oMath>
            </m:oMathPara>
          </w:p>
        </w:tc>
        <w:tc>
          <w:tcPr>
            <w:tcW w:w="1796" w:type="dxa"/>
          </w:tcPr>
          <w:p w14:paraId="3381EDAA"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c>
          <w:tcPr>
            <w:tcW w:w="1796" w:type="dxa"/>
          </w:tcPr>
          <w:p w14:paraId="5A02C0AB" w14:textId="34AB87B5"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r>
              <w:t>0.85</w:t>
            </w:r>
            <m:oMath>
              <m:sSub>
                <m:sSubPr>
                  <m:ctrlPr>
                    <w:rPr>
                      <w:rFonts w:ascii="Cambria Math" w:hAnsi="Cambria Math"/>
                      <w:i/>
                    </w:rPr>
                  </m:ctrlPr>
                </m:sSubPr>
                <m:e>
                  <m:r>
                    <w:rPr>
                      <w:rFonts w:ascii="Cambria Math" w:hAnsi="Cambria Math"/>
                    </w:rPr>
                    <m:t>T</m:t>
                  </m:r>
                </m:e>
                <m:sub>
                  <m:r>
                    <w:rPr>
                      <w:rFonts w:ascii="Cambria Math" w:hAnsi="Cambria Math"/>
                    </w:rPr>
                    <m:t>lengés</m:t>
                  </m:r>
                </m:sub>
              </m:sSub>
            </m:oMath>
          </w:p>
        </w:tc>
        <w:tc>
          <w:tcPr>
            <w:tcW w:w="1797" w:type="dxa"/>
          </w:tcPr>
          <w:p w14:paraId="36A63431"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r>
      <w:tr w:rsidR="0029608A" w14:paraId="30B6C561"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87ED371" w14:textId="77777777" w:rsidR="0029608A" w:rsidRDefault="0029608A" w:rsidP="0029608A">
            <w:pPr>
              <w:jc w:val="center"/>
            </w:pPr>
            <w:r>
              <w:t>PID</w:t>
            </w:r>
          </w:p>
        </w:tc>
        <w:tc>
          <w:tcPr>
            <w:tcW w:w="1796" w:type="dxa"/>
          </w:tcPr>
          <w:p w14:paraId="14826DCB"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0.6Kp</m:t>
                </m:r>
              </m:oMath>
            </m:oMathPara>
          </w:p>
        </w:tc>
        <w:tc>
          <w:tcPr>
            <w:tcW w:w="1796" w:type="dxa"/>
          </w:tcPr>
          <w:p w14:paraId="598BCDAC" w14:textId="77777777" w:rsidR="0029608A" w:rsidRPr="00BC7064" w:rsidRDefault="0029608A" w:rsidP="0029608A">
            <w:pPr>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rPr>
            </w:pPr>
          </w:p>
        </w:tc>
        <w:tc>
          <w:tcPr>
            <w:tcW w:w="1796" w:type="dxa"/>
          </w:tcPr>
          <w:p w14:paraId="6ABAD31E" w14:textId="1A877478" w:rsidR="0029608A" w:rsidRDefault="00D4257B" w:rsidP="0029608A">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0.5T</m:t>
                    </m:r>
                  </m:e>
                  <m:sub>
                    <m:r>
                      <w:rPr>
                        <w:rFonts w:ascii="Cambria Math" w:hAnsi="Cambria Math"/>
                      </w:rPr>
                      <m:t>lengés</m:t>
                    </m:r>
                  </m:sub>
                </m:sSub>
              </m:oMath>
            </m:oMathPara>
          </w:p>
        </w:tc>
        <w:tc>
          <w:tcPr>
            <w:tcW w:w="1797" w:type="dxa"/>
          </w:tcPr>
          <w:p w14:paraId="1C4225F4" w14:textId="77777777" w:rsidR="0029608A" w:rsidRDefault="00D4257B" w:rsidP="0029608A">
            <w:pPr>
              <w:keepNext/>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0.12T</m:t>
                    </m:r>
                  </m:e>
                  <m:sub>
                    <m:r>
                      <w:rPr>
                        <w:rFonts w:ascii="Cambria Math" w:hAnsi="Cambria Math"/>
                      </w:rPr>
                      <m:t>lengés</m:t>
                    </m:r>
                  </m:sub>
                </m:sSub>
              </m:oMath>
            </m:oMathPara>
          </w:p>
        </w:tc>
      </w:tr>
    </w:tbl>
    <w:p w14:paraId="6CD2208D" w14:textId="0C7987A1" w:rsidR="001751C5" w:rsidRDefault="00496627" w:rsidP="00496627">
      <w:pPr>
        <w:pStyle w:val="Caption"/>
        <w:jc w:val="center"/>
      </w:pPr>
      <w:r>
        <w:t xml:space="preserve">Táblázat. </w:t>
      </w:r>
      <w:r w:rsidR="00D402A0">
        <w:fldChar w:fldCharType="begin"/>
      </w:r>
      <w:r w:rsidR="00D402A0">
        <w:instrText xml:space="preserve"> STYLEREF 1 \s </w:instrText>
      </w:r>
      <w:r w:rsidR="00D402A0">
        <w:fldChar w:fldCharType="separate"/>
      </w:r>
      <w:r w:rsidR="00D402A0">
        <w:rPr>
          <w:noProof/>
        </w:rPr>
        <w:t>2</w:t>
      </w:r>
      <w:r w:rsidR="00D402A0">
        <w:fldChar w:fldCharType="end"/>
      </w:r>
      <w:r w:rsidR="00D402A0">
        <w:noBreakHyphen/>
      </w:r>
      <w:r w:rsidR="00D402A0">
        <w:fldChar w:fldCharType="begin"/>
      </w:r>
      <w:r w:rsidR="00D402A0">
        <w:instrText xml:space="preserve"> SEQ Táblázat. \* ARABIC \s 1 </w:instrText>
      </w:r>
      <w:r w:rsidR="00D402A0">
        <w:fldChar w:fldCharType="separate"/>
      </w:r>
      <w:r w:rsidR="00D402A0">
        <w:rPr>
          <w:noProof/>
        </w:rPr>
        <w:t>1</w:t>
      </w:r>
      <w:r w:rsidR="00D402A0">
        <w:fldChar w:fldCharType="end"/>
      </w:r>
      <w:r>
        <w:t xml:space="preserve"> Ziegler-Nichols módszerrel történő PID hangolás</w:t>
      </w:r>
    </w:p>
    <w:p w14:paraId="635E3485" w14:textId="09B794AC" w:rsidR="0029608A" w:rsidRPr="00E534EC" w:rsidRDefault="0029608A" w:rsidP="0029608A">
      <w:pPr>
        <w:rPr>
          <w:b/>
          <w:szCs w:val="24"/>
          <w:u w:val="single"/>
        </w:rPr>
      </w:pPr>
      <w:r>
        <w:tab/>
      </w:r>
      <w:r w:rsidRPr="00E534EC">
        <w:rPr>
          <w:b/>
          <w:szCs w:val="24"/>
          <w:u w:val="single"/>
        </w:rPr>
        <w:t>Oppelt módszer</w:t>
      </w:r>
    </w:p>
    <w:p w14:paraId="7A95EAEC" w14:textId="63EE7D4F" w:rsidR="0029608A" w:rsidRPr="00E534EC" w:rsidRDefault="004F3B28" w:rsidP="001924B3">
      <w:pPr>
        <w:spacing w:line="360" w:lineRule="auto"/>
        <w:rPr>
          <w:szCs w:val="24"/>
        </w:rPr>
      </w:pPr>
      <w:r>
        <w:tab/>
      </w:r>
      <w:r w:rsidRPr="00E534EC">
        <w:rPr>
          <w:szCs w:val="24"/>
        </w:rPr>
        <w:t>A rendszer egységugrásra adott válaszából következtet a szabály</w:t>
      </w:r>
      <w:r w:rsidR="00E534EC">
        <w:rPr>
          <w:szCs w:val="24"/>
        </w:rPr>
        <w:t>o</w:t>
      </w:r>
      <w:r w:rsidRPr="00E534EC">
        <w:rPr>
          <w:szCs w:val="24"/>
        </w:rPr>
        <w:t>zó paramétereire. A módszer feltételezi, hogy az irányított folyamat elsőfokú holtidős, és stabil.</w:t>
      </w:r>
    </w:p>
    <w:p w14:paraId="6EDEF048" w14:textId="7C37344C" w:rsidR="004F3B28" w:rsidRPr="004F3B28" w:rsidRDefault="00D4257B" w:rsidP="0029608A">
      <m:oMathPara>
        <m:oMath>
          <m:sSub>
            <m:sSubPr>
              <m:ctrlPr>
                <w:rPr>
                  <w:rFonts w:ascii="Cambria Math" w:hAnsi="Cambria Math"/>
                  <w:i/>
                </w:rPr>
              </m:ctrlPr>
            </m:sSubPr>
            <m:e>
              <m:r>
                <w:rPr>
                  <w:rFonts w:ascii="Cambria Math" w:hAnsi="Cambria Math"/>
                </w:rPr>
                <m:t>H</m:t>
              </m:r>
            </m:e>
            <m:sub>
              <m:r>
                <w:rPr>
                  <w:rFonts w:ascii="Cambria Math" w:hAnsi="Cambria Math"/>
                </w:rPr>
                <m:t>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m:t>
              </m:r>
            </m:den>
          </m:f>
          <m:sSup>
            <m:sSupPr>
              <m:ctrlPr>
                <w:rPr>
                  <w:rFonts w:ascii="Cambria Math" w:hAnsi="Cambria Math"/>
                  <w:i/>
                </w:rPr>
              </m:ctrlPr>
            </m:sSupPr>
            <m:e>
              <m:r>
                <w:rPr>
                  <w:rFonts w:ascii="Cambria Math" w:hAnsi="Cambria Math"/>
                </w:rPr>
                <m:t>e</m:t>
              </m:r>
            </m:e>
            <m:sup>
              <m:r>
                <w:rPr>
                  <w:rFonts w:ascii="Cambria Math" w:hAnsi="Cambria Math"/>
                </w:rPr>
                <m:t>-sτ</m:t>
              </m:r>
            </m:sup>
          </m:sSup>
        </m:oMath>
      </m:oMathPara>
    </w:p>
    <w:p w14:paraId="23D52693" w14:textId="16AE3E05" w:rsidR="004F3B28" w:rsidRDefault="004F3B28" w:rsidP="001924B3">
      <w:pPr>
        <w:spacing w:line="360" w:lineRule="auto"/>
        <w:rPr>
          <w:szCs w:val="24"/>
        </w:rPr>
      </w:pPr>
      <w:r>
        <w:tab/>
      </w:r>
      <w:r w:rsidRPr="00E534EC">
        <w:rPr>
          <w:szCs w:val="24"/>
        </w:rPr>
        <w:t xml:space="preserve">A rendszert három paraméterrel lehet jellemezni: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-erősítés,</m:t>
        </m:r>
      </m:oMath>
      <w:r w:rsidRPr="00E534EC">
        <w:rPr>
          <w:szCs w:val="24"/>
        </w:rPr>
        <w:t xml:space="preserve">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r>
          <w:rPr>
            <w:rFonts w:ascii="Cambria Math" w:hAnsi="Cambria Math"/>
            <w:szCs w:val="24"/>
          </w:rPr>
          <m:t>-időállandó,</m:t>
        </m:r>
      </m:oMath>
      <w:r w:rsidRPr="00E534EC">
        <w:rPr>
          <w:szCs w:val="24"/>
        </w:rPr>
        <w:t xml:space="preserve"> </w:t>
      </w:r>
      <m:oMath>
        <m:r>
          <w:rPr>
            <w:rFonts w:ascii="Cambria Math" w:hAnsi="Cambria Math"/>
            <w:szCs w:val="24"/>
          </w:rPr>
          <m:t>τ-holtidő.</m:t>
        </m:r>
      </m:oMath>
    </w:p>
    <w:p w14:paraId="4F4A2261" w14:textId="77777777" w:rsidR="00E534EC" w:rsidRPr="00E534EC" w:rsidRDefault="00E534EC" w:rsidP="00E534EC">
      <w:pPr>
        <w:rPr>
          <w:szCs w:val="24"/>
        </w:rPr>
      </w:pPr>
    </w:p>
    <w:tbl>
      <w:tblPr>
        <w:tblStyle w:val="PlainTable31"/>
        <w:tblpPr w:leftFromText="180" w:rightFromText="180" w:vertAnchor="text" w:horzAnchor="margin" w:tblpXSpec="right" w:tblpY="78"/>
        <w:tblW w:w="0" w:type="auto"/>
        <w:tblLook w:val="04A0" w:firstRow="1" w:lastRow="0" w:firstColumn="1" w:lastColumn="0" w:noHBand="0" w:noVBand="1"/>
      </w:tblPr>
      <w:tblGrid>
        <w:gridCol w:w="1322"/>
        <w:gridCol w:w="1364"/>
        <w:gridCol w:w="1233"/>
        <w:gridCol w:w="1260"/>
      </w:tblGrid>
      <w:tr w:rsidR="00D402A0" w14:paraId="013468A9" w14:textId="77777777" w:rsidTr="00D402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2" w:type="dxa"/>
          </w:tcPr>
          <w:p w14:paraId="3C3E7EC3" w14:textId="77777777" w:rsidR="00D402A0" w:rsidRDefault="00D402A0" w:rsidP="00D402A0"/>
        </w:tc>
        <w:tc>
          <w:tcPr>
            <w:tcW w:w="1364" w:type="dxa"/>
          </w:tcPr>
          <w:p w14:paraId="4491E51E"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Kp</w:t>
            </w:r>
          </w:p>
        </w:tc>
        <w:tc>
          <w:tcPr>
            <w:tcW w:w="1233" w:type="dxa"/>
          </w:tcPr>
          <w:p w14:paraId="2C0F876B"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Ti</w:t>
            </w:r>
          </w:p>
        </w:tc>
        <w:tc>
          <w:tcPr>
            <w:tcW w:w="1260" w:type="dxa"/>
          </w:tcPr>
          <w:p w14:paraId="6ACACD57"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Td</w:t>
            </w:r>
          </w:p>
        </w:tc>
      </w:tr>
      <w:tr w:rsidR="00D402A0" w14:paraId="44A8D44E"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9FDE28" w14:textId="77777777" w:rsidR="00D402A0" w:rsidRDefault="00D402A0" w:rsidP="00D402A0">
            <w:pPr>
              <w:jc w:val="right"/>
            </w:pPr>
            <w:r>
              <w:t>P</w:t>
            </w:r>
          </w:p>
        </w:tc>
        <w:tc>
          <w:tcPr>
            <w:tcW w:w="1364" w:type="dxa"/>
          </w:tcPr>
          <w:p w14:paraId="5A1A784D"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1/a</m:t>
                </m:r>
              </m:oMath>
            </m:oMathPara>
          </w:p>
        </w:tc>
        <w:tc>
          <w:tcPr>
            <w:tcW w:w="1233" w:type="dxa"/>
          </w:tcPr>
          <w:p w14:paraId="44860A1F"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tcPr>
          <w:p w14:paraId="653F3388"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r>
      <w:tr w:rsidR="00D402A0" w14:paraId="0A5509C9" w14:textId="77777777" w:rsidTr="00D402A0">
        <w:tc>
          <w:tcPr>
            <w:cnfStyle w:val="001000000000" w:firstRow="0" w:lastRow="0" w:firstColumn="1" w:lastColumn="0" w:oddVBand="0" w:evenVBand="0" w:oddHBand="0" w:evenHBand="0" w:firstRowFirstColumn="0" w:firstRowLastColumn="0" w:lastRowFirstColumn="0" w:lastRowLastColumn="0"/>
            <w:tcW w:w="1322" w:type="dxa"/>
          </w:tcPr>
          <w:p w14:paraId="1BE57D65" w14:textId="77777777" w:rsidR="00D402A0" w:rsidRDefault="00D402A0" w:rsidP="00D402A0">
            <w:pPr>
              <w:jc w:val="right"/>
            </w:pPr>
            <w:r>
              <w:t>Pi</w:t>
            </w:r>
          </w:p>
        </w:tc>
        <w:tc>
          <w:tcPr>
            <w:tcW w:w="1364" w:type="dxa"/>
          </w:tcPr>
          <w:p w14:paraId="4E0842FD"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0.8/a</w:t>
            </w:r>
          </w:p>
        </w:tc>
        <w:tc>
          <w:tcPr>
            <w:tcW w:w="1233" w:type="dxa"/>
          </w:tcPr>
          <w:p w14:paraId="2DFEBFB3"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3</w:t>
            </w:r>
            <m:oMath>
              <m:r>
                <w:rPr>
                  <w:rFonts w:ascii="Cambria Math" w:hAnsi="Cambria Math"/>
                </w:rPr>
                <m:t>τ</m:t>
              </m:r>
            </m:oMath>
          </w:p>
        </w:tc>
        <w:tc>
          <w:tcPr>
            <w:tcW w:w="1260" w:type="dxa"/>
          </w:tcPr>
          <w:p w14:paraId="210CFD10"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w:t>
            </w:r>
          </w:p>
        </w:tc>
      </w:tr>
      <w:tr w:rsidR="00D402A0" w14:paraId="6A44D7EA"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bottom w:val="single" w:sz="4" w:space="0" w:color="auto"/>
            </w:tcBorders>
          </w:tcPr>
          <w:p w14:paraId="7B65159E" w14:textId="77777777" w:rsidR="00D402A0" w:rsidRDefault="00D402A0" w:rsidP="00D402A0">
            <w:pPr>
              <w:jc w:val="right"/>
            </w:pPr>
            <w:r>
              <w:t>PID</w:t>
            </w:r>
          </w:p>
        </w:tc>
        <w:tc>
          <w:tcPr>
            <w:tcW w:w="1364" w:type="dxa"/>
            <w:tcBorders>
              <w:bottom w:val="single" w:sz="4" w:space="0" w:color="auto"/>
            </w:tcBorders>
          </w:tcPr>
          <w:p w14:paraId="6FFB580A"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1.2/a</w:t>
            </w:r>
          </w:p>
        </w:tc>
        <w:tc>
          <w:tcPr>
            <w:tcW w:w="1233" w:type="dxa"/>
            <w:tcBorders>
              <w:bottom w:val="single" w:sz="4" w:space="0" w:color="auto"/>
            </w:tcBorders>
          </w:tcPr>
          <w:p w14:paraId="186D6B66"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2</w:t>
            </w:r>
            <m:oMath>
              <m:r>
                <w:rPr>
                  <w:rFonts w:ascii="Cambria Math" w:hAnsi="Cambria Math"/>
                </w:rPr>
                <m:t>τ</m:t>
              </m:r>
            </m:oMath>
          </w:p>
        </w:tc>
        <w:tc>
          <w:tcPr>
            <w:tcW w:w="1260" w:type="dxa"/>
            <w:tcBorders>
              <w:bottom w:val="single" w:sz="4" w:space="0" w:color="auto"/>
            </w:tcBorders>
          </w:tcPr>
          <w:p w14:paraId="38BDF3F5" w14:textId="77777777" w:rsidR="00D402A0" w:rsidRDefault="00D402A0" w:rsidP="00D402A0">
            <w:pPr>
              <w:keepNext/>
              <w:jc w:val="center"/>
              <w:cnfStyle w:val="000000100000" w:firstRow="0" w:lastRow="0" w:firstColumn="0" w:lastColumn="0" w:oddVBand="0" w:evenVBand="0" w:oddHBand="1" w:evenHBand="0" w:firstRowFirstColumn="0" w:firstRowLastColumn="0" w:lastRowFirstColumn="0" w:lastRowLastColumn="0"/>
            </w:pPr>
            <w:r>
              <w:t>0.24</w:t>
            </w:r>
            <m:oMath>
              <m:r>
                <w:rPr>
                  <w:rFonts w:ascii="Cambria Math" w:hAnsi="Cambria Math"/>
                </w:rPr>
                <m:t>τ</m:t>
              </m:r>
            </m:oMath>
          </w:p>
        </w:tc>
      </w:tr>
    </w:tbl>
    <w:p w14:paraId="3C7A832C" w14:textId="195A7AAE" w:rsidR="00D402A0" w:rsidRDefault="00D402A0" w:rsidP="00D402A0">
      <w:pPr>
        <w:pStyle w:val="Caption"/>
        <w:framePr w:hSpace="180" w:wrap="around" w:vAnchor="text" w:hAnchor="page" w:x="6893" w:y="1240"/>
      </w:pPr>
      <w:r>
        <w:t xml:space="preserve">Táblázat.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Táblázat. \* ARABIC \s 1 </w:instrText>
      </w:r>
      <w:r>
        <w:fldChar w:fldCharType="separate"/>
      </w:r>
      <w:r>
        <w:rPr>
          <w:noProof/>
        </w:rPr>
        <w:t>2</w:t>
      </w:r>
      <w:r>
        <w:fldChar w:fldCharType="end"/>
      </w:r>
      <w:r>
        <w:t xml:space="preserve"> Oppelt módszer hangolás</w:t>
      </w:r>
    </w:p>
    <w:p w14:paraId="6A56D1D7" w14:textId="32E4B2DF" w:rsidR="00595704" w:rsidRDefault="00485E7E" w:rsidP="00CA5EBE">
      <w:pPr>
        <w:spacing w:line="360" w:lineRule="auto"/>
      </w:pPr>
      <w:r>
        <w:rPr>
          <w:noProof/>
          <w:lang w:val="en-US"/>
        </w:rPr>
        <mc:AlternateContent>
          <mc:Choice Requires="wps">
            <w:drawing>
              <wp:anchor distT="0" distB="0" distL="114300" distR="114300" simplePos="0" relativeHeight="251668992" behindDoc="0" locked="0" layoutInCell="1" allowOverlap="1" wp14:anchorId="3FFDCF07" wp14:editId="5B536AC8">
                <wp:simplePos x="0" y="0"/>
                <wp:positionH relativeFrom="column">
                  <wp:posOffset>-3810</wp:posOffset>
                </wp:positionH>
                <wp:positionV relativeFrom="paragraph">
                  <wp:posOffset>1639570</wp:posOffset>
                </wp:positionV>
                <wp:extent cx="2299970" cy="344170"/>
                <wp:effectExtent l="0" t="0" r="0" b="2540"/>
                <wp:wrapSquare wrapText="bothSides"/>
                <wp:docPr id="4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28AF5C" w14:textId="77777777" w:rsidR="0025279D" w:rsidRDefault="0025279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CF07" id="Text Box 19" o:spid="_x0000_s1072" type="#_x0000_t202" style="position:absolute;left:0;text-align:left;margin-left:-.3pt;margin-top:129.1pt;width:181.1pt;height:27.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" stroked="f">
                <v:textbox inset="0,0,0,0">
                  <w:txbxContent>
                    <w:p w14:paraId="2328AF5C" w14:textId="77777777" w:rsidR="0025279D" w:rsidRDefault="0025279D"/>
                  </w:txbxContent>
                </v:textbox>
                <w10:wrap type="square"/>
              </v:shape>
            </w:pict>
          </mc:Fallback>
        </mc:AlternateContent>
      </w:r>
      <w:r w:rsidR="004F3B28">
        <w:rPr>
          <w:noProof/>
          <w:lang w:val="en-US"/>
        </w:rPr>
        <w:drawing>
          <wp:anchor distT="0" distB="0" distL="114300" distR="114300" simplePos="0" relativeHeight="251683840" behindDoc="0" locked="0" layoutInCell="1" allowOverlap="1" wp14:anchorId="1577BC06" wp14:editId="3892DE4E">
            <wp:simplePos x="0" y="0"/>
            <wp:positionH relativeFrom="column">
              <wp:posOffset>635</wp:posOffset>
            </wp:positionH>
            <wp:positionV relativeFrom="paragraph">
              <wp:posOffset>34290</wp:posOffset>
            </wp:positionV>
            <wp:extent cx="2299970" cy="16586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103">
                      <a:extLst>
                        <a:ext uri="{28A0092B-C50C-407E-A947-70E740481C1C}">
                          <a14:useLocalDpi xmlns:a14="http://schemas.microsoft.com/office/drawing/2010/main" val="0"/>
                        </a:ext>
                      </a:extLst>
                    </a:blip>
                    <a:stretch>
                      <a:fillRect/>
                    </a:stretch>
                  </pic:blipFill>
                  <pic:spPr>
                    <a:xfrm>
                      <a:off x="0" y="0"/>
                      <a:ext cx="2299970" cy="1658620"/>
                    </a:xfrm>
                    <a:prstGeom prst="rect">
                      <a:avLst/>
                    </a:prstGeom>
                  </pic:spPr>
                </pic:pic>
              </a:graphicData>
            </a:graphic>
          </wp:anchor>
        </w:drawing>
      </w:r>
      <w:r w:rsidR="00D402A0">
        <w:tab/>
      </w:r>
      <w:r w:rsidR="00D402A0" w:rsidRPr="00E534EC">
        <w:rPr>
          <w:szCs w:val="24"/>
        </w:rPr>
        <w:t>Mintavételes megvalósításnál a rends</w:t>
      </w:r>
      <w:r w:rsidR="00AF79D5">
        <w:rPr>
          <w:szCs w:val="24"/>
        </w:rPr>
        <w:t>zer mintavételezési periódusát</w:t>
      </w:r>
      <w:r w:rsidR="00D402A0" w:rsidRPr="00E534EC">
        <w:rPr>
          <w:szCs w:val="24"/>
        </w:rPr>
        <w:t xml:space="preserve"> a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0.3τ</m:t>
        </m:r>
      </m:oMath>
      <w:r w:rsidR="00D402A0" w:rsidRPr="00E534EC">
        <w:rPr>
          <w:szCs w:val="24"/>
        </w:rPr>
        <w:t xml:space="preserve"> értékre kell megválasztani</w:t>
      </w:r>
      <w:r w:rsidR="00595704" w:rsidRPr="00E534EC">
        <w:rPr>
          <w:szCs w:val="24"/>
        </w:rPr>
        <w:t>. A módszer előnye</w:t>
      </w:r>
      <w:r w:rsidR="00AF79D5">
        <w:rPr>
          <w:szCs w:val="24"/>
        </w:rPr>
        <w:t>,</w:t>
      </w:r>
      <w:r w:rsidR="00595704" w:rsidRPr="00E534EC">
        <w:rPr>
          <w:szCs w:val="24"/>
        </w:rPr>
        <w:t xml:space="preserve"> hogy nem kell a rendszert a stabilitás határára vinni, így biztonságosabb, valamint könnyű a bemenet előállítása.</w:t>
      </w:r>
    </w:p>
    <w:p w14:paraId="2AAD7B17" w14:textId="1EFBE8DB" w:rsidR="00E549E5" w:rsidRPr="00BE4225" w:rsidRDefault="00ED22AB" w:rsidP="004F3B28">
      <w:pPr>
        <w:pStyle w:val="Heading1"/>
        <w:spacing w:line="360" w:lineRule="auto"/>
      </w:pPr>
      <w:r w:rsidRPr="00BE4225">
        <w:lastRenderedPageBreak/>
        <w:t xml:space="preserve"> </w:t>
      </w:r>
      <w:bookmarkStart w:id="147" w:name="_Toc422599291"/>
      <w:r w:rsidRPr="00BE4225">
        <w:t>RENDSZER TERVEZÉSE</w:t>
      </w:r>
      <w:bookmarkEnd w:id="147"/>
    </w:p>
    <w:p w14:paraId="5C57DCEC" w14:textId="77777777" w:rsidR="001929DC" w:rsidRPr="00BE4225" w:rsidRDefault="00ED22AB" w:rsidP="007852B4">
      <w:pPr>
        <w:pStyle w:val="Heading2"/>
        <w:spacing w:line="360" w:lineRule="auto"/>
        <w:rPr>
          <w:rStyle w:val="IntenseEmphasis"/>
          <w:b/>
          <w:bCs/>
          <w:i w:val="0"/>
          <w:iCs w:val="0"/>
          <w:caps w:val="0"/>
        </w:rPr>
      </w:pPr>
      <w:bookmarkStart w:id="148" w:name="_Toc422599292"/>
      <w:r w:rsidRPr="00BE4225">
        <w:rPr>
          <w:rStyle w:val="Heading1Char"/>
          <w:b/>
          <w:bCs/>
          <w:smallCaps/>
          <w:sz w:val="28"/>
          <w:szCs w:val="28"/>
        </w:rPr>
        <w:t>SZABÁLYOZÓK</w:t>
      </w:r>
      <w:r w:rsidRPr="00BE4225">
        <w:rPr>
          <w:rStyle w:val="IntenseEmphasis"/>
          <w:b/>
          <w:bCs/>
          <w:i w:val="0"/>
          <w:iCs w:val="0"/>
          <w:caps w:val="0"/>
        </w:rPr>
        <w:t>:</w:t>
      </w:r>
      <w:bookmarkEnd w:id="148"/>
    </w:p>
    <w:p w14:paraId="31C33316" w14:textId="23C60594" w:rsidR="00972A1D" w:rsidRDefault="00C81A1F" w:rsidP="0071433B">
      <w:pPr>
        <w:spacing w:line="360" w:lineRule="auto"/>
        <w:ind w:firstLine="432"/>
        <w:rPr>
          <w:rFonts w:ascii="Times New Roman" w:hAnsi="Times New Roman"/>
        </w:rPr>
      </w:pPr>
      <w:r w:rsidRPr="00AF79D5">
        <w:rPr>
          <w:rFonts w:ascii="Times New Roman" w:hAnsi="Times New Roman"/>
          <w:noProof/>
          <w:szCs w:val="24"/>
          <w:lang w:val="en-US"/>
        </w:rPr>
        <mc:AlternateContent>
          <mc:Choice Requires="wpg">
            <w:drawing>
              <wp:anchor distT="0" distB="0" distL="114300" distR="114300" simplePos="0" relativeHeight="251634688" behindDoc="0" locked="0" layoutInCell="1" allowOverlap="1" wp14:anchorId="13E8CAB2" wp14:editId="756725AF">
                <wp:simplePos x="0" y="0"/>
                <wp:positionH relativeFrom="column">
                  <wp:posOffset>205105</wp:posOffset>
                </wp:positionH>
                <wp:positionV relativeFrom="paragraph">
                  <wp:posOffset>85725</wp:posOffset>
                </wp:positionV>
                <wp:extent cx="3208020" cy="1941195"/>
                <wp:effectExtent l="0" t="0" r="0" b="1905"/>
                <wp:wrapSquare wrapText="bothSides"/>
                <wp:docPr id="18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8020" cy="1941195"/>
                          <a:chOff x="0" y="0"/>
                          <a:chExt cx="3208020" cy="1941195"/>
                        </a:xfrm>
                      </wpg:grpSpPr>
                      <pic:pic xmlns:pic="http://schemas.openxmlformats.org/drawingml/2006/picture">
                        <pic:nvPicPr>
                          <pic:cNvPr id="190" name="Picture 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191" name="Text Box 23"/>
                        <wps:cNvSpPr txBox="1"/>
                        <wps:spPr>
                          <a:xfrm>
                            <a:off x="0" y="1678305"/>
                            <a:ext cx="3208020" cy="262890"/>
                          </a:xfrm>
                          <a:prstGeom prst="rect">
                            <a:avLst/>
                          </a:prstGeom>
                          <a:solidFill>
                            <a:prstClr val="white"/>
                          </a:solidFill>
                          <a:ln>
                            <a:noFill/>
                          </a:ln>
                          <a:effectLst/>
                        </wps:spPr>
                        <wps:txbx>
                          <w:txbxContent>
                            <w:p w14:paraId="68627BC3" w14:textId="55455586" w:rsidR="0025279D" w:rsidRPr="00215AE9" w:rsidRDefault="0025279D" w:rsidP="00972A1D">
                              <w:pPr>
                                <w:pStyle w:val="Caption"/>
                                <w:jc w:val="center"/>
                                <w:rPr>
                                  <w:rFonts w:ascii="Times New Roman" w:hAnsi="Times New Roman"/>
                                  <w:noProof/>
                                  <w:sz w:val="24"/>
                                  <w:szCs w:val="24"/>
                                </w:rPr>
                              </w:pPr>
                              <w:bookmarkStart w:id="149" w:name="_Ref420502204"/>
                              <w:bookmarkStart w:id="150" w:name="_Toc422422456"/>
                              <w:bookmarkStart w:id="151" w:name="_Toc422568602"/>
                              <w:bookmarkStart w:id="152" w:name="_Toc422568673"/>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w:t>
                              </w:r>
                              <w:r>
                                <w:fldChar w:fldCharType="end"/>
                              </w:r>
                              <w:bookmarkEnd w:id="149"/>
                              <w:r>
                                <w:t xml:space="preserve"> A pozíció és a sebesség szabályozási hurok elvi strukturális felépítése</w:t>
                              </w:r>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E8CAB2" id="Group 25" o:spid="_x0000_s1073" style="position:absolute;left:0;text-align:left;margin-left:16.15pt;margin-top:6.75pt;width:252.6pt;height:152.85pt;z-index:251634688;mso-position-horizontal-relative:text;mso-position-vertical-relative:text" coordsize="32080,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">
                <v:shape id="Picture 2" o:spid="_x0000_s1074"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py/DAAAA3AAAAA8AAABkcnMvZG93bnJldi54bWxEj0FvwjAMhe9I+w+RJ3GDdBwQKwSEJsG4&#10;DQo/wGpMU0icqsmg+/fzYdJutt7ze59XmyF49aA+tZENvE0LUMR1tC03Bi7n3WQBKmVkiz4yGfih&#10;BJv1y2iFpY1PPtGjyo2SEE4lGnA5d6XWqXYUME1jRyzaNfYBs6x9o22PTwkPXs+KYq4DtiwNDjv6&#10;cFTfq+9g4FPfm6/dbH8M+er3B1edT62/GTN+HbZLUJmG/G/+uz5YwX8XfHlGJt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mnL8MAAADcAAAADwAAAAAAAAAAAAAAAACf&#10;AgAAZHJzL2Rvd25yZXYueG1sUEsFBgAAAAAEAAQA9wAAAI8DAAAAAA==&#10;">
                  <v:imagedata r:id="rId105" o:title=""/>
                  <v:path arrowok="t"/>
                </v:shape>
                <v:shape id="Text Box 23" o:spid="_x0000_s1075" type="#_x0000_t202" style="position:absolute;top:16783;width:32080;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68627BC3" w14:textId="55455586" w:rsidR="0025279D" w:rsidRPr="00215AE9" w:rsidRDefault="0025279D" w:rsidP="00972A1D">
                        <w:pPr>
                          <w:pStyle w:val="Caption"/>
                          <w:jc w:val="center"/>
                          <w:rPr>
                            <w:rFonts w:ascii="Times New Roman" w:hAnsi="Times New Roman"/>
                            <w:noProof/>
                            <w:sz w:val="24"/>
                            <w:szCs w:val="24"/>
                          </w:rPr>
                        </w:pPr>
                        <w:bookmarkStart w:id="153" w:name="_Ref420502204"/>
                        <w:bookmarkStart w:id="154" w:name="_Toc422422456"/>
                        <w:bookmarkStart w:id="155" w:name="_Toc422568602"/>
                        <w:bookmarkStart w:id="156" w:name="_Toc422568673"/>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w:t>
                        </w:r>
                        <w:r>
                          <w:fldChar w:fldCharType="end"/>
                        </w:r>
                        <w:bookmarkEnd w:id="153"/>
                        <w:r>
                          <w:t xml:space="preserve"> A pozíció és a sebesség szabályozási hurok elvi strukturális felépítése</w:t>
                        </w:r>
                        <w:bookmarkEnd w:id="154"/>
                        <w:bookmarkEnd w:id="155"/>
                        <w:bookmarkEnd w:id="156"/>
                      </w:p>
                    </w:txbxContent>
                  </v:textbox>
                </v:shape>
                <w10:wrap type="square"/>
              </v:group>
            </w:pict>
          </mc:Fallback>
        </mc:AlternateContent>
      </w:r>
      <w:r w:rsidR="00AF79D5" w:rsidRPr="00AF79D5">
        <w:rPr>
          <w:rFonts w:ascii="Times New Roman" w:hAnsi="Times New Roman"/>
          <w:szCs w:val="24"/>
        </w:rPr>
        <w:t>A DC motor valamin</w:t>
      </w:r>
      <w:r w:rsidR="00972A1D" w:rsidRPr="00AF79D5">
        <w:rPr>
          <w:rFonts w:ascii="Times New Roman" w:hAnsi="Times New Roman"/>
          <w:szCs w:val="24"/>
        </w:rPr>
        <w:t xml:space="preserve"> a hozzá csatolt</w:t>
      </w:r>
      <w:r w:rsidR="00AF79D5" w:rsidRPr="00AF79D5">
        <w:rPr>
          <w:rFonts w:ascii="Times New Roman" w:hAnsi="Times New Roman"/>
          <w:szCs w:val="24"/>
        </w:rPr>
        <w:t xml:space="preserve"> </w:t>
      </w:r>
      <w:r w:rsidR="00972A1D" w:rsidRPr="00AF79D5">
        <w:rPr>
          <w:rFonts w:ascii="Times New Roman" w:hAnsi="Times New Roman"/>
          <w:szCs w:val="24"/>
        </w:rPr>
        <w:t>mechanizmus pozíció és a sebesség szabály</w:t>
      </w:r>
      <w:r w:rsidR="00AF79D5" w:rsidRPr="00AF79D5">
        <w:rPr>
          <w:rFonts w:ascii="Times New Roman" w:hAnsi="Times New Roman"/>
          <w:szCs w:val="24"/>
        </w:rPr>
        <w:t>o</w:t>
      </w:r>
      <w:r w:rsidR="00972A1D" w:rsidRPr="00AF79D5">
        <w:rPr>
          <w:rFonts w:ascii="Times New Roman" w:hAnsi="Times New Roman"/>
          <w:szCs w:val="24"/>
        </w:rPr>
        <w:t>zás</w:t>
      </w:r>
      <w:r w:rsidR="008602D5" w:rsidRPr="00AF79D5">
        <w:rPr>
          <w:rFonts w:ascii="Times New Roman" w:hAnsi="Times New Roman"/>
          <w:szCs w:val="24"/>
        </w:rPr>
        <w:t>ára</w:t>
      </w:r>
      <w:r w:rsidR="00ED22AB" w:rsidRPr="00AF79D5">
        <w:rPr>
          <w:rFonts w:ascii="Times New Roman" w:hAnsi="Times New Roman"/>
          <w:szCs w:val="24"/>
        </w:rPr>
        <w:t xml:space="preserve"> az egyhurkú kialakítást választottam</w:t>
      </w:r>
      <w:r w:rsidR="00015536" w:rsidRPr="00AF79D5">
        <w:rPr>
          <w:rFonts w:ascii="Times New Roman" w:hAnsi="Times New Roman"/>
          <w:szCs w:val="24"/>
        </w:rPr>
        <w:t xml:space="preserve"> </w:t>
      </w:r>
      <w:r w:rsidR="00F61364" w:rsidRPr="00AF79D5">
        <w:rPr>
          <w:szCs w:val="24"/>
        </w:rPr>
        <w:fldChar w:fldCharType="begin"/>
      </w:r>
      <w:r w:rsidR="00F61364" w:rsidRPr="00AF79D5">
        <w:rPr>
          <w:szCs w:val="24"/>
        </w:rPr>
        <w:instrText xml:space="preserve"> REF _Ref420502204 \h  \* MERGEFORMAT </w:instrText>
      </w:r>
      <w:r w:rsidR="00F61364" w:rsidRPr="00AF79D5">
        <w:rPr>
          <w:szCs w:val="24"/>
        </w:rPr>
      </w:r>
      <w:r w:rsidR="00F61364" w:rsidRPr="00AF79D5">
        <w:rPr>
          <w:szCs w:val="24"/>
        </w:rPr>
        <w:fldChar w:fldCharType="separate"/>
      </w:r>
      <w:r w:rsidR="00015536" w:rsidRPr="00AF79D5">
        <w:rPr>
          <w:rFonts w:ascii="Times New Roman" w:hAnsi="Times New Roman"/>
          <w:szCs w:val="24"/>
        </w:rPr>
        <w:t>Kép. 3.1</w:t>
      </w:r>
      <w:r w:rsidR="00F61364" w:rsidRPr="00AF79D5">
        <w:rPr>
          <w:szCs w:val="24"/>
        </w:rPr>
        <w:fldChar w:fldCharType="end"/>
      </w:r>
      <w:r w:rsidR="008602D5" w:rsidRPr="00AF79D5">
        <w:rPr>
          <w:rFonts w:ascii="Times New Roman" w:hAnsi="Times New Roman"/>
          <w:szCs w:val="24"/>
        </w:rPr>
        <w:t xml:space="preserve">. A </w:t>
      </w:r>
      <w:r w:rsidR="008A56F0" w:rsidRPr="00AF79D5">
        <w:rPr>
          <w:rFonts w:ascii="Times New Roman" w:hAnsi="Times New Roman"/>
          <w:szCs w:val="24"/>
        </w:rPr>
        <w:t>feszültségben vezérelt</w:t>
      </w:r>
      <w:r w:rsidR="00692C70" w:rsidRPr="00AF79D5">
        <w:rPr>
          <w:rFonts w:ascii="Times New Roman" w:hAnsi="Times New Roman"/>
          <w:szCs w:val="24"/>
        </w:rPr>
        <w:t xml:space="preserve"> </w:t>
      </w:r>
      <w:r w:rsidR="00ED22AB" w:rsidRPr="00AF79D5">
        <w:rPr>
          <w:rFonts w:ascii="Times New Roman" w:hAnsi="Times New Roman"/>
          <w:szCs w:val="24"/>
        </w:rPr>
        <w:t>D</w:t>
      </w:r>
      <w:r w:rsidR="00AF79D5">
        <w:rPr>
          <w:rFonts w:ascii="Times New Roman" w:hAnsi="Times New Roman"/>
          <w:szCs w:val="24"/>
        </w:rPr>
        <w:t>C</w:t>
      </w:r>
      <w:r w:rsidR="00ED22AB" w:rsidRPr="00AF79D5">
        <w:rPr>
          <w:rFonts w:ascii="Times New Roman" w:hAnsi="Times New Roman"/>
          <w:szCs w:val="24"/>
        </w:rPr>
        <w:t xml:space="preserve"> motorok beavatkozó jelét PWM generátorral állítom elő. A Visszacsatolást inkrementális érzékelő segítségével valósítottam meg</w:t>
      </w:r>
      <w:r w:rsidR="00ED22AB" w:rsidRPr="00BE4225">
        <w:rPr>
          <w:rFonts w:ascii="Times New Roman" w:hAnsi="Times New Roman"/>
        </w:rPr>
        <w:t>.</w:t>
      </w:r>
    </w:p>
    <w:p w14:paraId="288B954E" w14:textId="77777777" w:rsidR="00114977" w:rsidRPr="007537AE" w:rsidRDefault="00ED22AB" w:rsidP="00134FA1">
      <w:pPr>
        <w:pStyle w:val="Heading3"/>
        <w:rPr>
          <w:rStyle w:val="IntenseEmphasis"/>
          <w:b/>
          <w:bCs/>
          <w:i w:val="0"/>
          <w:iCs w:val="0"/>
          <w:caps w:val="0"/>
        </w:rPr>
      </w:pPr>
      <w:bookmarkStart w:id="157" w:name="_Toc422599293"/>
      <w:r w:rsidRPr="007537AE">
        <w:rPr>
          <w:rStyle w:val="IntenseEmphasis"/>
          <w:b/>
          <w:bCs/>
          <w:i w:val="0"/>
          <w:iCs w:val="0"/>
          <w:caps w:val="0"/>
        </w:rPr>
        <w:t xml:space="preserve">Diszkrét Hardveres PID </w:t>
      </w:r>
      <w:r w:rsidRPr="00134FA1">
        <w:rPr>
          <w:rStyle w:val="IntenseEmphasis"/>
          <w:b/>
          <w:bCs/>
          <w:i w:val="0"/>
          <w:iCs w:val="0"/>
          <w:caps w:val="0"/>
        </w:rPr>
        <w:t>szabályozó</w:t>
      </w:r>
      <w:bookmarkEnd w:id="157"/>
    </w:p>
    <w:p w14:paraId="0DEBA1AA" w14:textId="2CEB7360" w:rsidR="007E071F" w:rsidRPr="001924B3" w:rsidRDefault="007E071F" w:rsidP="007537AE">
      <w:pPr>
        <w:spacing w:line="360" w:lineRule="auto"/>
        <w:rPr>
          <w:rFonts w:ascii="Times New Roman" w:hAnsi="Times New Roman"/>
          <w:szCs w:val="24"/>
        </w:rPr>
      </w:pPr>
      <w:r w:rsidRPr="00BE4225">
        <w:rPr>
          <w:rFonts w:ascii="Times New Roman" w:hAnsi="Times New Roman"/>
        </w:rPr>
        <w:tab/>
      </w:r>
      <w:r w:rsidRPr="001924B3">
        <w:rPr>
          <w:rFonts w:ascii="Times New Roman" w:hAnsi="Times New Roman"/>
          <w:szCs w:val="24"/>
        </w:rPr>
        <w:t xml:space="preserve">Napjainkban az egyik leghasználtabb </w:t>
      </w:r>
      <w:r w:rsidR="00BC755A" w:rsidRPr="001924B3">
        <w:rPr>
          <w:rFonts w:ascii="Times New Roman" w:hAnsi="Times New Roman"/>
          <w:szCs w:val="24"/>
        </w:rPr>
        <w:t>szabályozó</w:t>
      </w:r>
      <w:r w:rsidRPr="001924B3">
        <w:rPr>
          <w:rFonts w:ascii="Times New Roman" w:hAnsi="Times New Roman"/>
          <w:szCs w:val="24"/>
        </w:rPr>
        <w:t>típus a PID, amely</w:t>
      </w:r>
      <w:r w:rsidR="001924B3">
        <w:rPr>
          <w:rFonts w:ascii="Times New Roman" w:hAnsi="Times New Roman"/>
          <w:szCs w:val="24"/>
        </w:rPr>
        <w:t>nek</w:t>
      </w:r>
      <w:r w:rsidRPr="001924B3">
        <w:rPr>
          <w:rFonts w:ascii="Times New Roman" w:hAnsi="Times New Roman"/>
          <w:szCs w:val="24"/>
        </w:rPr>
        <w:t xml:space="preserve"> </w:t>
      </w:r>
      <w:r w:rsidR="00F61364" w:rsidRPr="001924B3">
        <w:rPr>
          <w:rFonts w:ascii="Times New Roman" w:hAnsi="Times New Roman"/>
          <w:szCs w:val="24"/>
        </w:rPr>
        <w:t>rekurzív egyenlete</w:t>
      </w:r>
      <w:r w:rsidR="00ED22AB" w:rsidRPr="001924B3">
        <w:rPr>
          <w:rFonts w:ascii="Times New Roman" w:hAnsi="Times New Roman"/>
          <w:szCs w:val="24"/>
        </w:rPr>
        <w:t xml:space="preserve"> a következő</w:t>
      </w:r>
      <w:r w:rsidR="00F61364" w:rsidRPr="001924B3">
        <w:rPr>
          <w:rFonts w:ascii="Times New Roman" w:hAnsi="Times New Roman"/>
          <w:szCs w:val="24"/>
        </w:rPr>
        <w:t>:</w:t>
      </w:r>
    </w:p>
    <w:p w14:paraId="23A59F72" w14:textId="749B0275" w:rsidR="00F61364" w:rsidRPr="00BE4225" w:rsidRDefault="00D4257B" w:rsidP="00911B32">
      <w:pPr>
        <w:spacing w:line="360" w:lineRule="auto"/>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692C70" w:rsidRPr="00BE4225">
        <w:rPr>
          <w:rFonts w:ascii="Times New Roman" w:hAnsi="Times New Roman"/>
        </w:rPr>
        <w:t xml:space="preserve">  (1)</w:t>
      </w:r>
    </w:p>
    <w:p w14:paraId="23E2A418" w14:textId="2577315D" w:rsidR="00F61364" w:rsidRPr="00BE4225" w:rsidRDefault="00D4257B" w:rsidP="00A05E75">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F61364" w:rsidRPr="00BE4225">
        <w:rPr>
          <w:rFonts w:ascii="Times New Roman" w:hAnsi="Times New Roman"/>
        </w:rPr>
        <w:t xml:space="preserve">  </w:t>
      </w:r>
      <w:r w:rsidR="00692C70" w:rsidRPr="00BE4225">
        <w:rPr>
          <w:rFonts w:ascii="Times New Roman" w:hAnsi="Times New Roman"/>
        </w:rPr>
        <w:t>(2)</w:t>
      </w:r>
      <w:r w:rsidR="00F61364" w:rsidRPr="00BE4225">
        <w:rPr>
          <w:rFonts w:ascii="Times New Roman" w:hAnsi="Times New Roman"/>
        </w:rPr>
        <w:t xml:space="preserve"> </w:t>
      </w:r>
      <w:sdt>
        <w:sdtPr>
          <w:rPr>
            <w:rFonts w:ascii="Times New Roman" w:hAnsi="Times New Roman"/>
          </w:rPr>
          <w:id w:val="-1266157448"/>
          <w:citation/>
        </w:sdtPr>
        <w:sdtEndPr/>
        <w:sdtContent>
          <w:r w:rsidR="00F61364" w:rsidRPr="00BE4225">
            <w:rPr>
              <w:rFonts w:ascii="Times New Roman" w:hAnsi="Times New Roman"/>
            </w:rPr>
            <w:fldChar w:fldCharType="begin"/>
          </w:r>
          <w:r w:rsidR="00F61364" w:rsidRPr="00BE4225">
            <w:rPr>
              <w:rFonts w:ascii="Times New Roman" w:hAnsi="Times New Roman"/>
            </w:rPr>
            <w:instrText xml:space="preserve"> CITATION Már09 \l 1033 </w:instrText>
          </w:r>
          <w:r w:rsidR="00F61364" w:rsidRPr="00BE4225">
            <w:rPr>
              <w:rFonts w:ascii="Times New Roman" w:hAnsi="Times New Roman"/>
            </w:rPr>
            <w:fldChar w:fldCharType="separate"/>
          </w:r>
          <w:r w:rsidR="00CB34B4" w:rsidRPr="00BE4225">
            <w:rPr>
              <w:rFonts w:ascii="Times New Roman" w:hAnsi="Times New Roman"/>
            </w:rPr>
            <w:t>[2]</w:t>
          </w:r>
          <w:r w:rsidR="00F61364" w:rsidRPr="00BE4225">
            <w:rPr>
              <w:rFonts w:ascii="Times New Roman" w:hAnsi="Times New Roman"/>
            </w:rPr>
            <w:fldChar w:fldCharType="end"/>
          </w:r>
        </w:sdtContent>
      </w:sdt>
    </w:p>
    <w:p w14:paraId="48BDF1BA" w14:textId="40BC3078" w:rsidR="00F01499" w:rsidRDefault="001B7DD6" w:rsidP="00BC64C7">
      <w:pPr>
        <w:spacing w:line="360" w:lineRule="auto"/>
        <w:ind w:firstLine="720"/>
        <w:rPr>
          <w:rFonts w:ascii="Times New Roman" w:hAnsi="Times New Roman"/>
          <w:szCs w:val="24"/>
        </w:rPr>
      </w:pPr>
      <w:r w:rsidRPr="001924B3">
        <w:rPr>
          <w:rFonts w:ascii="Times New Roman" w:hAnsi="Times New Roman"/>
          <w:szCs w:val="24"/>
        </w:rPr>
        <w:t xml:space="preserve">Az általam </w:t>
      </w:r>
      <w:r w:rsidR="00D436F9" w:rsidRPr="001924B3">
        <w:rPr>
          <w:rFonts w:ascii="Times New Roman" w:hAnsi="Times New Roman"/>
          <w:szCs w:val="24"/>
        </w:rPr>
        <w:t>elkész</w:t>
      </w:r>
      <w:r w:rsidR="00ED22AB" w:rsidRPr="001924B3">
        <w:rPr>
          <w:rFonts w:ascii="Times New Roman" w:hAnsi="Times New Roman"/>
          <w:szCs w:val="24"/>
        </w:rPr>
        <w:t xml:space="preserve">ített PID szabályozó hardveresen van megvalósítva FPGA áramkörben, a minél kisebb mintavételezési periódus elérése céljából. A fent látható </w:t>
      </w:r>
      <w:commentRangeStart w:id="158"/>
      <w:r w:rsidR="00692C70" w:rsidRPr="001924B3">
        <w:rPr>
          <w:rFonts w:ascii="Times New Roman" w:hAnsi="Times New Roman"/>
          <w:szCs w:val="24"/>
          <w:highlight w:val="red"/>
        </w:rPr>
        <w:t>összefüggése</w:t>
      </w:r>
      <w:commentRangeEnd w:id="158"/>
      <w:r w:rsidR="001924B3">
        <w:rPr>
          <w:rStyle w:val="CommentReference"/>
        </w:rPr>
        <w:commentReference w:id="158"/>
      </w:r>
      <w:r w:rsidR="00692C70" w:rsidRPr="001924B3">
        <w:rPr>
          <w:rFonts w:ascii="Times New Roman" w:hAnsi="Times New Roman"/>
          <w:szCs w:val="24"/>
        </w:rPr>
        <w:t xml:space="preserve"> </w:t>
      </w:r>
      <w:r w:rsidR="00EA1960" w:rsidRPr="001924B3">
        <w:rPr>
          <w:rFonts w:ascii="Times New Roman" w:hAnsi="Times New Roman"/>
          <w:szCs w:val="24"/>
        </w:rPr>
        <w:t>alapján</w:t>
      </w:r>
      <w:r w:rsidR="00ED22AB" w:rsidRPr="001924B3">
        <w:rPr>
          <w:rFonts w:ascii="Times New Roman" w:hAnsi="Times New Roman"/>
          <w:szCs w:val="24"/>
        </w:rPr>
        <w:t xml:space="preserve"> egy adat utas </w:t>
      </w:r>
      <w:r w:rsidR="00EA1960" w:rsidRPr="001924B3">
        <w:rPr>
          <w:rFonts w:ascii="Times New Roman" w:hAnsi="Times New Roman"/>
          <w:szCs w:val="24"/>
        </w:rPr>
        <w:t>automatát terveztem</w:t>
      </w:r>
      <w:r w:rsidR="00ED22AB" w:rsidRPr="001924B3">
        <w:rPr>
          <w:rFonts w:ascii="Times New Roman" w:hAnsi="Times New Roman"/>
          <w:szCs w:val="24"/>
        </w:rPr>
        <w:t xml:space="preserve">, amelyet majd System </w:t>
      </w:r>
      <w:r w:rsidR="00134FA1" w:rsidRPr="001924B3">
        <w:rPr>
          <w:rFonts w:ascii="Times New Roman" w:hAnsi="Times New Roman"/>
          <w:szCs w:val="24"/>
        </w:rPr>
        <w:t>Generátorban</w:t>
      </w:r>
      <w:r w:rsidR="00ED22AB" w:rsidRPr="001924B3">
        <w:rPr>
          <w:rFonts w:ascii="Times New Roman" w:hAnsi="Times New Roman"/>
          <w:szCs w:val="24"/>
        </w:rPr>
        <w:t xml:space="preserve"> építtettem meg.</w:t>
      </w:r>
      <w:r w:rsidR="00EA1960" w:rsidRPr="001924B3">
        <w:rPr>
          <w:rFonts w:ascii="Times New Roman" w:hAnsi="Times New Roman"/>
          <w:szCs w:val="24"/>
        </w:rPr>
        <w:t xml:space="preserve"> </w:t>
      </w:r>
      <w:r w:rsidR="00ED22AB" w:rsidRPr="001924B3">
        <w:rPr>
          <w:rFonts w:ascii="Times New Roman" w:hAnsi="Times New Roman"/>
          <w:szCs w:val="24"/>
        </w:rPr>
        <w:t xml:space="preserve">A PID szabályozó paramétereit, a Q paraméterek segítségével adhatjuk meg, amelyek függenek az ismert paraméterektől: </w:t>
      </w:r>
      <m:oMath>
        <m:r>
          <w:rPr>
            <w:rFonts w:ascii="Cambria Math" w:hAnsi="Cambria Math"/>
            <w:szCs w:val="24"/>
          </w:rPr>
          <m:t>Td</m:t>
        </m:r>
      </m:oMath>
      <w:r w:rsidR="00ED22AB" w:rsidRPr="001924B3">
        <w:rPr>
          <w:rFonts w:ascii="Times New Roman" w:hAnsi="Times New Roman"/>
          <w:szCs w:val="24"/>
        </w:rPr>
        <w:t xml:space="preserve">- deriválási idő, </w:t>
      </w:r>
      <m:oMath>
        <m:r>
          <w:rPr>
            <w:rFonts w:ascii="Cambria Math" w:hAnsi="Cambria Math"/>
            <w:szCs w:val="24"/>
          </w:rPr>
          <m:t>Ti</m:t>
        </m:r>
      </m:oMath>
      <w:r w:rsidR="00ED22AB" w:rsidRPr="001924B3">
        <w:rPr>
          <w:rFonts w:ascii="Times New Roman" w:hAnsi="Times New Roman"/>
          <w:szCs w:val="24"/>
        </w:rPr>
        <w:t xml:space="preserve">-integrálási idő, </w:t>
      </w:r>
      <m:oMath>
        <m:r>
          <w:rPr>
            <w:rFonts w:ascii="Cambria Math" w:hAnsi="Cambria Math"/>
            <w:szCs w:val="24"/>
          </w:rPr>
          <m:t>Ts</m:t>
        </m:r>
      </m:oMath>
      <w:r w:rsidR="00ED22AB" w:rsidRPr="001924B3">
        <w:rPr>
          <w:rFonts w:ascii="Times New Roman" w:hAnsi="Times New Roman"/>
          <w:szCs w:val="24"/>
        </w:rPr>
        <w:t xml:space="preserve"> mintavételezési</w:t>
      </w:r>
      <w:r w:rsidR="00692C70" w:rsidRPr="001924B3">
        <w:rPr>
          <w:rFonts w:ascii="Times New Roman" w:hAnsi="Times New Roman"/>
          <w:szCs w:val="24"/>
        </w:rPr>
        <w:t xml:space="preserve"> </w:t>
      </w:r>
      <w:r w:rsidR="00ED22AB" w:rsidRPr="001924B3">
        <w:rPr>
          <w:rFonts w:ascii="Times New Roman" w:hAnsi="Times New Roman"/>
          <w:szCs w:val="24"/>
        </w:rPr>
        <w:t>periódus, valamint</w:t>
      </w:r>
      <m:oMath>
        <m:r>
          <w:rPr>
            <w:rFonts w:ascii="Cambria Math" w:hAnsi="Cambria Math"/>
            <w:szCs w:val="24"/>
          </w:rPr>
          <m:t xml:space="preserve"> Kp </m:t>
        </m:r>
      </m:oMath>
      <w:r w:rsidR="00ED22AB" w:rsidRPr="001924B3">
        <w:rPr>
          <w:rFonts w:ascii="Times New Roman" w:hAnsi="Times New Roman"/>
          <w:szCs w:val="24"/>
        </w:rPr>
        <w:t>proporcionális erősítés.</w:t>
      </w:r>
      <w:r w:rsidR="00692C70" w:rsidRPr="001924B3">
        <w:rPr>
          <w:rFonts w:ascii="Times New Roman" w:hAnsi="Times New Roman"/>
          <w:szCs w:val="24"/>
        </w:rPr>
        <w:t xml:space="preserve"> </w:t>
      </w:r>
    </w:p>
    <w:p w14:paraId="64197C23" w14:textId="77777777" w:rsidR="00134FA1" w:rsidRPr="00134FA1" w:rsidRDefault="00134FA1" w:rsidP="00134FA1">
      <w:pPr>
        <w:spacing w:line="360" w:lineRule="auto"/>
        <w:rPr>
          <w:rFonts w:ascii="Times New Roman" w:hAnsi="Times New Roman" w:cs="Times New Roman"/>
          <w:szCs w:val="24"/>
        </w:rPr>
      </w:pPr>
      <w:r w:rsidRPr="00134FA1">
        <w:rPr>
          <w:rFonts w:ascii="Times New Roman" w:hAnsi="Times New Roman" w:cs="Times New Roman"/>
          <w:szCs w:val="24"/>
        </w:rPr>
        <w:t>Az automata öt állapotot tartalmaz. Minden mintavételre, az automata végigpörög az állapotokon és majd visszatér a kiinduló állapotba. Az állapotokban végzet műveletet az FPGA fejlesztő lap órajelének a frekvenciáján hajtjuk végre. Az automata minden állapoton egy órajel periódus alatt lép át.</w:t>
      </w:r>
    </w:p>
    <w:p w14:paraId="39EF5193" w14:textId="1A37DAFC" w:rsidR="00F01499" w:rsidRPr="001924B3" w:rsidRDefault="00ED22AB" w:rsidP="00BC64C7">
      <w:pPr>
        <w:spacing w:line="360" w:lineRule="auto"/>
        <w:ind w:firstLine="720"/>
        <w:rPr>
          <w:rFonts w:ascii="Times New Roman" w:hAnsi="Times New Roman"/>
          <w:szCs w:val="24"/>
        </w:rPr>
      </w:pPr>
      <w:r w:rsidRPr="001924B3">
        <w:rPr>
          <w:rFonts w:ascii="Times New Roman" w:hAnsi="Times New Roman"/>
          <w:szCs w:val="24"/>
        </w:rPr>
        <w:t>Minden állapotban eg</w:t>
      </w:r>
      <w:r w:rsidR="00134FA1">
        <w:rPr>
          <w:rFonts w:ascii="Times New Roman" w:hAnsi="Times New Roman"/>
          <w:szCs w:val="24"/>
        </w:rPr>
        <w:t>y (ÖSSZEGZŐ) regiszterhez adjuk</w:t>
      </w:r>
      <w:r w:rsidRPr="001924B3">
        <w:rPr>
          <w:rFonts w:ascii="Times New Roman" w:hAnsi="Times New Roman"/>
          <w:szCs w:val="24"/>
        </w:rPr>
        <w:t xml:space="preserve"> hozzá a műveletek eredményét és így valósul meg a fenti rekurzív összefüggés.</w:t>
      </w:r>
    </w:p>
    <w:p w14:paraId="2D19488C" w14:textId="73490C4C" w:rsidR="00686AFC" w:rsidRPr="001924B3" w:rsidRDefault="00ED22AB" w:rsidP="00BC64C7">
      <w:pPr>
        <w:spacing w:line="360" w:lineRule="auto"/>
        <w:ind w:firstLine="720"/>
        <w:rPr>
          <w:rFonts w:ascii="Times New Roman" w:hAnsi="Times New Roman"/>
          <w:szCs w:val="24"/>
        </w:rPr>
      </w:pPr>
      <w:r w:rsidRPr="001924B3">
        <w:rPr>
          <w:rFonts w:ascii="Times New Roman" w:hAnsi="Times New Roman"/>
          <w:szCs w:val="24"/>
        </w:rPr>
        <w:t>Az automata mindaddig 0 állapotban van, amíg a TS szignálon nem érkezik egy felfutó él.</w:t>
      </w:r>
      <w:r w:rsidR="00692C70" w:rsidRPr="001924B3">
        <w:rPr>
          <w:rFonts w:ascii="Times New Roman" w:hAnsi="Times New Roman"/>
          <w:szCs w:val="24"/>
        </w:rPr>
        <w:t xml:space="preserve"> </w:t>
      </w:r>
      <w:r w:rsidRPr="001924B3">
        <w:rPr>
          <w:rFonts w:ascii="Times New Roman" w:hAnsi="Times New Roman"/>
          <w:szCs w:val="24"/>
        </w:rPr>
        <w:t>A</w:t>
      </w:r>
      <w:r w:rsidR="00692C70" w:rsidRPr="001924B3">
        <w:rPr>
          <w:rFonts w:ascii="Times New Roman" w:hAnsi="Times New Roman"/>
          <w:szCs w:val="24"/>
        </w:rPr>
        <w:t xml:space="preserve"> </w:t>
      </w:r>
      <w:r w:rsidRPr="001924B3">
        <w:rPr>
          <w:rFonts w:ascii="Times New Roman" w:hAnsi="Times New Roman"/>
          <w:szCs w:val="24"/>
        </w:rPr>
        <w:t>1. állapotban végrehajtja az</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oMath>
      <w:r w:rsidR="00DD2F70" w:rsidRPr="001924B3">
        <w:rPr>
          <w:rFonts w:ascii="Times New Roman" w:hAnsi="Times New Roman"/>
          <w:szCs w:val="24"/>
        </w:rPr>
        <w:t xml:space="preserve"> regiszterek </w:t>
      </w:r>
      <w:r w:rsidR="00E247B7" w:rsidRPr="001924B3">
        <w:rPr>
          <w:rFonts w:ascii="Times New Roman" w:hAnsi="Times New Roman"/>
          <w:szCs w:val="24"/>
        </w:rPr>
        <w:t>eltolását,</w:t>
      </w:r>
      <w:r w:rsidR="00686AFC" w:rsidRPr="001924B3">
        <w:rPr>
          <w:rFonts w:ascii="Times New Roman" w:hAnsi="Times New Roman"/>
          <w:szCs w:val="24"/>
        </w:rPr>
        <w:t xml:space="preserve"> azáltal hogy </w:t>
      </w:r>
      <m:oMath>
        <m:r>
          <w:rPr>
            <w:rFonts w:ascii="Cambria Math" w:hAnsi="Cambria Math"/>
            <w:szCs w:val="24"/>
          </w:rPr>
          <m:t>EnEltolás</m:t>
        </m:r>
      </m:oMath>
      <w:r w:rsidRPr="001924B3">
        <w:rPr>
          <w:rFonts w:ascii="Times New Roman" w:hAnsi="Times New Roman"/>
          <w:szCs w:val="24"/>
        </w:rPr>
        <w:t xml:space="preserve"> </w:t>
      </w:r>
      <w:r w:rsidRPr="001924B3">
        <w:rPr>
          <w:rFonts w:ascii="Times New Roman" w:hAnsi="Times New Roman"/>
          <w:szCs w:val="24"/>
        </w:rPr>
        <w:lastRenderedPageBreak/>
        <w:t>jelet logikai 1 re állítja, vagyis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00DD2F70" w:rsidRPr="001924B3">
        <w:rPr>
          <w:rFonts w:ascii="Times New Roman" w:hAnsi="Times New Roman"/>
          <w:szCs w:val="24"/>
        </w:rPr>
        <w:t>,</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00DD2F70" w:rsidRPr="001924B3">
        <w:rPr>
          <w:rFonts w:ascii="Times New Roman" w:hAnsi="Times New Roman"/>
          <w:szCs w:val="24"/>
        </w:rPr>
        <w:t xml:space="preserve"> és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 </m:t>
            </m:r>
          </m:sub>
        </m:sSub>
      </m:oMath>
      <w:r w:rsidR="00DD2F70" w:rsidRPr="001924B3">
        <w:rPr>
          <w:rFonts w:ascii="Times New Roman" w:hAnsi="Times New Roman"/>
          <w:szCs w:val="24"/>
        </w:rPr>
        <w:t>regiszterbe betölti az aktuális bemeneti értéket.</w:t>
      </w:r>
    </w:p>
    <w:p w14:paraId="3E00FC06" w14:textId="70623C48" w:rsidR="00FB2E76" w:rsidRPr="00134FA1" w:rsidRDefault="00ED22AB" w:rsidP="00BC64C7">
      <w:pPr>
        <w:spacing w:line="360" w:lineRule="auto"/>
        <w:ind w:firstLine="720"/>
        <w:rPr>
          <w:rFonts w:ascii="Times New Roman" w:hAnsi="Times New Roman"/>
          <w:szCs w:val="24"/>
        </w:rPr>
      </w:pPr>
      <w:r w:rsidRPr="00134FA1">
        <w:rPr>
          <w:rFonts w:ascii="Times New Roman" w:hAnsi="Times New Roman"/>
          <w:szCs w:val="24"/>
        </w:rPr>
        <w:t>Az 2,3,4 állapotokban matematikai műveleteket végez, azáltal hogy En</w:t>
      </w:r>
      <w:r w:rsidR="00134FA1" w:rsidRPr="00134FA1">
        <w:rPr>
          <w:rFonts w:ascii="Times New Roman" w:hAnsi="Times New Roman"/>
          <w:szCs w:val="24"/>
        </w:rPr>
        <w:t xml:space="preserve"> </w:t>
      </w:r>
      <w:r w:rsidRPr="00134FA1">
        <w:rPr>
          <w:rFonts w:ascii="Times New Roman" w:hAnsi="Times New Roman"/>
          <w:szCs w:val="24"/>
        </w:rPr>
        <w:t>Szorzó jellel a SZORZÓ modult aktívája. A szorzás elvégzésére egy órajel periódust vesz igénybe, és a következő periódusban használhatjuk csak az eredményt.</w:t>
      </w:r>
    </w:p>
    <w:p w14:paraId="6E3F29B2" w14:textId="77777777" w:rsidR="00692C70" w:rsidRPr="00BE4225" w:rsidRDefault="00692C70" w:rsidP="00BC64C7">
      <w:pPr>
        <w:spacing w:line="360" w:lineRule="auto"/>
        <w:ind w:firstLine="720"/>
        <w:rPr>
          <w:rFonts w:ascii="Times New Roman" w:hAnsi="Times New Roman"/>
        </w:rPr>
      </w:pPr>
    </w:p>
    <w:p w14:paraId="46D151DD" w14:textId="77777777" w:rsidR="00FB2E76" w:rsidRPr="00134FA1" w:rsidRDefault="00ED22AB" w:rsidP="00BC64C7">
      <w:pPr>
        <w:spacing w:line="360" w:lineRule="auto"/>
        <w:ind w:firstLine="720"/>
        <w:rPr>
          <w:rFonts w:ascii="Times New Roman" w:hAnsi="Times New Roman"/>
          <w:b/>
          <w:szCs w:val="24"/>
          <w:u w:val="single"/>
        </w:rPr>
      </w:pPr>
      <w:r w:rsidRPr="00134FA1">
        <w:rPr>
          <w:rFonts w:ascii="Times New Roman" w:hAnsi="Times New Roman"/>
          <w:b/>
          <w:szCs w:val="24"/>
          <w:u w:val="single"/>
        </w:rPr>
        <w:t xml:space="preserve">Az állapotokban végzet műveletek: </w:t>
      </w:r>
    </w:p>
    <w:p w14:paraId="673E6366" w14:textId="4353FD15" w:rsidR="00FB2E76" w:rsidRPr="00134FA1" w:rsidRDefault="00ED22AB" w:rsidP="00BC64C7">
      <w:pPr>
        <w:pStyle w:val="ListParagraph"/>
        <w:numPr>
          <w:ilvl w:val="0"/>
          <w:numId w:val="2"/>
        </w:numPr>
        <w:spacing w:line="360" w:lineRule="auto"/>
        <w:ind w:firstLine="720"/>
        <w:rPr>
          <w:rFonts w:ascii="Times New Roman" w:hAnsi="Times New Roman"/>
          <w:szCs w:val="24"/>
        </w:rPr>
      </w:pPr>
      <w:r w:rsidRPr="00134FA1">
        <w:rPr>
          <w:rFonts w:ascii="Times New Roman" w:hAnsi="Times New Roman"/>
          <w:szCs w:val="24"/>
        </w:rPr>
        <w:t xml:space="preserve">0. állapotban </w:t>
      </w:r>
      <w:r w:rsidR="00692C70" w:rsidRPr="00134FA1">
        <w:rPr>
          <w:rFonts w:ascii="Times New Roman" w:hAnsi="Times New Roman"/>
          <w:szCs w:val="24"/>
        </w:rPr>
        <w:t>várakozik a</w:t>
      </w:r>
      <m:oMath>
        <m:r>
          <w:rPr>
            <w:rFonts w:ascii="Cambria Math" w:hAnsi="Cambria Math"/>
            <w:szCs w:val="24"/>
          </w:rPr>
          <m:t xml:space="preserve"> Ts Impulzus</m:t>
        </m:r>
      </m:oMath>
      <w:r w:rsidRPr="00134FA1">
        <w:rPr>
          <w:rFonts w:ascii="Times New Roman" w:hAnsi="Times New Roman"/>
          <w:szCs w:val="24"/>
        </w:rPr>
        <w:t xml:space="preserve"> felfutó él érkezésére</w:t>
      </w:r>
    </w:p>
    <w:p w14:paraId="5F783145" w14:textId="77777777" w:rsidR="00FB2E76" w:rsidRPr="00134FA1" w:rsidRDefault="00ED22AB" w:rsidP="00FC3556">
      <w:pPr>
        <w:pStyle w:val="ListParagraph"/>
        <w:numPr>
          <w:ilvl w:val="0"/>
          <w:numId w:val="2"/>
        </w:numPr>
        <w:spacing w:line="360" w:lineRule="auto"/>
        <w:ind w:firstLine="720"/>
        <w:rPr>
          <w:rFonts w:ascii="Times New Roman" w:hAnsi="Times New Roman"/>
          <w:szCs w:val="24"/>
        </w:rPr>
      </w:pPr>
      <w:r w:rsidRPr="00134FA1">
        <w:rPr>
          <w:rFonts w:ascii="Times New Roman" w:hAnsi="Times New Roman"/>
          <w:szCs w:val="24"/>
        </w:rPr>
        <w:t>1. állapotban elcsúsztatja az e regiszterek értékét</w:t>
      </w:r>
    </w:p>
    <w:p w14:paraId="21070F84" w14:textId="77777777" w:rsidR="00FB2E76" w:rsidRPr="00134FA1" w:rsidRDefault="00ED22AB" w:rsidP="001F5941">
      <w:pPr>
        <w:pStyle w:val="ListParagraph"/>
        <w:numPr>
          <w:ilvl w:val="0"/>
          <w:numId w:val="2"/>
        </w:numPr>
        <w:spacing w:line="360" w:lineRule="auto"/>
        <w:ind w:firstLine="720"/>
        <w:rPr>
          <w:rFonts w:ascii="Times New Roman" w:hAnsi="Times New Roman"/>
          <w:szCs w:val="24"/>
        </w:rPr>
      </w:pPr>
      <w:r w:rsidRPr="00134FA1">
        <w:rPr>
          <w:rFonts w:ascii="Times New Roman" w:hAnsi="Times New Roman"/>
          <w:szCs w:val="24"/>
        </w:rPr>
        <w:t>2. állapotban elindítja a</w:t>
      </w:r>
      <m:oMath>
        <m:sSub>
          <m:sSubPr>
            <m:ctrlPr>
              <w:rPr>
                <w:rFonts w:ascii="Cambria Math" w:hAnsi="Cambria Math"/>
                <w:szCs w:val="24"/>
              </w:rPr>
            </m:ctrlPr>
          </m:sSubPr>
          <m:e>
            <m:r>
              <w:rPr>
                <w:rFonts w:ascii="Cambria Math" w:hAnsi="Cambria Math"/>
                <w:szCs w:val="24"/>
              </w:rPr>
              <m:t xml:space="preserve"> 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134FA1">
        <w:rPr>
          <w:rFonts w:ascii="Times New Roman" w:hAnsi="Times New Roman"/>
          <w:szCs w:val="24"/>
        </w:rPr>
        <w:t>, műveletet.</w:t>
      </w:r>
    </w:p>
    <w:p w14:paraId="26EB0090" w14:textId="561EC610" w:rsidR="00577A45" w:rsidRPr="00134FA1" w:rsidRDefault="00C81A1F" w:rsidP="00134FA1">
      <w:pPr>
        <w:pStyle w:val="ListParagraph"/>
        <w:numPr>
          <w:ilvl w:val="0"/>
          <w:numId w:val="2"/>
        </w:numPr>
        <w:spacing w:line="360" w:lineRule="auto"/>
        <w:rPr>
          <w:rFonts w:ascii="Times New Roman" w:hAnsi="Times New Roman"/>
          <w:szCs w:val="24"/>
        </w:rPr>
      </w:pPr>
      <w:r w:rsidRPr="00134FA1">
        <w:rPr>
          <w:noProof/>
          <w:szCs w:val="24"/>
          <w:lang w:val="en-US"/>
        </w:rPr>
        <mc:AlternateContent>
          <mc:Choice Requires="wpg">
            <w:drawing>
              <wp:anchor distT="0" distB="0" distL="114300" distR="114300" simplePos="0" relativeHeight="251631616" behindDoc="0" locked="0" layoutInCell="1" allowOverlap="1" wp14:anchorId="64B4C5E2" wp14:editId="111D9221">
                <wp:simplePos x="0" y="0"/>
                <wp:positionH relativeFrom="margin">
                  <wp:align>left</wp:align>
                </wp:positionH>
                <wp:positionV relativeFrom="paragraph">
                  <wp:posOffset>3175</wp:posOffset>
                </wp:positionV>
                <wp:extent cx="2449195" cy="5402580"/>
                <wp:effectExtent l="0" t="0" r="8255" b="7620"/>
                <wp:wrapSquare wrapText="bothSides"/>
                <wp:docPr id="180"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5402580"/>
                          <a:chOff x="0" y="0"/>
                          <a:chExt cx="2449195" cy="5403157"/>
                        </a:xfrm>
                      </wpg:grpSpPr>
                      <pic:pic xmlns:pic="http://schemas.openxmlformats.org/drawingml/2006/picture">
                        <pic:nvPicPr>
                          <pic:cNvPr id="187" name="Picture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88" name="Text Box 19"/>
                        <wps:cNvSpPr txBox="1"/>
                        <wps:spPr>
                          <a:xfrm>
                            <a:off x="0" y="4924425"/>
                            <a:ext cx="2449195" cy="478732"/>
                          </a:xfrm>
                          <a:prstGeom prst="rect">
                            <a:avLst/>
                          </a:prstGeom>
                          <a:solidFill>
                            <a:prstClr val="white"/>
                          </a:solidFill>
                          <a:ln>
                            <a:noFill/>
                          </a:ln>
                          <a:effectLst/>
                        </wps:spPr>
                        <wps:txbx>
                          <w:txbxContent>
                            <w:p w14:paraId="2C9B0411" w14:textId="6006C5E0" w:rsidR="0025279D" w:rsidRPr="00297076" w:rsidRDefault="0025279D" w:rsidP="003C33E9">
                              <w:pPr>
                                <w:pStyle w:val="Caption"/>
                                <w:jc w:val="center"/>
                                <w:rPr>
                                  <w:rFonts w:ascii="Times New Roman" w:hAnsi="Times New Roman"/>
                                  <w:noProof/>
                                  <w:sz w:val="24"/>
                                  <w:szCs w:val="24"/>
                                </w:rPr>
                              </w:pPr>
                              <w:bookmarkStart w:id="159" w:name="_Toc422422457"/>
                              <w:bookmarkStart w:id="160" w:name="_Toc422568603"/>
                              <w:bookmarkStart w:id="161" w:name="_Toc422568674"/>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B4C5E2" id="Group 173" o:spid="_x0000_s1076" style="position:absolute;left:0;text-align:left;margin-left:0;margin-top:.25pt;width:192.85pt;height:425.4pt;z-index:251631616;mso-position-horizontal:left;mso-position-horizontal-relative:margin;mso-position-vertical-relative:text"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">
                <v:shape id="Picture 4" o:spid="_x0000_s1077"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ojBAAAA3AAAAA8AAABkcnMvZG93bnJldi54bWxET01rAjEQvRf8D2EK3mq2LqisRimCIr25&#10;9eJt2Ex3FzeTmER37a83hUJv83ifs9oMphN38qG1rOB9koEgrqxuuVZw+tq9LUCEiKyxs0wKHhRg&#10;sx69rLDQtucj3ctYixTCoUAFTYyukDJUDRkME+uIE/dtvcGYoK+l9tincNPJaZbNpMGWU0ODjrYN&#10;VZfyZhR47/Q5v7pSzvs8/6wP05/LbK/U+HX4WIKINMR/8Z/7oNP8xRx+n0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ceojBAAAA3AAAAA8AAAAAAAAAAAAAAAAAnwIA&#10;AGRycy9kb3ducmV2LnhtbFBLBQYAAAAABAAEAPcAAACNAwAAAAA=&#10;">
                  <v:imagedata r:id="rId32" o:title=""/>
                  <v:path arrowok="t"/>
                </v:shape>
                <v:shape id="_x0000_s1078"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5V8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G0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K5V8YAAADcAAAADwAAAAAAAAAAAAAAAACYAgAAZHJz&#10;L2Rvd25yZXYueG1sUEsFBgAAAAAEAAQA9QAAAIsDAAAAAA==&#10;" stroked="f">
                  <v:textbox inset="0,0,0,0">
                    <w:txbxContent>
                      <w:p w14:paraId="2C9B0411" w14:textId="6006C5E0" w:rsidR="0025279D" w:rsidRPr="00297076" w:rsidRDefault="0025279D" w:rsidP="003C33E9">
                        <w:pPr>
                          <w:pStyle w:val="Caption"/>
                          <w:jc w:val="center"/>
                          <w:rPr>
                            <w:rFonts w:ascii="Times New Roman" w:hAnsi="Times New Roman"/>
                            <w:noProof/>
                            <w:sz w:val="24"/>
                            <w:szCs w:val="24"/>
                          </w:rPr>
                        </w:pPr>
                        <w:bookmarkStart w:id="162" w:name="_Toc422422457"/>
                        <w:bookmarkStart w:id="163" w:name="_Toc422568603"/>
                        <w:bookmarkStart w:id="164" w:name="_Toc422568674"/>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162"/>
                        <w:bookmarkEnd w:id="163"/>
                        <w:bookmarkEnd w:id="164"/>
                      </w:p>
                    </w:txbxContent>
                  </v:textbox>
                </v:shape>
                <w10:wrap type="square" anchorx="margin"/>
              </v:group>
            </w:pict>
          </mc:Fallback>
        </mc:AlternateContent>
      </w:r>
      <w:r w:rsidR="00577A45" w:rsidRPr="00134FA1">
        <w:rPr>
          <w:rFonts w:ascii="Times New Roman" w:hAnsi="Times New Roman"/>
          <w:szCs w:val="24"/>
        </w:rPr>
        <w:t>3. állapotban</w:t>
      </w:r>
      <w:r w:rsidR="00F61364" w:rsidRPr="00134FA1">
        <w:rPr>
          <w:rFonts w:ascii="Times New Roman" w:hAnsi="Times New Roman"/>
          <w:szCs w:val="24"/>
        </w:rPr>
        <w:t>,</w:t>
      </w:r>
      <w:r w:rsidR="00577A45" w:rsidRPr="00134FA1">
        <w:rPr>
          <w:rFonts w:ascii="Times New Roman" w:hAnsi="Times New Roman"/>
          <w:szCs w:val="24"/>
        </w:rPr>
        <w:t xml:space="preserve"> </w:t>
      </w:r>
      <w:commentRangeStart w:id="165"/>
      <w:r w:rsidR="007B3174" w:rsidRPr="00134FA1">
        <w:rPr>
          <w:rFonts w:ascii="Times New Roman" w:hAnsi="Times New Roman"/>
          <w:szCs w:val="24"/>
        </w:rPr>
        <w:t>eltárolja a 2. állapotban elindított művelet eredményét</w:t>
      </w:r>
      <w:commentRangeEnd w:id="165"/>
      <w:r w:rsidR="007B3174" w:rsidRPr="00134FA1">
        <w:rPr>
          <w:rStyle w:val="CommentReference"/>
          <w:rFonts w:ascii="Times New Roman" w:hAnsi="Times New Roman"/>
          <w:sz w:val="24"/>
          <w:szCs w:val="24"/>
        </w:rPr>
        <w:commentReference w:id="165"/>
      </w:r>
      <w:r w:rsidR="007B3174" w:rsidRPr="00134FA1">
        <w:rPr>
          <w:rFonts w:ascii="Times New Roman" w:hAnsi="Times New Roman"/>
          <w:szCs w:val="24"/>
        </w:rPr>
        <w:t xml:space="preserve"> és </w:t>
      </w:r>
      <w:r w:rsidR="00577A45" w:rsidRPr="00134FA1">
        <w:rPr>
          <w:rFonts w:ascii="Times New Roman" w:hAnsi="Times New Roman"/>
          <w:szCs w:val="24"/>
        </w:rPr>
        <w:t xml:space="preserve">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00577A45" w:rsidRPr="00134FA1">
        <w:rPr>
          <w:rFonts w:ascii="Times New Roman" w:hAnsi="Times New Roman"/>
          <w:szCs w:val="24"/>
        </w:rPr>
        <w:t>,</w:t>
      </w:r>
      <w:r w:rsidR="00692C70" w:rsidRPr="00134FA1">
        <w:rPr>
          <w:rFonts w:ascii="Times New Roman" w:hAnsi="Times New Roman"/>
          <w:szCs w:val="24"/>
        </w:rPr>
        <w:t xml:space="preserve"> </w:t>
      </w:r>
      <w:r w:rsidR="007B3174" w:rsidRPr="00134FA1">
        <w:rPr>
          <w:rFonts w:ascii="Times New Roman" w:hAnsi="Times New Roman"/>
          <w:szCs w:val="24"/>
        </w:rPr>
        <w:t>műveletet</w:t>
      </w:r>
      <w:r w:rsidR="00ED22AB" w:rsidRPr="00134FA1">
        <w:rPr>
          <w:rFonts w:ascii="Times New Roman" w:hAnsi="Times New Roman"/>
          <w:szCs w:val="24"/>
        </w:rPr>
        <w:t>.</w:t>
      </w:r>
    </w:p>
    <w:p w14:paraId="20816457" w14:textId="77777777" w:rsidR="002B2E9A" w:rsidRPr="00134FA1" w:rsidRDefault="00ED22AB" w:rsidP="001F5941">
      <w:pPr>
        <w:pStyle w:val="ListParagraph"/>
        <w:numPr>
          <w:ilvl w:val="0"/>
          <w:numId w:val="2"/>
        </w:numPr>
        <w:spacing w:line="360" w:lineRule="auto"/>
        <w:ind w:firstLine="720"/>
        <w:rPr>
          <w:rFonts w:ascii="Times New Roman" w:hAnsi="Times New Roman"/>
          <w:szCs w:val="24"/>
        </w:rPr>
      </w:pPr>
      <w:r w:rsidRPr="00134FA1">
        <w:rPr>
          <w:rFonts w:ascii="Times New Roman" w:hAnsi="Times New Roman"/>
          <w:szCs w:val="24"/>
        </w:rPr>
        <w:t xml:space="preserve">4. állapotban eltárolja a 3. állapotban elindított művelet eredményét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k-2 </m:t>
            </m:r>
          </m:sub>
        </m:sSub>
      </m:oMath>
      <w:r w:rsidRPr="00134FA1">
        <w:rPr>
          <w:rFonts w:ascii="Times New Roman" w:hAnsi="Times New Roman"/>
          <w:szCs w:val="24"/>
        </w:rPr>
        <w:t>műveletet.</w:t>
      </w:r>
    </w:p>
    <w:p w14:paraId="1EF310C9" w14:textId="77777777" w:rsidR="00577A45" w:rsidRPr="00134FA1" w:rsidRDefault="00ED22AB" w:rsidP="001F5941">
      <w:pPr>
        <w:pStyle w:val="ListParagraph"/>
        <w:numPr>
          <w:ilvl w:val="0"/>
          <w:numId w:val="2"/>
        </w:numPr>
        <w:spacing w:line="360" w:lineRule="auto"/>
        <w:ind w:firstLine="720"/>
        <w:rPr>
          <w:rFonts w:ascii="Times New Roman" w:hAnsi="Times New Roman"/>
          <w:szCs w:val="24"/>
        </w:rPr>
      </w:pPr>
      <w:r w:rsidRPr="00134FA1">
        <w:rPr>
          <w:rFonts w:ascii="Times New Roman" w:hAnsi="Times New Roman"/>
          <w:szCs w:val="24"/>
        </w:rPr>
        <w:t>5. állapotban eltárolja a 4. állapotban elindított művelet eredményét.</w:t>
      </w:r>
    </w:p>
    <w:p w14:paraId="6DD7A4D1" w14:textId="77777777" w:rsidR="00CC3C4C" w:rsidRPr="00AD3704" w:rsidRDefault="00ED22AB" w:rsidP="00AD3704">
      <w:pPr>
        <w:pStyle w:val="Heading4"/>
      </w:pPr>
      <w:bookmarkStart w:id="166" w:name="_Toc422599294"/>
      <w:r w:rsidRPr="00AD3704">
        <w:t>Megvalósítás System Generátorban</w:t>
      </w:r>
      <w:bookmarkEnd w:id="166"/>
    </w:p>
    <w:p w14:paraId="14E8E59A" w14:textId="44B6428E" w:rsidR="00AD3704" w:rsidRPr="00AD3704" w:rsidRDefault="00ED22AB" w:rsidP="00AD3704">
      <w:pPr>
        <w:spacing w:line="360" w:lineRule="auto"/>
        <w:ind w:firstLine="432"/>
        <w:rPr>
          <w:rFonts w:ascii="Times New Roman" w:hAnsi="Times New Roman" w:cs="Times New Roman"/>
          <w:szCs w:val="24"/>
        </w:rPr>
      </w:pPr>
      <w:r w:rsidRPr="00BE4225">
        <w:rPr>
          <w:rFonts w:ascii="Times New Roman" w:hAnsi="Times New Roman"/>
        </w:rPr>
        <w:tab/>
      </w:r>
      <w:r w:rsidRPr="00AD3704">
        <w:rPr>
          <w:rFonts w:ascii="Times New Roman" w:hAnsi="Times New Roman"/>
          <w:szCs w:val="24"/>
        </w:rPr>
        <w:t xml:space="preserve"> </w:t>
      </w:r>
      <w:r w:rsidR="00AD3704" w:rsidRPr="00AD3704">
        <w:rPr>
          <w:rFonts w:ascii="Times New Roman" w:hAnsi="Times New Roman" w:cs="Times New Roman"/>
          <w:szCs w:val="24"/>
        </w:rPr>
        <w:t xml:space="preserve">Az adatút kiválasztására egy 2bit-es számlálót alkalmazunk (ADAT UT) amely, órajelre számol, ha az enable(en) bemenetén logikai 1 érték található. 2-biten a számláló maximum 4 értéket vehet, ezért a számlálót úgy állítjuk, be hogy a maximális értéke 2 lehessen így 0,1,2 értékeket veheti fel. Az adat utakat két 16 bites multiplexerrel MUXQ és MUXE válaszuk ki. </w:t>
      </w:r>
    </w:p>
    <w:p w14:paraId="5962B846" w14:textId="486508F3" w:rsidR="008C4EE1" w:rsidRPr="00AD3704" w:rsidRDefault="008C4EE1" w:rsidP="00911B32">
      <w:pPr>
        <w:spacing w:line="360" w:lineRule="auto"/>
        <w:rPr>
          <w:rFonts w:ascii="Times New Roman" w:hAnsi="Times New Roman"/>
          <w:szCs w:val="24"/>
        </w:rPr>
      </w:pPr>
      <w:r w:rsidRPr="00AD3704">
        <w:rPr>
          <w:rFonts w:ascii="Times New Roman" w:hAnsi="Times New Roman"/>
          <w:szCs w:val="24"/>
        </w:rPr>
        <w:tab/>
        <w:t xml:space="preserve">Bemeneti paraméterek a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oMath>
      <w:r w:rsidRPr="00AD3704">
        <w:rPr>
          <w:rFonts w:ascii="Times New Roman" w:hAnsi="Times New Roman"/>
          <w:szCs w:val="24"/>
        </w:rPr>
        <w:t xml:space="preserve"> 16</w:t>
      </w:r>
      <w:r w:rsidR="00692C70" w:rsidRPr="00AD3704">
        <w:rPr>
          <w:rFonts w:ascii="Times New Roman" w:hAnsi="Times New Roman"/>
          <w:szCs w:val="24"/>
        </w:rPr>
        <w:t>-</w:t>
      </w:r>
      <w:r w:rsidRPr="00AD3704">
        <w:rPr>
          <w:rFonts w:ascii="Times New Roman" w:hAnsi="Times New Roman"/>
          <w:szCs w:val="24"/>
        </w:rPr>
        <w:t>bit előjeles egész érték</w:t>
      </w:r>
      <w:r w:rsidR="00AD3704">
        <w:rPr>
          <w:rFonts w:ascii="Times New Roman" w:hAnsi="Times New Roman"/>
          <w:szCs w:val="24"/>
        </w:rPr>
        <w:t>ek</w:t>
      </w:r>
      <w:r w:rsidRPr="00AD3704">
        <w:rPr>
          <w:rFonts w:ascii="Times New Roman" w:hAnsi="Times New Roman"/>
          <w:szCs w:val="24"/>
        </w:rPr>
        <w:t xml:space="preserve">, </w:t>
      </w:r>
      <m:oMath>
        <m:r>
          <w:rPr>
            <w:rFonts w:ascii="Cambria Math" w:hAnsi="Cambria Math"/>
            <w:szCs w:val="24"/>
          </w:rPr>
          <m:t>e</m:t>
        </m:r>
      </m:oMath>
      <w:r w:rsidR="00ED22AB" w:rsidRPr="00AD3704">
        <w:rPr>
          <w:rFonts w:ascii="Times New Roman" w:hAnsi="Times New Roman"/>
          <w:szCs w:val="24"/>
        </w:rPr>
        <w:t xml:space="preserve"> 16</w:t>
      </w:r>
      <w:r w:rsidR="00692C70" w:rsidRPr="00AD3704">
        <w:rPr>
          <w:rFonts w:ascii="Times New Roman" w:hAnsi="Times New Roman"/>
          <w:szCs w:val="24"/>
        </w:rPr>
        <w:t>-</w:t>
      </w:r>
      <w:r w:rsidR="00ED22AB" w:rsidRPr="00AD3704">
        <w:rPr>
          <w:rFonts w:ascii="Times New Roman" w:hAnsi="Times New Roman"/>
          <w:szCs w:val="24"/>
        </w:rPr>
        <w:t>bit előjeles egész érték,</w:t>
      </w:r>
      <m:oMath>
        <m:sSub>
          <m:sSubPr>
            <m:ctrlPr>
              <w:rPr>
                <w:rFonts w:ascii="Cambria Math" w:hAnsi="Cambria Math"/>
                <w:i/>
                <w:szCs w:val="24"/>
              </w:rPr>
            </m:ctrlPr>
          </m:sSubPr>
          <m:e>
            <m:r>
              <w:rPr>
                <w:rFonts w:ascii="Cambria Math" w:hAnsi="Cambria Math"/>
                <w:szCs w:val="24"/>
              </w:rPr>
              <m:t xml:space="preserve"> T</m:t>
            </m:r>
          </m:e>
          <m:sub>
            <m:r>
              <w:rPr>
                <w:rFonts w:ascii="Cambria Math" w:hAnsi="Cambria Math"/>
                <w:szCs w:val="24"/>
              </w:rPr>
              <m:t>s</m:t>
            </m:r>
          </m:sub>
        </m:sSub>
      </m:oMath>
      <w:r w:rsidRPr="00AD3704">
        <w:rPr>
          <w:rFonts w:ascii="Times New Roman" w:hAnsi="Times New Roman"/>
          <w:szCs w:val="24"/>
        </w:rPr>
        <w:t>-bool típusú.</w:t>
      </w:r>
    </w:p>
    <w:p w14:paraId="3B44363D" w14:textId="31DA319D" w:rsidR="00CC3C4C" w:rsidRPr="00AD3704" w:rsidRDefault="008C4EE1" w:rsidP="00A05E75">
      <w:pPr>
        <w:spacing w:line="360" w:lineRule="auto"/>
        <w:rPr>
          <w:rFonts w:ascii="Times New Roman" w:hAnsi="Times New Roman"/>
          <w:szCs w:val="24"/>
        </w:rPr>
      </w:pPr>
      <w:r w:rsidRPr="00AD3704">
        <w:rPr>
          <w:rFonts w:ascii="Times New Roman" w:hAnsi="Times New Roman"/>
          <w:szCs w:val="24"/>
        </w:rPr>
        <w:tab/>
        <w:t xml:space="preserve">Kimenetek: </w:t>
      </w:r>
      <m:oMath>
        <m:r>
          <w:rPr>
            <w:rFonts w:ascii="Cambria Math" w:hAnsi="Cambria Math"/>
            <w:szCs w:val="24"/>
          </w:rPr>
          <m:t>U</m:t>
        </m:r>
      </m:oMath>
      <w:r w:rsidR="00ED22AB" w:rsidRPr="00AD3704">
        <w:rPr>
          <w:rFonts w:ascii="Times New Roman" w:hAnsi="Times New Roman"/>
          <w:szCs w:val="24"/>
        </w:rPr>
        <w:t xml:space="preserve"> 17bit előjeles egész érték.</w:t>
      </w:r>
      <w:r w:rsidR="00692C70" w:rsidRPr="00AD3704">
        <w:rPr>
          <w:rFonts w:ascii="Times New Roman" w:hAnsi="Times New Roman"/>
          <w:szCs w:val="24"/>
        </w:rPr>
        <w:t xml:space="preserve"> </w:t>
      </w:r>
      <w:r w:rsidR="00ED22AB" w:rsidRPr="00AD3704">
        <w:rPr>
          <w:rFonts w:ascii="Times New Roman" w:hAnsi="Times New Roman"/>
          <w:szCs w:val="24"/>
        </w:rPr>
        <w:t>A MUXQ</w:t>
      </w:r>
      <w:r w:rsidR="00AD3704">
        <w:rPr>
          <w:rFonts w:ascii="Times New Roman" w:hAnsi="Times New Roman"/>
          <w:szCs w:val="24"/>
        </w:rPr>
        <w:t>,</w:t>
      </w:r>
      <w:r w:rsidR="00ED22AB" w:rsidRPr="00AD3704">
        <w:rPr>
          <w:rFonts w:ascii="Times New Roman" w:hAnsi="Times New Roman"/>
          <w:szCs w:val="24"/>
        </w:rPr>
        <w:t xml:space="preserve"> a Q paraméterek kiválasztásáért valamint a MUXE az időben késleltetett </w:t>
      </w:r>
      <m:oMath>
        <m:r>
          <w:rPr>
            <w:rFonts w:ascii="Cambria Math" w:hAnsi="Cambria Math"/>
            <w:szCs w:val="24"/>
          </w:rPr>
          <m:t>e</m:t>
        </m:r>
      </m:oMath>
      <w:r w:rsidR="00ED22AB" w:rsidRPr="00AD3704">
        <w:rPr>
          <w:rFonts w:ascii="Times New Roman" w:hAnsi="Times New Roman"/>
          <w:szCs w:val="24"/>
        </w:rPr>
        <w:t xml:space="preserve"> bemeneti értékek kiválasztásáért felelős. A </w:t>
      </w:r>
      <w:r w:rsidR="00F61364" w:rsidRPr="00AD3704">
        <w:rPr>
          <w:szCs w:val="24"/>
        </w:rPr>
        <w:fldChar w:fldCharType="begin"/>
      </w:r>
      <w:r w:rsidR="00F61364" w:rsidRPr="00AD3704">
        <w:rPr>
          <w:szCs w:val="24"/>
        </w:rPr>
        <w:instrText xml:space="preserve"> REF _Ref420502757 \h  \* MERGEFORMAT </w:instrText>
      </w:r>
      <w:r w:rsidR="00F61364" w:rsidRPr="00AD3704">
        <w:rPr>
          <w:szCs w:val="24"/>
        </w:rPr>
      </w:r>
      <w:r w:rsidR="00F61364" w:rsidRPr="00AD3704">
        <w:rPr>
          <w:szCs w:val="24"/>
        </w:rPr>
        <w:fldChar w:fldCharType="separate"/>
      </w:r>
      <w:r w:rsidR="00CB34B4" w:rsidRPr="00AD3704">
        <w:rPr>
          <w:rFonts w:ascii="Times New Roman" w:hAnsi="Times New Roman"/>
          <w:szCs w:val="24"/>
        </w:rPr>
        <w:t xml:space="preserve">Kép. </w:t>
      </w:r>
      <w:r w:rsidR="00CB34B4" w:rsidRPr="00AD3704">
        <w:rPr>
          <w:rFonts w:ascii="Times New Roman" w:hAnsi="Times New Roman"/>
          <w:szCs w:val="24"/>
        </w:rPr>
        <w:lastRenderedPageBreak/>
        <w:t>3.3</w:t>
      </w:r>
      <w:r w:rsidR="00F61364" w:rsidRPr="00AD3704">
        <w:rPr>
          <w:szCs w:val="24"/>
        </w:rPr>
        <w:fldChar w:fldCharType="end"/>
      </w:r>
      <w:r w:rsidR="00692C70" w:rsidRPr="00AD3704">
        <w:rPr>
          <w:szCs w:val="24"/>
        </w:rPr>
        <w:t xml:space="preserve"> </w:t>
      </w:r>
      <w:r w:rsidR="001A4247" w:rsidRPr="00AD3704">
        <w:rPr>
          <w:rFonts w:ascii="Times New Roman" w:hAnsi="Times New Roman"/>
          <w:szCs w:val="24"/>
        </w:rPr>
        <w:t>a</w:t>
      </w:r>
      <w:r w:rsidR="00692C70" w:rsidRPr="00AD3704">
        <w:rPr>
          <w:rFonts w:ascii="Times New Roman" w:hAnsi="Times New Roman"/>
          <w:szCs w:val="24"/>
        </w:rPr>
        <w:t xml:space="preserve"> </w:t>
      </w:r>
      <w:r w:rsidR="00ED22AB" w:rsidRPr="00AD3704">
        <w:rPr>
          <w:rFonts w:ascii="Times New Roman" w:hAnsi="Times New Roman"/>
          <w:szCs w:val="24"/>
        </w:rPr>
        <w:t>„</w:t>
      </w:r>
      <w:r w:rsidR="00ED22AB" w:rsidRPr="00AD3704">
        <w:rPr>
          <w:rFonts w:ascii="Times New Roman" w:hAnsi="Times New Roman"/>
          <w:i/>
          <w:szCs w:val="24"/>
        </w:rPr>
        <w:t>SZORZÓ</w:t>
      </w:r>
      <w:r w:rsidR="00ED22AB" w:rsidRPr="00AD3704">
        <w:rPr>
          <w:rFonts w:ascii="Times New Roman" w:hAnsi="Times New Roman"/>
          <w:szCs w:val="24"/>
        </w:rPr>
        <w:t>” modul a két szelekciós multiplexertől kapott értéket összeszorozza, aztán hozzáadja az „</w:t>
      </w:r>
      <w:r w:rsidR="00ED22AB" w:rsidRPr="00AD3704">
        <w:rPr>
          <w:rFonts w:ascii="Times New Roman" w:hAnsi="Times New Roman"/>
          <w:i/>
          <w:szCs w:val="24"/>
        </w:rPr>
        <w:t>ADAT_REG</w:t>
      </w:r>
      <w:r w:rsidR="00ED22AB" w:rsidRPr="00AD3704">
        <w:rPr>
          <w:rFonts w:ascii="Times New Roman" w:hAnsi="Times New Roman"/>
          <w:szCs w:val="24"/>
        </w:rPr>
        <w:t>” regiszter értékéhez.</w:t>
      </w:r>
    </w:p>
    <w:p w14:paraId="42E18FB6" w14:textId="4E67AB89" w:rsidR="00C9611F" w:rsidRPr="00AD3704" w:rsidRDefault="00ED22AB" w:rsidP="00BC64C7">
      <w:pPr>
        <w:spacing w:line="360" w:lineRule="auto"/>
        <w:rPr>
          <w:rFonts w:ascii="Times New Roman" w:hAnsi="Times New Roman"/>
          <w:szCs w:val="24"/>
        </w:rPr>
      </w:pPr>
      <w:r w:rsidRPr="00AD3704">
        <w:rPr>
          <w:rFonts w:ascii="Times New Roman" w:hAnsi="Times New Roman"/>
          <w:szCs w:val="24"/>
        </w:rPr>
        <w:tab/>
        <w:t>Minden modulértéke szaturálódik abban az esetben, ha túlcsordulna akár negatív vagy pozitív irányba,</w:t>
      </w:r>
      <w:r w:rsidR="00692C70" w:rsidRPr="00AD3704">
        <w:rPr>
          <w:rFonts w:ascii="Times New Roman" w:hAnsi="Times New Roman"/>
          <w:szCs w:val="24"/>
        </w:rPr>
        <w:t xml:space="preserve"> </w:t>
      </w:r>
      <w:r w:rsidRPr="00AD3704">
        <w:rPr>
          <w:rFonts w:ascii="Times New Roman" w:hAnsi="Times New Roman"/>
          <w:szCs w:val="24"/>
        </w:rPr>
        <w:t>így elkerülhetjük azt is, hogy az integráló tag változatlan hiba bemenete esetén túlcsorduljon és felborítaná a rendszer működését.</w:t>
      </w:r>
    </w:p>
    <w:p w14:paraId="625312E1" w14:textId="47BCD1B0" w:rsidR="008B4F43" w:rsidRPr="00AD3704" w:rsidRDefault="00ED22AB" w:rsidP="00BC64C7">
      <w:pPr>
        <w:keepNext/>
        <w:spacing w:line="360" w:lineRule="auto"/>
        <w:rPr>
          <w:rFonts w:ascii="Times New Roman" w:hAnsi="Times New Roman"/>
          <w:szCs w:val="24"/>
        </w:rPr>
      </w:pPr>
      <w:r w:rsidRPr="00AD3704">
        <w:rPr>
          <w:rFonts w:ascii="Times New Roman" w:hAnsi="Times New Roman"/>
          <w:szCs w:val="24"/>
        </w:rPr>
        <w:tab/>
        <w:t xml:space="preserve">A </w:t>
      </w:r>
      <w:r w:rsidR="00F61364" w:rsidRPr="00AD3704">
        <w:rPr>
          <w:szCs w:val="24"/>
        </w:rPr>
        <w:fldChar w:fldCharType="begin"/>
      </w:r>
      <w:r w:rsidR="00F61364" w:rsidRPr="00AD3704">
        <w:rPr>
          <w:szCs w:val="24"/>
        </w:rPr>
        <w:instrText xml:space="preserve"> REF _Ref420502757 \h  \* MERGEFORMAT </w:instrText>
      </w:r>
      <w:r w:rsidR="00F61364" w:rsidRPr="00AD3704">
        <w:rPr>
          <w:szCs w:val="24"/>
        </w:rPr>
      </w:r>
      <w:r w:rsidR="00F61364" w:rsidRPr="00AD3704">
        <w:rPr>
          <w:szCs w:val="24"/>
        </w:rPr>
        <w:fldChar w:fldCharType="separate"/>
      </w:r>
      <w:r w:rsidR="00CB34B4" w:rsidRPr="00AD3704">
        <w:rPr>
          <w:rFonts w:ascii="Times New Roman" w:hAnsi="Times New Roman"/>
          <w:szCs w:val="24"/>
        </w:rPr>
        <w:t>Kép. 3.3</w:t>
      </w:r>
      <w:r w:rsidR="00F61364" w:rsidRPr="00AD3704">
        <w:rPr>
          <w:szCs w:val="24"/>
        </w:rPr>
        <w:fldChar w:fldCharType="end"/>
      </w:r>
      <w:r w:rsidR="001D4887" w:rsidRPr="00AD3704">
        <w:rPr>
          <w:rFonts w:ascii="Times New Roman" w:hAnsi="Times New Roman"/>
          <w:szCs w:val="24"/>
        </w:rPr>
        <w:t xml:space="preserve"> látható</w:t>
      </w:r>
      <w:r w:rsidR="00F61364" w:rsidRPr="00AD3704">
        <w:rPr>
          <w:rFonts w:ascii="Times New Roman" w:hAnsi="Times New Roman"/>
          <w:szCs w:val="24"/>
        </w:rPr>
        <w:t xml:space="preserve"> </w:t>
      </w:r>
      <w:r w:rsidR="008B4F43" w:rsidRPr="00AD3704">
        <w:rPr>
          <w:rFonts w:ascii="Times New Roman" w:hAnsi="Times New Roman"/>
          <w:szCs w:val="24"/>
        </w:rPr>
        <w:t>KÉSLELTET</w:t>
      </w:r>
      <w:r w:rsidRPr="00AD3704">
        <w:rPr>
          <w:rFonts w:ascii="Times New Roman" w:hAnsi="Times New Roman"/>
          <w:szCs w:val="24"/>
        </w:rPr>
        <w:t xml:space="preserve">Ő regiszterek állítják elő </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oMath>
      <w:r w:rsidR="00742A54" w:rsidRPr="00AD3704">
        <w:rPr>
          <w:rFonts w:ascii="Times New Roman" w:hAnsi="Times New Roman"/>
          <w:szCs w:val="24"/>
        </w:rPr>
        <w:t xml:space="preserve"> múltbeli hiba é</w:t>
      </w:r>
      <w:r w:rsidR="001D4887" w:rsidRPr="00AD3704">
        <w:rPr>
          <w:rFonts w:ascii="Times New Roman" w:hAnsi="Times New Roman"/>
          <w:szCs w:val="24"/>
        </w:rPr>
        <w:t>rtéke</w:t>
      </w:r>
      <w:r w:rsidR="00692C70" w:rsidRPr="00AD3704">
        <w:rPr>
          <w:rFonts w:ascii="Times New Roman" w:hAnsi="Times New Roman"/>
          <w:szCs w:val="24"/>
        </w:rPr>
        <w:t>ket</w:t>
      </w:r>
      <w:r w:rsidRPr="00AD3704">
        <w:rPr>
          <w:rFonts w:ascii="Times New Roman" w:hAnsi="Times New Roman"/>
          <w:szCs w:val="24"/>
        </w:rPr>
        <w:t xml:space="preserve">, úgy hogy a három regiszter egymás után van láncolva és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oMath>
      <w:r w:rsidR="00742A54" w:rsidRPr="00AD3704">
        <w:rPr>
          <w:rFonts w:ascii="Times New Roman" w:hAnsi="Times New Roman"/>
          <w:szCs w:val="24"/>
        </w:rPr>
        <w:t xml:space="preserve"> felfutó élére a</w:t>
      </w:r>
      <w:r w:rsidR="00AD3704">
        <w:rPr>
          <w:rFonts w:ascii="Times New Roman" w:hAnsi="Times New Roman"/>
          <w:szCs w:val="24"/>
        </w:rPr>
        <w:t xml:space="preserve"> </w:t>
      </w:r>
      <w:r w:rsidR="00742A54" w:rsidRPr="00AD3704">
        <w:rPr>
          <w:rFonts w:ascii="Times New Roman" w:hAnsi="Times New Roman"/>
          <w:szCs w:val="24"/>
        </w:rPr>
        <w:t xml:space="preserve">következő regiszterbe csúszik át az érték. A KÉSLELTETŐ1 regiszterbe kerül mindig az aktuális </w:t>
      </w:r>
      <w:r w:rsidRPr="00AD3704">
        <w:rPr>
          <w:rFonts w:ascii="Times New Roman" w:hAnsi="Times New Roman"/>
          <w:szCs w:val="24"/>
        </w:rPr>
        <w:t>mintavételezett hiba értéke.</w:t>
      </w:r>
    </w:p>
    <w:p w14:paraId="280832CF" w14:textId="44D38A02" w:rsidR="00742A54" w:rsidRPr="00F745CA" w:rsidRDefault="00C81A1F" w:rsidP="00BC64C7">
      <w:pPr>
        <w:spacing w:line="360" w:lineRule="auto"/>
        <w:rPr>
          <w:rFonts w:ascii="Times New Roman" w:hAnsi="Times New Roman"/>
          <w:szCs w:val="24"/>
        </w:rPr>
      </w:pPr>
      <w:r w:rsidRPr="00BE4225">
        <w:rPr>
          <w:rFonts w:ascii="Times New Roman" w:hAnsi="Times New Roman"/>
          <w:noProof/>
          <w:lang w:val="en-US"/>
        </w:rPr>
        <mc:AlternateContent>
          <mc:Choice Requires="wpg">
            <w:drawing>
              <wp:inline distT="0" distB="0" distL="0" distR="0" wp14:anchorId="71B23DAB" wp14:editId="367BB0AA">
                <wp:extent cx="5598578" cy="3171190"/>
                <wp:effectExtent l="0" t="0" r="2540" b="0"/>
                <wp:docPr id="17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578" cy="3171190"/>
                          <a:chOff x="0" y="153877"/>
                          <a:chExt cx="5598817" cy="3171600"/>
                        </a:xfrm>
                      </wpg:grpSpPr>
                      <wps:wsp>
                        <wps:cNvPr id="178" name="Text Box 46"/>
                        <wps:cNvSpPr txBox="1"/>
                        <wps:spPr>
                          <a:xfrm>
                            <a:off x="33439" y="3194015"/>
                            <a:ext cx="5565378" cy="131462"/>
                          </a:xfrm>
                          <a:prstGeom prst="rect">
                            <a:avLst/>
                          </a:prstGeom>
                          <a:solidFill>
                            <a:prstClr val="white"/>
                          </a:solidFill>
                          <a:ln>
                            <a:noFill/>
                          </a:ln>
                          <a:effectLst/>
                        </wps:spPr>
                        <wps:txbx>
                          <w:txbxContent>
                            <w:p w14:paraId="2A62B4EC" w14:textId="761AD526" w:rsidR="0025279D" w:rsidRPr="00153356" w:rsidRDefault="0025279D" w:rsidP="00601F81">
                              <w:pPr>
                                <w:pStyle w:val="Caption"/>
                                <w:jc w:val="center"/>
                                <w:rPr>
                                  <w:rFonts w:ascii="Times New Roman" w:hAnsi="Times New Roman"/>
                                  <w:sz w:val="24"/>
                                  <w:szCs w:val="24"/>
                                </w:rPr>
                              </w:pPr>
                              <w:bookmarkStart w:id="167" w:name="_Ref420502757"/>
                              <w:bookmarkStart w:id="168" w:name="_Toc422422458"/>
                              <w:bookmarkStart w:id="169" w:name="_Toc422568604"/>
                              <w:bookmarkStart w:id="170" w:name="_Toc422568675"/>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3</w:t>
                              </w:r>
                              <w:r>
                                <w:fldChar w:fldCharType="end"/>
                              </w:r>
                              <w:bookmarkEnd w:id="167"/>
                              <w:r>
                                <w:t xml:space="preserve"> A PID felépítése System </w:t>
                              </w:r>
                              <w:bookmarkEnd w:id="168"/>
                              <w:bookmarkEnd w:id="169"/>
                              <w:bookmarkEnd w:id="170"/>
                              <w:r>
                                <w:t>Generátorban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9" name="Picture 7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71B23DAB" id="Group 84" o:spid="_x0000_s1079" style="width:440.85pt;height:249.7pt;mso-position-horizontal-relative:char;mso-position-vertical-relative:line" coordorigin=",1538" coordsize="55988,31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&#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&#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">
                <v:shape id="Text Box 46" o:spid="_x0000_s1080" type="#_x0000_t202" style="position:absolute;left:334;top:31940;width:5565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WDccA&#10;AADcAAAADwAAAGRycy9kb3ducmV2LnhtbESPQU/DMAyF70j7D5EncUEsHUwD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GVg3HAAAA3AAAAA8AAAAAAAAAAAAAAAAAmAIAAGRy&#10;cy9kb3ducmV2LnhtbFBLBQYAAAAABAAEAPUAAACMAwAAAAA=&#10;" stroked="f">
                  <v:textbox style="mso-fit-shape-to-text:t" inset="0,0,0,0">
                    <w:txbxContent>
                      <w:p w14:paraId="2A62B4EC" w14:textId="761AD526" w:rsidR="0025279D" w:rsidRPr="00153356" w:rsidRDefault="0025279D" w:rsidP="00601F81">
                        <w:pPr>
                          <w:pStyle w:val="Caption"/>
                          <w:jc w:val="center"/>
                          <w:rPr>
                            <w:rFonts w:ascii="Times New Roman" w:hAnsi="Times New Roman"/>
                            <w:sz w:val="24"/>
                            <w:szCs w:val="24"/>
                          </w:rPr>
                        </w:pPr>
                        <w:bookmarkStart w:id="171" w:name="_Ref420502757"/>
                        <w:bookmarkStart w:id="172" w:name="_Toc422422458"/>
                        <w:bookmarkStart w:id="173" w:name="_Toc422568604"/>
                        <w:bookmarkStart w:id="174" w:name="_Toc422568675"/>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3</w:t>
                        </w:r>
                        <w:r>
                          <w:fldChar w:fldCharType="end"/>
                        </w:r>
                        <w:bookmarkEnd w:id="171"/>
                        <w:r>
                          <w:t xml:space="preserve"> A PID felépítése System </w:t>
                        </w:r>
                        <w:bookmarkEnd w:id="172"/>
                        <w:bookmarkEnd w:id="173"/>
                        <w:bookmarkEnd w:id="174"/>
                        <w:r>
                          <w:t>Generátorban</w:t>
                        </w:r>
                      </w:p>
                    </w:txbxContent>
                  </v:textbox>
                </v:shape>
                <v:shape id="Picture 76" o:spid="_x0000_s1081"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zGAAAA3AAAAA8AAABkcnMvZG93bnJldi54bWxEj0FrwkAQhe+C/2EZoTezsYdWY1aR1oKU&#10;IjQVIbchOybB7OyS3Zr033cLBW8zvDfve5NvR9OJG/W+taxgkaQgiCurW64VnL7e5ksQPiBr7CyT&#10;gh/ysN1MJzlm2g78Sbci1CKGsM9QQROCy6T0VUMGfWIdcdQutjcY4trXUvc4xHDTycc0fZIGW46E&#10;Bh29NFRdi28TIc6Vgz6+13xY7fcf5avftWev1MNs3K1BBBrD3fx/fdCx/vMK/p6JE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y3MYAAADcAAAADwAAAAAAAAAAAAAA&#10;AACfAgAAZHJzL2Rvd25yZXYueG1sUEsFBgAAAAAEAAQA9wAAAJIDAAAAAA==&#10;">
                  <v:imagedata r:id="rId42" o:title=""/>
                  <v:path arrowok="t"/>
                </v:shape>
                <w10:anchorlock/>
              </v:group>
            </w:pict>
          </mc:Fallback>
        </mc:AlternateContent>
      </w:r>
      <w:r w:rsidR="00742A54" w:rsidRPr="00BE4225">
        <w:rPr>
          <w:rFonts w:ascii="Times New Roman" w:hAnsi="Times New Roman"/>
        </w:rPr>
        <w:tab/>
      </w:r>
      <w:r w:rsidR="00742A54" w:rsidRPr="00F745CA">
        <w:rPr>
          <w:rFonts w:ascii="Times New Roman" w:hAnsi="Times New Roman"/>
          <w:szCs w:val="24"/>
        </w:rPr>
        <w:t xml:space="preserve">Az </w:t>
      </w:r>
      <w:r w:rsidR="001D4887" w:rsidRPr="00F745CA">
        <w:rPr>
          <w:rFonts w:ascii="Times New Roman" w:hAnsi="Times New Roman"/>
          <w:szCs w:val="24"/>
        </w:rPr>
        <w:t>„</w:t>
      </w:r>
      <w:r w:rsidR="001D4887" w:rsidRPr="00F745CA">
        <w:rPr>
          <w:rFonts w:ascii="Times New Roman" w:hAnsi="Times New Roman"/>
          <w:i/>
          <w:szCs w:val="24"/>
        </w:rPr>
        <w:t>ADAT UT”</w:t>
      </w:r>
      <w:r w:rsidR="00ED22AB" w:rsidRPr="00F745CA">
        <w:rPr>
          <w:rFonts w:ascii="Times New Roman" w:hAnsi="Times New Roman"/>
          <w:szCs w:val="24"/>
        </w:rPr>
        <w:t xml:space="preserve"> számláló csak a regiszterek elcsúsztatása után indul el, amelyet „</w:t>
      </w:r>
      <w:r w:rsidR="00ED22AB" w:rsidRPr="00F745CA">
        <w:rPr>
          <w:rFonts w:ascii="Times New Roman" w:hAnsi="Times New Roman"/>
          <w:i/>
          <w:szCs w:val="24"/>
        </w:rPr>
        <w:t>Eltoláshoz Szinkronizál</w:t>
      </w:r>
      <w:r w:rsidR="00ED22AB" w:rsidRPr="00F745CA">
        <w:rPr>
          <w:rFonts w:ascii="Times New Roman" w:hAnsi="Times New Roman"/>
          <w:szCs w:val="24"/>
        </w:rPr>
        <w:t>” késleltető elem valósít meg. Az „ENA_REG” és a „3 Clk-Ena Jel” egyűt valósítják meg a három órajelig tartó logikai engedélyező jelet, amely a számlálót indítja el.</w:t>
      </w:r>
    </w:p>
    <w:p w14:paraId="0CB5897A" w14:textId="7643A72C" w:rsidR="00F745CA" w:rsidRPr="00F745CA" w:rsidRDefault="00ED22AB" w:rsidP="00F745CA">
      <w:pPr>
        <w:spacing w:line="360" w:lineRule="auto"/>
        <w:rPr>
          <w:rFonts w:ascii="Times New Roman" w:hAnsi="Times New Roman" w:cs="Times New Roman"/>
          <w:szCs w:val="24"/>
        </w:rPr>
      </w:pPr>
      <w:r w:rsidRPr="00F745CA">
        <w:rPr>
          <w:rFonts w:ascii="Times New Roman" w:hAnsi="Times New Roman"/>
          <w:szCs w:val="24"/>
        </w:rPr>
        <w:tab/>
      </w:r>
      <w:r w:rsidR="00F745CA" w:rsidRPr="00F745CA">
        <w:rPr>
          <w:rFonts w:ascii="Times New Roman" w:hAnsi="Times New Roman" w:cs="Times New Roman"/>
          <w:szCs w:val="24"/>
        </w:rPr>
        <w:t>Az él detektáló elemet egy tagadó kapu „</w:t>
      </w:r>
      <w:r w:rsidR="00F745CA" w:rsidRPr="00F745CA">
        <w:rPr>
          <w:rFonts w:ascii="Times New Roman" w:hAnsi="Times New Roman" w:cs="Times New Roman"/>
          <w:i/>
          <w:iCs/>
          <w:szCs w:val="24"/>
        </w:rPr>
        <w:t>Inverter</w:t>
      </w:r>
      <w:r w:rsidR="00F745CA" w:rsidRPr="00F745CA">
        <w:rPr>
          <w:rFonts w:ascii="Times New Roman" w:hAnsi="Times New Roman" w:cs="Times New Roman"/>
          <w:szCs w:val="24"/>
        </w:rPr>
        <w:t>” valamint egy „és” kapu (Logical) biztosítják, mégpedig úgy, hogy figyeljük egyazon jel előbbi periódus értéket. Összehasonlítva a két értéket tudjuk detektálni a jel váltózását. A „</w:t>
      </w:r>
      <w:r w:rsidR="00F745CA" w:rsidRPr="00F745CA">
        <w:rPr>
          <w:rFonts w:ascii="Times New Roman" w:hAnsi="Times New Roman" w:cs="Times New Roman"/>
          <w:i/>
          <w:iCs/>
          <w:szCs w:val="24"/>
        </w:rPr>
        <w:t>Szorzáshoz Szinkronizál</w:t>
      </w:r>
      <w:r w:rsidR="00F745CA" w:rsidRPr="00F745CA">
        <w:rPr>
          <w:rFonts w:ascii="Times New Roman" w:hAnsi="Times New Roman" w:cs="Times New Roman"/>
          <w:szCs w:val="24"/>
        </w:rPr>
        <w:t>” modul segítségével tudjuk engedélyezni az „</w:t>
      </w:r>
      <w:r w:rsidR="00F745CA" w:rsidRPr="00F745CA">
        <w:rPr>
          <w:rFonts w:ascii="Times New Roman" w:hAnsi="Times New Roman" w:cs="Times New Roman"/>
          <w:i/>
          <w:iCs/>
          <w:szCs w:val="24"/>
        </w:rPr>
        <w:t>ADAT_REG</w:t>
      </w:r>
      <w:r w:rsidR="00F745CA" w:rsidRPr="00F745CA">
        <w:rPr>
          <w:rFonts w:ascii="Times New Roman" w:hAnsi="Times New Roman" w:cs="Times New Roman"/>
          <w:szCs w:val="24"/>
        </w:rPr>
        <w:t>” bemenetét. A „</w:t>
      </w:r>
      <w:r w:rsidR="00F745CA" w:rsidRPr="00F745CA">
        <w:rPr>
          <w:rFonts w:ascii="Times New Roman" w:hAnsi="Times New Roman" w:cs="Times New Roman"/>
          <w:i/>
          <w:iCs/>
          <w:szCs w:val="24"/>
        </w:rPr>
        <w:t>Szorzó</w:t>
      </w:r>
      <w:r w:rsidR="00F745CA" w:rsidRPr="00F745CA">
        <w:rPr>
          <w:rFonts w:ascii="Times New Roman" w:hAnsi="Times New Roman" w:cs="Times New Roman"/>
          <w:szCs w:val="24"/>
        </w:rPr>
        <w:t>” modult késleltetni tudjuk</w:t>
      </w:r>
      <w:r w:rsidR="00C23DFF">
        <w:rPr>
          <w:rFonts w:ascii="Times New Roman" w:hAnsi="Times New Roman" w:cs="Times New Roman"/>
          <w:szCs w:val="24"/>
        </w:rPr>
        <w:t xml:space="preserve"> 1 órajellel a</w:t>
      </w:r>
      <w:r w:rsidR="00F745CA" w:rsidRPr="00F745CA">
        <w:rPr>
          <w:rFonts w:ascii="Times New Roman" w:hAnsi="Times New Roman" w:cs="Times New Roman"/>
          <w:szCs w:val="24"/>
        </w:rPr>
        <w:t xml:space="preserve"> „</w:t>
      </w:r>
      <w:r w:rsidR="00F745CA" w:rsidRPr="00F745CA">
        <w:rPr>
          <w:rFonts w:ascii="Times New Roman" w:hAnsi="Times New Roman" w:cs="Times New Roman"/>
          <w:i/>
          <w:iCs/>
          <w:szCs w:val="24"/>
        </w:rPr>
        <w:t>EnSzorzó</w:t>
      </w:r>
      <w:r w:rsidR="00F745CA" w:rsidRPr="00F745CA">
        <w:rPr>
          <w:rFonts w:ascii="Times New Roman" w:hAnsi="Times New Roman" w:cs="Times New Roman"/>
          <w:szCs w:val="24"/>
        </w:rPr>
        <w:t xml:space="preserve">” engedélyező jeléhez képest. Erre azért van szükség, mert a szorzás eredménye 1 órajelet késik az elindítást követően és az eredményt szeretnénk eltárolni. </w:t>
      </w:r>
    </w:p>
    <w:p w14:paraId="7E974817" w14:textId="77777777" w:rsidR="00F745CA" w:rsidRPr="00BE4225" w:rsidRDefault="00F745CA" w:rsidP="00BC64C7">
      <w:pPr>
        <w:spacing w:line="360" w:lineRule="auto"/>
        <w:rPr>
          <w:rFonts w:ascii="Times New Roman" w:hAnsi="Times New Roman"/>
        </w:rPr>
      </w:pPr>
    </w:p>
    <w:p w14:paraId="413EB22F" w14:textId="4601EDB5" w:rsidR="00381ACB" w:rsidRPr="00BE4225" w:rsidRDefault="00ED22AB" w:rsidP="007852B4">
      <w:pPr>
        <w:pStyle w:val="Heading4"/>
        <w:spacing w:line="360" w:lineRule="auto"/>
      </w:pPr>
      <w:bookmarkStart w:id="175" w:name="_Toc422599295"/>
      <w:r w:rsidRPr="00BE4225">
        <w:lastRenderedPageBreak/>
        <w:t>Simulink</w:t>
      </w:r>
      <w:r w:rsidR="00F61364" w:rsidRPr="00BE4225">
        <w:t xml:space="preserve"> </w:t>
      </w:r>
      <w:r w:rsidRPr="00BE4225">
        <w:t>szimulációs eredmények</w:t>
      </w:r>
      <w:bookmarkEnd w:id="175"/>
    </w:p>
    <w:p w14:paraId="1D46845A" w14:textId="2FDA04C6" w:rsidR="004E6435" w:rsidRPr="00F745CA" w:rsidRDefault="00C81A1F" w:rsidP="00F745CA">
      <w:pPr>
        <w:spacing w:line="360" w:lineRule="auto"/>
        <w:ind w:firstLine="2880"/>
        <w:rPr>
          <w:rFonts w:ascii="Times New Roman" w:hAnsi="Times New Roman"/>
          <w:szCs w:val="24"/>
        </w:rPr>
      </w:pPr>
      <w:r w:rsidRPr="00F745CA">
        <w:rPr>
          <w:noProof/>
          <w:szCs w:val="24"/>
          <w:lang w:val="en-US"/>
        </w:rPr>
        <mc:AlternateContent>
          <mc:Choice Requires="wpg">
            <w:drawing>
              <wp:anchor distT="0" distB="0" distL="114300" distR="114300" simplePos="0" relativeHeight="251686912" behindDoc="0" locked="0" layoutInCell="1" allowOverlap="1" wp14:anchorId="5DF4D071" wp14:editId="423537D5">
                <wp:simplePos x="0" y="0"/>
                <wp:positionH relativeFrom="column">
                  <wp:posOffset>1270</wp:posOffset>
                </wp:positionH>
                <wp:positionV relativeFrom="paragraph">
                  <wp:posOffset>116205</wp:posOffset>
                </wp:positionV>
                <wp:extent cx="2618105" cy="1388745"/>
                <wp:effectExtent l="0" t="0" r="0" b="1905"/>
                <wp:wrapSquare wrapText="bothSides"/>
                <wp:docPr id="25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1388745"/>
                          <a:chOff x="0" y="0"/>
                          <a:chExt cx="2618105" cy="1388745"/>
                        </a:xfrm>
                      </wpg:grpSpPr>
                      <pic:pic xmlns:pic="http://schemas.openxmlformats.org/drawingml/2006/picture">
                        <pic:nvPicPr>
                          <pic:cNvPr id="257" name="Picture 17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258" name="Text Box 179"/>
                        <wps:cNvSpPr txBox="1"/>
                        <wps:spPr>
                          <a:xfrm>
                            <a:off x="0" y="1257300"/>
                            <a:ext cx="2618105" cy="131445"/>
                          </a:xfrm>
                          <a:prstGeom prst="rect">
                            <a:avLst/>
                          </a:prstGeom>
                          <a:solidFill>
                            <a:prstClr val="white"/>
                          </a:solidFill>
                          <a:ln>
                            <a:noFill/>
                          </a:ln>
                          <a:effectLst/>
                        </wps:spPr>
                        <wps:txbx>
                          <w:txbxContent>
                            <w:p w14:paraId="14C9F85F" w14:textId="59D5C3B0" w:rsidR="0025279D" w:rsidRDefault="0025279D" w:rsidP="004E6435">
                              <w:pPr>
                                <w:pStyle w:val="Caption"/>
                                <w:rPr>
                                  <w:noProof/>
                                </w:rPr>
                              </w:pPr>
                              <w:bookmarkStart w:id="176" w:name="_Ref422252875"/>
                              <w:bookmarkStart w:id="177" w:name="_Toc422422459"/>
                              <w:bookmarkStart w:id="178" w:name="_Toc422568605"/>
                              <w:bookmarkStart w:id="179" w:name="_Toc422568676"/>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w:t>
                              </w:r>
                              <w:bookmarkEnd w:id="176"/>
                              <w:bookmarkEnd w:id="177"/>
                              <w:bookmarkEnd w:id="178"/>
                              <w:bookmarkEnd w:id="179"/>
                              <w:r>
                                <w:t>modell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F4D071" id="Group 180" o:spid="_x0000_s1082" style="position:absolute;left:0;text-align:left;margin-left:.1pt;margin-top:9.15pt;width:206.15pt;height:109.35pt;z-index:251686912;mso-position-horizontal-relative:text;mso-position-vertical-relative:text" coordsize="26181,13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">
                <v:shape id="Picture 178" o:spid="_x0000_s1083"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107" o:title=""/>
                  <v:path arrowok="t"/>
                </v:shape>
                <v:shape id="Text Box 179" o:spid="_x0000_s1084" type="#_x0000_t202" style="position:absolute;top:12573;width:261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59D5C3B0" w:rsidR="0025279D" w:rsidRDefault="0025279D" w:rsidP="004E6435">
                        <w:pPr>
                          <w:pStyle w:val="Caption"/>
                          <w:rPr>
                            <w:noProof/>
                          </w:rPr>
                        </w:pPr>
                        <w:bookmarkStart w:id="180" w:name="_Ref422252875"/>
                        <w:bookmarkStart w:id="181" w:name="_Toc422422459"/>
                        <w:bookmarkStart w:id="182" w:name="_Toc422568605"/>
                        <w:bookmarkStart w:id="183" w:name="_Toc422568676"/>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w:t>
                        </w:r>
                        <w:bookmarkEnd w:id="180"/>
                        <w:bookmarkEnd w:id="181"/>
                        <w:bookmarkEnd w:id="182"/>
                        <w:bookmarkEnd w:id="183"/>
                        <w:r>
                          <w:t>modell</w:t>
                        </w:r>
                      </w:p>
                    </w:txbxContent>
                  </v:textbox>
                </v:shape>
                <w10:wrap type="square"/>
              </v:group>
            </w:pict>
          </mc:Fallback>
        </mc:AlternateContent>
      </w:r>
      <w:r w:rsidR="00ED22AB" w:rsidRPr="00F745CA">
        <w:rPr>
          <w:rFonts w:ascii="Times New Roman" w:hAnsi="Times New Roman"/>
          <w:szCs w:val="24"/>
        </w:rPr>
        <w:t xml:space="preserve">A </w:t>
      </w:r>
      <w:r w:rsidR="00B20240" w:rsidRPr="00F745CA">
        <w:rPr>
          <w:rFonts w:ascii="Times New Roman" w:hAnsi="Times New Roman"/>
          <w:szCs w:val="24"/>
        </w:rPr>
        <w:t xml:space="preserve">„PIDrek” modul tartalmazza a </w:t>
      </w:r>
      <w:r w:rsidR="00F61364" w:rsidRPr="00F745CA">
        <w:rPr>
          <w:szCs w:val="24"/>
        </w:rPr>
        <w:fldChar w:fldCharType="begin"/>
      </w:r>
      <w:r w:rsidR="00F61364" w:rsidRPr="00F745CA">
        <w:rPr>
          <w:szCs w:val="24"/>
        </w:rPr>
        <w:instrText xml:space="preserve"> REF _Ref420502757 \h  \* MERGEFORMAT </w:instrText>
      </w:r>
      <w:r w:rsidR="00F61364" w:rsidRPr="00F745CA">
        <w:rPr>
          <w:szCs w:val="24"/>
        </w:rPr>
      </w:r>
      <w:r w:rsidR="00F61364" w:rsidRPr="00F745CA">
        <w:rPr>
          <w:szCs w:val="24"/>
        </w:rPr>
        <w:fldChar w:fldCharType="separate"/>
      </w:r>
      <w:r w:rsidR="00CB34B4" w:rsidRPr="00F745CA">
        <w:rPr>
          <w:rFonts w:ascii="Times New Roman" w:hAnsi="Times New Roman"/>
          <w:szCs w:val="24"/>
        </w:rPr>
        <w:t>Kép. 3.3</w:t>
      </w:r>
      <w:r w:rsidR="00F61364" w:rsidRPr="00F745CA">
        <w:rPr>
          <w:szCs w:val="24"/>
        </w:rPr>
        <w:fldChar w:fldCharType="end"/>
      </w:r>
      <w:r w:rsidR="00B20240" w:rsidRPr="00F745CA">
        <w:rPr>
          <w:rFonts w:ascii="Times New Roman" w:hAnsi="Times New Roman"/>
          <w:szCs w:val="24"/>
        </w:rPr>
        <w:t xml:space="preserve"> képen látható modult, a bemenetekre és a kimentre illesztünk egy-egy konvertáló elemet</w:t>
      </w:r>
      <w:r w:rsidR="00F745CA" w:rsidRPr="00F745CA">
        <w:rPr>
          <w:rFonts w:ascii="Times New Roman" w:hAnsi="Times New Roman"/>
          <w:szCs w:val="24"/>
        </w:rPr>
        <w:t>,</w:t>
      </w:r>
      <w:r w:rsidR="00B20240" w:rsidRPr="00F745CA">
        <w:rPr>
          <w:rFonts w:ascii="Times New Roman" w:hAnsi="Times New Roman"/>
          <w:szCs w:val="24"/>
        </w:rPr>
        <w:t xml:space="preserve"> mely segítségével adatokat közölhetünk, vagy nyerhetünk a megtervezett XilinxSytem Generátoros </w:t>
      </w:r>
      <w:r w:rsidR="00A641F9" w:rsidRPr="00F745CA">
        <w:rPr>
          <w:rFonts w:ascii="Times New Roman" w:hAnsi="Times New Roman"/>
          <w:szCs w:val="24"/>
        </w:rPr>
        <w:t>hardverrel, amely az FPGA</w:t>
      </w:r>
      <w:r w:rsidR="00F745CA">
        <w:rPr>
          <w:rFonts w:ascii="Times New Roman" w:hAnsi="Times New Roman"/>
          <w:szCs w:val="24"/>
        </w:rPr>
        <w:t xml:space="preserve">-n fut, és az adatokat Matlaban </w:t>
      </w:r>
      <w:r w:rsidR="00A641F9" w:rsidRPr="00F745CA">
        <w:rPr>
          <w:rFonts w:ascii="Times New Roman" w:hAnsi="Times New Roman"/>
          <w:szCs w:val="24"/>
        </w:rPr>
        <w:t>tudjuk kezelni.</w:t>
      </w:r>
    </w:p>
    <w:p w14:paraId="35502AEA" w14:textId="77777777" w:rsidR="00E60B91" w:rsidRPr="00F745CA" w:rsidRDefault="00ED22AB" w:rsidP="0071433B">
      <w:pPr>
        <w:spacing w:line="360" w:lineRule="auto"/>
        <w:ind w:firstLine="720"/>
        <w:rPr>
          <w:rFonts w:ascii="Times New Roman" w:hAnsi="Times New Roman"/>
          <w:szCs w:val="24"/>
        </w:rPr>
      </w:pPr>
      <w:r w:rsidRPr="00F745CA">
        <w:rPr>
          <w:rFonts w:ascii="Times New Roman" w:hAnsi="Times New Roman"/>
          <w:szCs w:val="24"/>
        </w:rPr>
        <w:t>A szimulációk során a számítások eredményét ellenőriztem le, amelyeket SYSTEM GENERATOR-ban végeztem el Simulink segítségével, az eredményeket majd összehasonlítottam a manuálisan számolt értékekkel (</w:t>
      </w:r>
      <w:r w:rsidR="00F61364" w:rsidRPr="00F745CA">
        <w:rPr>
          <w:szCs w:val="24"/>
        </w:rPr>
        <w:fldChar w:fldCharType="begin"/>
      </w:r>
      <w:r w:rsidR="00F61364" w:rsidRPr="00F745CA">
        <w:rPr>
          <w:szCs w:val="24"/>
        </w:rPr>
        <w:instrText xml:space="preserve"> REF _Ref420505351 \h  \* MERGEFORMAT </w:instrText>
      </w:r>
      <w:r w:rsidR="00F61364" w:rsidRPr="00F745CA">
        <w:rPr>
          <w:szCs w:val="24"/>
        </w:rPr>
      </w:r>
      <w:r w:rsidR="00F61364" w:rsidRPr="00F745CA">
        <w:rPr>
          <w:szCs w:val="24"/>
        </w:rPr>
        <w:fldChar w:fldCharType="separate"/>
      </w:r>
      <w:r w:rsidR="00CB34B4" w:rsidRPr="00F745CA">
        <w:rPr>
          <w:rFonts w:ascii="Times New Roman" w:hAnsi="Times New Roman"/>
          <w:szCs w:val="24"/>
        </w:rPr>
        <w:t>Táblázat. 3</w:t>
      </w:r>
      <w:r w:rsidR="00CB34B4" w:rsidRPr="00F745CA">
        <w:rPr>
          <w:rFonts w:ascii="Times New Roman" w:hAnsi="Times New Roman"/>
          <w:szCs w:val="24"/>
        </w:rPr>
        <w:noBreakHyphen/>
        <w:t>1</w:t>
      </w:r>
      <w:r w:rsidR="00F61364" w:rsidRPr="00F745CA">
        <w:rPr>
          <w:szCs w:val="24"/>
        </w:rPr>
        <w:fldChar w:fldCharType="end"/>
      </w:r>
      <w:r w:rsidR="00B20240" w:rsidRPr="00F745CA">
        <w:rPr>
          <w:rFonts w:ascii="Times New Roman" w:hAnsi="Times New Roman"/>
          <w:szCs w:val="24"/>
        </w:rPr>
        <w:t>).</w:t>
      </w:r>
    </w:p>
    <w:p w14:paraId="5F8B3204" w14:textId="77777777" w:rsidR="005C056A" w:rsidRPr="00F745CA" w:rsidRDefault="00E60B91" w:rsidP="00911B32">
      <w:pPr>
        <w:spacing w:line="360" w:lineRule="auto"/>
        <w:rPr>
          <w:rFonts w:ascii="Times New Roman" w:hAnsi="Times New Roman"/>
          <w:szCs w:val="24"/>
        </w:rPr>
      </w:pPr>
      <w:r w:rsidRPr="00BE4225">
        <w:rPr>
          <w:rFonts w:ascii="Times New Roman" w:hAnsi="Times New Roman"/>
        </w:rPr>
        <w:tab/>
      </w:r>
      <w:r w:rsidRPr="00F745CA">
        <w:rPr>
          <w:rFonts w:ascii="Times New Roman" w:hAnsi="Times New Roman"/>
          <w:szCs w:val="24"/>
        </w:rPr>
        <w:t xml:space="preserve">Bemeneti </w:t>
      </w:r>
      <w:r w:rsidR="005C056A" w:rsidRPr="00F745CA">
        <w:rPr>
          <w:rFonts w:ascii="Times New Roman" w:hAnsi="Times New Roman"/>
          <w:szCs w:val="24"/>
        </w:rPr>
        <w:t>paraméterek:</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=3,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=5,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r>
          <w:rPr>
            <w:rFonts w:ascii="Cambria Math" w:hAnsi="Cambria Math"/>
            <w:szCs w:val="24"/>
          </w:rPr>
          <m:t>=10</m:t>
        </m:r>
      </m:oMath>
      <w:r w:rsidR="005C056A" w:rsidRPr="00F745CA">
        <w:rPr>
          <w:rFonts w:ascii="Times New Roman" w:hAnsi="Times New Roman"/>
          <w:szCs w:val="24"/>
        </w:rPr>
        <w:t>,</w:t>
      </w:r>
      <w:r w:rsidRPr="00F745CA">
        <w:rPr>
          <w:rFonts w:ascii="Times New Roman" w:hAnsi="Times New Roman"/>
          <w:szCs w:val="24"/>
        </w:rPr>
        <w:t xml:space="preserve"> a bemenet </w:t>
      </w:r>
      <w:r w:rsidR="00ED22AB" w:rsidRPr="00F745CA">
        <w:rPr>
          <w:rFonts w:ascii="Times New Roman" w:hAnsi="Times New Roman"/>
          <w:szCs w:val="24"/>
        </w:rPr>
        <w:t>konstans:</w:t>
      </w:r>
      <m:oMath>
        <m:r>
          <w:rPr>
            <w:rFonts w:ascii="Cambria Math" w:hAnsi="Cambria Math"/>
            <w:szCs w:val="24"/>
          </w:rPr>
          <m:t>e=2</m:t>
        </m:r>
      </m:oMath>
    </w:p>
    <w:p w14:paraId="7A0AA994" w14:textId="54F24760" w:rsidR="00471980" w:rsidRPr="001A6E3A" w:rsidRDefault="00C81A1F" w:rsidP="00A05E75">
      <w:pPr>
        <w:spacing w:line="360" w:lineRule="auto"/>
        <w:rPr>
          <w:rFonts w:ascii="Times New Roman" w:hAnsi="Times New Roman"/>
          <w:szCs w:val="24"/>
        </w:rPr>
      </w:pPr>
      <w:commentRangeStart w:id="184"/>
      <w:r w:rsidRPr="00BE4225">
        <w:rPr>
          <w:rFonts w:ascii="Times New Roman" w:hAnsi="Times New Roman"/>
          <w:noProof/>
          <w:lang w:val="en-US"/>
        </w:rPr>
        <mc:AlternateContent>
          <mc:Choice Requires="wpg">
            <w:drawing>
              <wp:inline distT="0" distB="0" distL="0" distR="0" wp14:anchorId="13BCF166" wp14:editId="0EABCA90">
                <wp:extent cx="5200650" cy="2709545"/>
                <wp:effectExtent l="0" t="0" r="0" b="0"/>
                <wp:docPr id="174"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0650" cy="2709545"/>
                          <a:chOff x="-48847" y="283193"/>
                          <a:chExt cx="5899416" cy="2889712"/>
                        </a:xfrm>
                      </wpg:grpSpPr>
                      <pic:pic xmlns:pic="http://schemas.openxmlformats.org/drawingml/2006/picture">
                        <pic:nvPicPr>
                          <pic:cNvPr id="175" name="Picture 1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48847" y="283193"/>
                            <a:ext cx="5872405" cy="2549745"/>
                          </a:xfrm>
                          <a:prstGeom prst="rect">
                            <a:avLst/>
                          </a:prstGeom>
                        </pic:spPr>
                      </pic:pic>
                      <wps:wsp>
                        <wps:cNvPr id="176" name="Text Box 86"/>
                        <wps:cNvSpPr txBox="1"/>
                        <wps:spPr>
                          <a:xfrm>
                            <a:off x="186782" y="2816185"/>
                            <a:ext cx="5663787" cy="356720"/>
                          </a:xfrm>
                          <a:prstGeom prst="rect">
                            <a:avLst/>
                          </a:prstGeom>
                          <a:solidFill>
                            <a:prstClr val="white"/>
                          </a:solidFill>
                          <a:ln>
                            <a:noFill/>
                          </a:ln>
                          <a:effectLst/>
                        </wps:spPr>
                        <wps:txbx>
                          <w:txbxContent>
                            <w:p w14:paraId="6D23A3EC" w14:textId="127B91C8" w:rsidR="0025279D" w:rsidRPr="00115F37" w:rsidRDefault="0025279D" w:rsidP="00FB6996">
                              <w:pPr>
                                <w:pStyle w:val="Caption"/>
                                <w:rPr>
                                  <w:rFonts w:ascii="Times New Roman" w:hAnsi="Times New Roman"/>
                                  <w:noProof/>
                                  <w:sz w:val="24"/>
                                  <w:szCs w:val="24"/>
                                </w:rPr>
                              </w:pPr>
                              <w:bookmarkStart w:id="185" w:name="_Toc422422460"/>
                              <w:bookmarkStart w:id="186" w:name="_Toc422568606"/>
                              <w:bookmarkStart w:id="187" w:name="_Toc42256867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3BCF166" id="Group 87" o:spid="_x0000_s1085" style="width:409.5pt;height:213.35pt;mso-position-horizontal-relative:char;mso-position-vertical-relative:line" coordorigin="-488,2831" coordsize="58994,28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ooA5/8A4QTwf/0Kmh/+C6H/AOJo/wCEE8H/APQqaH/4Lof/AImugooA5/8A4QTwf/0Kmh/+&#10;C6H/AOJo/wCEE8H/APQqaH/4Lof/AImugooA5/8A4QTwf/0Kmh/+C6H/AOJo/wCEE8H/APQqaH/4&#10;Lof/AImugo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ooA5/8A4QTwf/0Kmh/+C6H/AOJo/wCEE8H/APQqaH/4Lof/AImugooA5/8A4QTwf/0Kmh/+&#10;C6H/AOJo/wCEE8H/APQqaH/4Lof/AImugooA5/8A4QTwf/0Kmh/+C6H/AOJo/wCEE8H/APQqaH/4&#10;Lof/AImugo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0FFAHP/APCC&#10;eD/+hU0P/wAF0P8A8TR/wgng/wD6FTQ//BdD/wDE10FFAHP/APCCeD/+hU0P/wAF0P8A8TR/wgng&#10;/wD6FTQ//BdD/wDE10FFAHP/APCCeD/+hU0P/wAF0P8A8TR/wgng/wD6FTQ//BdD/wDE10FFAHP/&#10;APCCeD/+hU0P/wAF0P8A8TR/wgng/wD6FTQ//BdD/wDE10FFAHP/APCCeD/+hU0P/wAF0P8A8TR/&#10;wgng/wD6FTQ//BdD/wDE10F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4O68F+FV8daTbr4a0YQPpl67xiwi2syy2oUkbcEgMwB7bj61uf8A&#10;CCeD/wDoVND/APBdD/8AE0Xn/JQ9G/7BV/8A+jbSug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w/BfgvwrdeBfD1xceGtG&#10;mnl0y2eSSSwiZnYxKSSSuSSec13lc/4E/wCSeeGv+wVa/wDopaAD/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">
                <v:shape id="Picture 15" o:spid="_x0000_s1086" type="#_x0000_t75" style="position:absolute;left:-488;top:2831;width:58723;height:2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0ZIXCAAAA3AAAAA8AAABkcnMvZG93bnJldi54bWxET0trwkAQvhf8D8sIvTWbFFtDzCoitOjN&#10;qhdvQ3bywOxsmt0m8d93hUJv8/E9J99MphUD9a6xrCCJYhDEhdUNVwou54+XFITzyBpby6TgTg42&#10;69lTjpm2I3/RcPKVCCHsMlRQe99lUrqiJoMush1x4ErbG/QB9pXUPY4h3LTyNY7fpcGGQ0ONHe1q&#10;Km6nH6OAD9fv4VMX5Zjs2uSYLha2OlilnufTdgXC0+T/xX/uvQ7zl2/weCZcI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9GSFwgAAANwAAAAPAAAAAAAAAAAAAAAAAJ8C&#10;AABkcnMvZG93bnJldi54bWxQSwUGAAAAAAQABAD3AAAAjgMAAAAA&#10;">
                  <v:imagedata r:id="rId109" o:title=""/>
                  <v:path arrowok="t"/>
                </v:shape>
                <v:shape id="Text Box 86" o:spid="_x0000_s1087" type="#_x0000_t202" style="position:absolute;left:1867;top:28161;width:56638;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4mcMA&#10;AADcAAAADwAAAGRycy9kb3ducmV2LnhtbERPTWvCQBC9F/wPywheSt3UQ1pSV9Gkgof2oA05D9lp&#10;EpqdDburif/eLRR6m8f7nPV2Mr24kvOdZQXPywQEcW11x42C8uvw9ArCB2SNvWVScCMP283sYY2Z&#10;tiOf6HoOjYgh7DNU0IYwZFL6uiWDfmkH4sh9W2cwROgaqR2OMdz0cpUkqTTYcWxocaC8pfrnfDEK&#10;0sJdxhPnj0X5/oGfQ7Oq9rdKqcV82r2BCDSFf/Gf+6jj/J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T4mcMAAADcAAAADwAAAAAAAAAAAAAAAACYAgAAZHJzL2Rv&#10;d25yZXYueG1sUEsFBgAAAAAEAAQA9QAAAIgDAAAAAA==&#10;" stroked="f">
                  <v:textbox inset="0,0,0,0">
                    <w:txbxContent>
                      <w:p w14:paraId="6D23A3EC" w14:textId="127B91C8" w:rsidR="0025279D" w:rsidRPr="00115F37" w:rsidRDefault="0025279D" w:rsidP="00FB6996">
                        <w:pPr>
                          <w:pStyle w:val="Caption"/>
                          <w:rPr>
                            <w:rFonts w:ascii="Times New Roman" w:hAnsi="Times New Roman"/>
                            <w:noProof/>
                            <w:sz w:val="24"/>
                            <w:szCs w:val="24"/>
                          </w:rPr>
                        </w:pPr>
                        <w:bookmarkStart w:id="188" w:name="_Toc422422460"/>
                        <w:bookmarkStart w:id="189" w:name="_Toc422568606"/>
                        <w:bookmarkStart w:id="190" w:name="_Toc42256867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188"/>
                        <w:bookmarkEnd w:id="189"/>
                        <w:bookmarkEnd w:id="190"/>
                      </w:p>
                    </w:txbxContent>
                  </v:textbox>
                </v:shape>
                <w10:anchorlock/>
              </v:group>
            </w:pict>
          </mc:Fallback>
        </mc:AlternateContent>
      </w:r>
      <w:commentRangeEnd w:id="184"/>
      <w:r w:rsidR="00D27194" w:rsidRPr="00BE4225">
        <w:rPr>
          <w:rStyle w:val="CommentReference"/>
        </w:rPr>
        <w:commentReference w:id="184"/>
      </w:r>
      <w:r w:rsidR="00FB2E76" w:rsidRPr="00BE4225">
        <w:rPr>
          <w:rFonts w:ascii="Times New Roman" w:hAnsi="Times New Roman"/>
        </w:rPr>
        <w:tab/>
      </w:r>
      <w:r w:rsidR="00FB2E76" w:rsidRPr="001A6E3A">
        <w:rPr>
          <w:rFonts w:ascii="Times New Roman" w:hAnsi="Times New Roman"/>
          <w:szCs w:val="24"/>
        </w:rPr>
        <w:t xml:space="preserve">A </w:t>
      </w:r>
      <w:r w:rsidR="00ED22AB" w:rsidRPr="001A6E3A">
        <w:rPr>
          <w:rFonts w:ascii="Times New Roman" w:hAnsi="Times New Roman"/>
          <w:szCs w:val="24"/>
        </w:rPr>
        <w:fldChar w:fldCharType="begin"/>
      </w:r>
      <w:r w:rsidR="00ED22AB" w:rsidRPr="001A6E3A">
        <w:rPr>
          <w:rFonts w:ascii="Times New Roman" w:hAnsi="Times New Roman"/>
          <w:szCs w:val="24"/>
        </w:rPr>
        <w:instrText xml:space="preserve"> REF _Ref421900677 \h </w:instrText>
      </w:r>
      <w:r w:rsidR="0071433B" w:rsidRPr="001A6E3A">
        <w:rPr>
          <w:rFonts w:ascii="Times New Roman" w:hAnsi="Times New Roman"/>
          <w:szCs w:val="24"/>
        </w:rPr>
        <w:instrText xml:space="preserve"> \* MERGEFORMAT </w:instrText>
      </w:r>
      <w:r w:rsidR="00ED22AB" w:rsidRPr="001A6E3A">
        <w:rPr>
          <w:rFonts w:ascii="Times New Roman" w:hAnsi="Times New Roman"/>
          <w:szCs w:val="24"/>
        </w:rPr>
      </w:r>
      <w:r w:rsidR="00ED22AB" w:rsidRPr="001A6E3A">
        <w:rPr>
          <w:rFonts w:ascii="Times New Roman" w:hAnsi="Times New Roman"/>
          <w:szCs w:val="24"/>
        </w:rPr>
        <w:fldChar w:fldCharType="separate"/>
      </w:r>
      <w:r w:rsidR="00CB34B4" w:rsidRPr="001A6E3A">
        <w:rPr>
          <w:szCs w:val="24"/>
        </w:rPr>
        <w:t>Kép. 3.6</w:t>
      </w:r>
      <w:r w:rsidR="00ED22AB" w:rsidRPr="001A6E3A">
        <w:rPr>
          <w:rFonts w:ascii="Times New Roman" w:hAnsi="Times New Roman"/>
          <w:szCs w:val="24"/>
        </w:rPr>
        <w:fldChar w:fldCharType="end"/>
      </w:r>
      <w:r w:rsidR="00FB2E76" w:rsidRPr="001A6E3A">
        <w:rPr>
          <w:rFonts w:ascii="Times New Roman" w:hAnsi="Times New Roman"/>
          <w:szCs w:val="24"/>
        </w:rPr>
        <w:t xml:space="preserve"> látható</w:t>
      </w:r>
      <w:r w:rsidR="001A4247" w:rsidRPr="001A6E3A">
        <w:rPr>
          <w:rFonts w:ascii="Times New Roman" w:hAnsi="Times New Roman"/>
          <w:szCs w:val="24"/>
        </w:rPr>
        <w:t xml:space="preserve"> a </w:t>
      </w:r>
      <w:r w:rsidR="00F745CA" w:rsidRPr="001A6E3A">
        <w:rPr>
          <w:rFonts w:ascii="Times New Roman" w:hAnsi="Times New Roman"/>
          <w:szCs w:val="24"/>
        </w:rPr>
        <w:t xml:space="preserve">6 </w:t>
      </w:r>
      <w:r w:rsidR="001A4247" w:rsidRPr="001A6E3A">
        <w:rPr>
          <w:rFonts w:ascii="Times New Roman" w:hAnsi="Times New Roman"/>
          <w:szCs w:val="24"/>
        </w:rPr>
        <w:t xml:space="preserve">szükséges órajel </w:t>
      </w:r>
      <w:r w:rsidR="00FF33A2" w:rsidRPr="001A6E3A">
        <w:rPr>
          <w:rFonts w:ascii="Times New Roman" w:hAnsi="Times New Roman"/>
          <w:szCs w:val="24"/>
        </w:rPr>
        <w:t xml:space="preserve">a </w:t>
      </w:r>
      <w:r w:rsidR="00ED22AB" w:rsidRPr="001A6E3A">
        <w:rPr>
          <w:rFonts w:ascii="Times New Roman" w:hAnsi="Times New Roman"/>
          <w:szCs w:val="24"/>
        </w:rPr>
        <w:t>számít</w:t>
      </w:r>
      <w:r w:rsidR="00F745CA" w:rsidRPr="001A6E3A">
        <w:rPr>
          <w:rFonts w:ascii="Times New Roman" w:hAnsi="Times New Roman"/>
          <w:szCs w:val="24"/>
        </w:rPr>
        <w:t>ások elvégzésére</w:t>
      </w:r>
      <w:r w:rsidR="001A6E3A">
        <w:rPr>
          <w:rFonts w:ascii="Times New Roman" w:hAnsi="Times New Roman"/>
          <w:szCs w:val="24"/>
        </w:rPr>
        <w:t xml:space="preserve">. </w:t>
      </w:r>
      <w:r w:rsidR="001A6E3A" w:rsidRPr="001A6E3A">
        <w:rPr>
          <w:rFonts w:ascii="Times New Roman" w:hAnsi="Times New Roman"/>
          <w:color w:val="FF0000"/>
          <w:szCs w:val="24"/>
        </w:rPr>
        <w:t>A</w:t>
      </w:r>
      <w:commentRangeStart w:id="191"/>
      <w:r w:rsidR="001A6E3A" w:rsidRPr="001A6E3A">
        <w:rPr>
          <w:rFonts w:ascii="Times New Roman" w:hAnsi="Times New Roman"/>
          <w:color w:val="FF0000"/>
          <w:szCs w:val="24"/>
        </w:rPr>
        <w:t xml:space="preserve"> szimulációk igazolják, ezt a 6 órajelet az elindítástól a végső eredmény megjelenéséig.</w:t>
      </w:r>
      <w:commentRangeEnd w:id="191"/>
      <w:r w:rsidR="001A6E3A" w:rsidRPr="001A6E3A">
        <w:rPr>
          <w:rStyle w:val="CommentReference"/>
          <w:color w:val="FF0000"/>
          <w:sz w:val="24"/>
          <w:szCs w:val="24"/>
        </w:rPr>
        <w:commentReference w:id="191"/>
      </w:r>
      <w:r w:rsidR="001A6E3A">
        <w:rPr>
          <w:rFonts w:ascii="Times New Roman" w:hAnsi="Times New Roman"/>
          <w:szCs w:val="24"/>
        </w:rPr>
        <w:t xml:space="preserve"> </w:t>
      </w:r>
      <w:r w:rsidR="00F745CA" w:rsidRPr="001A6E3A">
        <w:rPr>
          <w:rFonts w:ascii="Times New Roman" w:hAnsi="Times New Roman"/>
          <w:szCs w:val="24"/>
        </w:rPr>
        <w:t>Megjegyezném, hogy</w:t>
      </w:r>
      <w:r w:rsidR="00ED22AB" w:rsidRPr="001A6E3A">
        <w:rPr>
          <w:rFonts w:ascii="Times New Roman" w:hAnsi="Times New Roman"/>
          <w:szCs w:val="24"/>
        </w:rPr>
        <w:t xml:space="preserve"> a szabályozó negatív bemeneti értékekre is működőképes.</w:t>
      </w:r>
    </w:p>
    <w:tbl>
      <w:tblPr>
        <w:tblStyle w:val="PlainTable31"/>
        <w:tblW w:w="0" w:type="auto"/>
        <w:jc w:val="center"/>
        <w:tblLook w:val="04A0" w:firstRow="1" w:lastRow="0" w:firstColumn="1" w:lastColumn="0" w:noHBand="0" w:noVBand="1"/>
      </w:tblPr>
      <w:tblGrid>
        <w:gridCol w:w="1190"/>
        <w:gridCol w:w="504"/>
        <w:gridCol w:w="504"/>
        <w:gridCol w:w="504"/>
        <w:gridCol w:w="462"/>
        <w:gridCol w:w="688"/>
        <w:gridCol w:w="688"/>
        <w:gridCol w:w="576"/>
      </w:tblGrid>
      <w:tr w:rsidR="000C424E" w:rsidRPr="00BE4225" w14:paraId="2838D47D" w14:textId="77777777" w:rsidTr="007C73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BE4225" w:rsidRDefault="00ED22AB" w:rsidP="00BC64C7">
            <w:pPr>
              <w:spacing w:after="200" w:line="360" w:lineRule="auto"/>
              <w:rPr>
                <w:rFonts w:ascii="Times New Roman" w:eastAsia="Calibri" w:hAnsi="Times New Roman"/>
                <w:b w:val="0"/>
              </w:rPr>
            </w:pPr>
            <w:r w:rsidRPr="00BE4225">
              <w:rPr>
                <w:rFonts w:ascii="Times New Roman" w:eastAsia="Calibri" w:hAnsi="Times New Roman"/>
              </w:rPr>
              <w:t>Órajel</w:t>
            </w:r>
          </w:p>
        </w:tc>
        <w:tc>
          <w:tcPr>
            <w:tcW w:w="0" w:type="auto"/>
          </w:tcPr>
          <w:p w14:paraId="755B41FA" w14:textId="77777777" w:rsidR="00796699" w:rsidRPr="00BE4225" w:rsidRDefault="00D4257B"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0</m:t>
                    </m:r>
                  </m:sub>
                </m:sSub>
              </m:oMath>
            </m:oMathPara>
          </w:p>
        </w:tc>
        <w:tc>
          <w:tcPr>
            <w:tcW w:w="0" w:type="auto"/>
          </w:tcPr>
          <w:p w14:paraId="48FF070F" w14:textId="77777777" w:rsidR="00796699" w:rsidRPr="00BE4225" w:rsidRDefault="00D4257B"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1</m:t>
                    </m:r>
                  </m:sub>
                </m:sSub>
              </m:oMath>
            </m:oMathPara>
          </w:p>
        </w:tc>
        <w:tc>
          <w:tcPr>
            <w:tcW w:w="0" w:type="auto"/>
          </w:tcPr>
          <w:p w14:paraId="7ABEB25F" w14:textId="77777777" w:rsidR="00796699" w:rsidRPr="00BE4225" w:rsidRDefault="00D4257B"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2</m:t>
                    </m:r>
                  </m:sub>
                </m:sSub>
              </m:oMath>
            </m:oMathPara>
          </w:p>
        </w:tc>
        <w:tc>
          <w:tcPr>
            <w:tcW w:w="0" w:type="auto"/>
          </w:tcPr>
          <w:p w14:paraId="00CDE43F" w14:textId="77777777" w:rsidR="00796699" w:rsidRPr="00BE4225" w:rsidRDefault="00D4257B"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m:t>
                    </m:r>
                  </m:sub>
                </m:sSub>
              </m:oMath>
            </m:oMathPara>
          </w:p>
        </w:tc>
        <w:tc>
          <w:tcPr>
            <w:tcW w:w="0" w:type="auto"/>
          </w:tcPr>
          <w:p w14:paraId="75B9F091" w14:textId="77777777" w:rsidR="00796699" w:rsidRPr="00BE4225" w:rsidRDefault="00D4257B" w:rsidP="00FC355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k-1</m:t>
                    </m:r>
                  </m:sub>
                </m:sSub>
              </m:oMath>
            </m:oMathPara>
          </w:p>
        </w:tc>
        <w:tc>
          <w:tcPr>
            <w:tcW w:w="0" w:type="auto"/>
          </w:tcPr>
          <w:p w14:paraId="794EE6E8" w14:textId="77777777" w:rsidR="00796699" w:rsidRPr="00BE4225" w:rsidRDefault="00D4257B"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k-2</m:t>
                    </m:r>
                  </m:sub>
                </m:sSub>
              </m:oMath>
            </m:oMathPara>
          </w:p>
        </w:tc>
        <w:tc>
          <w:tcPr>
            <w:tcW w:w="0" w:type="auto"/>
          </w:tcPr>
          <w:p w14:paraId="62FD3DCD" w14:textId="77777777" w:rsidR="00796699" w:rsidRPr="00BE4225" w:rsidRDefault="00D4257B"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U</m:t>
                    </m:r>
                  </m:e>
                  <m:sub>
                    <m:r>
                      <m:rPr>
                        <m:sty m:val="bi"/>
                      </m:rPr>
                      <w:rPr>
                        <w:rFonts w:ascii="Cambria Math" w:hAnsi="Cambria Math"/>
                      </w:rPr>
                      <m:t>k</m:t>
                    </m:r>
                  </m:sub>
                </m:sSub>
              </m:oMath>
            </m:oMathPara>
          </w:p>
        </w:tc>
      </w:tr>
      <w:tr w:rsidR="000C424E" w:rsidRPr="00BE4225" w14:paraId="69F5AA79"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1</w:t>
            </w:r>
          </w:p>
        </w:tc>
        <w:tc>
          <w:tcPr>
            <w:tcW w:w="0" w:type="auto"/>
          </w:tcPr>
          <w:p w14:paraId="59C4A9F3"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68B8A84A"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F1D16F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A07EEA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D5A86F5"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24F83122"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081ADC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6</w:t>
            </w:r>
          </w:p>
        </w:tc>
      </w:tr>
      <w:tr w:rsidR="000C424E" w:rsidRPr="00BE4225" w14:paraId="684BD27D"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2</w:t>
            </w:r>
          </w:p>
        </w:tc>
        <w:tc>
          <w:tcPr>
            <w:tcW w:w="0" w:type="auto"/>
          </w:tcPr>
          <w:p w14:paraId="7A4E9083"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330AEF19"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45834F26"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980401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826AF2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F1A695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34850AC"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22</w:t>
            </w:r>
          </w:p>
        </w:tc>
      </w:tr>
      <w:tr w:rsidR="000C424E" w:rsidRPr="00BE4225" w14:paraId="3819EE11"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3</w:t>
            </w:r>
          </w:p>
        </w:tc>
        <w:tc>
          <w:tcPr>
            <w:tcW w:w="0" w:type="auto"/>
          </w:tcPr>
          <w:p w14:paraId="34C8E32F"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9C061AF"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47047BA"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27C532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568FF6C8"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BFB4626"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1BF0470"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58</w:t>
            </w:r>
          </w:p>
        </w:tc>
      </w:tr>
      <w:tr w:rsidR="000C424E" w:rsidRPr="00BE4225" w14:paraId="58A5375F"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4</w:t>
            </w:r>
          </w:p>
        </w:tc>
        <w:tc>
          <w:tcPr>
            <w:tcW w:w="0" w:type="auto"/>
          </w:tcPr>
          <w:p w14:paraId="7A238AE9"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4094F6BE"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2DCAB8A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51AD28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10A9807"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E76ED0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36F1C8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94</w:t>
            </w:r>
          </w:p>
        </w:tc>
      </w:tr>
      <w:tr w:rsidR="000C424E" w:rsidRPr="00BE4225" w14:paraId="3FA73ADF"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lastRenderedPageBreak/>
              <w:t>5</w:t>
            </w:r>
          </w:p>
        </w:tc>
        <w:tc>
          <w:tcPr>
            <w:tcW w:w="0" w:type="auto"/>
          </w:tcPr>
          <w:p w14:paraId="193BA0CB"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F945973"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1938521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20B30B5D"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FC7A6A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79524E6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595D207"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130</w:t>
            </w:r>
          </w:p>
        </w:tc>
      </w:tr>
      <w:tr w:rsidR="000C424E" w:rsidRPr="00BE4225" w14:paraId="3692A23C"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6</w:t>
            </w:r>
          </w:p>
        </w:tc>
        <w:tc>
          <w:tcPr>
            <w:tcW w:w="0" w:type="auto"/>
          </w:tcPr>
          <w:p w14:paraId="1071CC84"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78BF99E6"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6980045D"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F344EB5"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4BC5750"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86E5EB9"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D349DB3" w14:textId="77777777" w:rsidR="00796699" w:rsidRPr="00BE4225" w:rsidRDefault="00ED22AB" w:rsidP="00BC64C7">
            <w:pPr>
              <w:keepNext/>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166</w:t>
            </w:r>
          </w:p>
        </w:tc>
      </w:tr>
    </w:tbl>
    <w:p w14:paraId="3266B934" w14:textId="620701A7" w:rsidR="004B4880" w:rsidRPr="00C23DFF" w:rsidRDefault="00ED22AB" w:rsidP="00C23DFF">
      <w:pPr>
        <w:pStyle w:val="Caption"/>
        <w:outlineLvl w:val="2"/>
      </w:pPr>
      <w:bookmarkStart w:id="192" w:name="_Ref420505351"/>
      <w:bookmarkStart w:id="193" w:name="_Toc422126992"/>
      <w:bookmarkStart w:id="194" w:name="_Ref420505333"/>
      <w:bookmarkStart w:id="195" w:name="_Toc422599296"/>
      <w:r w:rsidRPr="00C23DFF">
        <w:t xml:space="preserve">Táblázat. </w:t>
      </w:r>
      <w:r w:rsidR="00D402A0" w:rsidRPr="00C23DFF">
        <w:fldChar w:fldCharType="begin"/>
      </w:r>
      <w:r w:rsidR="00D402A0" w:rsidRPr="00C23DFF">
        <w:instrText xml:space="preserve"> STYLEREF 1 \s </w:instrText>
      </w:r>
      <w:r w:rsidR="00D402A0" w:rsidRPr="00C23DFF">
        <w:fldChar w:fldCharType="separate"/>
      </w:r>
      <w:r w:rsidR="00D402A0" w:rsidRPr="00C23DFF">
        <w:t>3</w:t>
      </w:r>
      <w:r w:rsidR="00D402A0" w:rsidRPr="00C23DFF">
        <w:fldChar w:fldCharType="end"/>
      </w:r>
      <w:r w:rsidR="00D402A0" w:rsidRPr="00C23DFF">
        <w:noBreakHyphen/>
      </w:r>
      <w:r w:rsidR="00D402A0" w:rsidRPr="00C23DFF">
        <w:fldChar w:fldCharType="begin"/>
      </w:r>
      <w:r w:rsidR="00D402A0" w:rsidRPr="00C23DFF">
        <w:instrText xml:space="preserve"> SEQ Táblázat. \* ARABIC \s 1 </w:instrText>
      </w:r>
      <w:r w:rsidR="00D402A0" w:rsidRPr="00C23DFF">
        <w:fldChar w:fldCharType="separate"/>
      </w:r>
      <w:r w:rsidR="00D402A0" w:rsidRPr="00C23DFF">
        <w:t>1</w:t>
      </w:r>
      <w:r w:rsidR="00D402A0" w:rsidRPr="00C23DFF">
        <w:fldChar w:fldCharType="end"/>
      </w:r>
      <w:bookmarkEnd w:id="192"/>
      <w:r w:rsidRPr="00C23DFF">
        <w:t xml:space="preserve"> Manuálisan számolt értékek a szimuláció ellenőrzés</w:t>
      </w:r>
      <w:r w:rsidR="003B4403" w:rsidRPr="00C23DFF">
        <w:t>ére</w:t>
      </w:r>
      <w:bookmarkEnd w:id="193"/>
      <w:bookmarkEnd w:id="194"/>
      <w:bookmarkEnd w:id="195"/>
    </w:p>
    <w:p w14:paraId="29DBDED4" w14:textId="1ECC9D79" w:rsidR="00EC0613" w:rsidRPr="001A6E3A" w:rsidRDefault="00C81A1F" w:rsidP="0071433B">
      <w:pPr>
        <w:spacing w:line="360" w:lineRule="auto"/>
        <w:rPr>
          <w:rFonts w:ascii="Times New Roman" w:hAnsi="Times New Roman"/>
          <w:szCs w:val="24"/>
        </w:rPr>
      </w:pPr>
      <w:r w:rsidRPr="00BE4225">
        <w:rPr>
          <w:rFonts w:ascii="Times New Roman" w:hAnsi="Times New Roman"/>
          <w:noProof/>
          <w:lang w:val="en-US"/>
        </w:rPr>
        <mc:AlternateContent>
          <mc:Choice Requires="wpg">
            <w:drawing>
              <wp:inline distT="0" distB="0" distL="0" distR="0" wp14:anchorId="6A559CEB" wp14:editId="6F86A42B">
                <wp:extent cx="6057900" cy="2634615"/>
                <wp:effectExtent l="0" t="0" r="0" b="0"/>
                <wp:docPr id="17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634615"/>
                          <a:chOff x="434272" y="809665"/>
                          <a:chExt cx="3819461" cy="1758369"/>
                        </a:xfrm>
                      </wpg:grpSpPr>
                      <wps:wsp>
                        <wps:cNvPr id="172" name="Text Box 91"/>
                        <wps:cNvSpPr txBox="1"/>
                        <wps:spPr>
                          <a:xfrm>
                            <a:off x="778762" y="2409147"/>
                            <a:ext cx="2927773" cy="158887"/>
                          </a:xfrm>
                          <a:prstGeom prst="rect">
                            <a:avLst/>
                          </a:prstGeom>
                          <a:solidFill>
                            <a:prstClr val="white"/>
                          </a:solidFill>
                          <a:ln>
                            <a:noFill/>
                          </a:ln>
                          <a:effectLst/>
                        </wps:spPr>
                        <wps:txbx>
                          <w:txbxContent>
                            <w:p w14:paraId="424801F5" w14:textId="1C7CBB70" w:rsidR="0025279D" w:rsidRPr="00C71E39" w:rsidRDefault="0025279D" w:rsidP="00B11FC7">
                              <w:pPr>
                                <w:pStyle w:val="Caption"/>
                                <w:jc w:val="center"/>
                                <w:rPr>
                                  <w:rFonts w:ascii="Times New Roman" w:hAnsi="Times New Roman"/>
                                  <w:noProof/>
                                  <w:sz w:val="24"/>
                                  <w:szCs w:val="24"/>
                                </w:rPr>
                              </w:pPr>
                              <w:bookmarkStart w:id="196" w:name="_Ref421900677"/>
                              <w:bookmarkStart w:id="197" w:name="_Ref421900665"/>
                              <w:bookmarkStart w:id="198" w:name="_Toc422422461"/>
                              <w:bookmarkStart w:id="199" w:name="_Toc422568607"/>
                              <w:bookmarkStart w:id="200" w:name="_Toc422568678"/>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6</w:t>
                              </w:r>
                              <w:r>
                                <w:fldChar w:fldCharType="end"/>
                              </w:r>
                              <w:bookmarkEnd w:id="196"/>
                              <w:r>
                                <w:t xml:space="preserve"> PID minimális periódusa</w:t>
                              </w:r>
                              <w:bookmarkEnd w:id="197"/>
                              <w:bookmarkEnd w:id="198"/>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90"/>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559CEB" id="Group 92" o:spid="_x0000_s1088"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77wvpOo3klzcQzlpcefFHdyxwz4AH72JWCSZUBTvU5UBTkACpNU8P&#10;6frNu1ve/a2ja4S5xHezRYkQDaQUcEAFQ20YG4bsbua1KKAM/RtFstA05LDTlnS1TARJrmSbYAAA&#10;qmRmKqABhRwPStC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F/Gy78Zaf4Yub7RNRtLDR4Eia5kieRL1nMm3ajAYCfMhOCDwRnBwfV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cX8RvFMNv4vtvD2o+J&#10;bvw5o6aYb66urJgJ7lmmEccUZCl0IKliVzldwIABNdJ8Pbq4udJuiPEcHiHTBKv9n3wkBnWIxqfK&#10;nUKMSLwSSSzbskL0oA0P+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">
                <v:shape id="Text Box 91" o:spid="_x0000_s1089"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424801F5" w14:textId="1C7CBB70" w:rsidR="0025279D" w:rsidRPr="00C71E39" w:rsidRDefault="0025279D" w:rsidP="00B11FC7">
                        <w:pPr>
                          <w:pStyle w:val="Caption"/>
                          <w:jc w:val="center"/>
                          <w:rPr>
                            <w:rFonts w:ascii="Times New Roman" w:hAnsi="Times New Roman"/>
                            <w:noProof/>
                            <w:sz w:val="24"/>
                            <w:szCs w:val="24"/>
                          </w:rPr>
                        </w:pPr>
                        <w:bookmarkStart w:id="201" w:name="_Ref421900677"/>
                        <w:bookmarkStart w:id="202" w:name="_Ref421900665"/>
                        <w:bookmarkStart w:id="203" w:name="_Toc422422461"/>
                        <w:bookmarkStart w:id="204" w:name="_Toc422568607"/>
                        <w:bookmarkStart w:id="205" w:name="_Toc422568678"/>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6</w:t>
                        </w:r>
                        <w:r>
                          <w:fldChar w:fldCharType="end"/>
                        </w:r>
                        <w:bookmarkEnd w:id="201"/>
                        <w:r>
                          <w:t xml:space="preserve"> PID minimális periódusa</w:t>
                        </w:r>
                        <w:bookmarkEnd w:id="202"/>
                        <w:bookmarkEnd w:id="203"/>
                        <w:bookmarkEnd w:id="204"/>
                        <w:bookmarkEnd w:id="205"/>
                      </w:p>
                    </w:txbxContent>
                  </v:textbox>
                </v:shape>
                <v:shape id="Picture 90" o:spid="_x0000_s1090"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7sjAAAAA3AAAAA8AAABkcnMvZG93bnJldi54bWxET02LwjAQvQv+hzCCF9HUXVCpRlHZhfWo&#10;q57HZmyryaQ0Ubv/3gjC3ubxPme2aKwRd6p96VjBcJCAIM6cLjlXsP/97k9A+ICs0TgmBX/kYTFv&#10;t2aYavfgLd13IRcxhH2KCooQqlRKnxVk0Q9cRRy5s6sthgjrXOoaHzHcGvmRJCNpseTYUGBF64Ky&#10;6+5mFfS+hptwyVflyqHB7ehkjnJ9UKrbaZZTEIGa8C9+u390nD/+hNcz8QI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7uyMAAAADcAAAADwAAAAAAAAAAAAAAAACfAgAA&#10;ZHJzL2Rvd25yZXYueG1sUEsFBgAAAAAEAAQA9wAAAIwDAAAAAA==&#10;">
                  <v:imagedata r:id="rId111" o:title=""/>
                  <v:path arrowok="t"/>
                </v:shape>
                <w10:anchorlock/>
              </v:group>
            </w:pict>
          </mc:Fallback>
        </mc:AlternateContent>
      </w:r>
      <w:r w:rsidR="001142C1" w:rsidRPr="00BE4225">
        <w:rPr>
          <w:rFonts w:ascii="Times New Roman" w:hAnsi="Times New Roman"/>
        </w:rPr>
        <w:tab/>
      </w:r>
      <w:r w:rsidR="00D27355" w:rsidRPr="001A6E3A">
        <w:rPr>
          <w:rFonts w:ascii="Times New Roman" w:hAnsi="Times New Roman"/>
          <w:szCs w:val="24"/>
        </w:rPr>
        <w:t>A</w:t>
      </w:r>
      <w:r w:rsidR="001142C1" w:rsidRPr="001A6E3A">
        <w:rPr>
          <w:rFonts w:ascii="Times New Roman" w:hAnsi="Times New Roman"/>
          <w:szCs w:val="24"/>
        </w:rPr>
        <w:t xml:space="preserve"> Szabály</w:t>
      </w:r>
      <w:r w:rsidR="00ED22AB" w:rsidRPr="001A6E3A">
        <w:rPr>
          <w:rFonts w:ascii="Times New Roman" w:hAnsi="Times New Roman"/>
          <w:szCs w:val="24"/>
        </w:rPr>
        <w:t>ozó az elvártaknak megfelelő eredményeket térít vissza.</w:t>
      </w:r>
      <w:r w:rsidR="001142C1" w:rsidRPr="001A6E3A">
        <w:rPr>
          <w:rFonts w:ascii="Times New Roman" w:hAnsi="Times New Roman"/>
          <w:szCs w:val="24"/>
        </w:rPr>
        <w:t xml:space="preserve"> Ismerve a rendszer órajelét ki tudjuk számolni a szükséges időt</w:t>
      </w:r>
      <w:r w:rsidR="001A6E3A">
        <w:rPr>
          <w:rFonts w:ascii="Times New Roman" w:hAnsi="Times New Roman"/>
          <w:szCs w:val="24"/>
        </w:rPr>
        <w:t>,</w:t>
      </w:r>
      <w:r w:rsidR="001142C1" w:rsidRPr="001A6E3A">
        <w:rPr>
          <w:rFonts w:ascii="Times New Roman" w:hAnsi="Times New Roman"/>
          <w:szCs w:val="24"/>
        </w:rPr>
        <w:t xml:space="preserve"> </w:t>
      </w:r>
      <w:r w:rsidR="001A6E3A">
        <w:rPr>
          <w:rFonts w:ascii="Times New Roman" w:hAnsi="Times New Roman"/>
          <w:szCs w:val="24"/>
        </w:rPr>
        <w:t>ami</w:t>
      </w:r>
      <w:r w:rsidR="001142C1" w:rsidRPr="001A6E3A">
        <w:rPr>
          <w:rFonts w:ascii="Times New Roman" w:hAnsi="Times New Roman"/>
          <w:szCs w:val="24"/>
        </w:rPr>
        <w:t xml:space="preserve"> kell a számítások </w:t>
      </w:r>
      <w:r w:rsidR="00ED22AB" w:rsidRPr="001A6E3A">
        <w:rPr>
          <w:rFonts w:ascii="Times New Roman" w:hAnsi="Times New Roman"/>
          <w:szCs w:val="24"/>
        </w:rPr>
        <w:t>elvégzésére. Az órajel</w:t>
      </w:r>
      <w:r w:rsidR="001A6E3A">
        <w:rPr>
          <w:rFonts w:ascii="Times New Roman" w:hAnsi="Times New Roman"/>
          <w:szCs w:val="24"/>
        </w:rPr>
        <w:t>,</w:t>
      </w:r>
      <w:r w:rsidR="00ED22AB" w:rsidRPr="001A6E3A">
        <w:rPr>
          <w:rFonts w:ascii="Times New Roman" w:hAnsi="Times New Roman"/>
          <w:szCs w:val="24"/>
        </w:rPr>
        <w:t xml:space="preserve"> jelen esetben</w:t>
      </w:r>
      <w:r w:rsidR="001A6E3A">
        <w:rPr>
          <w:rFonts w:ascii="Times New Roman" w:hAnsi="Times New Roman"/>
          <w:szCs w:val="24"/>
        </w:rPr>
        <w:t>,</w:t>
      </w:r>
      <w:r w:rsidR="00ED22AB" w:rsidRPr="001A6E3A">
        <w:rPr>
          <w:rFonts w:ascii="Times New Roman" w:hAnsi="Times New Roman"/>
          <w:szCs w:val="24"/>
        </w:rPr>
        <w:t xml:space="preserve"> 50MHz, amiből következik, hogy egy periódus 20ns –ig. tart, és így a szükséges idő </w:t>
      </w:r>
      <m:oMath>
        <m:r>
          <w:rPr>
            <w:rFonts w:ascii="Cambria Math" w:hAnsi="Cambria Math"/>
            <w:szCs w:val="24"/>
          </w:rPr>
          <m:t>6×20ns=120ns</m:t>
        </m:r>
      </m:oMath>
      <w:r w:rsidR="00ED22AB" w:rsidRPr="001A6E3A">
        <w:rPr>
          <w:rFonts w:ascii="Times New Roman" w:hAnsi="Times New Roman"/>
          <w:szCs w:val="24"/>
        </w:rPr>
        <w:t>.</w:t>
      </w:r>
      <w:r w:rsidR="00A641F9" w:rsidRPr="001A6E3A">
        <w:rPr>
          <w:rFonts w:ascii="Times New Roman" w:hAnsi="Times New Roman"/>
          <w:szCs w:val="24"/>
        </w:rPr>
        <w:t xml:space="preserve"> </w:t>
      </w:r>
      <w:r w:rsidR="003C5BF2" w:rsidRPr="001A6E3A">
        <w:rPr>
          <w:rFonts w:ascii="Times New Roman" w:hAnsi="Times New Roman"/>
          <w:szCs w:val="24"/>
        </w:rPr>
        <w:t>Következésképpen</w:t>
      </w:r>
      <w:r w:rsidR="00ED22AB" w:rsidRPr="001A6E3A">
        <w:rPr>
          <w:rFonts w:ascii="Times New Roman" w:hAnsi="Times New Roman"/>
          <w:szCs w:val="24"/>
        </w:rPr>
        <w:t xml:space="preserve"> a PID </w:t>
      </w:r>
      <w:r w:rsidR="003C5BF2" w:rsidRPr="001A6E3A">
        <w:rPr>
          <w:rFonts w:ascii="Times New Roman" w:hAnsi="Times New Roman"/>
          <w:szCs w:val="24"/>
        </w:rPr>
        <w:t>szabályozó maximális mintavételezési</w:t>
      </w:r>
      <w:r w:rsidR="00ED22AB" w:rsidRPr="001A6E3A">
        <w:rPr>
          <w:rFonts w:ascii="Times New Roman" w:hAnsi="Times New Roman"/>
          <w:szCs w:val="24"/>
        </w:rPr>
        <w:t xml:space="preserve"> </w:t>
      </w:r>
      <w:r w:rsidR="003C5BF2" w:rsidRPr="001A6E3A">
        <w:rPr>
          <w:rFonts w:ascii="Times New Roman" w:hAnsi="Times New Roman"/>
          <w:szCs w:val="24"/>
        </w:rPr>
        <w:t>periódusa</w:t>
      </w:r>
      <w:r w:rsidR="00ED22AB" w:rsidRPr="001A6E3A">
        <w:rPr>
          <w:rFonts w:ascii="Times New Roman" w:hAnsi="Times New Roman"/>
          <w:szCs w:val="24"/>
        </w:rPr>
        <w:t xml:space="preserve"> 120ns</w:t>
      </w:r>
      <w:r w:rsidR="00A641F9" w:rsidRPr="001A6E3A">
        <w:rPr>
          <w:rFonts w:ascii="Times New Roman" w:hAnsi="Times New Roman"/>
          <w:szCs w:val="24"/>
        </w:rPr>
        <w:t>.</w:t>
      </w:r>
    </w:p>
    <w:p w14:paraId="730023CF" w14:textId="77777777" w:rsidR="00CC251F" w:rsidRPr="00BE4225" w:rsidRDefault="00ED22AB" w:rsidP="007852B4">
      <w:pPr>
        <w:pStyle w:val="Heading4"/>
        <w:spacing w:line="360" w:lineRule="auto"/>
      </w:pPr>
      <w:bookmarkStart w:id="206" w:name="_Toc422599297"/>
      <w:r w:rsidRPr="00BE4225">
        <w:t xml:space="preserve">Q paraméterek számolása </w:t>
      </w:r>
      <m:oMath>
        <m:r>
          <m:rPr>
            <m:sty m:val="bi"/>
          </m:rPr>
          <w:rPr>
            <w:rFonts w:ascii="Cambria Math" w:hAnsi="Cambria Math"/>
          </w:rPr>
          <m:t>Ti, Td, Kp, Ts</m:t>
        </m:r>
      </m:oMath>
      <w:r w:rsidRPr="00BE4225">
        <w:t xml:space="preserve"> alapján.</w:t>
      </w:r>
      <w:bookmarkEnd w:id="206"/>
    </w:p>
    <w:p w14:paraId="676AB043" w14:textId="42C7A2B6" w:rsidR="00CC251F" w:rsidRPr="001A6E3A" w:rsidRDefault="00ED22AB" w:rsidP="0071433B">
      <w:pPr>
        <w:spacing w:line="360" w:lineRule="auto"/>
        <w:rPr>
          <w:rFonts w:ascii="Times New Roman" w:hAnsi="Times New Roman"/>
          <w:szCs w:val="24"/>
        </w:rPr>
      </w:pPr>
      <w:r w:rsidRPr="00BE4225">
        <w:rPr>
          <w:rFonts w:ascii="Times New Roman" w:hAnsi="Times New Roman"/>
        </w:rPr>
        <w:tab/>
      </w:r>
      <w:r w:rsidRPr="001A6E3A">
        <w:rPr>
          <w:rFonts w:ascii="Times New Roman" w:hAnsi="Times New Roman"/>
          <w:szCs w:val="24"/>
        </w:rPr>
        <w:t xml:space="preserve">Adottak az összefüggések, látható hogy </w:t>
      </w:r>
      <w:commentRangeStart w:id="207"/>
      <m:oMath>
        <m:r>
          <w:rPr>
            <w:rFonts w:ascii="Cambria Math" w:hAnsi="Cambria Math"/>
            <w:szCs w:val="24"/>
          </w:rPr>
          <m:t>Ts</m:t>
        </m:r>
        <w:commentRangeEnd w:id="207"/>
        <m:r>
          <m:rPr>
            <m:sty m:val="p"/>
          </m:rPr>
          <w:rPr>
            <w:rStyle w:val="CommentReference"/>
            <w:rFonts w:ascii="Cambria Math" w:hAnsi="Cambria Math"/>
            <w:sz w:val="24"/>
            <w:szCs w:val="24"/>
          </w:rPr>
          <w:commentReference w:id="207"/>
        </m:r>
        <m:r>
          <w:rPr>
            <w:rFonts w:ascii="Cambria Math" w:hAnsi="Cambria Math"/>
            <w:szCs w:val="24"/>
          </w:rPr>
          <m:t xml:space="preserve">, Ti </m:t>
        </m:r>
      </m:oMath>
      <w:r w:rsidRPr="001A6E3A">
        <w:rPr>
          <w:rFonts w:ascii="Times New Roman" w:hAnsi="Times New Roman"/>
          <w:szCs w:val="24"/>
        </w:rPr>
        <w:t>megjele</w:t>
      </w:r>
      <w:r w:rsidR="001A6E3A">
        <w:rPr>
          <w:rFonts w:ascii="Times New Roman" w:hAnsi="Times New Roman"/>
          <w:szCs w:val="24"/>
        </w:rPr>
        <w:t>n</w:t>
      </w:r>
      <w:r w:rsidRPr="001A6E3A">
        <w:rPr>
          <w:rFonts w:ascii="Times New Roman" w:hAnsi="Times New Roman"/>
          <w:szCs w:val="24"/>
        </w:rPr>
        <w:t>nek a nevezőben</w:t>
      </w:r>
      <w:r w:rsidR="001A6E3A">
        <w:rPr>
          <w:rFonts w:ascii="Times New Roman" w:hAnsi="Times New Roman"/>
          <w:szCs w:val="24"/>
        </w:rPr>
        <w:t>,</w:t>
      </w:r>
      <w:r w:rsidRPr="001A6E3A">
        <w:rPr>
          <w:rFonts w:ascii="Times New Roman" w:hAnsi="Times New Roman"/>
          <w:szCs w:val="24"/>
        </w:rPr>
        <w:t xml:space="preserve"> így fennáll annak a veszélye, hogy 0-val való osztás történik. Ezért soha ne válas</w:t>
      </w:r>
      <w:r w:rsidR="001A6E3A">
        <w:rPr>
          <w:rFonts w:ascii="Times New Roman" w:hAnsi="Times New Roman"/>
          <w:szCs w:val="24"/>
        </w:rPr>
        <w:t>s</w:t>
      </w:r>
      <w:r w:rsidRPr="001A6E3A">
        <w:rPr>
          <w:rFonts w:ascii="Times New Roman" w:hAnsi="Times New Roman"/>
          <w:szCs w:val="24"/>
        </w:rPr>
        <w:t xml:space="preserve">zuk a </w:t>
      </w:r>
      <m:oMath>
        <m:r>
          <w:rPr>
            <w:rFonts w:ascii="Cambria Math" w:hAnsi="Cambria Math"/>
            <w:szCs w:val="24"/>
          </w:rPr>
          <m:t>Ti</m:t>
        </m:r>
      </m:oMath>
      <w:r w:rsidRPr="001A6E3A">
        <w:rPr>
          <w:rFonts w:ascii="Times New Roman" w:hAnsi="Times New Roman"/>
          <w:szCs w:val="24"/>
        </w:rPr>
        <w:t xml:space="preserve">–t 0-nak, de lehet egy nullához közeli pozitív szám. A </w:t>
      </w:r>
      <m:oMath>
        <m:r>
          <w:rPr>
            <w:rFonts w:ascii="Cambria Math" w:hAnsi="Cambria Math"/>
            <w:szCs w:val="24"/>
          </w:rPr>
          <m:t>Ts</m:t>
        </m:r>
      </m:oMath>
      <w:r w:rsidRPr="001A6E3A">
        <w:rPr>
          <w:rFonts w:ascii="Times New Roman" w:hAnsi="Times New Roman"/>
          <w:szCs w:val="24"/>
        </w:rPr>
        <w:t xml:space="preserve"> mindig nagyobb, mint nulla.</w:t>
      </w:r>
    </w:p>
    <w:p w14:paraId="02F8E21F" w14:textId="62299951" w:rsidR="00CC251F" w:rsidRPr="001A6E3A" w:rsidRDefault="00ED22AB" w:rsidP="00911B32">
      <w:pPr>
        <w:spacing w:line="360" w:lineRule="auto"/>
        <w:rPr>
          <w:rFonts w:ascii="Times New Roman" w:hAnsi="Times New Roman"/>
          <w:szCs w:val="24"/>
        </w:rPr>
      </w:pPr>
      <w:r w:rsidRPr="001A6E3A">
        <w:rPr>
          <w:rFonts w:ascii="Times New Roman" w:hAnsi="Times New Roman"/>
          <w:szCs w:val="24"/>
        </w:rPr>
        <w:tab/>
        <w:t>A paraméterek értékének beállításával ki tudjuk választani a szabályozó</w:t>
      </w:r>
      <w:r w:rsidR="000F7D66">
        <w:rPr>
          <w:rFonts w:ascii="Times New Roman" w:hAnsi="Times New Roman"/>
          <w:szCs w:val="24"/>
        </w:rPr>
        <w:t xml:space="preserve"> </w:t>
      </w:r>
      <w:r w:rsidRPr="001A6E3A">
        <w:rPr>
          <w:rFonts w:ascii="Times New Roman" w:hAnsi="Times New Roman"/>
          <w:szCs w:val="24"/>
        </w:rPr>
        <w:t>típusát is</w:t>
      </w:r>
      <w:r w:rsidR="000F7D66">
        <w:rPr>
          <w:rFonts w:ascii="Times New Roman" w:hAnsi="Times New Roman"/>
          <w:szCs w:val="24"/>
        </w:rPr>
        <w:t>.</w:t>
      </w:r>
      <w:r w:rsidRPr="001A6E3A">
        <w:rPr>
          <w:rFonts w:ascii="Times New Roman" w:hAnsi="Times New Roman"/>
          <w:szCs w:val="24"/>
        </w:rPr>
        <w:t xml:space="preserve"> PI szabályozó esetén a </w:t>
      </w:r>
      <m:oMath>
        <m:r>
          <w:rPr>
            <w:rFonts w:ascii="Cambria Math" w:hAnsi="Cambria Math"/>
            <w:szCs w:val="24"/>
          </w:rPr>
          <m:t>Td</m:t>
        </m:r>
      </m:oMath>
      <w:r w:rsidRPr="001A6E3A">
        <w:rPr>
          <w:rFonts w:ascii="Times New Roman" w:hAnsi="Times New Roman"/>
          <w:szCs w:val="24"/>
        </w:rPr>
        <w:t xml:space="preserve"> paramétert válaszuk 0-nak, mert nem okoz számítási problémát. PD szabályozóesetén célszerű a </w:t>
      </w:r>
      <m:oMath>
        <m:r>
          <w:rPr>
            <w:rFonts w:ascii="Cambria Math" w:hAnsi="Cambria Math"/>
            <w:szCs w:val="24"/>
          </w:rPr>
          <m:t>Ti</m:t>
        </m:r>
      </m:oMath>
      <w:r w:rsidRPr="001A6E3A">
        <w:rPr>
          <w:rFonts w:ascii="Times New Roman" w:hAnsi="Times New Roman"/>
          <w:szCs w:val="24"/>
        </w:rPr>
        <w:t>-nek</w:t>
      </w:r>
      <w:r w:rsidR="000F7D66">
        <w:rPr>
          <w:rFonts w:ascii="Times New Roman" w:hAnsi="Times New Roman"/>
          <w:szCs w:val="24"/>
        </w:rPr>
        <w:t xml:space="preserve"> </w:t>
      </w:r>
      <w:r w:rsidRPr="001A6E3A">
        <w:rPr>
          <w:rFonts w:ascii="Times New Roman" w:hAnsi="Times New Roman"/>
          <w:szCs w:val="24"/>
        </w:rPr>
        <w:t>minél kisseb értéket beállítani, ami nem lehet egyenlő 0-val.</w:t>
      </w:r>
    </w:p>
    <w:p w14:paraId="21076255" w14:textId="398765A9" w:rsidR="00157A14" w:rsidRPr="00BE4225" w:rsidRDefault="00ED22AB" w:rsidP="007537AE">
      <w:pPr>
        <w:pStyle w:val="Heading3"/>
      </w:pPr>
      <w:bookmarkStart w:id="208" w:name="_Toc422599298"/>
      <w:r w:rsidRPr="00BE4225">
        <w:lastRenderedPageBreak/>
        <w:t>Mintavétel</w:t>
      </w:r>
      <w:r w:rsidR="00A641F9" w:rsidRPr="00BE4225">
        <w:t>ezési</w:t>
      </w:r>
      <w:r w:rsidRPr="00BE4225">
        <w:t xml:space="preserve"> periódus jelének generálása</w:t>
      </w:r>
      <w:bookmarkEnd w:id="208"/>
    </w:p>
    <w:p w14:paraId="70EB9DA7" w14:textId="77777777" w:rsidR="000F7D66" w:rsidRDefault="00C81A1F" w:rsidP="0071433B">
      <w:pPr>
        <w:spacing w:line="360" w:lineRule="auto"/>
        <w:ind w:firstLine="576"/>
        <w:rPr>
          <w:rFonts w:ascii="Times New Roman" w:hAnsi="Times New Roman"/>
          <w:szCs w:val="24"/>
        </w:rPr>
      </w:pPr>
      <w:r w:rsidRPr="000F7D66">
        <w:rPr>
          <w:rFonts w:ascii="Times New Roman" w:hAnsi="Times New Roman"/>
          <w:noProof/>
          <w:szCs w:val="24"/>
          <w:lang w:val="en-US"/>
        </w:rPr>
        <mc:AlternateContent>
          <mc:Choice Requires="wpg">
            <w:drawing>
              <wp:anchor distT="0" distB="0" distL="114300" distR="114300" simplePos="0" relativeHeight="251648000" behindDoc="0" locked="0" layoutInCell="1" allowOverlap="1" wp14:anchorId="7171CDB1" wp14:editId="1B54E5C2">
                <wp:simplePos x="0" y="0"/>
                <wp:positionH relativeFrom="margin">
                  <wp:posOffset>0</wp:posOffset>
                </wp:positionH>
                <wp:positionV relativeFrom="paragraph">
                  <wp:posOffset>807720</wp:posOffset>
                </wp:positionV>
                <wp:extent cx="3228975" cy="1857375"/>
                <wp:effectExtent l="0" t="0" r="9525" b="9525"/>
                <wp:wrapSquare wrapText="bothSides"/>
                <wp:docPr id="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1857375"/>
                          <a:chOff x="0" y="152400"/>
                          <a:chExt cx="5566410" cy="2964815"/>
                        </a:xfrm>
                      </wpg:grpSpPr>
                      <wps:wsp>
                        <wps:cNvPr id="168" name="Text Box 10"/>
                        <wps:cNvSpPr txBox="1"/>
                        <wps:spPr>
                          <a:xfrm>
                            <a:off x="0" y="2844800"/>
                            <a:ext cx="5566410" cy="272415"/>
                          </a:xfrm>
                          <a:prstGeom prst="rect">
                            <a:avLst/>
                          </a:prstGeom>
                          <a:solidFill>
                            <a:prstClr val="white"/>
                          </a:solidFill>
                          <a:ln>
                            <a:noFill/>
                          </a:ln>
                          <a:effectLst/>
                        </wps:spPr>
                        <wps:txbx>
                          <w:txbxContent>
                            <w:p w14:paraId="4B0D9B0B" w14:textId="7F1A6B5F" w:rsidR="0025279D" w:rsidRPr="00A072A0" w:rsidRDefault="0025279D" w:rsidP="000A571F">
                              <w:pPr>
                                <w:pStyle w:val="Caption"/>
                                <w:jc w:val="center"/>
                                <w:rPr>
                                  <w:noProof/>
                                </w:rPr>
                              </w:pPr>
                              <w:bookmarkStart w:id="209" w:name="_Ref420526046"/>
                              <w:bookmarkStart w:id="210" w:name="_Ref420508771"/>
                              <w:bookmarkStart w:id="211" w:name="_Toc422422462"/>
                              <w:bookmarkStart w:id="212" w:name="_Toc422568608"/>
                              <w:bookmarkStart w:id="213" w:name="_Toc422568679"/>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7</w:t>
                              </w:r>
                              <w:r>
                                <w:fldChar w:fldCharType="end"/>
                              </w:r>
                              <w:bookmarkEnd w:id="209"/>
                              <w:r>
                                <w:t xml:space="preserve"> Mintavételi taktust </w:t>
                              </w:r>
                              <w:r w:rsidRPr="001073F2">
                                <w:t>generáló</w:t>
                              </w:r>
                              <w:r>
                                <w:t xml:space="preserve"> modul</w:t>
                              </w:r>
                              <w:bookmarkEnd w:id="210"/>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 name="Picture 1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71CDB1" id="Group 12" o:spid="_x0000_s1091" style="position:absolute;left:0;text-align:left;margin-left:0;margin-top:63.6pt;width:254.25pt;height:146.25pt;z-index:251648000;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">
                <v:shape id="Text Box 10" o:spid="_x0000_s1092"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frcUA&#10;AADcAAAADwAAAGRycy9kb3ducmV2LnhtbESPT2/CMAzF75P2HSJP2mWCdBwq1BEQ44+0AxxgiLPV&#10;mLaicaok0PLt8WHSbrbe83s/zxaDa9WdQmw8G/gcZ6CIS28brgycfrejKaiYkC22nsnAgyIs5q8v&#10;Myys7/lA92OqlIRwLNBAnVJXaB3LmhzGse+IRbv44DDJGiptA/YS7lo9ybJcO2xYGmrsaFVTeT3e&#10;nIF8HW79gVcf69Nmh/uumpy/H2dj3t+G5ReoREP6N/9d/1jBz4VW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l+txQAAANwAAAAPAAAAAAAAAAAAAAAAAJgCAABkcnMv&#10;ZG93bnJldi54bWxQSwUGAAAAAAQABAD1AAAAigMAAAAA&#10;" stroked="f">
                  <v:textbox inset="0,0,0,0">
                    <w:txbxContent>
                      <w:p w14:paraId="4B0D9B0B" w14:textId="7F1A6B5F" w:rsidR="0025279D" w:rsidRPr="00A072A0" w:rsidRDefault="0025279D" w:rsidP="000A571F">
                        <w:pPr>
                          <w:pStyle w:val="Caption"/>
                          <w:jc w:val="center"/>
                          <w:rPr>
                            <w:noProof/>
                          </w:rPr>
                        </w:pPr>
                        <w:bookmarkStart w:id="214" w:name="_Ref420526046"/>
                        <w:bookmarkStart w:id="215" w:name="_Ref420508771"/>
                        <w:bookmarkStart w:id="216" w:name="_Toc422422462"/>
                        <w:bookmarkStart w:id="217" w:name="_Toc422568608"/>
                        <w:bookmarkStart w:id="218" w:name="_Toc422568679"/>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7</w:t>
                        </w:r>
                        <w:r>
                          <w:fldChar w:fldCharType="end"/>
                        </w:r>
                        <w:bookmarkEnd w:id="214"/>
                        <w:r>
                          <w:t xml:space="preserve"> Mintavételi taktust </w:t>
                        </w:r>
                        <w:r w:rsidRPr="001073F2">
                          <w:t>generáló</w:t>
                        </w:r>
                        <w:r>
                          <w:t xml:space="preserve"> modul</w:t>
                        </w:r>
                        <w:bookmarkEnd w:id="215"/>
                        <w:bookmarkEnd w:id="216"/>
                        <w:bookmarkEnd w:id="217"/>
                        <w:bookmarkEnd w:id="218"/>
                      </w:p>
                    </w:txbxContent>
                  </v:textbox>
                </v:shape>
                <v:shape id="Picture 11" o:spid="_x0000_s1093"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1erDAAAA3AAAAA8AAABkcnMvZG93bnJldi54bWxET0trwkAQvhf8D8sIvZS6UURsdBWfIC0e&#10;TCt4HLJjEszOxuw2xn/vCoXe5uN7znTemlI0VLvCsoJ+LwJBnFpdcKbg53v7PgbhPLLG0jIpuJOD&#10;+azzMsVY2xsfqEl8JkIIuxgV5N5XsZQuzcmg69mKOHBnWxv0AdaZ1DXeQrgp5SCKRtJgwaEhx4pW&#10;OaWX5NcoOG42+Pa5vAzX+6a9fpnkhOOVVeq12y4mIDy1/l/8597pMH/0Ac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bV6sMAAADcAAAADwAAAAAAAAAAAAAAAACf&#10;AgAAZHJzL2Rvd25yZXYueG1sUEsFBgAAAAAEAAQA9wAAAI8DAAAAAA==&#10;">
                  <v:imagedata r:id="rId113" o:title=""/>
                  <v:path arrowok="t"/>
                </v:shape>
                <w10:wrap type="square" anchorx="margin"/>
              </v:group>
            </w:pict>
          </mc:Fallback>
        </mc:AlternateContent>
      </w:r>
      <w:r w:rsidR="00C47BFF" w:rsidRPr="000F7D66">
        <w:rPr>
          <w:rFonts w:ascii="Times New Roman" w:hAnsi="Times New Roman"/>
          <w:szCs w:val="24"/>
        </w:rPr>
        <w:t xml:space="preserve">Az </w:t>
      </w:r>
      <w:r w:rsidR="00F61364" w:rsidRPr="000F7D66">
        <w:rPr>
          <w:szCs w:val="24"/>
        </w:rPr>
        <w:fldChar w:fldCharType="begin"/>
      </w:r>
      <w:r w:rsidR="00F61364" w:rsidRPr="000F7D66">
        <w:rPr>
          <w:szCs w:val="24"/>
        </w:rPr>
        <w:instrText xml:space="preserve"> REF _Ref420508771 \h  \* MERGEFORMAT </w:instrText>
      </w:r>
      <w:r w:rsidR="00F61364" w:rsidRPr="000F7D66">
        <w:rPr>
          <w:szCs w:val="24"/>
        </w:rPr>
      </w:r>
      <w:r w:rsidR="00F61364" w:rsidRPr="000F7D66">
        <w:rPr>
          <w:szCs w:val="24"/>
        </w:rPr>
        <w:fldChar w:fldCharType="separate"/>
      </w:r>
      <w:r w:rsidR="00CB34B4" w:rsidRPr="000F7D66">
        <w:rPr>
          <w:rFonts w:ascii="Times New Roman" w:hAnsi="Times New Roman"/>
          <w:szCs w:val="24"/>
        </w:rPr>
        <w:t>Kép. 3.7</w:t>
      </w:r>
      <w:r w:rsidR="00A641F9" w:rsidRPr="000F7D66">
        <w:rPr>
          <w:rFonts w:ascii="Times New Roman" w:hAnsi="Times New Roman"/>
          <w:szCs w:val="24"/>
        </w:rPr>
        <w:t xml:space="preserve"> Mintavételezési</w:t>
      </w:r>
      <w:r w:rsidR="00CB34B4" w:rsidRPr="000F7D66">
        <w:rPr>
          <w:rFonts w:ascii="Times New Roman" w:hAnsi="Times New Roman"/>
          <w:szCs w:val="24"/>
        </w:rPr>
        <w:t xml:space="preserve"> taktust generáló modul</w:t>
      </w:r>
      <w:r w:rsidR="00F61364" w:rsidRPr="000F7D66">
        <w:rPr>
          <w:szCs w:val="24"/>
        </w:rPr>
        <w:fldChar w:fldCharType="end"/>
      </w:r>
      <w:r w:rsidR="00A641F9" w:rsidRPr="000F7D66">
        <w:rPr>
          <w:szCs w:val="24"/>
        </w:rPr>
        <w:t xml:space="preserve"> </w:t>
      </w:r>
      <w:r w:rsidR="00C47BFF" w:rsidRPr="000F7D66">
        <w:rPr>
          <w:rFonts w:ascii="Times New Roman" w:hAnsi="Times New Roman"/>
          <w:szCs w:val="24"/>
        </w:rPr>
        <w:t xml:space="preserve">belső felépítése. </w:t>
      </w:r>
    </w:p>
    <w:p w14:paraId="33540AA8" w14:textId="486D957D" w:rsidR="00A047F4" w:rsidRPr="000F7D66" w:rsidRDefault="00C47BFF" w:rsidP="0071433B">
      <w:pPr>
        <w:spacing w:line="360" w:lineRule="auto"/>
        <w:ind w:firstLine="576"/>
        <w:rPr>
          <w:rFonts w:ascii="Times New Roman" w:hAnsi="Times New Roman"/>
          <w:szCs w:val="24"/>
        </w:rPr>
      </w:pPr>
      <w:r w:rsidRPr="000F7D66">
        <w:rPr>
          <w:rFonts w:ascii="Times New Roman" w:hAnsi="Times New Roman"/>
          <w:szCs w:val="24"/>
        </w:rPr>
        <w:t xml:space="preserve">A modulban a </w:t>
      </w:r>
      <w:r w:rsidR="009169BF" w:rsidRPr="000F7D66">
        <w:rPr>
          <w:rFonts w:ascii="Times New Roman" w:hAnsi="Times New Roman"/>
          <w:szCs w:val="24"/>
        </w:rPr>
        <w:t>„</w:t>
      </w:r>
      <w:r w:rsidR="00ED22AB" w:rsidRPr="000F7D66">
        <w:rPr>
          <w:rFonts w:ascii="Times New Roman" w:hAnsi="Times New Roman"/>
          <w:i/>
          <w:szCs w:val="24"/>
        </w:rPr>
        <w:t>Számláló</w:t>
      </w:r>
      <w:r w:rsidR="00ED22AB" w:rsidRPr="000F7D66">
        <w:rPr>
          <w:rFonts w:ascii="Times New Roman" w:hAnsi="Times New Roman"/>
          <w:szCs w:val="24"/>
        </w:rPr>
        <w:t>” 32</w:t>
      </w:r>
      <w:r w:rsidR="000F7D66">
        <w:rPr>
          <w:rFonts w:ascii="Times New Roman" w:hAnsi="Times New Roman"/>
          <w:szCs w:val="24"/>
        </w:rPr>
        <w:t xml:space="preserve"> </w:t>
      </w:r>
      <w:r w:rsidR="00ED22AB" w:rsidRPr="000F7D66">
        <w:rPr>
          <w:rFonts w:ascii="Times New Roman" w:hAnsi="Times New Roman"/>
          <w:szCs w:val="24"/>
        </w:rPr>
        <w:t>bites számláló az FPGA órajelére</w:t>
      </w:r>
      <w:r w:rsidR="00A641F9" w:rsidRPr="000F7D66">
        <w:rPr>
          <w:rFonts w:ascii="Times New Roman" w:hAnsi="Times New Roman"/>
          <w:szCs w:val="24"/>
        </w:rPr>
        <w:t xml:space="preserve"> </w:t>
      </w:r>
      <w:r w:rsidR="00ED22AB" w:rsidRPr="000F7D66">
        <w:rPr>
          <w:rFonts w:ascii="Times New Roman" w:hAnsi="Times New Roman"/>
          <w:szCs w:val="24"/>
        </w:rPr>
        <w:t>számol, és</w:t>
      </w:r>
      <w:r w:rsidR="00A641F9" w:rsidRPr="000F7D66">
        <w:rPr>
          <w:rFonts w:ascii="Times New Roman" w:hAnsi="Times New Roman"/>
          <w:szCs w:val="24"/>
        </w:rPr>
        <w:t xml:space="preserve"> </w:t>
      </w:r>
      <w:r w:rsidR="00ED22AB" w:rsidRPr="000F7D66">
        <w:rPr>
          <w:rFonts w:ascii="Times New Roman" w:hAnsi="Times New Roman"/>
          <w:szCs w:val="24"/>
        </w:rPr>
        <w:t>az értékét összehasonlítjuk a „</w:t>
      </w:r>
      <w:r w:rsidR="00ED22AB" w:rsidRPr="000F7D66">
        <w:rPr>
          <w:rFonts w:ascii="Times New Roman" w:hAnsi="Times New Roman"/>
          <w:i/>
          <w:szCs w:val="24"/>
        </w:rPr>
        <w:t>Ts</w:t>
      </w:r>
      <w:r w:rsidR="00ED22AB" w:rsidRPr="000F7D66">
        <w:rPr>
          <w:rFonts w:ascii="Times New Roman" w:hAnsi="Times New Roman"/>
          <w:szCs w:val="24"/>
        </w:rPr>
        <w:t>” bemenet értékével. Ha az érték megegyezik</w:t>
      </w:r>
      <w:r w:rsidR="00ED22AB" w:rsidRPr="00BE4225">
        <w:rPr>
          <w:rFonts w:ascii="Times New Roman" w:hAnsi="Times New Roman"/>
        </w:rPr>
        <w:t xml:space="preserve">, </w:t>
      </w:r>
      <w:r w:rsidR="00ED22AB" w:rsidRPr="000F7D66">
        <w:rPr>
          <w:rFonts w:ascii="Times New Roman" w:hAnsi="Times New Roman"/>
          <w:szCs w:val="24"/>
        </w:rPr>
        <w:t>akkor generálódik egy impulzus, amely lenullázza a számlálót. A számláló akkor is nullázódik, ha megváltozott a „</w:t>
      </w:r>
      <w:r w:rsidR="00ED22AB" w:rsidRPr="000F7D66">
        <w:rPr>
          <w:rFonts w:ascii="Times New Roman" w:hAnsi="Times New Roman"/>
          <w:i/>
          <w:szCs w:val="24"/>
        </w:rPr>
        <w:t>Ts</w:t>
      </w:r>
      <w:r w:rsidR="00ED22AB" w:rsidRPr="000F7D66">
        <w:rPr>
          <w:rFonts w:ascii="Times New Roman" w:hAnsi="Times New Roman"/>
          <w:szCs w:val="24"/>
        </w:rPr>
        <w:t>”</w:t>
      </w:r>
      <w:r w:rsidR="00A641F9" w:rsidRPr="000F7D66">
        <w:rPr>
          <w:rFonts w:ascii="Times New Roman" w:hAnsi="Times New Roman"/>
          <w:szCs w:val="24"/>
        </w:rPr>
        <w:t xml:space="preserve"> </w:t>
      </w:r>
      <w:r w:rsidR="00ED22AB" w:rsidRPr="000F7D66">
        <w:rPr>
          <w:rFonts w:ascii="Times New Roman" w:hAnsi="Times New Roman"/>
          <w:szCs w:val="24"/>
        </w:rPr>
        <w:t>értéke, amelyet a „</w:t>
      </w:r>
      <w:r w:rsidR="00ED22AB" w:rsidRPr="000F7D66">
        <w:rPr>
          <w:rFonts w:ascii="Times New Roman" w:hAnsi="Times New Roman"/>
          <w:i/>
          <w:szCs w:val="24"/>
        </w:rPr>
        <w:t>Delay</w:t>
      </w:r>
      <w:r w:rsidR="00ED22AB" w:rsidRPr="000F7D66">
        <w:rPr>
          <w:rFonts w:ascii="Times New Roman" w:hAnsi="Times New Roman"/>
          <w:szCs w:val="24"/>
        </w:rPr>
        <w:t>” késleltető és a „</w:t>
      </w:r>
      <w:r w:rsidR="00ED22AB" w:rsidRPr="000F7D66">
        <w:rPr>
          <w:rFonts w:ascii="Times New Roman" w:hAnsi="Times New Roman"/>
          <w:i/>
          <w:szCs w:val="24"/>
        </w:rPr>
        <w:t>Ts</w:t>
      </w:r>
      <w:r w:rsidR="000F7D66">
        <w:rPr>
          <w:rFonts w:ascii="Times New Roman" w:hAnsi="Times New Roman"/>
          <w:i/>
          <w:szCs w:val="24"/>
        </w:rPr>
        <w:t xml:space="preserve"> </w:t>
      </w:r>
      <w:r w:rsidR="00ED22AB" w:rsidRPr="000F7D66">
        <w:rPr>
          <w:rFonts w:ascii="Times New Roman" w:hAnsi="Times New Roman"/>
          <w:i/>
          <w:szCs w:val="24"/>
        </w:rPr>
        <w:t>változott</w:t>
      </w:r>
      <w:r w:rsidR="00ED22AB" w:rsidRPr="000F7D66">
        <w:rPr>
          <w:rFonts w:ascii="Times New Roman" w:hAnsi="Times New Roman"/>
          <w:szCs w:val="24"/>
        </w:rPr>
        <w:t xml:space="preserve">” egyenlőséget tesztelő modul valósít meg úgy, hogy összehasonlítja az előző órajel periódusban eltárolt értékével. Ha a két érték különbözik, akkor </w:t>
      </w:r>
      <w:r w:rsidR="00A641F9" w:rsidRPr="000F7D66">
        <w:rPr>
          <w:rFonts w:ascii="Times New Roman" w:hAnsi="Times New Roman"/>
          <w:szCs w:val="24"/>
        </w:rPr>
        <w:t>„</w:t>
      </w:r>
      <w:r w:rsidR="00ED22AB" w:rsidRPr="000F7D66">
        <w:rPr>
          <w:rFonts w:ascii="Times New Roman" w:hAnsi="Times New Roman"/>
          <w:i/>
          <w:szCs w:val="24"/>
        </w:rPr>
        <w:t>reset</w:t>
      </w:r>
      <w:r w:rsidR="00A641F9" w:rsidRPr="000F7D66">
        <w:rPr>
          <w:rFonts w:ascii="Times New Roman" w:hAnsi="Times New Roman"/>
          <w:szCs w:val="24"/>
        </w:rPr>
        <w:t>”</w:t>
      </w:r>
      <w:r w:rsidR="00ED22AB" w:rsidRPr="000F7D66">
        <w:rPr>
          <w:rFonts w:ascii="Times New Roman" w:hAnsi="Times New Roman"/>
          <w:szCs w:val="24"/>
        </w:rPr>
        <w:t xml:space="preserve"> állapotba hozzuk a „Számláló” modult. A „</w:t>
      </w:r>
      <w:r w:rsidR="00ED22AB" w:rsidRPr="000F7D66">
        <w:rPr>
          <w:rFonts w:ascii="Times New Roman" w:hAnsi="Times New Roman"/>
          <w:i/>
          <w:szCs w:val="24"/>
        </w:rPr>
        <w:t>Periódus vége</w:t>
      </w:r>
      <w:r w:rsidR="00ED22AB" w:rsidRPr="000F7D66">
        <w:rPr>
          <w:rFonts w:ascii="Times New Roman" w:hAnsi="Times New Roman"/>
          <w:szCs w:val="24"/>
        </w:rPr>
        <w:t>” összehasonlító modul abban a pillanatban, amikor a számláló elérte a „</w:t>
      </w:r>
      <w:r w:rsidR="00ED22AB" w:rsidRPr="000F7D66">
        <w:rPr>
          <w:rFonts w:ascii="Times New Roman" w:hAnsi="Times New Roman"/>
          <w:i/>
          <w:szCs w:val="24"/>
        </w:rPr>
        <w:t>Ts</w:t>
      </w:r>
      <w:r w:rsidR="00ED22AB" w:rsidRPr="000F7D66">
        <w:rPr>
          <w:rFonts w:ascii="Times New Roman" w:hAnsi="Times New Roman"/>
          <w:szCs w:val="24"/>
        </w:rPr>
        <w:t xml:space="preserve">” bemenet értékét </w:t>
      </w:r>
      <w:r w:rsidR="00A641F9" w:rsidRPr="000F7D66">
        <w:rPr>
          <w:rFonts w:ascii="Times New Roman" w:hAnsi="Times New Roman"/>
          <w:szCs w:val="24"/>
        </w:rPr>
        <w:t>„</w:t>
      </w:r>
      <w:r w:rsidR="00ED22AB" w:rsidRPr="000F7D66">
        <w:rPr>
          <w:rFonts w:ascii="Times New Roman" w:hAnsi="Times New Roman"/>
          <w:szCs w:val="24"/>
        </w:rPr>
        <w:t>reset</w:t>
      </w:r>
      <w:r w:rsidR="00A641F9" w:rsidRPr="000F7D66">
        <w:rPr>
          <w:rFonts w:ascii="Times New Roman" w:hAnsi="Times New Roman"/>
          <w:szCs w:val="24"/>
        </w:rPr>
        <w:t>”</w:t>
      </w:r>
      <w:r w:rsidR="00ED22AB" w:rsidRPr="000F7D66">
        <w:rPr>
          <w:rFonts w:ascii="Times New Roman" w:hAnsi="Times New Roman"/>
          <w:szCs w:val="24"/>
        </w:rPr>
        <w:t xml:space="preserve"> állapotba hozza a számlálót.</w:t>
      </w:r>
    </w:p>
    <w:p w14:paraId="3A29AD37" w14:textId="55424271" w:rsidR="00C47BFF" w:rsidRPr="000F7D66" w:rsidRDefault="00ED22AB" w:rsidP="0071433B">
      <w:pPr>
        <w:spacing w:line="360" w:lineRule="auto"/>
        <w:ind w:firstLine="576"/>
        <w:rPr>
          <w:rFonts w:ascii="Times New Roman" w:hAnsi="Times New Roman"/>
          <w:szCs w:val="24"/>
        </w:rPr>
      </w:pPr>
      <w:r w:rsidRPr="000F7D66">
        <w:rPr>
          <w:rFonts w:ascii="Times New Roman" w:hAnsi="Times New Roman"/>
          <w:szCs w:val="24"/>
        </w:rPr>
        <w:t xml:space="preserve">Az </w:t>
      </w:r>
      <w:r w:rsidR="00F61364" w:rsidRPr="000F7D66">
        <w:rPr>
          <w:szCs w:val="24"/>
        </w:rPr>
        <w:fldChar w:fldCharType="begin"/>
      </w:r>
      <w:r w:rsidR="00F61364" w:rsidRPr="000F7D66">
        <w:rPr>
          <w:szCs w:val="24"/>
        </w:rPr>
        <w:instrText xml:space="preserve"> REF _Ref420508939 \h  \* MERGEFORMAT </w:instrText>
      </w:r>
      <w:r w:rsidR="00F61364" w:rsidRPr="000F7D66">
        <w:rPr>
          <w:szCs w:val="24"/>
        </w:rPr>
      </w:r>
      <w:r w:rsidR="00F61364" w:rsidRPr="000F7D66">
        <w:rPr>
          <w:szCs w:val="24"/>
        </w:rPr>
        <w:fldChar w:fldCharType="separate"/>
      </w:r>
      <w:r w:rsidR="00CB34B4" w:rsidRPr="000F7D66">
        <w:rPr>
          <w:rFonts w:ascii="Times New Roman" w:hAnsi="Times New Roman"/>
          <w:szCs w:val="24"/>
        </w:rPr>
        <w:t>Kép. 3.8</w:t>
      </w:r>
      <w:r w:rsidR="00F61364" w:rsidRPr="000F7D66">
        <w:rPr>
          <w:szCs w:val="24"/>
        </w:rPr>
        <w:fldChar w:fldCharType="end"/>
      </w:r>
      <w:r w:rsidR="00A641F9" w:rsidRPr="000F7D66">
        <w:rPr>
          <w:szCs w:val="24"/>
        </w:rPr>
        <w:t xml:space="preserve"> </w:t>
      </w:r>
      <w:r w:rsidR="000F7D66">
        <w:rPr>
          <w:rFonts w:ascii="Times New Roman" w:hAnsi="Times New Roman"/>
          <w:szCs w:val="24"/>
        </w:rPr>
        <w:t>látható</w:t>
      </w:r>
      <w:r w:rsidR="00A24BEB" w:rsidRPr="000F7D66">
        <w:rPr>
          <w:rFonts w:ascii="Times New Roman" w:hAnsi="Times New Roman"/>
          <w:szCs w:val="24"/>
        </w:rPr>
        <w:t xml:space="preserve"> a </w:t>
      </w:r>
      <w:r w:rsidRPr="000F7D66">
        <w:rPr>
          <w:rFonts w:ascii="Times New Roman" w:hAnsi="Times New Roman"/>
          <w:szCs w:val="24"/>
        </w:rPr>
        <w:t>pirossal jelölt „</w:t>
      </w:r>
      <w:r w:rsidRPr="000F7D66">
        <w:rPr>
          <w:rFonts w:ascii="Times New Roman" w:hAnsi="Times New Roman"/>
          <w:i/>
          <w:szCs w:val="24"/>
        </w:rPr>
        <w:t>Ts</w:t>
      </w:r>
      <w:r w:rsidRPr="000F7D66">
        <w:rPr>
          <w:rFonts w:ascii="Times New Roman" w:hAnsi="Times New Roman"/>
          <w:szCs w:val="24"/>
        </w:rPr>
        <w:t>” két különböző értékére hogyan történik az impulzusok generálása. A „</w:t>
      </w:r>
      <w:r w:rsidRPr="000F7D66">
        <w:rPr>
          <w:rFonts w:ascii="Times New Roman" w:hAnsi="Times New Roman"/>
          <w:i/>
          <w:szCs w:val="24"/>
        </w:rPr>
        <w:t>Tick</w:t>
      </w:r>
      <w:r w:rsidRPr="000F7D66">
        <w:rPr>
          <w:rFonts w:ascii="Times New Roman" w:hAnsi="Times New Roman"/>
          <w:szCs w:val="24"/>
        </w:rPr>
        <w:t xml:space="preserve">” kimenten az impulzusok 1 órajel periódusig </w:t>
      </w:r>
      <w:r w:rsidR="00A641F9" w:rsidRPr="000F7D66">
        <w:rPr>
          <w:rFonts w:ascii="Times New Roman" w:hAnsi="Times New Roman"/>
          <w:szCs w:val="24"/>
        </w:rPr>
        <w:t>tartanak, vagyis 20ns-ig 50MHz órajelen</w:t>
      </w:r>
      <w:r w:rsidRPr="000F7D66">
        <w:rPr>
          <w:rFonts w:ascii="Times New Roman" w:hAnsi="Times New Roman"/>
          <w:szCs w:val="24"/>
        </w:rPr>
        <w:t>.</w:t>
      </w:r>
    </w:p>
    <w:p w14:paraId="6BE6FD2E" w14:textId="77777777" w:rsidR="00A24BEB" w:rsidRPr="000F7D66" w:rsidRDefault="00ED22AB" w:rsidP="00911B32">
      <w:pPr>
        <w:spacing w:line="360" w:lineRule="auto"/>
        <w:rPr>
          <w:rFonts w:ascii="Times New Roman" w:hAnsi="Times New Roman"/>
          <w:szCs w:val="24"/>
        </w:rPr>
      </w:pPr>
      <w:r w:rsidRPr="000F7D66">
        <w:rPr>
          <w:rFonts w:ascii="Times New Roman" w:hAnsi="Times New Roman"/>
          <w:szCs w:val="24"/>
        </w:rPr>
        <w:tab/>
        <w:t>Az impulzusokat a STOP bementen keresztül letilthatjuk, ha logikai 1 értéket adunk rá.</w:t>
      </w:r>
    </w:p>
    <w:p w14:paraId="1CBB64F8" w14:textId="77777777" w:rsidR="00A641F9" w:rsidRPr="000F7D66" w:rsidRDefault="00ED22AB" w:rsidP="00A05E75">
      <w:pPr>
        <w:spacing w:line="360" w:lineRule="auto"/>
        <w:rPr>
          <w:rFonts w:ascii="Times New Roman" w:hAnsi="Times New Roman"/>
          <w:szCs w:val="24"/>
        </w:rPr>
      </w:pPr>
      <w:r w:rsidRPr="000F7D66">
        <w:rPr>
          <w:rFonts w:ascii="Times New Roman" w:hAnsi="Times New Roman"/>
          <w:szCs w:val="24"/>
        </w:rPr>
        <w:tab/>
        <w:t>Impulzusok frekvenciája:</w:t>
      </w:r>
    </w:p>
    <w:p w14:paraId="1763984A" w14:textId="3B4E56CB" w:rsidR="00A641F9" w:rsidRPr="000F7D66" w:rsidRDefault="00A641F9" w:rsidP="00A05E75">
      <w:pPr>
        <w:spacing w:line="360" w:lineRule="auto"/>
        <w:rPr>
          <w:rFonts w:ascii="Times New Roman" w:hAnsi="Times New Roman"/>
          <w:szCs w:val="24"/>
        </w:rPr>
      </w:pPr>
      <w:r w:rsidRPr="000F7D66">
        <w:rPr>
          <w:rFonts w:ascii="Times New Roman" w:hAnsi="Times New Roman"/>
          <w:szCs w:val="24"/>
        </w:rPr>
        <w:t>Ahol a Ts</w:t>
      </w:r>
      <w:r w:rsidR="00D27922" w:rsidRPr="000F7D66">
        <w:rPr>
          <w:rFonts w:ascii="Times New Roman" w:hAnsi="Times New Roman"/>
          <w:szCs w:val="24"/>
        </w:rPr>
        <w:t xml:space="preserve"> a frekvenciát beállító regiszter,</w:t>
      </w:r>
      <w:r w:rsidRPr="000F7D66">
        <w:rPr>
          <w:rFonts w:ascii="Times New Roman" w:hAnsi="Times New Roman"/>
          <w:szCs w:val="24"/>
        </w:rPr>
        <w:t xml:space="preserve"> (0,</w:t>
      </w:r>
      <w:r w:rsidRPr="000F7D66">
        <w:rPr>
          <w:szCs w:val="24"/>
        </w:rPr>
        <w:t xml:space="preserve"> </w:t>
      </w:r>
      <w:r w:rsidRPr="000F7D66">
        <w:rPr>
          <w:rFonts w:ascii="Times New Roman" w:hAnsi="Times New Roman"/>
          <w:szCs w:val="24"/>
        </w:rPr>
        <w:t>4,294,967,295) közötti egész értékeket vehet fel.</w:t>
      </w:r>
      <w:r w:rsidR="00D27922" w:rsidRPr="000F7D66">
        <w:rPr>
          <w:rFonts w:ascii="Times New Roman" w:hAnsi="Times New Roman"/>
          <w:szCs w:val="24"/>
        </w:rPr>
        <w:t xml:space="preserve"> A generátor kimeneti impulzusainak a frekvenciája (</w:t>
      </w:r>
      <m:oMath>
        <m:r>
          <w:rPr>
            <w:rFonts w:ascii="Cambria Math" w:hAnsi="Cambria Math"/>
            <w:szCs w:val="24"/>
          </w:rPr>
          <m:t>ω</m:t>
        </m:r>
      </m:oMath>
      <w:r w:rsidR="000F7D66">
        <w:rPr>
          <w:rFonts w:ascii="Times New Roman" w:hAnsi="Times New Roman"/>
          <w:szCs w:val="24"/>
        </w:rPr>
        <w:t xml:space="preserve">) 25MHz (FPGA órajele </w:t>
      </w:r>
      <w:r w:rsidR="00D27922" w:rsidRPr="000F7D66">
        <w:rPr>
          <w:rFonts w:ascii="Times New Roman" w:hAnsi="Times New Roman"/>
          <w:szCs w:val="24"/>
        </w:rPr>
        <w:t>osztva 2- v</w:t>
      </w:r>
      <w:r w:rsidR="000F7D66">
        <w:rPr>
          <w:rFonts w:ascii="Times New Roman" w:hAnsi="Times New Roman"/>
          <w:szCs w:val="24"/>
        </w:rPr>
        <w:t>e</w:t>
      </w:r>
      <w:r w:rsidR="00D27922" w:rsidRPr="000F7D66">
        <w:rPr>
          <w:rFonts w:ascii="Times New Roman" w:hAnsi="Times New Roman"/>
          <w:szCs w:val="24"/>
        </w:rPr>
        <w:t xml:space="preserve">l) től 0.01Hz –ig lehet változtatni. </w:t>
      </w:r>
    </w:p>
    <w:p w14:paraId="3B906010" w14:textId="7E7512F1" w:rsidR="00A641F9" w:rsidRPr="00BE4225" w:rsidRDefault="00D27922" w:rsidP="00A05E75">
      <w:pPr>
        <w:spacing w:line="360" w:lineRule="auto"/>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20*Ts</m:t>
              </m:r>
            </m:den>
          </m:f>
        </m:oMath>
      </m:oMathPara>
    </w:p>
    <w:p w14:paraId="6802EBCA" w14:textId="15EE7375" w:rsidR="00A34DE3" w:rsidRPr="00BE4225" w:rsidRDefault="00C81A1F" w:rsidP="007852B4">
      <w:pPr>
        <w:spacing w:line="360" w:lineRule="auto"/>
        <w:rPr>
          <w:rFonts w:ascii="Times New Roman" w:hAnsi="Times New Roman"/>
          <w:szCs w:val="24"/>
          <w:lang w:eastAsia="hu-HU"/>
        </w:rPr>
      </w:pPr>
      <w:r w:rsidRPr="00BE4225">
        <w:rPr>
          <w:rFonts w:ascii="Times New Roman" w:hAnsi="Times New Roman"/>
          <w:noProof/>
          <w:szCs w:val="24"/>
          <w:lang w:val="en-US"/>
        </w:rPr>
        <w:lastRenderedPageBreak/>
        <mc:AlternateContent>
          <mc:Choice Requires="wpg">
            <w:drawing>
              <wp:inline distT="0" distB="0" distL="0" distR="0" wp14:anchorId="5E9FFA5E" wp14:editId="22FEF8C1">
                <wp:extent cx="5509895" cy="2600960"/>
                <wp:effectExtent l="0" t="0" r="0" b="8890"/>
                <wp:docPr id="16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895" cy="2600960"/>
                          <a:chOff x="0" y="316044"/>
                          <a:chExt cx="5566410" cy="2601154"/>
                        </a:xfrm>
                      </wpg:grpSpPr>
                      <pic:pic xmlns:pic="http://schemas.openxmlformats.org/drawingml/2006/picture">
                        <pic:nvPicPr>
                          <pic:cNvPr id="165" name="Picture 14"/>
                          <pic:cNvPicPr>
                            <a:picLocks noChangeAspect="1"/>
                          </pic:cNvPicPr>
                        </pic:nvPicPr>
                        <pic:blipFill rotWithShape="1">
                          <a:blip r:embed="rId114"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166" name="Text Box 16"/>
                        <wps:cNvSpPr txBox="1"/>
                        <wps:spPr>
                          <a:xfrm>
                            <a:off x="0" y="2644783"/>
                            <a:ext cx="5566410" cy="272415"/>
                          </a:xfrm>
                          <a:prstGeom prst="rect">
                            <a:avLst/>
                          </a:prstGeom>
                          <a:solidFill>
                            <a:prstClr val="white"/>
                          </a:solidFill>
                          <a:ln>
                            <a:noFill/>
                          </a:ln>
                          <a:effectLst/>
                        </wps:spPr>
                        <wps:txbx>
                          <w:txbxContent>
                            <w:p w14:paraId="3603C6EC" w14:textId="3D2E7563" w:rsidR="0025279D" w:rsidRDefault="0025279D" w:rsidP="000A571F">
                              <w:pPr>
                                <w:pStyle w:val="Caption"/>
                                <w:jc w:val="center"/>
                                <w:rPr>
                                  <w:noProof/>
                                </w:rPr>
                              </w:pPr>
                              <w:bookmarkStart w:id="219" w:name="_Ref420508939"/>
                              <w:bookmarkStart w:id="220" w:name="_Toc422422463"/>
                              <w:bookmarkStart w:id="221" w:name="_Toc422568609"/>
                              <w:bookmarkStart w:id="222" w:name="_Toc422568680"/>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8</w:t>
                              </w:r>
                              <w:r>
                                <w:fldChar w:fldCharType="end"/>
                              </w:r>
                              <w:bookmarkEnd w:id="219"/>
                              <w:r>
                                <w:t xml:space="preserve"> Szimulációs eredmények mintavételi jelgenerátor.</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E9FFA5E" id="Group 17" o:spid="_x0000_s1094"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z8X3eoQNNa+EdckjWWSEnzLM&#10;YeN2jcc3HZlYe+OOKs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ew8X3ep6dbX9n4R1y&#10;S1uokmhfzLMbkYAqcG4yMgjrV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Fc/wD8JDqn/Qma5/3+sv8A5Io/4SHVP+hM1z/v9Zf/ACRQB0FFcvYeL7vU&#10;9Otr+z8I65Ja3USTQv5lmNyMAVODcZGQR1qx/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XsPF93qenW1/Z+EdcktbqJJoX8yzG5GAKnBuMjII61Y/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">
                <v:shape id="Picture 14" o:spid="_x0000_s1095"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JlELBAAAA3AAAAA8AAABkcnMvZG93bnJldi54bWxET0trwkAQvhf8D8sIvdWNxQabuooUBHur&#10;z/M0Oyap2dm4uybx37tCobf5+J4zW/SmFi05X1lWMB4lIIhzqysuFOx3q5cpCB+QNdaWScGNPCzm&#10;g6cZZtp2vKF2GwoRQ9hnqKAMocmk9HlJBv3INsSRO1lnMEToCqkddjHc1PI1SVJpsOLYUGJDnyXl&#10;5+3VKEh/2t/u8HVJjt/n67uR0gZ3mij1POyXHyAC9eFf/Ode6zg/fYPHM/ECOb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JlELBAAAA3AAAAA8AAAAAAAAAAAAAAAAAnwIA&#10;AGRycy9kb3ducmV2LnhtbFBLBQYAAAAABAAEAPcAAACNAwAAAAA=&#10;">
                  <v:imagedata r:id="rId115" o:title="" croptop="6295f" cropbottom="477f" cropleft="2140f" cropright="4112f"/>
                  <v:path arrowok="t"/>
                </v:shape>
                <v:shape id="_x0000_s1096"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14:paraId="3603C6EC" w14:textId="3D2E7563" w:rsidR="0025279D" w:rsidRDefault="0025279D" w:rsidP="000A571F">
                        <w:pPr>
                          <w:pStyle w:val="Caption"/>
                          <w:jc w:val="center"/>
                          <w:rPr>
                            <w:noProof/>
                          </w:rPr>
                        </w:pPr>
                        <w:bookmarkStart w:id="223" w:name="_Ref420508939"/>
                        <w:bookmarkStart w:id="224" w:name="_Toc422422463"/>
                        <w:bookmarkStart w:id="225" w:name="_Toc422568609"/>
                        <w:bookmarkStart w:id="226" w:name="_Toc422568680"/>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8</w:t>
                        </w:r>
                        <w:r>
                          <w:fldChar w:fldCharType="end"/>
                        </w:r>
                        <w:bookmarkEnd w:id="223"/>
                        <w:r>
                          <w:t xml:space="preserve"> Szimulációs eredmények mintavételi jelgenerátor.</w:t>
                        </w:r>
                        <w:bookmarkEnd w:id="224"/>
                        <w:bookmarkEnd w:id="225"/>
                        <w:bookmarkEnd w:id="226"/>
                      </w:p>
                    </w:txbxContent>
                  </v:textbox>
                </v:shape>
                <w10:anchorlock/>
              </v:group>
            </w:pict>
          </mc:Fallback>
        </mc:AlternateContent>
      </w:r>
    </w:p>
    <w:p w14:paraId="1CAF21DD" w14:textId="553CC6B2" w:rsidR="00D27922" w:rsidRPr="000F7D66" w:rsidRDefault="00D27922" w:rsidP="00D27922">
      <w:pPr>
        <w:spacing w:line="360" w:lineRule="auto"/>
        <w:rPr>
          <w:rFonts w:ascii="Times New Roman" w:hAnsi="Times New Roman"/>
          <w:szCs w:val="24"/>
        </w:rPr>
      </w:pPr>
      <w:r w:rsidRPr="00BE4225">
        <w:rPr>
          <w:rFonts w:ascii="Times New Roman" w:hAnsi="Times New Roman"/>
          <w:szCs w:val="24"/>
          <w:lang w:eastAsia="hu-HU"/>
        </w:rPr>
        <w:tab/>
      </w:r>
      <w:r w:rsidRPr="000F7D66">
        <w:rPr>
          <w:rFonts w:ascii="Times New Roman" w:hAnsi="Times New Roman"/>
          <w:szCs w:val="24"/>
          <w:lang w:eastAsia="hu-HU"/>
        </w:rPr>
        <w:t xml:space="preserve">A </w:t>
      </w:r>
      <w:r w:rsidR="00213287" w:rsidRPr="000F7D66">
        <w:rPr>
          <w:rFonts w:ascii="Times New Roman" w:hAnsi="Times New Roman"/>
          <w:szCs w:val="24"/>
          <w:lang w:eastAsia="hu-HU"/>
        </w:rPr>
        <w:t>szimulációkat</w:t>
      </w:r>
      <w:r w:rsidR="000F7D66">
        <w:rPr>
          <w:rFonts w:ascii="Times New Roman" w:hAnsi="Times New Roman"/>
          <w:szCs w:val="24"/>
          <w:lang w:eastAsia="hu-HU"/>
        </w:rPr>
        <w:t xml:space="preserve">: </w:t>
      </w:r>
      <m:oMath>
        <m:r>
          <w:rPr>
            <w:rFonts w:ascii="Cambria Math" w:hAnsi="Cambria Math"/>
            <w:szCs w:val="24"/>
          </w:rPr>
          <m:t xml:space="preserve">Ts=100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20*100</m:t>
            </m:r>
          </m:den>
        </m:f>
        <m:r>
          <w:rPr>
            <w:rFonts w:ascii="Cambria Math" w:hAnsi="Cambria Math"/>
            <w:szCs w:val="24"/>
          </w:rPr>
          <m:t>=500kHz</m:t>
        </m:r>
      </m:oMath>
    </w:p>
    <w:p w14:paraId="21EF0AF3" w14:textId="5B0BCD1F" w:rsidR="00D27922" w:rsidRPr="000F7D66" w:rsidRDefault="00D27922" w:rsidP="007852B4">
      <w:pPr>
        <w:spacing w:line="360" w:lineRule="auto"/>
        <w:rPr>
          <w:rFonts w:ascii="Times New Roman" w:hAnsi="Times New Roman"/>
          <w:szCs w:val="24"/>
        </w:rPr>
      </w:pPr>
      <m:oMath>
        <m:r>
          <w:rPr>
            <w:rFonts w:ascii="Cambria Math" w:hAnsi="Cambria Math"/>
            <w:szCs w:val="24"/>
          </w:rPr>
          <m:t xml:space="preserve">Ts=50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20*50</m:t>
            </m:r>
          </m:den>
        </m:f>
        <m:r>
          <w:rPr>
            <w:rFonts w:ascii="Cambria Math" w:hAnsi="Cambria Math"/>
            <w:szCs w:val="24"/>
          </w:rPr>
          <m:t>=1MHz</m:t>
        </m:r>
      </m:oMath>
      <w:r w:rsidRPr="000F7D66">
        <w:rPr>
          <w:rFonts w:ascii="Times New Roman" w:hAnsi="Times New Roman"/>
          <w:szCs w:val="24"/>
        </w:rPr>
        <w:t>, végeztem el</w:t>
      </w:r>
      <w:r w:rsidR="00213287" w:rsidRPr="000F7D66">
        <w:rPr>
          <w:rFonts w:ascii="Times New Roman" w:hAnsi="Times New Roman"/>
          <w:szCs w:val="24"/>
        </w:rPr>
        <w:t xml:space="preserve">, és a következő eredményeket kaptam </w:t>
      </w:r>
      <m:oMath>
        <m:r>
          <w:rPr>
            <w:rFonts w:ascii="Cambria Math" w:hAnsi="Cambria Math"/>
            <w:szCs w:val="24"/>
          </w:rPr>
          <m:t>ω</m:t>
        </m:r>
      </m:oMath>
      <w:r w:rsidR="00213287" w:rsidRPr="000F7D66">
        <w:rPr>
          <w:rFonts w:ascii="Times New Roman" w:hAnsi="Times New Roman"/>
          <w:szCs w:val="24"/>
        </w:rPr>
        <w:t xml:space="preserve"> frekven</w:t>
      </w:r>
      <w:r w:rsidR="000F7D66">
        <w:rPr>
          <w:rFonts w:ascii="Times New Roman" w:hAnsi="Times New Roman"/>
          <w:szCs w:val="24"/>
        </w:rPr>
        <w:t>c</w:t>
      </w:r>
      <w:r w:rsidR="00213287" w:rsidRPr="000F7D66">
        <w:rPr>
          <w:rFonts w:ascii="Times New Roman" w:hAnsi="Times New Roman"/>
          <w:szCs w:val="24"/>
        </w:rPr>
        <w:t>iának.</w:t>
      </w:r>
    </w:p>
    <w:p w14:paraId="531C9107" w14:textId="6EC8FD58" w:rsidR="00C01170" w:rsidRPr="00BE4225" w:rsidRDefault="00ED22AB" w:rsidP="000F7D66">
      <w:pPr>
        <w:pStyle w:val="Heading3"/>
        <w:spacing w:line="360" w:lineRule="auto"/>
      </w:pPr>
      <w:bookmarkStart w:id="227" w:name="_Toc422599299"/>
      <w:r w:rsidRPr="00BE4225">
        <w:t>Pozíció Szabály</w:t>
      </w:r>
      <w:r w:rsidR="000F7D66">
        <w:t>o</w:t>
      </w:r>
      <w:r w:rsidRPr="00BE4225">
        <w:t>zása</w:t>
      </w:r>
      <w:bookmarkEnd w:id="227"/>
    </w:p>
    <w:p w14:paraId="3638133D" w14:textId="323C6204" w:rsidR="000F7D66" w:rsidRPr="000F7D66" w:rsidRDefault="00ED22AB" w:rsidP="000F7D66">
      <w:pPr>
        <w:spacing w:line="360" w:lineRule="auto"/>
        <w:rPr>
          <w:rFonts w:ascii="Times New Roman" w:hAnsi="Times New Roman" w:cs="Times New Roman"/>
          <w:szCs w:val="24"/>
        </w:rPr>
      </w:pPr>
      <w:r w:rsidRPr="00BE4225">
        <w:rPr>
          <w:rFonts w:ascii="Times New Roman" w:hAnsi="Times New Roman"/>
        </w:rPr>
        <w:tab/>
      </w:r>
      <w:r w:rsidR="000F7D66" w:rsidRPr="000F7D66">
        <w:rPr>
          <w:rFonts w:ascii="Times New Roman" w:hAnsi="Times New Roman" w:cs="Times New Roman"/>
          <w:szCs w:val="24"/>
        </w:rPr>
        <w:t>A mechanikai rendszer kialakításából adódóan, ha a hajtómotor leáll és a hajtott tengely terhelés alatt marad, a meghajtott tengely a súrlódások miatt nem tud visszafele hajtani. Ezért elegendő, ha a megfelelő időpillanatban a hajtómotort leállítjuk. Mivel a Dc motor polaritás váltásakor a motor forgási iránya is megváltozik elegendő, ha a maximális vagy minimális szabályozó jellel avatkozunk be a rendszerbe.</w:t>
      </w:r>
    </w:p>
    <w:p w14:paraId="08F48F30" w14:textId="77777777" w:rsidR="00C01170" w:rsidRPr="000F7D66" w:rsidRDefault="00ED22AB" w:rsidP="00911B32">
      <w:pPr>
        <w:spacing w:line="360" w:lineRule="auto"/>
        <w:rPr>
          <w:rFonts w:ascii="Times New Roman" w:hAnsi="Times New Roman"/>
          <w:szCs w:val="24"/>
        </w:rPr>
      </w:pPr>
      <w:r w:rsidRPr="00BE4225">
        <w:rPr>
          <w:rFonts w:ascii="Times New Roman" w:hAnsi="Times New Roman"/>
        </w:rPr>
        <w:tab/>
      </w:r>
      <w:r w:rsidRPr="000F7D66">
        <w:rPr>
          <w:rFonts w:ascii="Times New Roman" w:hAnsi="Times New Roman"/>
          <w:szCs w:val="24"/>
        </w:rPr>
        <w:t>Az elkészített szabályozót a következő egyenletek írják le:</w:t>
      </w:r>
    </w:p>
    <w:p w14:paraId="2925DD9C" w14:textId="77777777" w:rsidR="00C01170" w:rsidRPr="00BE4225" w:rsidRDefault="00D4257B" w:rsidP="00A05E75">
      <w:pPr>
        <w:spacing w:line="360" w:lineRule="auto"/>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2CB373DA" w14:textId="77777777" w:rsidR="00C01170" w:rsidRPr="00BE4225" w:rsidRDefault="00D4257B" w:rsidP="00BC64C7">
      <w:pPr>
        <w:spacing w:line="360" w:lineRule="auto"/>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62C209EE" w14:textId="64B77B00" w:rsidR="000F7D66" w:rsidRPr="00B61884" w:rsidRDefault="000F7D66" w:rsidP="00B61884">
      <w:pPr>
        <w:spacing w:line="360" w:lineRule="auto"/>
        <w:ind w:firstLine="720"/>
        <w:rPr>
          <w:rFonts w:ascii="Times New Roman" w:hAnsi="Times New Roman" w:cs="Times New Roman"/>
          <w:szCs w:val="24"/>
        </w:rPr>
      </w:pPr>
      <w:r w:rsidRPr="00B61884">
        <w:rPr>
          <w:rFonts w:ascii="Times New Roman" w:hAnsi="Times New Roman" w:cs="Times New Roman"/>
          <w:szCs w:val="24"/>
        </w:rPr>
        <w:t xml:space="preserve">Elmondható a kimeneti szabályozó jel függ a </w:t>
      </w:r>
      <w:r w:rsidRPr="00B61884">
        <w:rPr>
          <w:rFonts w:ascii="Times New Roman" w:hAnsi="Times New Roman" w:cs="Times New Roman"/>
          <w:szCs w:val="24"/>
        </w:rPr>
        <w:fldChar w:fldCharType="begin"/>
      </w:r>
      <w:r w:rsidRPr="00B61884">
        <w:rPr>
          <w:rFonts w:ascii="Times New Roman" w:hAnsi="Times New Roman" w:cs="Times New Roman"/>
          <w:szCs w:val="24"/>
        </w:rPr>
        <w:instrText xml:space="preserve"> QUOTE </w:instrText>
      </w:r>
      <w:r w:rsidRPr="00B61884">
        <w:rPr>
          <w:noProof/>
          <w:szCs w:val="24"/>
          <w:lang w:val="en-US"/>
        </w:rPr>
        <w:drawing>
          <wp:inline distT="0" distB="0" distL="0" distR="0" wp14:anchorId="631F92BE" wp14:editId="2A99BD36">
            <wp:extent cx="203200" cy="146050"/>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1884">
        <w:rPr>
          <w:rFonts w:ascii="Times New Roman" w:hAnsi="Times New Roman" w:cs="Times New Roman"/>
          <w:szCs w:val="24"/>
        </w:rPr>
        <w:instrText xml:space="preserve"> </w:instrText>
      </w:r>
      <w:r w:rsidRPr="00B61884">
        <w:rPr>
          <w:rFonts w:ascii="Times New Roman" w:hAnsi="Times New Roman" w:cs="Times New Roman"/>
          <w:szCs w:val="24"/>
        </w:rPr>
        <w:fldChar w:fldCharType="separate"/>
      </w:r>
      <w:r w:rsidRPr="00B61884">
        <w:rPr>
          <w:noProof/>
          <w:szCs w:val="24"/>
          <w:lang w:val="en-US"/>
        </w:rPr>
        <w:drawing>
          <wp:inline distT="0" distB="0" distL="0" distR="0" wp14:anchorId="4D4D7CA2" wp14:editId="66FC83D3">
            <wp:extent cx="203200" cy="146050"/>
            <wp:effectExtent l="0" t="0" r="0" b="0"/>
            <wp:docPr id="265" name="Kép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1884">
        <w:rPr>
          <w:rFonts w:ascii="Times New Roman" w:hAnsi="Times New Roman" w:cs="Times New Roman"/>
          <w:szCs w:val="24"/>
        </w:rPr>
        <w:fldChar w:fldCharType="end"/>
      </w:r>
      <w:r w:rsidRPr="00B61884">
        <w:rPr>
          <w:rFonts w:ascii="Times New Roman" w:hAnsi="Times New Roman" w:cs="Times New Roman"/>
          <w:szCs w:val="24"/>
        </w:rPr>
        <w:t xml:space="preserve"> hiba </w:t>
      </w:r>
      <w:r w:rsidRPr="00B61884">
        <w:rPr>
          <w:rFonts w:ascii="Times New Roman" w:hAnsi="Times New Roman" w:cs="Times New Roman"/>
          <w:szCs w:val="24"/>
          <w:u w:val="single"/>
        </w:rPr>
        <w:t>értékétől</w:t>
      </w:r>
      <w:r w:rsidRPr="00B61884">
        <w:rPr>
          <w:rFonts w:ascii="Times New Roman" w:hAnsi="Times New Roman" w:cs="Times New Roman"/>
          <w:szCs w:val="24"/>
        </w:rPr>
        <w:t xml:space="preserve">. A mechanikai rendszerben kotyogás van, és az ebből származó zajokat szeretnénk kiszűrni. úgy, hogy ha a mechanizmus a megfelelő pozícióban van, akkor egy </w:t>
      </w:r>
      <w:r w:rsidRPr="00B61884">
        <w:rPr>
          <w:rFonts w:ascii="Times New Roman" w:hAnsi="Times New Roman" w:cs="Times New Roman"/>
          <w:szCs w:val="24"/>
        </w:rPr>
        <w:fldChar w:fldCharType="begin"/>
      </w:r>
      <w:r w:rsidRPr="00B61884">
        <w:rPr>
          <w:rFonts w:ascii="Times New Roman" w:hAnsi="Times New Roman" w:cs="Times New Roman"/>
          <w:szCs w:val="24"/>
        </w:rPr>
        <w:instrText xml:space="preserve"> QUOTE </w:instrText>
      </w:r>
      <w:r w:rsidRPr="00B61884">
        <w:rPr>
          <w:noProof/>
          <w:szCs w:val="24"/>
          <w:lang w:val="en-US"/>
        </w:rPr>
        <w:drawing>
          <wp:inline distT="0" distB="0" distL="0" distR="0" wp14:anchorId="30B32520" wp14:editId="005A333D">
            <wp:extent cx="469900" cy="146050"/>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1884">
        <w:rPr>
          <w:rFonts w:ascii="Times New Roman" w:hAnsi="Times New Roman" w:cs="Times New Roman"/>
          <w:szCs w:val="24"/>
        </w:rPr>
        <w:instrText xml:space="preserve"> </w:instrText>
      </w:r>
      <w:r w:rsidRPr="00B61884">
        <w:rPr>
          <w:rFonts w:ascii="Times New Roman" w:hAnsi="Times New Roman" w:cs="Times New Roman"/>
          <w:szCs w:val="24"/>
        </w:rPr>
        <w:fldChar w:fldCharType="separate"/>
      </w:r>
      <w:r w:rsidRPr="00B61884">
        <w:rPr>
          <w:noProof/>
          <w:szCs w:val="24"/>
          <w:lang w:val="en-US"/>
        </w:rPr>
        <w:drawing>
          <wp:inline distT="0" distB="0" distL="0" distR="0" wp14:anchorId="63A40108" wp14:editId="1F6C48C2">
            <wp:extent cx="469900" cy="146050"/>
            <wp:effectExtent l="0" t="0" r="0" b="0"/>
            <wp:docPr id="261" name="Kép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1884">
        <w:rPr>
          <w:rFonts w:ascii="Times New Roman" w:hAnsi="Times New Roman" w:cs="Times New Roman"/>
          <w:szCs w:val="24"/>
        </w:rPr>
        <w:fldChar w:fldCharType="end"/>
      </w:r>
      <w:r w:rsidRPr="00B61884">
        <w:rPr>
          <w:rFonts w:ascii="Times New Roman" w:hAnsi="Times New Roman" w:cs="Times New Roman"/>
          <w:szCs w:val="24"/>
        </w:rPr>
        <w:t xml:space="preserve"> tartományban a szabályozót érzéketlené tesszük a bemenetre mindaddig, amíg a </w:t>
      </w:r>
      <w:r w:rsidRPr="00B61884">
        <w:rPr>
          <w:rFonts w:ascii="Times New Roman" w:hAnsi="Times New Roman" w:cs="Times New Roman"/>
          <w:szCs w:val="24"/>
        </w:rPr>
        <w:fldChar w:fldCharType="begin"/>
      </w:r>
      <w:r w:rsidRPr="00B61884">
        <w:rPr>
          <w:rFonts w:ascii="Times New Roman" w:hAnsi="Times New Roman" w:cs="Times New Roman"/>
          <w:szCs w:val="24"/>
        </w:rPr>
        <w:instrText xml:space="preserve"> QUOTE </w:instrText>
      </w:r>
      <w:r w:rsidRPr="00B61884">
        <w:rPr>
          <w:noProof/>
          <w:szCs w:val="24"/>
          <w:lang w:val="en-US"/>
        </w:rPr>
        <w:drawing>
          <wp:inline distT="0" distB="0" distL="0" distR="0" wp14:anchorId="25C889E4" wp14:editId="18300AA7">
            <wp:extent cx="127000" cy="171450"/>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1884">
        <w:rPr>
          <w:rFonts w:ascii="Times New Roman" w:hAnsi="Times New Roman" w:cs="Times New Roman"/>
          <w:szCs w:val="24"/>
        </w:rPr>
        <w:instrText xml:space="preserve"> </w:instrText>
      </w:r>
      <w:r w:rsidRPr="00B61884">
        <w:rPr>
          <w:rFonts w:ascii="Times New Roman" w:hAnsi="Times New Roman" w:cs="Times New Roman"/>
          <w:szCs w:val="24"/>
        </w:rPr>
        <w:fldChar w:fldCharType="separate"/>
      </w:r>
      <w:r w:rsidRPr="00B61884">
        <w:rPr>
          <w:noProof/>
          <w:szCs w:val="24"/>
          <w:lang w:val="en-US"/>
        </w:rPr>
        <w:drawing>
          <wp:inline distT="0" distB="0" distL="0" distR="0" wp14:anchorId="195EBE95" wp14:editId="0615782C">
            <wp:extent cx="127000" cy="171450"/>
            <wp:effectExtent l="0" t="0" r="0" b="0"/>
            <wp:docPr id="259" name="Kép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1884">
        <w:rPr>
          <w:rFonts w:ascii="Times New Roman" w:hAnsi="Times New Roman" w:cs="Times New Roman"/>
          <w:szCs w:val="24"/>
        </w:rPr>
        <w:fldChar w:fldCharType="end"/>
      </w:r>
      <w:r w:rsidRPr="00B61884">
        <w:rPr>
          <w:rFonts w:ascii="Times New Roman" w:hAnsi="Times New Roman" w:cs="Times New Roman"/>
          <w:szCs w:val="24"/>
        </w:rPr>
        <w:t>hiba nem lép ki a sávból vagy a referencia jel meg nem változik.</w:t>
      </w:r>
    </w:p>
    <w:p w14:paraId="1D1F1295" w14:textId="77777777" w:rsidR="00C01170" w:rsidRPr="00BE4225" w:rsidRDefault="00ED22AB" w:rsidP="007852B4">
      <w:pPr>
        <w:pStyle w:val="Heading4"/>
        <w:spacing w:line="360" w:lineRule="auto"/>
      </w:pPr>
      <w:bookmarkStart w:id="228" w:name="_Toc422599300"/>
      <w:r w:rsidRPr="00BE4225">
        <w:lastRenderedPageBreak/>
        <w:t>A szabályozó felépítése:</w:t>
      </w:r>
      <w:bookmarkEnd w:id="228"/>
    </w:p>
    <w:p w14:paraId="545F8DFB" w14:textId="75EF7613" w:rsidR="00B61884" w:rsidRPr="00B61884" w:rsidRDefault="00ED22AB" w:rsidP="00B61884">
      <w:pPr>
        <w:spacing w:line="360" w:lineRule="auto"/>
        <w:rPr>
          <w:rFonts w:ascii="Times New Roman" w:hAnsi="Times New Roman" w:cs="Times New Roman"/>
          <w:szCs w:val="24"/>
        </w:rPr>
      </w:pPr>
      <w:r w:rsidRPr="00BE4225">
        <w:rPr>
          <w:rFonts w:ascii="Times New Roman" w:hAnsi="Times New Roman"/>
        </w:rPr>
        <w:tab/>
      </w:r>
      <w:r w:rsidR="00B61884" w:rsidRPr="00B61884">
        <w:rPr>
          <w:rFonts w:ascii="Times New Roman" w:hAnsi="Times New Roman" w:cs="Times New Roman"/>
          <w:szCs w:val="24"/>
        </w:rPr>
        <w:t>A bemenetek: „RefVal” –előírt pozíció impulzusban mérve, 16 bites előjeles érték; „AktVal” – aktuálisan mért pozíció impulzusban mérve, 16 bites előjeles; „U” –kimenetel 17 bites előjeles;</w:t>
      </w:r>
    </w:p>
    <w:p w14:paraId="360AE57D" w14:textId="699541EF" w:rsidR="00B61884" w:rsidRPr="00B61884" w:rsidRDefault="00ED22AB" w:rsidP="00911B32">
      <w:pPr>
        <w:spacing w:line="360" w:lineRule="auto"/>
        <w:rPr>
          <w:rFonts w:ascii="Times New Roman" w:hAnsi="Times New Roman"/>
          <w:szCs w:val="24"/>
        </w:rPr>
      </w:pPr>
      <w:r w:rsidRPr="00B61884">
        <w:rPr>
          <w:rFonts w:ascii="Times New Roman" w:hAnsi="Times New Roman"/>
          <w:szCs w:val="24"/>
        </w:rPr>
        <w:tab/>
      </w:r>
      <w:r w:rsidR="00B61884" w:rsidRPr="00B61884">
        <w:rPr>
          <w:rFonts w:ascii="Times New Roman" w:hAnsi="Times New Roman" w:cs="Times New Roman"/>
          <w:szCs w:val="24"/>
        </w:rPr>
        <w:t>A „</w:t>
      </w:r>
      <w:r w:rsidR="00B61884" w:rsidRPr="00B61884">
        <w:rPr>
          <w:rFonts w:ascii="Times New Roman" w:hAnsi="Times New Roman" w:cs="Times New Roman"/>
          <w:i/>
          <w:iCs/>
          <w:szCs w:val="24"/>
        </w:rPr>
        <w:t>Hiba Számolása</w:t>
      </w:r>
      <w:r w:rsidR="00B61884" w:rsidRPr="00B61884">
        <w:rPr>
          <w:rFonts w:ascii="Times New Roman" w:hAnsi="Times New Roman" w:cs="Times New Roman"/>
          <w:szCs w:val="24"/>
        </w:rPr>
        <w:t>” modul végzi a hiba kiszámolását az aktuális és az előirt pozícióból. A hiba lehet negatív is ezért „</w:t>
      </w:r>
      <w:r w:rsidR="00B61884" w:rsidRPr="00B61884">
        <w:rPr>
          <w:rFonts w:ascii="Times New Roman" w:hAnsi="Times New Roman" w:cs="Times New Roman"/>
          <w:i/>
          <w:iCs/>
          <w:szCs w:val="24"/>
        </w:rPr>
        <w:t>A hiba negatív?”</w:t>
      </w:r>
      <w:r w:rsidR="00B61884" w:rsidRPr="00B61884">
        <w:rPr>
          <w:rFonts w:ascii="Times New Roman" w:hAnsi="Times New Roman" w:cs="Times New Roman"/>
          <w:szCs w:val="24"/>
        </w:rPr>
        <w:t xml:space="preserve"> Komparátor segítségével eldöntjük, hogy negatív vagy pozitív a hiba. Azután a „</w:t>
      </w:r>
      <w:r w:rsidR="00B61884" w:rsidRPr="00B61884">
        <w:rPr>
          <w:rFonts w:ascii="Times New Roman" w:hAnsi="Times New Roman" w:cs="Times New Roman"/>
          <w:i/>
          <w:iCs/>
          <w:szCs w:val="24"/>
        </w:rPr>
        <w:t>ModuluszMux</w:t>
      </w:r>
      <w:r w:rsidR="00B61884" w:rsidRPr="00B61884">
        <w:rPr>
          <w:rFonts w:ascii="Times New Roman" w:hAnsi="Times New Roman" w:cs="Times New Roman"/>
          <w:szCs w:val="24"/>
        </w:rPr>
        <w:t>” segítségével kiválasztjuk a magát a számolt hibát, ha az pozitív, vagy a hiba tagadottját, ha az negatív így megközelítve a moduluszát</w:t>
      </w:r>
    </w:p>
    <w:p w14:paraId="1EAE49D7" w14:textId="77777777" w:rsidR="00161637" w:rsidRPr="00B61884" w:rsidRDefault="00ED22AB" w:rsidP="00A05E75">
      <w:pPr>
        <w:spacing w:line="360" w:lineRule="auto"/>
        <w:rPr>
          <w:rFonts w:ascii="Times New Roman" w:hAnsi="Times New Roman"/>
          <w:szCs w:val="24"/>
        </w:rPr>
      </w:pPr>
      <w:r w:rsidRPr="00B61884">
        <w:rPr>
          <w:rFonts w:ascii="Times New Roman" w:hAnsi="Times New Roman"/>
          <w:szCs w:val="24"/>
        </w:rPr>
        <w:tab/>
        <w:t>Ha a hiba elérte a 0-t akkor a „Hiba=0 reg” értéke 1 lesz mindaddig amíg az előírt pozíció meg nem változik.</w:t>
      </w:r>
    </w:p>
    <w:p w14:paraId="1D974F90" w14:textId="145A5C26" w:rsidR="00B61884" w:rsidRPr="00B61884" w:rsidRDefault="00ED22AB" w:rsidP="00B61884">
      <w:pPr>
        <w:spacing w:line="360" w:lineRule="auto"/>
        <w:rPr>
          <w:rFonts w:ascii="Times New Roman" w:hAnsi="Times New Roman" w:cs="Times New Roman"/>
          <w:szCs w:val="24"/>
        </w:rPr>
      </w:pPr>
      <w:r w:rsidRPr="00B61884">
        <w:rPr>
          <w:rFonts w:ascii="Times New Roman" w:hAnsi="Times New Roman"/>
          <w:szCs w:val="24"/>
        </w:rPr>
        <w:tab/>
      </w:r>
      <w:r w:rsidR="00B61884" w:rsidRPr="00B61884">
        <w:rPr>
          <w:rFonts w:ascii="Times New Roman" w:hAnsi="Times New Roman" w:cs="Times New Roman"/>
          <w:szCs w:val="24"/>
        </w:rPr>
        <w:t>A „Hiba kilépett a sávból” modul megvizsgálja, hogy ha a hiba modulusza kisebb, mint a sáv értéke akkor a „Hiba Manipuláló Mux” segítségével a továbbiakban a hiba 0 lesz.</w:t>
      </w:r>
    </w:p>
    <w:p w14:paraId="50D3F638" w14:textId="77777777" w:rsidR="00B61884" w:rsidRPr="00B61884" w:rsidRDefault="00B61884" w:rsidP="00B61884">
      <w:pPr>
        <w:spacing w:line="360" w:lineRule="auto"/>
        <w:rPr>
          <w:rFonts w:ascii="Times New Roman" w:hAnsi="Times New Roman" w:cs="Times New Roman"/>
          <w:szCs w:val="24"/>
        </w:rPr>
      </w:pPr>
      <w:r w:rsidRPr="00B61884">
        <w:rPr>
          <w:rFonts w:ascii="Times New Roman" w:hAnsi="Times New Roman" w:cs="Times New Roman"/>
          <w:szCs w:val="24"/>
        </w:rPr>
        <w:tab/>
        <w:t>A „Hiba választó Mux” a „Hiba=0 reg” irányítására választja ki manipulált hibát vagy számolt hibát, amely továbbmegy a háromállású szabályzóba.</w:t>
      </w:r>
    </w:p>
    <w:p w14:paraId="183FFB02" w14:textId="0138021B" w:rsidR="00213287" w:rsidRPr="00B61884" w:rsidRDefault="00ED22AB" w:rsidP="00BC64C7">
      <w:pPr>
        <w:spacing w:line="360" w:lineRule="auto"/>
        <w:rPr>
          <w:rFonts w:ascii="Times New Roman" w:hAnsi="Times New Roman"/>
          <w:szCs w:val="24"/>
        </w:rPr>
      </w:pPr>
      <w:r w:rsidRPr="00B61884">
        <w:rPr>
          <w:rFonts w:ascii="Times New Roman" w:hAnsi="Times New Roman"/>
          <w:szCs w:val="24"/>
        </w:rPr>
        <w:tab/>
        <w:t>Az „Umin”, „Umax”, „U0” 17 bites előjeles regiszterek segítségével kiválaszthatjuk a szabályzó maximális és minimális beavatkozó jelének értékét. A „Pozitív Hiba” „Negatív Hiba” eldöntik, hogy a hiba mely tartományba van. Három tartományt különböztetünk meg: negatív pozití</w:t>
      </w:r>
      <w:r w:rsidR="00B61884" w:rsidRPr="00B61884">
        <w:rPr>
          <w:rFonts w:ascii="Times New Roman" w:hAnsi="Times New Roman"/>
          <w:szCs w:val="24"/>
        </w:rPr>
        <w:t>v, és 0 hibát. A „Mux” kiválasztj</w:t>
      </w:r>
      <w:r w:rsidRPr="00B61884">
        <w:rPr>
          <w:rFonts w:ascii="Times New Roman" w:hAnsi="Times New Roman"/>
          <w:szCs w:val="24"/>
        </w:rPr>
        <w:t>a az aktuális állapotnak megfelelő vezérlő jelet.</w:t>
      </w:r>
    </w:p>
    <w:p w14:paraId="339A6611" w14:textId="4E4EE77C" w:rsidR="00161637" w:rsidRPr="00BE4225" w:rsidRDefault="00C81A1F" w:rsidP="00BC64C7">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1D66ABE" wp14:editId="00AFD8C0">
                <wp:extent cx="5923991" cy="3338830"/>
                <wp:effectExtent l="0" t="0" r="635" b="0"/>
                <wp:docPr id="15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91" cy="3338830"/>
                          <a:chOff x="138989" y="241296"/>
                          <a:chExt cx="5924067" cy="3066680"/>
                        </a:xfrm>
                      </wpg:grpSpPr>
                      <pic:pic xmlns:pic="http://schemas.openxmlformats.org/drawingml/2006/picture">
                        <pic:nvPicPr>
                          <pic:cNvPr id="160" name="Picture 9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161" name="Text Box 31"/>
                        <wps:cNvSpPr txBox="1"/>
                        <wps:spPr>
                          <a:xfrm>
                            <a:off x="152400" y="3187245"/>
                            <a:ext cx="5910656" cy="120731"/>
                          </a:xfrm>
                          <a:prstGeom prst="rect">
                            <a:avLst/>
                          </a:prstGeom>
                          <a:solidFill>
                            <a:prstClr val="white"/>
                          </a:solidFill>
                          <a:ln>
                            <a:noFill/>
                          </a:ln>
                          <a:effectLst/>
                        </wps:spPr>
                        <wps:txbx>
                          <w:txbxContent>
                            <w:p w14:paraId="0DD042C7" w14:textId="3B4ADC8D" w:rsidR="0025279D" w:rsidRPr="00471710" w:rsidRDefault="0025279D" w:rsidP="00C01170">
                              <w:pPr>
                                <w:pStyle w:val="Caption"/>
                                <w:jc w:val="center"/>
                                <w:rPr>
                                  <w:rFonts w:ascii="Times New Roman" w:hAnsi="Times New Roman"/>
                                  <w:noProof/>
                                  <w:sz w:val="24"/>
                                  <w:szCs w:val="24"/>
                                </w:rPr>
                              </w:pPr>
                              <w:bookmarkStart w:id="229" w:name="_Ref420513713"/>
                              <w:bookmarkStart w:id="230" w:name="_Toc422422464"/>
                              <w:bookmarkStart w:id="231" w:name="_Toc422568610"/>
                              <w:bookmarkStart w:id="232" w:name="_Toc422568681"/>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9</w:t>
                              </w:r>
                              <w:r>
                                <w:fldChar w:fldCharType="end"/>
                              </w:r>
                              <w:bookmarkEnd w:id="229"/>
                              <w:r>
                                <w:t xml:space="preserve"> A pozíció szabályozó System generátoros felépítése</w:t>
                              </w:r>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6ABE" id="Group 95" o:spid="_x0000_s1097" style="width:466.45pt;height:262.9pt;mso-position-horizontal-relative:char;mso-position-vertical-relative:line" coordorigin="1389,2412" coordsize="59240,30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YXiXwyviWCCP+2ta0toWLCTS7wwM4I6NwQR&#10;07ZH4mn+F/DFh4S0j+zrB7iVWlaaWe5k3yzSMclnbAyenbtRRQtNgeptUUUUAFFFFABRRRQAUUUU&#10;AF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">
                <v:shape id="Picture 94" o:spid="_x0000_s1098"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nvHEAAAA3AAAAA8AAABkcnMvZG93bnJldi54bWxEj0+LwjAQxe8L+x3CLHhbU10UqUYRQVD2&#10;5J+Lt6EZ22ozKUm21m+/cxC8zfDevPebxap3jeooxNqzgdEwA0VceFtzaeB82n7PQMWEbLHxTAae&#10;FGG1/PxYYG79gw/UHVOpJIRjjgaqlNpc61hU5DAOfUss2tUHh0nWUGob8CHhrtHjLJtqhzVLQ4Ut&#10;bSoq7sc/Z2C/C6dNul3269EtFNnvT1dO/NWYwVe/noNK1Ke3+XW9s4I/FXx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CnvHEAAAA3AAAAA8AAAAAAAAAAAAAAAAA&#10;nwIAAGRycy9kb3ducmV2LnhtbFBLBQYAAAAABAAEAPcAAACQAwAAAAA=&#10;">
                  <v:imagedata r:id="rId26" o:title=""/>
                  <v:path arrowok="t"/>
                </v:shape>
                <v:shape id="Text Box 31" o:spid="_x0000_s1099" type="#_x0000_t202" style="position:absolute;left:1524;top:31872;width:59106;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14:paraId="0DD042C7" w14:textId="3B4ADC8D" w:rsidR="0025279D" w:rsidRPr="00471710" w:rsidRDefault="0025279D" w:rsidP="00C01170">
                        <w:pPr>
                          <w:pStyle w:val="Caption"/>
                          <w:jc w:val="center"/>
                          <w:rPr>
                            <w:rFonts w:ascii="Times New Roman" w:hAnsi="Times New Roman"/>
                            <w:noProof/>
                            <w:sz w:val="24"/>
                            <w:szCs w:val="24"/>
                          </w:rPr>
                        </w:pPr>
                        <w:bookmarkStart w:id="233" w:name="_Ref420513713"/>
                        <w:bookmarkStart w:id="234" w:name="_Toc422422464"/>
                        <w:bookmarkStart w:id="235" w:name="_Toc422568610"/>
                        <w:bookmarkStart w:id="236" w:name="_Toc422568681"/>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9</w:t>
                        </w:r>
                        <w:r>
                          <w:fldChar w:fldCharType="end"/>
                        </w:r>
                        <w:bookmarkEnd w:id="233"/>
                        <w:r>
                          <w:t xml:space="preserve"> A pozíció szabályozó System generátoros felépítése</w:t>
                        </w:r>
                        <w:bookmarkEnd w:id="234"/>
                        <w:bookmarkEnd w:id="235"/>
                        <w:bookmarkEnd w:id="236"/>
                      </w:p>
                    </w:txbxContent>
                  </v:textbox>
                </v:shape>
                <w10:anchorlock/>
              </v:group>
            </w:pict>
          </mc:Fallback>
        </mc:AlternateContent>
      </w:r>
    </w:p>
    <w:p w14:paraId="51F5EA48" w14:textId="3441937D" w:rsidR="00C01170" w:rsidRPr="00BE4225" w:rsidRDefault="00C01170" w:rsidP="007852B4">
      <w:pPr>
        <w:pStyle w:val="Heading4"/>
        <w:spacing w:line="360" w:lineRule="auto"/>
        <w:rPr>
          <w:rFonts w:ascii="Times New Roman" w:hAnsi="Times New Roman"/>
        </w:rPr>
      </w:pPr>
      <w:bookmarkStart w:id="237" w:name="_Toc422599301"/>
      <w:r w:rsidRPr="00BE4225">
        <w:lastRenderedPageBreak/>
        <w:t>Szabály</w:t>
      </w:r>
      <w:r w:rsidR="00E63D34" w:rsidRPr="00BE4225">
        <w:t>o</w:t>
      </w:r>
      <w:r w:rsidR="00ED22AB" w:rsidRPr="00BE4225">
        <w:t>zó szimulálása</w:t>
      </w:r>
      <w:bookmarkEnd w:id="237"/>
    </w:p>
    <w:p w14:paraId="6229BAF9" w14:textId="41FBED22" w:rsidR="00C01170" w:rsidRPr="00B61884" w:rsidRDefault="00ED22AB" w:rsidP="0071433B">
      <w:pPr>
        <w:spacing w:line="360" w:lineRule="auto"/>
        <w:ind w:firstLine="720"/>
        <w:rPr>
          <w:rFonts w:ascii="Times New Roman" w:hAnsi="Times New Roman"/>
          <w:szCs w:val="24"/>
        </w:rPr>
      </w:pPr>
      <w:r w:rsidRPr="00B61884">
        <w:rPr>
          <w:rFonts w:ascii="Times New Roman" w:hAnsi="Times New Roman"/>
          <w:szCs w:val="24"/>
        </w:rPr>
        <w:t xml:space="preserve">Az </w:t>
      </w:r>
      <w:r w:rsidR="00F61364" w:rsidRPr="00B61884">
        <w:rPr>
          <w:szCs w:val="24"/>
        </w:rPr>
        <w:fldChar w:fldCharType="begin"/>
      </w:r>
      <w:r w:rsidR="00F61364" w:rsidRPr="00B61884">
        <w:rPr>
          <w:szCs w:val="24"/>
        </w:rPr>
        <w:instrText xml:space="preserve"> REF _Ref420513631 \h  \* MERGEFORMAT </w:instrText>
      </w:r>
      <w:r w:rsidR="00F61364" w:rsidRPr="00B61884">
        <w:rPr>
          <w:szCs w:val="24"/>
        </w:rPr>
      </w:r>
      <w:r w:rsidR="00F61364" w:rsidRPr="00B61884">
        <w:rPr>
          <w:szCs w:val="24"/>
        </w:rPr>
        <w:fldChar w:fldCharType="separate"/>
      </w:r>
      <w:r w:rsidR="003401E3" w:rsidRPr="00B61884">
        <w:rPr>
          <w:szCs w:val="24"/>
        </w:rPr>
        <w:t>Kép. 3.10</w:t>
      </w:r>
      <w:r w:rsidR="00F61364" w:rsidRPr="00B61884">
        <w:rPr>
          <w:szCs w:val="24"/>
        </w:rPr>
        <w:fldChar w:fldCharType="end"/>
      </w:r>
      <w:r w:rsidR="003401E3" w:rsidRPr="00B61884">
        <w:rPr>
          <w:szCs w:val="24"/>
        </w:rPr>
        <w:t xml:space="preserve"> </w:t>
      </w:r>
      <w:r w:rsidR="00C01170" w:rsidRPr="00B61884">
        <w:rPr>
          <w:rFonts w:ascii="Times New Roman" w:hAnsi="Times New Roman"/>
          <w:szCs w:val="24"/>
        </w:rPr>
        <w:t xml:space="preserve">látható a szimulációs logika, a </w:t>
      </w:r>
      <w:r w:rsidR="00E27790" w:rsidRPr="00B61884">
        <w:rPr>
          <w:rFonts w:ascii="Times New Roman" w:hAnsi="Times New Roman"/>
          <w:szCs w:val="24"/>
        </w:rPr>
        <w:t>„</w:t>
      </w:r>
      <w:r w:rsidRPr="00B61884">
        <w:rPr>
          <w:rFonts w:ascii="Times New Roman" w:hAnsi="Times New Roman"/>
          <w:szCs w:val="24"/>
        </w:rPr>
        <w:t>counter</w:t>
      </w:r>
      <w:r w:rsidR="00B61884">
        <w:rPr>
          <w:rFonts w:ascii="Times New Roman" w:hAnsi="Times New Roman"/>
          <w:szCs w:val="24"/>
        </w:rPr>
        <w:t xml:space="preserve"> </w:t>
      </w:r>
      <w:r w:rsidRPr="00B61884">
        <w:rPr>
          <w:rFonts w:ascii="Times New Roman" w:hAnsi="Times New Roman"/>
          <w:szCs w:val="24"/>
        </w:rPr>
        <w:t xml:space="preserve">Position” és a „Inkrementális Jelfeldolgozó modul 1” megtalálható a pozíció mérése inkrementális adó segítségével. A szabályozót a „PozSzab” modul tartalmazza, belső felépítése a </w:t>
      </w:r>
      <w:r w:rsidR="00F61364" w:rsidRPr="00B61884">
        <w:rPr>
          <w:szCs w:val="24"/>
        </w:rPr>
        <w:fldChar w:fldCharType="begin"/>
      </w:r>
      <w:r w:rsidR="00F61364" w:rsidRPr="00B61884">
        <w:rPr>
          <w:szCs w:val="24"/>
        </w:rPr>
        <w:instrText xml:space="preserve"> REF _Ref420513713 \h  \* MERGEFORMAT </w:instrText>
      </w:r>
      <w:r w:rsidR="00F61364" w:rsidRPr="00B61884">
        <w:rPr>
          <w:szCs w:val="24"/>
        </w:rPr>
      </w:r>
      <w:r w:rsidR="00F61364" w:rsidRPr="00B61884">
        <w:rPr>
          <w:szCs w:val="24"/>
        </w:rPr>
        <w:fldChar w:fldCharType="separate"/>
      </w:r>
      <w:r w:rsidR="003401E3" w:rsidRPr="00B61884">
        <w:rPr>
          <w:szCs w:val="24"/>
        </w:rPr>
        <w:t>Kép. 3.9</w:t>
      </w:r>
      <w:r w:rsidR="00F61364" w:rsidRPr="00B61884">
        <w:rPr>
          <w:szCs w:val="24"/>
        </w:rPr>
        <w:fldChar w:fldCharType="end"/>
      </w:r>
      <w:r w:rsidR="00E27790" w:rsidRPr="00B61884">
        <w:rPr>
          <w:rFonts w:ascii="Times New Roman" w:hAnsi="Times New Roman"/>
          <w:szCs w:val="24"/>
        </w:rPr>
        <w:t xml:space="preserve"> alapján</w:t>
      </w:r>
      <w:r w:rsidR="00C01170" w:rsidRPr="00B61884">
        <w:rPr>
          <w:rFonts w:ascii="Times New Roman" w:hAnsi="Times New Roman"/>
          <w:szCs w:val="24"/>
        </w:rPr>
        <w:t xml:space="preserve">. </w:t>
      </w:r>
    </w:p>
    <w:p w14:paraId="0239D21A" w14:textId="0A0A2745" w:rsidR="006220E8" w:rsidRPr="00B61884" w:rsidRDefault="00FB2E76" w:rsidP="00911B32">
      <w:pPr>
        <w:spacing w:line="360" w:lineRule="auto"/>
        <w:ind w:firstLine="720"/>
        <w:rPr>
          <w:rFonts w:ascii="Times New Roman" w:hAnsi="Times New Roman"/>
          <w:szCs w:val="24"/>
        </w:rPr>
      </w:pPr>
      <w:r w:rsidRPr="00B61884">
        <w:rPr>
          <w:rFonts w:ascii="Times New Roman" w:hAnsi="Times New Roman"/>
          <w:szCs w:val="24"/>
        </w:rPr>
        <w:t xml:space="preserve">A </w:t>
      </w:r>
      <w:r w:rsidR="00F61364" w:rsidRPr="00B61884">
        <w:rPr>
          <w:szCs w:val="24"/>
        </w:rPr>
        <w:fldChar w:fldCharType="begin"/>
      </w:r>
      <w:r w:rsidR="00F61364" w:rsidRPr="00B61884">
        <w:rPr>
          <w:szCs w:val="24"/>
        </w:rPr>
        <w:instrText xml:space="preserve"> REF _Ref420513788 \h  \* MERGEFORMAT </w:instrText>
      </w:r>
      <w:r w:rsidR="00F61364" w:rsidRPr="00B61884">
        <w:rPr>
          <w:szCs w:val="24"/>
        </w:rPr>
      </w:r>
      <w:r w:rsidR="00F61364" w:rsidRPr="00B61884">
        <w:rPr>
          <w:szCs w:val="24"/>
        </w:rPr>
        <w:fldChar w:fldCharType="separate"/>
      </w:r>
      <w:r w:rsidR="00CB34B4" w:rsidRPr="00B61884">
        <w:rPr>
          <w:szCs w:val="24"/>
        </w:rPr>
        <w:t>Kép. 3.11</w:t>
      </w:r>
      <w:r w:rsidR="00F61364" w:rsidRPr="00B61884">
        <w:rPr>
          <w:szCs w:val="24"/>
        </w:rPr>
        <w:fldChar w:fldCharType="end"/>
      </w:r>
      <w:r w:rsidRPr="00B61884">
        <w:rPr>
          <w:rFonts w:ascii="Times New Roman" w:hAnsi="Times New Roman"/>
          <w:szCs w:val="24"/>
        </w:rPr>
        <w:t xml:space="preserve"> megfigyelhető hogy a kimeneti jel miként változik a hiba függvényében. Látható, ha a hiba 0 környékén van a szabályozó kimenete 0 lesz, és csak akkor mozdul ki, amikor a hiba kilép a sávból</w:t>
      </w:r>
      <w:commentRangeStart w:id="238"/>
      <w:r w:rsidRPr="00B61884">
        <w:rPr>
          <w:rFonts w:ascii="Times New Roman" w:hAnsi="Times New Roman"/>
          <w:szCs w:val="24"/>
        </w:rPr>
        <w:t>. A</w:t>
      </w:r>
      <w:r w:rsidR="003B4403" w:rsidRPr="00B61884">
        <w:rPr>
          <w:rFonts w:ascii="Times New Roman" w:hAnsi="Times New Roman"/>
          <w:szCs w:val="24"/>
        </w:rPr>
        <w:t>z előírt</w:t>
      </w:r>
      <w:r w:rsidRPr="00B61884">
        <w:rPr>
          <w:rFonts w:ascii="Times New Roman" w:hAnsi="Times New Roman"/>
          <w:szCs w:val="24"/>
        </w:rPr>
        <w:t xml:space="preserve"> referencia jel a szimuláció során konstans értékű, ezért </w:t>
      </w:r>
      <w:r w:rsidR="00213287" w:rsidRPr="00B61884">
        <w:rPr>
          <w:rFonts w:ascii="Times New Roman" w:hAnsi="Times New Roman"/>
          <w:szCs w:val="24"/>
        </w:rPr>
        <w:t>az</w:t>
      </w:r>
      <w:r w:rsidRPr="00B61884">
        <w:rPr>
          <w:rFonts w:ascii="Times New Roman" w:hAnsi="Times New Roman"/>
          <w:szCs w:val="24"/>
        </w:rPr>
        <w:t xml:space="preserve"> n</w:t>
      </w:r>
      <w:r w:rsidR="00ED22AB" w:rsidRPr="00B61884">
        <w:rPr>
          <w:rFonts w:ascii="Times New Roman" w:hAnsi="Times New Roman"/>
          <w:szCs w:val="24"/>
        </w:rPr>
        <w:t>em idézheti elő az érzéketlenségi sávból való</w:t>
      </w:r>
      <w:commentRangeEnd w:id="238"/>
      <w:r w:rsidRPr="00B61884">
        <w:rPr>
          <w:rStyle w:val="CommentReference"/>
          <w:rFonts w:ascii="Times New Roman" w:hAnsi="Times New Roman"/>
          <w:sz w:val="24"/>
          <w:szCs w:val="24"/>
        </w:rPr>
        <w:commentReference w:id="238"/>
      </w:r>
      <w:r w:rsidRPr="00B61884">
        <w:rPr>
          <w:rFonts w:ascii="Times New Roman" w:hAnsi="Times New Roman"/>
          <w:szCs w:val="24"/>
        </w:rPr>
        <w:t xml:space="preserve"> kilépést.</w:t>
      </w:r>
    </w:p>
    <w:p w14:paraId="7F3DD222" w14:textId="783E76DE" w:rsidR="006220E8" w:rsidRPr="00BE4225" w:rsidRDefault="00C81A1F" w:rsidP="00911B32">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51CF333D" wp14:editId="751AEA08">
                <wp:extent cx="5566410" cy="2613660"/>
                <wp:effectExtent l="0" t="3810" r="0" b="1905"/>
                <wp:docPr id="15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613660"/>
                          <a:chOff x="0" y="0"/>
                          <a:chExt cx="56715" cy="26627"/>
                        </a:xfrm>
                      </wpg:grpSpPr>
                      <wps:wsp>
                        <wps:cNvPr id="157" name="Text Box 29"/>
                        <wps:cNvSpPr txBox="1">
                          <a:spLocks noChangeArrowheads="1"/>
                        </wps:cNvSpPr>
                        <wps:spPr bwMode="auto">
                          <a:xfrm>
                            <a:off x="0" y="23262"/>
                            <a:ext cx="56715" cy="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0F8BF" w14:textId="78826040" w:rsidR="0025279D" w:rsidRPr="00D67C22" w:rsidRDefault="0025279D" w:rsidP="00FB2E76">
                              <w:pPr>
                                <w:pStyle w:val="Caption"/>
                                <w:jc w:val="center"/>
                                <w:rPr>
                                  <w:rFonts w:ascii="Times New Roman" w:hAnsi="Times New Roman"/>
                                  <w:noProof/>
                                  <w:sz w:val="24"/>
                                  <w:szCs w:val="24"/>
                                </w:rPr>
                              </w:pPr>
                              <w:bookmarkStart w:id="239" w:name="_Ref420513631"/>
                              <w:bookmarkStart w:id="240" w:name="_Toc422422465"/>
                              <w:bookmarkStart w:id="241" w:name="_Toc422568611"/>
                              <w:bookmarkStart w:id="242" w:name="_Toc422568682"/>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10</w:t>
                              </w:r>
                              <w:r>
                                <w:fldChar w:fldCharType="end"/>
                              </w:r>
                              <w:bookmarkEnd w:id="239"/>
                              <w:r>
                                <w:t xml:space="preserve"> A pozíció szabályozás moduláris felépítése System Generátor környezetben</w:t>
                              </w:r>
                              <w:bookmarkEnd w:id="240"/>
                              <w:bookmarkEnd w:id="241"/>
                              <w:bookmarkEnd w:id="242"/>
                            </w:p>
                          </w:txbxContent>
                        </wps:txbx>
                        <wps:bodyPr rot="0" vert="horz" wrap="square" lIns="0" tIns="0" rIns="0" bIns="0" anchor="t" anchorCtr="0" upright="1">
                          <a:noAutofit/>
                        </wps:bodyPr>
                      </wps:wsp>
                      <pic:pic xmlns:pic="http://schemas.openxmlformats.org/drawingml/2006/picture">
                        <pic:nvPicPr>
                          <pic:cNvPr id="158" name="Picture 96"/>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4160" y="0"/>
                            <a:ext cx="47343" cy="21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CF333D" id="Group 97" o:spid="_x0000_s1100" style="width:438.3pt;height:205.8pt;mso-position-horizontal-relative:char;mso-position-vertical-relative:line" coordsize="56715,2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">
                <v:shape id="Text Box 29" o:spid="_x0000_s1101"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14:paraId="2380F8BF" w14:textId="78826040" w:rsidR="0025279D" w:rsidRPr="00D67C22" w:rsidRDefault="0025279D" w:rsidP="00FB2E76">
                        <w:pPr>
                          <w:pStyle w:val="Caption"/>
                          <w:jc w:val="center"/>
                          <w:rPr>
                            <w:rFonts w:ascii="Times New Roman" w:hAnsi="Times New Roman"/>
                            <w:noProof/>
                            <w:sz w:val="24"/>
                            <w:szCs w:val="24"/>
                          </w:rPr>
                        </w:pPr>
                        <w:bookmarkStart w:id="243" w:name="_Ref420513631"/>
                        <w:bookmarkStart w:id="244" w:name="_Toc422422465"/>
                        <w:bookmarkStart w:id="245" w:name="_Toc422568611"/>
                        <w:bookmarkStart w:id="246" w:name="_Toc422568682"/>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10</w:t>
                        </w:r>
                        <w:r>
                          <w:fldChar w:fldCharType="end"/>
                        </w:r>
                        <w:bookmarkEnd w:id="243"/>
                        <w:r>
                          <w:t xml:space="preserve"> A pozíció szabályozás moduláris felépítése System Generátor környezetben</w:t>
                        </w:r>
                        <w:bookmarkEnd w:id="244"/>
                        <w:bookmarkEnd w:id="245"/>
                        <w:bookmarkEnd w:id="246"/>
                      </w:p>
                    </w:txbxContent>
                  </v:textbox>
                </v:shape>
                <v:shape id="Picture 96" o:spid="_x0000_s1102"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QW3EAAAA3AAAAA8AAABkcnMvZG93bnJldi54bWxEj0FPwzAMhe9I/IfISLuxlGmrUFk2AdM0&#10;TogNfoBpTFMtcaom6zp+/XxA4mbrPb/3ebkeg1cD9amNbOBhWoAirqNtuTHw9bm9fwSVMrJFH5kM&#10;XCjBenV7s8TKxjPvaTjkRkkIpwoNuJy7SutUOwqYprEjFu0n9gGzrH2jbY9nCQ9ez4qi1AFblgaH&#10;Hb06qo+HUzDAZd6988f3i9e/ZRhmm7k/urkxk7vx+QlUpjH/m/+u36zgL4RWnpEJ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JQW3EAAAA3AAAAA8AAAAAAAAAAAAAAAAA&#10;nwIAAGRycy9kb3ducmV2LnhtbFBLBQYAAAAABAAEAPcAAACQAwAAAAA=&#10;">
                  <v:imagedata r:id="rId117" o:title=""/>
                  <v:path arrowok="t"/>
                </v:shape>
                <w10:anchorlock/>
              </v:group>
            </w:pict>
          </mc:Fallback>
        </mc:AlternateContent>
      </w:r>
    </w:p>
    <w:p w14:paraId="5A6B63BD" w14:textId="77777777" w:rsidR="006220E8" w:rsidRPr="00BE4225" w:rsidRDefault="006220E8" w:rsidP="00911B32">
      <w:pPr>
        <w:spacing w:line="360" w:lineRule="auto"/>
        <w:ind w:firstLine="720"/>
        <w:rPr>
          <w:rFonts w:ascii="Times New Roman" w:hAnsi="Times New Roman"/>
        </w:rPr>
      </w:pPr>
    </w:p>
    <w:p w14:paraId="64DE34F5" w14:textId="15A3338D" w:rsidR="006220E8" w:rsidRPr="00BE4225" w:rsidRDefault="00C81A1F" w:rsidP="00911B32">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76002F16" wp14:editId="24911C29">
                <wp:extent cx="5566410" cy="2334260"/>
                <wp:effectExtent l="0" t="0" r="0" b="0"/>
                <wp:docPr id="153"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34260"/>
                          <a:chOff x="0" y="0"/>
                          <a:chExt cx="5963285" cy="2500784"/>
                        </a:xfrm>
                      </wpg:grpSpPr>
                      <pic:pic xmlns:pic="http://schemas.openxmlformats.org/drawingml/2006/picture">
                        <pic:nvPicPr>
                          <pic:cNvPr id="154" name="Picture 61"/>
                          <pic:cNvPicPr>
                            <a:picLocks noChangeAspect="1"/>
                          </pic:cNvPicPr>
                        </pic:nvPicPr>
                        <pic:blipFill rotWithShape="1">
                          <a:blip r:embed="rId118" cstate="print">
                            <a:extLst>
                              <a:ext uri="{28A0092B-C50C-407E-A947-70E740481C1C}">
                                <a14:useLocalDpi xmlns:a14="http://schemas.microsoft.com/office/drawing/2010/main" val="0"/>
                              </a:ext>
                            </a:extLst>
                          </a:blip>
                          <a:srcRect l="7907"/>
                          <a:stretch/>
                        </pic:blipFill>
                        <pic:spPr bwMode="auto">
                          <a:xfrm>
                            <a:off x="0" y="0"/>
                            <a:ext cx="5963285" cy="2472690"/>
                          </a:xfrm>
                          <a:prstGeom prst="rect">
                            <a:avLst/>
                          </a:prstGeom>
                          <a:ln>
                            <a:noFill/>
                          </a:ln>
                          <a:extLst>
                            <a:ext uri="{53640926-AAD7-44D8-BBD7-CCE9431645EC}">
                              <a14:shadowObscured xmlns:a14="http://schemas.microsoft.com/office/drawing/2010/main"/>
                            </a:ext>
                          </a:extLst>
                        </pic:spPr>
                      </pic:pic>
                      <wps:wsp>
                        <wps:cNvPr id="155" name="Text Box 34"/>
                        <wps:cNvSpPr txBox="1"/>
                        <wps:spPr>
                          <a:xfrm>
                            <a:off x="460857" y="2500784"/>
                            <a:ext cx="5037432" cy="0"/>
                          </a:xfrm>
                          <a:prstGeom prst="rect">
                            <a:avLst/>
                          </a:prstGeom>
                          <a:solidFill>
                            <a:prstClr val="white"/>
                          </a:solidFill>
                          <a:ln>
                            <a:noFill/>
                          </a:ln>
                          <a:effectLst/>
                        </wps:spPr>
                        <wps:txbx>
                          <w:txbxContent>
                            <w:p w14:paraId="62CFFDD8" w14:textId="77777777" w:rsidR="0025279D" w:rsidRDefault="0025279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6002F16" id="Group 100" o:spid="_x0000_s1103" style="width:438.3pt;height:183.8pt;mso-position-horizontal-relative:char;mso-position-vertical-relative:line" coordsize="59632,250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3V/Z2PkfbLuC&#10;38+VYIfOkCeZI33UXPVjg4A5NAFiiiq8N/Z3F5c2cN3BJdWu37RCkgLxbhldyjlcjkZ60AWKKrw3&#10;9ncXlzZw3cEl1a7ftEKSAvFuGV3KOVyORnrVigAoorPuNd0e0+2fadVsYfsOz7X5lwi/Z9/3PMyf&#10;l3ds4z2oA0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">
                <v:shape id="Picture 61" o:spid="_x0000_s1104" type="#_x0000_t75" style="position:absolute;width:59632;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quz/CAAAA3AAAAA8AAABkcnMvZG93bnJldi54bWxET99rwjAQfhf2P4Qb+KapsqlU0zKEgbC9&#10;zG4+H83ZhjaXkmRa99cvg4Fv9/H9vF052l5cyAfjWMFinoEgrp023Cj4rF5nGxAhImvsHZOCGwUo&#10;i4fJDnPtrvxBl2NsRArhkKOCNsYhlzLULVkMczcQJ+7svMWYoG+k9nhN4baXyyxbSYuGU0OLA+1b&#10;qrvjt1WwObwt6afyZt2NX3p9os687zOlpo/jyxZEpDHexf/ug07zn5/g75l0gS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6rs/wgAAANwAAAAPAAAAAAAAAAAAAAAAAJ8C&#10;AABkcnMvZG93bnJldi54bWxQSwUGAAAAAAQABAD3AAAAjgMAAAAA&#10;">
                  <v:imagedata r:id="rId119" o:title="" cropleft="5182f"/>
                  <v:path arrowok="t"/>
                </v:shape>
                <v:shape id="Text Box 34" o:spid="_x0000_s1105" type="#_x0000_t202" style="position:absolute;left:4608;top:25007;width:50374;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14:paraId="62CFFDD8" w14:textId="77777777" w:rsidR="0025279D" w:rsidRDefault="0025279D"/>
                    </w:txbxContent>
                  </v:textbox>
                </v:shape>
                <w10:anchorlock/>
              </v:group>
            </w:pict>
          </mc:Fallback>
        </mc:AlternateContent>
      </w:r>
    </w:p>
    <w:p w14:paraId="14B485CA" w14:textId="77777777" w:rsidR="006220E8" w:rsidRPr="00BE4225" w:rsidRDefault="006220E8" w:rsidP="00911B32">
      <w:pPr>
        <w:spacing w:line="360" w:lineRule="auto"/>
        <w:ind w:firstLine="720"/>
        <w:rPr>
          <w:rFonts w:ascii="Times New Roman" w:hAnsi="Times New Roman"/>
        </w:rPr>
      </w:pPr>
    </w:p>
    <w:p w14:paraId="2B516A6F" w14:textId="77777777" w:rsidR="004A400F" w:rsidRPr="00BE4225" w:rsidRDefault="004A400F" w:rsidP="007537AE">
      <w:pPr>
        <w:pStyle w:val="Heading3"/>
      </w:pPr>
      <w:bookmarkStart w:id="247" w:name="_Toc422599302"/>
      <w:r w:rsidRPr="00BE4225">
        <w:lastRenderedPageBreak/>
        <w:t>Hardveres mérések</w:t>
      </w:r>
      <w:bookmarkEnd w:id="247"/>
    </w:p>
    <w:p w14:paraId="6D6CDC12" w14:textId="4C1499B1" w:rsidR="002152DC" w:rsidRPr="00BE4225" w:rsidRDefault="00ED22AB" w:rsidP="007852B4">
      <w:pPr>
        <w:pStyle w:val="Heading4"/>
        <w:spacing w:line="360" w:lineRule="auto"/>
      </w:pPr>
      <w:bookmarkStart w:id="248" w:name="_Toc422599303"/>
      <w:r w:rsidRPr="00BE4225">
        <w:t>D</w:t>
      </w:r>
      <w:r w:rsidR="00FC207C">
        <w:t>C</w:t>
      </w:r>
      <w:r w:rsidRPr="00BE4225">
        <w:t xml:space="preserve"> motor sebesség szabály</w:t>
      </w:r>
      <w:r w:rsidR="00FC207C">
        <w:t>o</w:t>
      </w:r>
      <w:r w:rsidRPr="00BE4225">
        <w:t>zása mérőstandon</w:t>
      </w:r>
      <w:bookmarkEnd w:id="248"/>
    </w:p>
    <w:p w14:paraId="04437DC7" w14:textId="74BC5CCB" w:rsidR="002152DC" w:rsidRPr="00FC207C" w:rsidRDefault="00ED22AB" w:rsidP="0071433B">
      <w:pPr>
        <w:spacing w:line="360" w:lineRule="auto"/>
        <w:rPr>
          <w:rFonts w:ascii="Times New Roman" w:hAnsi="Times New Roman"/>
          <w:szCs w:val="24"/>
        </w:rPr>
      </w:pPr>
      <w:r w:rsidRPr="00BE4225">
        <w:rPr>
          <w:rFonts w:ascii="Times New Roman" w:hAnsi="Times New Roman"/>
        </w:rPr>
        <w:tab/>
      </w:r>
      <w:r w:rsidRPr="00FC207C">
        <w:rPr>
          <w:rFonts w:ascii="Times New Roman" w:hAnsi="Times New Roman"/>
          <w:szCs w:val="24"/>
        </w:rPr>
        <w:t xml:space="preserve">A sebesség </w:t>
      </w:r>
      <w:r w:rsidR="003B4403" w:rsidRPr="00FC207C">
        <w:rPr>
          <w:rFonts w:ascii="Times New Roman" w:hAnsi="Times New Roman"/>
          <w:szCs w:val="24"/>
        </w:rPr>
        <w:t>szabály</w:t>
      </w:r>
      <w:r w:rsidR="00FC207C" w:rsidRPr="00FC207C">
        <w:rPr>
          <w:rFonts w:ascii="Times New Roman" w:hAnsi="Times New Roman"/>
          <w:szCs w:val="24"/>
        </w:rPr>
        <w:t>o</w:t>
      </w:r>
      <w:r w:rsidR="003B4403" w:rsidRPr="00FC207C">
        <w:rPr>
          <w:rFonts w:ascii="Times New Roman" w:hAnsi="Times New Roman"/>
          <w:szCs w:val="24"/>
        </w:rPr>
        <w:t>záshoz szükséges</w:t>
      </w:r>
      <w:r w:rsidRPr="00FC207C">
        <w:rPr>
          <w:rFonts w:ascii="Times New Roman" w:hAnsi="Times New Roman"/>
          <w:szCs w:val="24"/>
        </w:rPr>
        <w:t xml:space="preserve"> érzékelőt az általam megvalósított</w:t>
      </w:r>
      <w:r w:rsidR="003B4403" w:rsidRPr="00FC207C">
        <w:rPr>
          <w:rFonts w:ascii="Times New Roman" w:hAnsi="Times New Roman"/>
          <w:szCs w:val="24"/>
        </w:rPr>
        <w:t xml:space="preserve"> </w:t>
      </w:r>
      <w:r w:rsidRPr="00FC207C">
        <w:rPr>
          <w:rFonts w:ascii="Times New Roman" w:hAnsi="Times New Roman"/>
          <w:szCs w:val="24"/>
        </w:rPr>
        <w:t>inkrementális</w:t>
      </w:r>
      <w:r w:rsidR="003B4403" w:rsidRPr="00FC207C">
        <w:rPr>
          <w:rFonts w:ascii="Times New Roman" w:hAnsi="Times New Roman"/>
          <w:szCs w:val="24"/>
        </w:rPr>
        <w:t xml:space="preserve"> </w:t>
      </w:r>
      <w:r w:rsidRPr="00FC207C">
        <w:rPr>
          <w:rFonts w:ascii="Times New Roman" w:hAnsi="Times New Roman"/>
          <w:szCs w:val="24"/>
        </w:rPr>
        <w:t>jeladó segítségével oldjuk meg. A motor egy H hídba van kötve négy N csatornás MOSFET</w:t>
      </w:r>
      <w:r w:rsidR="003B4403" w:rsidRPr="00FC207C">
        <w:rPr>
          <w:rFonts w:ascii="Times New Roman" w:hAnsi="Times New Roman"/>
          <w:szCs w:val="24"/>
        </w:rPr>
        <w:t xml:space="preserve"> </w:t>
      </w:r>
      <w:r w:rsidRPr="00FC207C">
        <w:rPr>
          <w:rFonts w:ascii="Times New Roman" w:hAnsi="Times New Roman"/>
          <w:szCs w:val="24"/>
        </w:rPr>
        <w:t xml:space="preserve">tranzisztor segítségével. A híd bemenetei 5V logikai szintű </w:t>
      </w:r>
      <w:r w:rsidR="003B4403" w:rsidRPr="00FC207C">
        <w:rPr>
          <w:rFonts w:ascii="Times New Roman" w:hAnsi="Times New Roman"/>
          <w:szCs w:val="24"/>
        </w:rPr>
        <w:t>PWM (</w:t>
      </w:r>
      <w:r w:rsidRPr="00FC207C">
        <w:rPr>
          <w:rFonts w:ascii="Times New Roman" w:hAnsi="Times New Roman"/>
          <w:szCs w:val="24"/>
        </w:rPr>
        <w:t xml:space="preserve">kitöltési tényezője maximálisan 99% lehet) </w:t>
      </w:r>
      <w:r w:rsidR="003C5BF2" w:rsidRPr="00FC207C">
        <w:rPr>
          <w:rFonts w:ascii="Times New Roman" w:hAnsi="Times New Roman"/>
          <w:szCs w:val="24"/>
        </w:rPr>
        <w:t>és</w:t>
      </w:r>
      <w:r w:rsidR="002E2EC5" w:rsidRPr="00FC207C">
        <w:rPr>
          <w:rFonts w:ascii="Times New Roman" w:hAnsi="Times New Roman"/>
          <w:szCs w:val="24"/>
        </w:rPr>
        <w:t xml:space="preserve"> </w:t>
      </w:r>
      <w:r w:rsidR="003B4403" w:rsidRPr="00FC207C">
        <w:rPr>
          <w:rFonts w:ascii="Times New Roman" w:hAnsi="Times New Roman"/>
          <w:szCs w:val="24"/>
        </w:rPr>
        <w:t>DIR (</w:t>
      </w:r>
      <w:r w:rsidR="00FC207C" w:rsidRPr="00FC207C">
        <w:rPr>
          <w:rFonts w:ascii="Times New Roman" w:hAnsi="Times New Roman"/>
          <w:szCs w:val="24"/>
        </w:rPr>
        <w:t>irány-</w:t>
      </w:r>
      <w:r w:rsidRPr="00FC207C">
        <w:rPr>
          <w:rFonts w:ascii="Times New Roman" w:hAnsi="Times New Roman"/>
          <w:szCs w:val="24"/>
        </w:rPr>
        <w:t xml:space="preserve"> segítségével mega</w:t>
      </w:r>
      <w:r w:rsidR="00FC207C" w:rsidRPr="00FC207C">
        <w:rPr>
          <w:rFonts w:ascii="Times New Roman" w:hAnsi="Times New Roman"/>
          <w:szCs w:val="24"/>
        </w:rPr>
        <w:t>dhatjuk a motor forgási irányát</w:t>
      </w:r>
      <w:r w:rsidRPr="00FC207C">
        <w:rPr>
          <w:rFonts w:ascii="Times New Roman" w:hAnsi="Times New Roman"/>
          <w:szCs w:val="24"/>
        </w:rPr>
        <w:t>)</w:t>
      </w:r>
      <w:r w:rsidR="00FC207C" w:rsidRPr="00FC207C">
        <w:rPr>
          <w:rFonts w:ascii="Times New Roman" w:hAnsi="Times New Roman"/>
          <w:szCs w:val="24"/>
        </w:rPr>
        <w:t>.</w:t>
      </w:r>
    </w:p>
    <w:p w14:paraId="2C3CE9AD" w14:textId="77FA78EB" w:rsidR="007976A8" w:rsidRPr="00FC207C" w:rsidRDefault="00ED22AB" w:rsidP="0071433B">
      <w:pPr>
        <w:spacing w:line="360" w:lineRule="auto"/>
        <w:rPr>
          <w:rFonts w:ascii="Times New Roman" w:hAnsi="Times New Roman"/>
          <w:szCs w:val="24"/>
        </w:rPr>
      </w:pPr>
      <w:r w:rsidRPr="00FC207C">
        <w:rPr>
          <w:rFonts w:ascii="Times New Roman" w:hAnsi="Times New Roman"/>
          <w:szCs w:val="24"/>
        </w:rPr>
        <w:tab/>
        <w:t>Az FPGA I/O kivezetései 3,3V logikai szinten vannak, ezért kell egy</w:t>
      </w:r>
      <w:r w:rsidR="00FC207C">
        <w:rPr>
          <w:rFonts w:ascii="Times New Roman" w:hAnsi="Times New Roman"/>
          <w:szCs w:val="24"/>
        </w:rPr>
        <w:t xml:space="preserve"> szint illesztést végeznünk 3,3V-</w:t>
      </w:r>
      <w:r w:rsidRPr="00FC207C">
        <w:rPr>
          <w:rFonts w:ascii="Times New Roman" w:hAnsi="Times New Roman"/>
          <w:szCs w:val="24"/>
        </w:rPr>
        <w:t>ról 5V-ra.</w:t>
      </w:r>
    </w:p>
    <w:p w14:paraId="37DD5609" w14:textId="54CFEC19" w:rsidR="001B5B25" w:rsidRPr="00FC207C" w:rsidRDefault="00ED22AB" w:rsidP="00911B32">
      <w:pPr>
        <w:spacing w:line="360" w:lineRule="auto"/>
        <w:rPr>
          <w:rFonts w:ascii="Times New Roman" w:hAnsi="Times New Roman"/>
          <w:szCs w:val="24"/>
        </w:rPr>
      </w:pPr>
      <w:r w:rsidRPr="00FC207C">
        <w:rPr>
          <w:rFonts w:ascii="Times New Roman" w:hAnsi="Times New Roman"/>
          <w:szCs w:val="24"/>
        </w:rPr>
        <w:tab/>
        <w:t>A szint illesztés csak egyirányú</w:t>
      </w:r>
      <w:r w:rsidR="003C5BF2" w:rsidRPr="00FC207C">
        <w:rPr>
          <w:rFonts w:ascii="Times New Roman" w:hAnsi="Times New Roman"/>
          <w:szCs w:val="24"/>
        </w:rPr>
        <w:t xml:space="preserve">, az FPGA-tól kimeneti irányba. </w:t>
      </w:r>
      <w:r w:rsidRPr="00FC207C">
        <w:rPr>
          <w:rFonts w:ascii="Times New Roman" w:hAnsi="Times New Roman"/>
          <w:szCs w:val="24"/>
        </w:rPr>
        <w:t xml:space="preserve">A motor tengelyére vagy a mozgatott mechanizmusra rögzített inkrementális tárcsa segítségével tudjuk mérni az elfordulást. A motor sebességét </w:t>
      </w:r>
      <m:oMath>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942B2A" w:rsidRPr="00FC207C">
        <w:rPr>
          <w:rFonts w:ascii="Times New Roman" w:hAnsi="Times New Roman"/>
          <w:szCs w:val="24"/>
        </w:rPr>
        <w:t>-ben</w:t>
      </w:r>
      <w:r w:rsidR="00FC207C" w:rsidRPr="00FC207C">
        <w:rPr>
          <w:rFonts w:ascii="Times New Roman" w:hAnsi="Times New Roman"/>
          <w:szCs w:val="24"/>
        </w:rPr>
        <w:t>,</w:t>
      </w:r>
      <w:r w:rsidR="00942B2A" w:rsidRPr="00FC207C">
        <w:rPr>
          <w:rFonts w:ascii="Times New Roman" w:hAnsi="Times New Roman"/>
          <w:szCs w:val="24"/>
        </w:rPr>
        <w:t xml:space="preserve"> vagyis</w:t>
      </w:r>
      <w:r w:rsidR="00C638CF" w:rsidRPr="00FC207C">
        <w:rPr>
          <w:rFonts w:ascii="Times New Roman" w:hAnsi="Times New Roman"/>
          <w:szCs w:val="24"/>
        </w:rPr>
        <w:t xml:space="preserve"> im</w:t>
      </w:r>
      <w:r w:rsidRPr="00FC207C">
        <w:rPr>
          <w:rFonts w:ascii="Times New Roman" w:hAnsi="Times New Roman"/>
          <w:szCs w:val="24"/>
        </w:rPr>
        <w:t>pulzus per mintavételben mérjük, így a referencia sebességet is ebben a mértékegységb</w:t>
      </w:r>
      <w:r w:rsidR="00FC207C" w:rsidRPr="00FC207C">
        <w:rPr>
          <w:rFonts w:ascii="Times New Roman" w:hAnsi="Times New Roman"/>
          <w:szCs w:val="24"/>
        </w:rPr>
        <w:t xml:space="preserve">en kell megadnunk. Ezért átalakítást kell </w:t>
      </w:r>
      <w:r w:rsidRPr="00FC207C">
        <w:rPr>
          <w:rFonts w:ascii="Times New Roman" w:hAnsi="Times New Roman"/>
          <w:szCs w:val="24"/>
        </w:rPr>
        <w:t xml:space="preserve">végezünk </w:t>
      </w:r>
      <w:r w:rsidR="00FC207C" w:rsidRPr="00FC207C">
        <w:rPr>
          <w:rFonts w:ascii="Times New Roman" w:hAnsi="Times New Roman"/>
          <w:szCs w:val="24"/>
        </w:rPr>
        <w:t>a következő összefüggés szerint:</w:t>
      </w:r>
    </w:p>
    <w:p w14:paraId="413A55FC" w14:textId="77777777" w:rsidR="001C1063" w:rsidRPr="00FC207C" w:rsidRDefault="00ED22AB" w:rsidP="00A05E75">
      <w:pPr>
        <w:spacing w:line="360" w:lineRule="auto"/>
        <w:rPr>
          <w:rFonts w:ascii="Times New Roman" w:hAnsi="Times New Roman"/>
          <w:szCs w:val="24"/>
        </w:rPr>
      </w:pPr>
      <m:oMathPara>
        <m:oMathParaPr>
          <m:jc m:val="left"/>
        </m:oMathParaPr>
        <m:oMath>
          <m:r>
            <w:rPr>
              <w:rFonts w:ascii="Cambria Math" w:hAnsi="Cambria Math"/>
              <w:szCs w:val="24"/>
            </w:rPr>
            <m:t>N-tárcsa felbontás,</m:t>
          </m:r>
        </m:oMath>
      </m:oMathPara>
    </w:p>
    <w:p w14:paraId="76017FA8" w14:textId="4CBADE95" w:rsidR="001C1063" w:rsidRPr="00FC207C" w:rsidRDefault="00D4257B" w:rsidP="00BC64C7">
      <w:pPr>
        <w:spacing w:line="360" w:lineRule="auto"/>
        <w:rPr>
          <w:rFonts w:ascii="Times New Roman" w:hAnsi="Times New Roman"/>
          <w:szCs w:val="24"/>
        </w:rPr>
      </w:pP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r>
          <w:rPr>
            <w:rFonts w:ascii="Cambria Math" w:hAnsi="Cambria Math"/>
            <w:szCs w:val="24"/>
          </w:rPr>
          <m:t>-mintavételi periódus sec ban,</m:t>
        </m:r>
      </m:oMath>
      <w:r w:rsidR="003B49E6" w:rsidRPr="00FC207C">
        <w:rPr>
          <w:rFonts w:ascii="Times New Roman" w:hAnsi="Times New Roman"/>
          <w:szCs w:val="24"/>
        </w:rPr>
        <w:t xml:space="preserve"> a PID szabályzó mintavételi periódusa</w:t>
      </w:r>
    </w:p>
    <w:p w14:paraId="328B4B70" w14:textId="77777777" w:rsidR="001C1063" w:rsidRPr="00FC207C" w:rsidRDefault="00D4257B" w:rsidP="00BC64C7">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 xml:space="preserve">mért  </m:t>
              </m:r>
            </m:sub>
          </m:sSub>
          <m:r>
            <w:rPr>
              <w:rFonts w:ascii="Cambria Math" w:hAnsi="Cambria Math"/>
              <w:szCs w:val="24"/>
            </w:rPr>
            <m:t>-mintavételi periódus alat érkezett impulzusok száma</m:t>
          </m:r>
        </m:oMath>
      </m:oMathPara>
    </w:p>
    <w:p w14:paraId="24D9E7D3" w14:textId="0FD46335" w:rsidR="00942B2A" w:rsidRPr="00FC207C" w:rsidRDefault="00ED22AB" w:rsidP="00BC64C7">
      <w:pPr>
        <w:spacing w:line="360" w:lineRule="auto"/>
        <w:rPr>
          <w:rFonts w:ascii="Times New Roman" w:hAnsi="Times New Roman"/>
          <w:szCs w:val="24"/>
        </w:rPr>
      </w:pPr>
      <m:oMathPara>
        <m:oMathParaPr>
          <m:jc m:val="left"/>
        </m:oMathParaPr>
        <m:oMath>
          <m:r>
            <w:rPr>
              <w:rFonts w:ascii="Cambria Math" w:hAnsi="Cambria Math"/>
              <w:szCs w:val="24"/>
            </w:rPr>
            <m:t>ω-szögsebesség RPM ban</m:t>
          </m:r>
        </m:oMath>
      </m:oMathPara>
    </w:p>
    <w:p w14:paraId="569F3EDA" w14:textId="2905668D" w:rsidR="001F5794" w:rsidRPr="00FC207C" w:rsidRDefault="00ED22AB" w:rsidP="00BC64C7">
      <w:pPr>
        <w:spacing w:line="360" w:lineRule="auto"/>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mért*60</m:t>
                  </m:r>
                </m:sub>
              </m:sSub>
            </m:num>
            <m:den>
              <m:r>
                <w:rPr>
                  <w:rFonts w:ascii="Cambria Math" w:hAnsi="Cambria Math"/>
                  <w:szCs w:val="24"/>
                </w:rPr>
                <m:t>N*</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den>
          </m:f>
        </m:oMath>
      </m:oMathPara>
    </w:p>
    <w:p w14:paraId="748150C5" w14:textId="77777777" w:rsidR="003C5BF2" w:rsidRPr="00FC207C" w:rsidRDefault="001C1063" w:rsidP="00BC64C7">
      <w:pPr>
        <w:spacing w:line="360" w:lineRule="auto"/>
        <w:rPr>
          <w:rFonts w:ascii="Times New Roman" w:hAnsi="Times New Roman"/>
          <w:szCs w:val="24"/>
        </w:rPr>
      </w:pPr>
      <w:r w:rsidRPr="00FC207C">
        <w:rPr>
          <w:rFonts w:ascii="Times New Roman" w:hAnsi="Times New Roman"/>
          <w:szCs w:val="24"/>
        </w:rPr>
        <w:tab/>
        <w:t>A fenti képletben mindig csak egy ismeretlen van attól függően</w:t>
      </w:r>
      <w:r w:rsidR="006E5AD7" w:rsidRPr="00FC207C">
        <w:rPr>
          <w:rFonts w:ascii="Times New Roman" w:hAnsi="Times New Roman"/>
          <w:szCs w:val="24"/>
        </w:rPr>
        <w:t>,</w:t>
      </w:r>
      <w:r w:rsidRPr="00FC207C">
        <w:rPr>
          <w:rFonts w:ascii="Times New Roman" w:hAnsi="Times New Roman"/>
          <w:szCs w:val="24"/>
        </w:rPr>
        <w:t xml:space="preserve"> h</w:t>
      </w:r>
      <w:r w:rsidR="003B4403" w:rsidRPr="00FC207C">
        <w:rPr>
          <w:rFonts w:ascii="Times New Roman" w:hAnsi="Times New Roman"/>
          <w:szCs w:val="24"/>
        </w:rPr>
        <w:t>a</w:t>
      </w:r>
      <w:r w:rsidRPr="00FC207C">
        <w:rPr>
          <w:rFonts w:ascii="Times New Roman" w:hAnsi="Times New Roman"/>
          <w:szCs w:val="24"/>
        </w:rPr>
        <w:t xml:space="preserve"> referencia értéket kel </w:t>
      </w:r>
      <w:r w:rsidR="003C5BF2" w:rsidRPr="00FC207C">
        <w:rPr>
          <w:rFonts w:ascii="Times New Roman" w:hAnsi="Times New Roman"/>
          <w:szCs w:val="24"/>
        </w:rPr>
        <w:t>számolnunk,</w:t>
      </w:r>
      <w:r w:rsidRPr="00FC207C">
        <w:rPr>
          <w:rFonts w:ascii="Times New Roman" w:hAnsi="Times New Roman"/>
          <w:szCs w:val="24"/>
        </w:rPr>
        <w:t xml:space="preserve"> akkor az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oMath>
      <w:r w:rsidRPr="00FC207C">
        <w:rPr>
          <w:rFonts w:ascii="Times New Roman" w:hAnsi="Times New Roman"/>
          <w:szCs w:val="24"/>
        </w:rPr>
        <w:t xml:space="preserve"> paramétert fejezzük ki, vagy az </w:t>
      </w:r>
      <m:oMath>
        <m:r>
          <w:rPr>
            <w:rFonts w:ascii="Cambria Math" w:hAnsi="Cambria Math"/>
            <w:szCs w:val="24"/>
          </w:rPr>
          <m:t>ω</m:t>
        </m:r>
      </m:oMath>
      <w:r w:rsidRPr="00FC207C">
        <w:rPr>
          <w:rFonts w:ascii="Times New Roman" w:hAnsi="Times New Roman"/>
          <w:szCs w:val="24"/>
        </w:rPr>
        <w:t xml:space="preserve"> paramétert.</w:t>
      </w:r>
    </w:p>
    <w:p w14:paraId="363B09B0" w14:textId="20049D30" w:rsidR="004C77DC" w:rsidRPr="00BE4225" w:rsidRDefault="006E5AD7" w:rsidP="00BC64C7">
      <w:pPr>
        <w:spacing w:line="360" w:lineRule="auto"/>
        <w:rPr>
          <w:rFonts w:ascii="Times New Roman" w:hAnsi="Times New Roman"/>
        </w:rPr>
      </w:pPr>
      <w:r w:rsidRPr="00BE4225">
        <w:rPr>
          <w:rStyle w:val="CommentReference"/>
          <w:rFonts w:ascii="Times New Roman" w:hAnsi="Times New Roman"/>
          <w:sz w:val="24"/>
          <w:szCs w:val="24"/>
        </w:rPr>
        <w:commentReference w:id="249"/>
      </w:r>
      <w:r w:rsidR="00C81A1F" w:rsidRPr="00BE4225">
        <w:rPr>
          <w:rFonts w:ascii="Times New Roman" w:hAnsi="Times New Roman"/>
          <w:noProof/>
          <w:lang w:val="en-US"/>
        </w:rPr>
        <mc:AlternateContent>
          <mc:Choice Requires="wpg">
            <w:drawing>
              <wp:inline distT="0" distB="0" distL="0" distR="0" wp14:anchorId="58D97743" wp14:editId="6DF21B72">
                <wp:extent cx="5685155" cy="2951480"/>
                <wp:effectExtent l="0" t="0" r="0" b="1270"/>
                <wp:docPr id="1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5155" cy="2951480"/>
                          <a:chOff x="0" y="0"/>
                          <a:chExt cx="5685163" cy="2951480"/>
                        </a:xfrm>
                      </wpg:grpSpPr>
                      <pic:pic xmlns:pic="http://schemas.openxmlformats.org/drawingml/2006/picture">
                        <pic:nvPicPr>
                          <pic:cNvPr id="145" name="Picture 7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8753" y="0"/>
                            <a:ext cx="5566410" cy="2747010"/>
                          </a:xfrm>
                          <a:prstGeom prst="rect">
                            <a:avLst/>
                          </a:prstGeom>
                        </pic:spPr>
                      </pic:pic>
                      <wps:wsp>
                        <wps:cNvPr id="146" name="Text Box 74"/>
                        <wps:cNvSpPr txBox="1"/>
                        <wps:spPr>
                          <a:xfrm>
                            <a:off x="0" y="2820035"/>
                            <a:ext cx="5566418" cy="131445"/>
                          </a:xfrm>
                          <a:prstGeom prst="rect">
                            <a:avLst/>
                          </a:prstGeom>
                          <a:solidFill>
                            <a:prstClr val="white"/>
                          </a:solidFill>
                          <a:ln>
                            <a:noFill/>
                          </a:ln>
                          <a:effectLst/>
                        </wps:spPr>
                        <wps:txbx>
                          <w:txbxContent>
                            <w:p w14:paraId="6DBA66A6" w14:textId="47A15346" w:rsidR="0025279D" w:rsidRPr="00EA356E" w:rsidRDefault="0025279D" w:rsidP="003B4403">
                              <w:pPr>
                                <w:pStyle w:val="Caption"/>
                                <w:jc w:val="center"/>
                                <w:rPr>
                                  <w:rFonts w:ascii="Times New Roman" w:hAnsi="Times New Roman"/>
                                  <w:noProof/>
                                </w:rPr>
                              </w:pPr>
                              <w:bookmarkStart w:id="250" w:name="_Toc422422466"/>
                              <w:bookmarkStart w:id="251" w:name="_Toc422568612"/>
                              <w:bookmarkStart w:id="252" w:name="_Toc422568683"/>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11</w:t>
                              </w:r>
                              <w:r>
                                <w:fldChar w:fldCharType="end"/>
                              </w:r>
                              <w:r>
                                <w:t xml:space="preserve"> Sebesség szabályozás PID szabályozóval.</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8D97743" id="Group 77" o:spid="_x0000_s1106" style="width:447.65pt;height:232.4pt;mso-position-horizontal-relative:char;mso-position-vertical-relative:line" coordsize="56851,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">
                <v:shape id="Picture 73" o:spid="_x0000_s1107" type="#_x0000_t75" style="position:absolute;left:1187;width:55664;height:27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JmJbCAAAA3AAAAA8AAABkcnMvZG93bnJldi54bWxET0trAjEQvgv9D2GE3jRrqSKrUUqhtF4E&#10;H1R6GzfjZulmsiTp7vbfG0HwNh/fc5br3taiJR8qxwom4wwEceF0xaWC4+FjNAcRIrLG2jEp+KcA&#10;69XTYIm5dh3vqN3HUqQQDjkqMDE2uZShMGQxjF1DnLiL8xZjgr6U2mOXwm0tX7JsJi1WnBoMNvRu&#10;qPjd/1kF2H1vzp/mfDphqP3Wbqazn7ZR6nnYvy1AROrjQ3x3f+k0/3UKt2fSBXJ1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yZiWwgAAANwAAAAPAAAAAAAAAAAAAAAAAJ8C&#10;AABkcnMvZG93bnJldi54bWxQSwUGAAAAAAQABAD3AAAAjgMAAAAA&#10;">
                  <v:imagedata r:id="rId44" o:title=""/>
                  <v:path arrowok="t"/>
                </v:shape>
                <v:shape id="Text Box 74" o:spid="_x0000_s1108" type="#_x0000_t202" style="position:absolute;top:2820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14:paraId="6DBA66A6" w14:textId="47A15346" w:rsidR="0025279D" w:rsidRPr="00EA356E" w:rsidRDefault="0025279D" w:rsidP="003B4403">
                        <w:pPr>
                          <w:pStyle w:val="Caption"/>
                          <w:jc w:val="center"/>
                          <w:rPr>
                            <w:rFonts w:ascii="Times New Roman" w:hAnsi="Times New Roman"/>
                            <w:noProof/>
                          </w:rPr>
                        </w:pPr>
                        <w:bookmarkStart w:id="253" w:name="_Toc422422466"/>
                        <w:bookmarkStart w:id="254" w:name="_Toc422568612"/>
                        <w:bookmarkStart w:id="255" w:name="_Toc422568683"/>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11</w:t>
                        </w:r>
                        <w:r>
                          <w:fldChar w:fldCharType="end"/>
                        </w:r>
                        <w:r>
                          <w:t xml:space="preserve"> Sebesség szabályozás PID szabályozóval.</w:t>
                        </w:r>
                        <w:bookmarkEnd w:id="253"/>
                        <w:bookmarkEnd w:id="254"/>
                        <w:bookmarkEnd w:id="255"/>
                      </w:p>
                    </w:txbxContent>
                  </v:textbox>
                </v:shape>
                <w10:anchorlock/>
              </v:group>
            </w:pict>
          </mc:Fallback>
        </mc:AlternateContent>
      </w:r>
    </w:p>
    <w:p w14:paraId="11EF6C46" w14:textId="13047641" w:rsidR="00A81986" w:rsidRPr="00BE4225" w:rsidRDefault="003C5BF2" w:rsidP="00FC3556">
      <w:pPr>
        <w:spacing w:line="360" w:lineRule="auto"/>
        <w:rPr>
          <w:rFonts w:ascii="Times New Roman" w:hAnsi="Times New Roman"/>
        </w:rPr>
      </w:pPr>
      <w:r w:rsidRPr="00BE4225">
        <w:rPr>
          <w:rFonts w:ascii="Times New Roman" w:hAnsi="Times New Roman"/>
        </w:rPr>
        <w:lastRenderedPageBreak/>
        <w:tab/>
      </w:r>
      <w:r w:rsidR="00A81986" w:rsidRPr="00BE4225">
        <w:rPr>
          <w:rFonts w:ascii="Times New Roman" w:hAnsi="Times New Roman"/>
        </w:rPr>
        <w:t>A motor sebessége követi az előirt értéket, ugyanakkor megfigyelhető, hogy az alacsony sebességnél a mérések nagyon zajosak, mert a mérésre csak impulzus számolást alkalmaztam, a továbbfejlesztési lehetőségként ki</w:t>
      </w:r>
      <w:r w:rsidR="00FC207C">
        <w:rPr>
          <w:rFonts w:ascii="Times New Roman" w:hAnsi="Times New Roman"/>
        </w:rPr>
        <w:t xml:space="preserve"> </w:t>
      </w:r>
      <w:r w:rsidR="00A81986" w:rsidRPr="00BE4225">
        <w:rPr>
          <w:rFonts w:ascii="Times New Roman" w:hAnsi="Times New Roman"/>
        </w:rPr>
        <w:t xml:space="preserve">kell egészíteni a </w:t>
      </w:r>
      <w:sdt>
        <w:sdtPr>
          <w:rPr>
            <w:rFonts w:ascii="Times New Roman" w:hAnsi="Times New Roman"/>
          </w:rPr>
          <w:id w:val="347913320"/>
          <w:citation/>
        </w:sdtPr>
        <w:sdtEndPr/>
        <w:sdtContent>
          <w:r w:rsidR="00ED22AB" w:rsidRPr="00BE4225">
            <w:rPr>
              <w:rFonts w:ascii="Times New Roman" w:hAnsi="Times New Roman"/>
            </w:rPr>
            <w:fldChar w:fldCharType="begin"/>
          </w:r>
          <w:r w:rsidR="00ED22AB" w:rsidRPr="00BE4225">
            <w:rPr>
              <w:rFonts w:ascii="Times New Roman" w:hAnsi="Times New Roman"/>
            </w:rPr>
            <w:instrText xml:space="preserve"> CITATION Kri13 \l 1038 </w:instrText>
          </w:r>
          <w:r w:rsidR="00ED22AB" w:rsidRPr="00BE4225">
            <w:rPr>
              <w:rFonts w:ascii="Times New Roman" w:hAnsi="Times New Roman"/>
            </w:rPr>
            <w:fldChar w:fldCharType="separate"/>
          </w:r>
          <w:r w:rsidR="00CB34B4" w:rsidRPr="00BE4225">
            <w:rPr>
              <w:rFonts w:ascii="Times New Roman" w:hAnsi="Times New Roman"/>
            </w:rPr>
            <w:t>[6]</w:t>
          </w:r>
          <w:r w:rsidR="00ED22AB" w:rsidRPr="00BE4225">
            <w:rPr>
              <w:rFonts w:ascii="Times New Roman" w:hAnsi="Times New Roman"/>
            </w:rPr>
            <w:fldChar w:fldCharType="end"/>
          </w:r>
        </w:sdtContent>
      </w:sdt>
      <w:r w:rsidR="00A81986" w:rsidRPr="00BE4225">
        <w:rPr>
          <w:rFonts w:ascii="Times New Roman" w:hAnsi="Times New Roman"/>
        </w:rPr>
        <w:t xml:space="preserve"> cikkben bemutatott időmérési </w:t>
      </w:r>
      <w:r w:rsidR="00ED22AB" w:rsidRPr="00BE4225">
        <w:rPr>
          <w:rFonts w:ascii="Times New Roman" w:hAnsi="Times New Roman"/>
        </w:rPr>
        <w:t>módszerrel összekevert hibriddel.</w:t>
      </w:r>
    </w:p>
    <w:p w14:paraId="291969E9" w14:textId="77777777" w:rsidR="00A81986" w:rsidRPr="00BE4225" w:rsidRDefault="00ED22AB" w:rsidP="007852B4">
      <w:pPr>
        <w:pStyle w:val="Heading4"/>
        <w:spacing w:line="360" w:lineRule="auto"/>
      </w:pPr>
      <w:bookmarkStart w:id="256" w:name="_Toc422599304"/>
      <w:r w:rsidRPr="00BE4225">
        <w:t>DC motor pozíció szabályzása mérőstandon</w:t>
      </w:r>
      <w:bookmarkEnd w:id="256"/>
    </w:p>
    <w:p w14:paraId="25E31541" w14:textId="13B3238D" w:rsidR="00FC207C" w:rsidRPr="00FC207C" w:rsidRDefault="00ED22AB" w:rsidP="00FC207C">
      <w:pPr>
        <w:spacing w:line="360" w:lineRule="auto"/>
        <w:rPr>
          <w:rFonts w:ascii="Times New Roman" w:hAnsi="Times New Roman" w:cs="Times New Roman"/>
          <w:szCs w:val="24"/>
        </w:rPr>
      </w:pPr>
      <w:r w:rsidRPr="00BE4225">
        <w:rPr>
          <w:rFonts w:ascii="Times New Roman" w:hAnsi="Times New Roman"/>
        </w:rPr>
        <w:tab/>
      </w:r>
      <w:r w:rsidR="00C81A1F" w:rsidRPr="00BE4225">
        <w:rPr>
          <w:noProof/>
          <w:lang w:val="en-US"/>
        </w:rPr>
        <mc:AlternateContent>
          <mc:Choice Requires="wpg">
            <w:drawing>
              <wp:inline distT="0" distB="0" distL="0" distR="0" wp14:anchorId="73068029" wp14:editId="7C13DA59">
                <wp:extent cx="5566410" cy="1965960"/>
                <wp:effectExtent l="0" t="0" r="0" b="0"/>
                <wp:docPr id="14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1965960"/>
                          <a:chOff x="0" y="0"/>
                          <a:chExt cx="5566410" cy="1965960"/>
                        </a:xfrm>
                      </wpg:grpSpPr>
                      <pic:pic xmlns:pic="http://schemas.openxmlformats.org/drawingml/2006/picture">
                        <pic:nvPicPr>
                          <pic:cNvPr id="141" name="Picture 8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6410" cy="1779905"/>
                          </a:xfrm>
                          <a:prstGeom prst="rect">
                            <a:avLst/>
                          </a:prstGeom>
                        </pic:spPr>
                      </pic:pic>
                      <wps:wsp>
                        <wps:cNvPr id="142" name="Text Box 93"/>
                        <wps:cNvSpPr txBox="1"/>
                        <wps:spPr>
                          <a:xfrm>
                            <a:off x="0" y="1834515"/>
                            <a:ext cx="5566410" cy="131445"/>
                          </a:xfrm>
                          <a:prstGeom prst="rect">
                            <a:avLst/>
                          </a:prstGeom>
                          <a:solidFill>
                            <a:prstClr val="white"/>
                          </a:solidFill>
                          <a:ln>
                            <a:noFill/>
                          </a:ln>
                          <a:effectLst/>
                        </wps:spPr>
                        <wps:txbx>
                          <w:txbxContent>
                            <w:p w14:paraId="71F68F25" w14:textId="68374FCB" w:rsidR="0025279D" w:rsidRDefault="0025279D" w:rsidP="00FB2E76">
                              <w:pPr>
                                <w:pStyle w:val="Caption"/>
                                <w:jc w:val="center"/>
                                <w:rPr>
                                  <w:noProof/>
                                </w:rPr>
                              </w:pPr>
                              <w:bookmarkStart w:id="257" w:name="_Toc422422467"/>
                              <w:bookmarkStart w:id="258" w:name="_Toc422568613"/>
                              <w:bookmarkStart w:id="259" w:name="_Toc422568684"/>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12</w:t>
                              </w:r>
                              <w:r>
                                <w:fldChar w:fldCharType="end"/>
                              </w:r>
                              <w:r>
                                <w:t xml:space="preserve"> Pozíció szabályzása a </w:t>
                              </w:r>
                              <w:r>
                                <w:fldChar w:fldCharType="begin"/>
                              </w:r>
                              <w:r>
                                <w:instrText xml:space="preserve"> REF _Ref420513713 \h  \* MERGEFORMAT </w:instrText>
                              </w:r>
                              <w:r>
                                <w:fldChar w:fldCharType="separate"/>
                              </w:r>
                              <w:r>
                                <w:t xml:space="preserve">Kép. </w:t>
                              </w:r>
                              <w:r>
                                <w:rPr>
                                  <w:noProof/>
                                </w:rPr>
                                <w:t>3.9</w:t>
                              </w:r>
                              <w:r>
                                <w:fldChar w:fldCharType="end"/>
                              </w:r>
                              <w:r>
                                <w:t xml:space="preserve"> látható kialakításban.</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068029" id="Group 99" o:spid="_x0000_s1109" style="width:438.3pt;height:154.8pt;mso-position-horizontal-relative:char;mso-position-vertical-relative:line" coordsize="55664,19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">
                <v:shape id="Picture 80" o:spid="_x0000_s1110" type="#_x0000_t75" style="position:absolute;width:55664;height:17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RsS3GAAAA3AAAAA8AAABkcnMvZG93bnJldi54bWxEj0FrwkAQhe8F/8Myhd7MxiJF0qzSChVD&#10;K2gsgrchOyah2dmQXZP033cFobcZ3pv3vUlXo2lET52rLSuYRTEI4sLqmksF38eP6QKE88gaG8uk&#10;4JccrJaThxQTbQc+UJ/7UoQQdgkqqLxvEyldUZFBF9mWOGgX2xn0Ye1KqTscQrhp5HMcv0iDNQdC&#10;hS2tKyp+8qsJXHd+v2TD9eR3n1+1afbZbrNplXp6HN9eQXga/b/5fr3Vof58BrdnwgR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dGxLcYAAADcAAAADwAAAAAAAAAAAAAA&#10;AACfAgAAZHJzL2Rvd25yZXYueG1sUEsFBgAAAAAEAAQA9wAAAJIDAAAAAA==&#10;">
                  <v:imagedata r:id="rId28" o:title=""/>
                  <v:path arrowok="t"/>
                </v:shape>
                <v:shape id="Text Box 93" o:spid="_x0000_s1111" type="#_x0000_t202" style="position:absolute;top:18345;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rWsQA&#10;AADcAAAADwAAAGRycy9kb3ducmV2LnhtbERPTWsCMRC9C/0PYQq9SM1WFylbo4i0UHsRVy+9DZtx&#10;s+1msiRZ3f77RhC8zeN9zmI12FacyYfGsYKXSQaCuHK64VrB8fDx/AoiRGSNrWNS8EcBVsuH0QIL&#10;7S68p3MZa5FCOBSowMTYFVKGypDFMHEdceJOzluMCfpaao+XFG5bOc2yubTYcGow2NHGUPVb9lbB&#10;Lv/emXF/ev9a5zO/Pfab+U9dKvX0OKzfQEQa4l18c3/qND+fwv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q1rEAAAA3AAAAA8AAAAAAAAAAAAAAAAAmAIAAGRycy9k&#10;b3ducmV2LnhtbFBLBQYAAAAABAAEAPUAAACJAwAAAAA=&#10;" stroked="f">
                  <v:textbox style="mso-fit-shape-to-text:t" inset="0,0,0,0">
                    <w:txbxContent>
                      <w:p w14:paraId="71F68F25" w14:textId="68374FCB" w:rsidR="0025279D" w:rsidRDefault="0025279D" w:rsidP="00FB2E76">
                        <w:pPr>
                          <w:pStyle w:val="Caption"/>
                          <w:jc w:val="center"/>
                          <w:rPr>
                            <w:noProof/>
                          </w:rPr>
                        </w:pPr>
                        <w:bookmarkStart w:id="260" w:name="_Toc422422467"/>
                        <w:bookmarkStart w:id="261" w:name="_Toc422568613"/>
                        <w:bookmarkStart w:id="262" w:name="_Toc422568684"/>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12</w:t>
                        </w:r>
                        <w:r>
                          <w:fldChar w:fldCharType="end"/>
                        </w:r>
                        <w:r>
                          <w:t xml:space="preserve"> Pozíció szabályzása a </w:t>
                        </w:r>
                        <w:r>
                          <w:fldChar w:fldCharType="begin"/>
                        </w:r>
                        <w:r>
                          <w:instrText xml:space="preserve"> REF _Ref420513713 \h  \* MERGEFORMAT </w:instrText>
                        </w:r>
                        <w:r>
                          <w:fldChar w:fldCharType="separate"/>
                        </w:r>
                        <w:r>
                          <w:t xml:space="preserve">Kép. </w:t>
                        </w:r>
                        <w:r>
                          <w:rPr>
                            <w:noProof/>
                          </w:rPr>
                          <w:t>3.9</w:t>
                        </w:r>
                        <w:r>
                          <w:fldChar w:fldCharType="end"/>
                        </w:r>
                        <w:r>
                          <w:t xml:space="preserve"> látható kialakításban.</w:t>
                        </w:r>
                        <w:bookmarkEnd w:id="260"/>
                        <w:bookmarkEnd w:id="261"/>
                        <w:bookmarkEnd w:id="262"/>
                      </w:p>
                    </w:txbxContent>
                  </v:textbox>
                </v:shape>
                <w10:anchorlock/>
              </v:group>
            </w:pict>
          </mc:Fallback>
        </mc:AlternateContent>
      </w:r>
      <w:r w:rsidR="00FC207C" w:rsidRPr="00FC207C">
        <w:rPr>
          <w:rFonts w:ascii="Times New Roman" w:hAnsi="Times New Roman" w:cs="Times New Roman"/>
        </w:rPr>
        <w:t xml:space="preserve"> </w:t>
      </w:r>
      <w:r w:rsidR="00FC207C" w:rsidRPr="00FC207C">
        <w:rPr>
          <w:rFonts w:ascii="Times New Roman" w:hAnsi="Times New Roman" w:cs="Times New Roman"/>
          <w:szCs w:val="24"/>
        </w:rPr>
        <w:t>Mivel a mérőstand nem rendelkezik csiga áttétellel, ezért a szabályozó enyhén oszcillál, de ez majd az áttétel jelenlétében nem fog fennállni.</w:t>
      </w:r>
    </w:p>
    <w:p w14:paraId="6E49CB67" w14:textId="23217D80" w:rsidR="00921847" w:rsidRPr="00BE4225" w:rsidRDefault="00ED22AB" w:rsidP="007852B4">
      <w:pPr>
        <w:pStyle w:val="Heading2"/>
        <w:spacing w:line="360" w:lineRule="auto"/>
      </w:pPr>
      <w:bookmarkStart w:id="263" w:name="_Toc422599305"/>
      <w:r w:rsidRPr="00BE4225">
        <w:t xml:space="preserve">Sebesség és pozíció szabályozót tartalmazó IP mag generálása System </w:t>
      </w:r>
      <w:r w:rsidR="00FC207C" w:rsidRPr="00BE4225">
        <w:t>Gen</w:t>
      </w:r>
      <w:r w:rsidR="00FC207C">
        <w:t>erátor-bA</w:t>
      </w:r>
      <w:r w:rsidR="00FC207C" w:rsidRPr="00BE4225">
        <w:t>n</w:t>
      </w:r>
      <w:bookmarkEnd w:id="263"/>
    </w:p>
    <w:p w14:paraId="200D1406" w14:textId="2878B3C9" w:rsidR="00B94072" w:rsidRPr="00BE4225" w:rsidRDefault="00ED22AB" w:rsidP="0071433B">
      <w:pPr>
        <w:pStyle w:val="NormalWeb"/>
        <w:spacing w:before="0" w:beforeAutospacing="0" w:after="0" w:afterAutospacing="0" w:line="360" w:lineRule="auto"/>
        <w:ind w:firstLine="576"/>
        <w:rPr>
          <w:lang w:val="hu-HU"/>
        </w:rPr>
      </w:pPr>
      <w:r w:rsidRPr="00BE4225">
        <w:rPr>
          <w:lang w:val="hu-HU"/>
        </w:rPr>
        <w:t>Az eddig</w:t>
      </w:r>
      <w:r w:rsidR="002E2EC5" w:rsidRPr="00BE4225">
        <w:rPr>
          <w:lang w:val="hu-HU"/>
        </w:rPr>
        <w:t xml:space="preserve"> </w:t>
      </w:r>
      <w:r w:rsidRPr="00BE4225">
        <w:rPr>
          <w:lang w:val="hu-HU"/>
        </w:rPr>
        <w:t>megépíte</w:t>
      </w:r>
      <w:r w:rsidR="00FC207C">
        <w:rPr>
          <w:lang w:val="hu-HU"/>
        </w:rPr>
        <w:t>t</w:t>
      </w:r>
      <w:r w:rsidRPr="00BE4225">
        <w:rPr>
          <w:lang w:val="hu-HU"/>
        </w:rPr>
        <w:t>t modulokat összekötve alkotunk egy nagy modult,</w:t>
      </w:r>
      <w:r w:rsidR="002E2EC5" w:rsidRPr="00BE4225">
        <w:rPr>
          <w:lang w:val="hu-HU"/>
        </w:rPr>
        <w:t xml:space="preserve"> </w:t>
      </w:r>
      <w:r w:rsidRPr="00BE4225">
        <w:rPr>
          <w:lang w:val="hu-HU"/>
        </w:rPr>
        <w:t>amely tartalmazza a sebesség és a pozíció szabály</w:t>
      </w:r>
      <w:r w:rsidR="00FC207C">
        <w:rPr>
          <w:lang w:val="hu-HU"/>
        </w:rPr>
        <w:t>o</w:t>
      </w:r>
      <w:r w:rsidRPr="00BE4225">
        <w:rPr>
          <w:lang w:val="hu-HU"/>
        </w:rPr>
        <w:t xml:space="preserve">zási hurkokhoz szükséges elemeket. </w:t>
      </w:r>
    </w:p>
    <w:p w14:paraId="30C5E958" w14:textId="2B0752B0" w:rsidR="00B94072" w:rsidRPr="00BE4225" w:rsidRDefault="00ED22AB" w:rsidP="00911B32">
      <w:pPr>
        <w:pStyle w:val="NormalWeb"/>
        <w:spacing w:before="0" w:beforeAutospacing="0" w:after="0" w:afterAutospacing="0" w:line="360" w:lineRule="auto"/>
        <w:ind w:firstLine="576"/>
        <w:rPr>
          <w:lang w:val="hu-HU"/>
        </w:rPr>
      </w:pPr>
      <w:r w:rsidRPr="00BE4225">
        <w:rPr>
          <w:lang w:val="hu-HU"/>
        </w:rPr>
        <w:t>Bementek: „</w:t>
      </w:r>
      <w:r w:rsidRPr="00BE4225">
        <w:rPr>
          <w:i/>
          <w:lang w:val="hu-HU"/>
        </w:rPr>
        <w:t>SpeedA</w:t>
      </w:r>
      <w:r w:rsidRPr="00BE4225">
        <w:rPr>
          <w:lang w:val="hu-HU"/>
        </w:rPr>
        <w:t>”, „</w:t>
      </w:r>
      <w:r w:rsidRPr="00BE4225">
        <w:rPr>
          <w:i/>
          <w:lang w:val="hu-HU"/>
        </w:rPr>
        <w:t>SpeedB</w:t>
      </w:r>
      <w:r w:rsidRPr="00BE4225">
        <w:rPr>
          <w:lang w:val="hu-HU"/>
        </w:rPr>
        <w:t>”, „</w:t>
      </w:r>
      <w:r w:rsidRPr="00BE4225">
        <w:rPr>
          <w:i/>
          <w:lang w:val="hu-HU"/>
        </w:rPr>
        <w:t>PositionA</w:t>
      </w:r>
      <w:r w:rsidRPr="00BE4225">
        <w:rPr>
          <w:lang w:val="hu-HU"/>
        </w:rPr>
        <w:t>”, „</w:t>
      </w:r>
      <w:r w:rsidRPr="00BE4225">
        <w:rPr>
          <w:i/>
          <w:lang w:val="hu-HU"/>
        </w:rPr>
        <w:t>PositionB</w:t>
      </w:r>
      <w:r w:rsidRPr="00BE4225">
        <w:rPr>
          <w:lang w:val="hu-HU"/>
        </w:rPr>
        <w:t>” inkrementális érzékelőktől érkező 1</w:t>
      </w:r>
      <w:r w:rsidR="003B49E6" w:rsidRPr="00BE4225">
        <w:rPr>
          <w:lang w:val="hu-HU"/>
        </w:rPr>
        <w:t>-</w:t>
      </w:r>
      <w:r w:rsidRPr="00BE4225">
        <w:rPr>
          <w:lang w:val="hu-HU"/>
        </w:rPr>
        <w:t>bites fizikai jelek. „null”-</w:t>
      </w:r>
      <w:r w:rsidR="003B49E6" w:rsidRPr="00BE4225">
        <w:rPr>
          <w:lang w:val="hu-HU"/>
        </w:rPr>
        <w:t xml:space="preserve"> pozíció</w:t>
      </w:r>
      <w:r w:rsidRPr="00BE4225">
        <w:rPr>
          <w:lang w:val="hu-HU"/>
        </w:rPr>
        <w:t xml:space="preserve"> mérésénél használt referencia pozíció.</w:t>
      </w:r>
    </w:p>
    <w:p w14:paraId="3395B388" w14:textId="5AD79880" w:rsidR="00B94072" w:rsidRPr="00BE4225" w:rsidRDefault="00ED22AB" w:rsidP="00A05E75">
      <w:pPr>
        <w:pStyle w:val="NormalWeb"/>
        <w:spacing w:before="0" w:beforeAutospacing="0" w:after="0" w:afterAutospacing="0" w:line="360" w:lineRule="auto"/>
        <w:ind w:firstLine="576"/>
        <w:rPr>
          <w:lang w:val="hu-HU"/>
        </w:rPr>
      </w:pPr>
      <w:r w:rsidRPr="00BE4225">
        <w:rPr>
          <w:lang w:val="hu-HU"/>
        </w:rPr>
        <w:t>Kimenetek: „</w:t>
      </w:r>
      <w:r w:rsidRPr="00BE4225">
        <w:rPr>
          <w:i/>
          <w:lang w:val="hu-HU"/>
        </w:rPr>
        <w:t>SpeedPWM</w:t>
      </w:r>
      <w:r w:rsidRPr="00BE4225">
        <w:rPr>
          <w:lang w:val="hu-HU"/>
        </w:rPr>
        <w:t>”, „</w:t>
      </w:r>
      <w:r w:rsidRPr="00BE4225">
        <w:rPr>
          <w:i/>
          <w:lang w:val="hu-HU"/>
        </w:rPr>
        <w:t>SpeedDir</w:t>
      </w:r>
      <w:r w:rsidRPr="00BE4225">
        <w:rPr>
          <w:lang w:val="hu-HU"/>
        </w:rPr>
        <w:t>”, „</w:t>
      </w:r>
      <w:r w:rsidRPr="00BE4225">
        <w:rPr>
          <w:i/>
          <w:lang w:val="hu-HU"/>
        </w:rPr>
        <w:t>PosPWM</w:t>
      </w:r>
      <w:r w:rsidRPr="00BE4225">
        <w:rPr>
          <w:lang w:val="hu-HU"/>
        </w:rPr>
        <w:t>”, „</w:t>
      </w:r>
      <w:r w:rsidRPr="00BE4225">
        <w:rPr>
          <w:i/>
          <w:lang w:val="hu-HU"/>
        </w:rPr>
        <w:t>PosDir</w:t>
      </w:r>
      <w:r w:rsidRPr="00BE4225">
        <w:rPr>
          <w:lang w:val="hu-HU"/>
        </w:rPr>
        <w:t xml:space="preserve">” modul </w:t>
      </w:r>
      <w:r w:rsidR="003B49E6" w:rsidRPr="00BE4225">
        <w:rPr>
          <w:lang w:val="hu-HU"/>
        </w:rPr>
        <w:t>kimenő</w:t>
      </w:r>
      <w:r w:rsidRPr="00BE4225">
        <w:rPr>
          <w:lang w:val="hu-HU"/>
        </w:rPr>
        <w:t xml:space="preserve"> 1 bites fizikai jelek.</w:t>
      </w:r>
    </w:p>
    <w:p w14:paraId="111524BA" w14:textId="010549E2" w:rsidR="004F6DE6" w:rsidRPr="00BE4225" w:rsidRDefault="00ED22AB" w:rsidP="00BC64C7">
      <w:pPr>
        <w:pStyle w:val="NormalWeb"/>
        <w:spacing w:before="0" w:beforeAutospacing="0" w:after="0" w:afterAutospacing="0" w:line="360" w:lineRule="auto"/>
        <w:ind w:firstLine="576"/>
        <w:rPr>
          <w:lang w:val="hu-HU"/>
        </w:rPr>
      </w:pPr>
      <w:commentRangeStart w:id="264"/>
      <w:r w:rsidRPr="00840652">
        <w:rPr>
          <w:highlight w:val="red"/>
          <w:lang w:val="hu-HU"/>
        </w:rPr>
        <w:t>A</w:t>
      </w:r>
      <w:r w:rsidR="003B49E6" w:rsidRPr="00840652">
        <w:rPr>
          <w:highlight w:val="red"/>
          <w:lang w:val="hu-HU"/>
        </w:rPr>
        <w:t xml:space="preserve"> </w:t>
      </w:r>
      <w:r w:rsidR="003B49E6" w:rsidRPr="00840652">
        <w:rPr>
          <w:highlight w:val="red"/>
          <w:lang w:val="hu-HU"/>
        </w:rPr>
        <w:fldChar w:fldCharType="begin"/>
      </w:r>
      <w:r w:rsidR="003B49E6" w:rsidRPr="00840652">
        <w:rPr>
          <w:highlight w:val="red"/>
          <w:lang w:val="hu-HU"/>
        </w:rPr>
        <w:instrText xml:space="preserve"> REF _Ref422342921 \h </w:instrText>
      </w:r>
      <w:r w:rsidR="00840652">
        <w:rPr>
          <w:highlight w:val="red"/>
          <w:lang w:val="hu-HU"/>
        </w:rPr>
        <w:instrText xml:space="preserve"> \* MERGEFORMAT </w:instrText>
      </w:r>
      <w:r w:rsidR="003B49E6" w:rsidRPr="00840652">
        <w:rPr>
          <w:highlight w:val="red"/>
          <w:lang w:val="hu-HU"/>
        </w:rPr>
      </w:r>
      <w:r w:rsidR="003B49E6" w:rsidRPr="00840652">
        <w:rPr>
          <w:highlight w:val="red"/>
          <w:lang w:val="hu-HU"/>
        </w:rPr>
        <w:fldChar w:fldCharType="separate"/>
      </w:r>
      <w:r w:rsidR="003B49E6" w:rsidRPr="00840652">
        <w:rPr>
          <w:highlight w:val="red"/>
          <w:lang w:val="hu-HU"/>
        </w:rPr>
        <w:t>Kép. 3.15</w:t>
      </w:r>
      <w:r w:rsidR="003B49E6" w:rsidRPr="00840652">
        <w:rPr>
          <w:highlight w:val="red"/>
          <w:lang w:val="hu-HU"/>
        </w:rPr>
        <w:fldChar w:fldCharType="end"/>
      </w:r>
      <w:r w:rsidRPr="00840652">
        <w:rPr>
          <w:highlight w:val="red"/>
          <w:lang w:val="hu-HU"/>
        </w:rPr>
        <w:t xml:space="preserve"> „</w:t>
      </w:r>
      <w:r w:rsidRPr="00840652">
        <w:rPr>
          <w:i/>
          <w:highlight w:val="red"/>
          <w:lang w:val="hu-HU"/>
        </w:rPr>
        <w:t>Sebesség Szab</w:t>
      </w:r>
      <w:r w:rsidRPr="00840652">
        <w:rPr>
          <w:highlight w:val="red"/>
          <w:lang w:val="hu-HU"/>
        </w:rPr>
        <w:t>” modult tar</w:t>
      </w:r>
      <w:r w:rsidR="003B4403" w:rsidRPr="00840652">
        <w:rPr>
          <w:highlight w:val="red"/>
          <w:lang w:val="hu-HU"/>
        </w:rPr>
        <w:t>t</w:t>
      </w:r>
      <w:r w:rsidRPr="00840652">
        <w:rPr>
          <w:highlight w:val="red"/>
          <w:lang w:val="hu-HU"/>
        </w:rPr>
        <w:t>a</w:t>
      </w:r>
      <w:r w:rsidR="003B4403" w:rsidRPr="00840652">
        <w:rPr>
          <w:highlight w:val="red"/>
          <w:lang w:val="hu-HU"/>
        </w:rPr>
        <w:t>l</w:t>
      </w:r>
      <w:r w:rsidRPr="00840652">
        <w:rPr>
          <w:highlight w:val="red"/>
          <w:lang w:val="hu-HU"/>
        </w:rPr>
        <w:t>mazza</w:t>
      </w:r>
      <w:r w:rsidR="00840652" w:rsidRPr="00840652">
        <w:rPr>
          <w:highlight w:val="red"/>
          <w:lang w:val="hu-HU"/>
        </w:rPr>
        <w:t>,</w:t>
      </w:r>
      <w:r w:rsidRPr="00840652">
        <w:rPr>
          <w:highlight w:val="red"/>
          <w:lang w:val="hu-HU"/>
        </w:rPr>
        <w:t xml:space="preserve"> </w:t>
      </w:r>
      <w:r w:rsidR="003B4403" w:rsidRPr="00840652">
        <w:rPr>
          <w:highlight w:val="red"/>
          <w:lang w:val="hu-HU"/>
        </w:rPr>
        <w:fldChar w:fldCharType="begin"/>
      </w:r>
      <w:r w:rsidR="003B4403" w:rsidRPr="00840652">
        <w:rPr>
          <w:highlight w:val="red"/>
          <w:lang w:val="hu-HU"/>
        </w:rPr>
        <w:instrText xml:space="preserve"> REF _Ref422042216 \h </w:instrText>
      </w:r>
      <w:r w:rsidR="0071433B" w:rsidRPr="00840652">
        <w:rPr>
          <w:highlight w:val="red"/>
          <w:lang w:val="hu-HU"/>
        </w:rPr>
        <w:instrText xml:space="preserve"> \* MERGEFORMAT </w:instrText>
      </w:r>
      <w:r w:rsidR="003B4403" w:rsidRPr="00840652">
        <w:rPr>
          <w:highlight w:val="red"/>
          <w:lang w:val="hu-HU"/>
        </w:rPr>
      </w:r>
      <w:r w:rsidR="003B4403" w:rsidRPr="00840652">
        <w:rPr>
          <w:highlight w:val="red"/>
          <w:lang w:val="hu-HU"/>
        </w:rPr>
        <w:fldChar w:fldCharType="separate"/>
      </w:r>
      <w:r w:rsidR="00CB34B4" w:rsidRPr="00840652">
        <w:rPr>
          <w:highlight w:val="red"/>
          <w:lang w:val="hu-HU"/>
        </w:rPr>
        <w:t>Kép. 3.17</w:t>
      </w:r>
      <w:r w:rsidR="003B4403" w:rsidRPr="00840652">
        <w:rPr>
          <w:highlight w:val="red"/>
          <w:lang w:val="hu-HU"/>
        </w:rPr>
        <w:fldChar w:fldCharType="end"/>
      </w:r>
      <w:r w:rsidR="003B4403" w:rsidRPr="00840652">
        <w:rPr>
          <w:highlight w:val="red"/>
          <w:lang w:val="hu-HU"/>
        </w:rPr>
        <w:t xml:space="preserve"> </w:t>
      </w:r>
      <w:r w:rsidRPr="00840652">
        <w:rPr>
          <w:highlight w:val="red"/>
          <w:lang w:val="hu-HU"/>
        </w:rPr>
        <w:t>látható modulokat és a sebesség szabályzására hivatott, míg a „</w:t>
      </w:r>
      <w:r w:rsidRPr="00840652">
        <w:rPr>
          <w:i/>
          <w:highlight w:val="red"/>
          <w:lang w:val="hu-HU"/>
        </w:rPr>
        <w:t>Pozicíó Szab</w:t>
      </w:r>
      <w:r w:rsidRPr="00840652">
        <w:rPr>
          <w:highlight w:val="red"/>
          <w:lang w:val="hu-HU"/>
        </w:rPr>
        <w:t xml:space="preserve">” tartalmazza a </w:t>
      </w:r>
      <w:r w:rsidR="002E2EC5" w:rsidRPr="00840652">
        <w:rPr>
          <w:highlight w:val="red"/>
          <w:lang w:val="hu-HU"/>
        </w:rPr>
        <w:fldChar w:fldCharType="begin"/>
      </w:r>
      <w:r w:rsidR="002E2EC5" w:rsidRPr="00840652">
        <w:rPr>
          <w:highlight w:val="red"/>
          <w:lang w:val="hu-HU"/>
        </w:rPr>
        <w:instrText xml:space="preserve"> REF _Ref422043582 \h </w:instrText>
      </w:r>
      <w:r w:rsidR="0071433B" w:rsidRPr="00840652">
        <w:rPr>
          <w:highlight w:val="red"/>
          <w:lang w:val="hu-HU"/>
        </w:rPr>
        <w:instrText xml:space="preserve"> \* MERGEFORMAT </w:instrText>
      </w:r>
      <w:r w:rsidR="002E2EC5" w:rsidRPr="00840652">
        <w:rPr>
          <w:highlight w:val="red"/>
          <w:lang w:val="hu-HU"/>
        </w:rPr>
      </w:r>
      <w:r w:rsidR="002E2EC5" w:rsidRPr="00840652">
        <w:rPr>
          <w:highlight w:val="red"/>
          <w:lang w:val="hu-HU"/>
        </w:rPr>
        <w:fldChar w:fldCharType="separate"/>
      </w:r>
      <w:r w:rsidR="00CB34B4" w:rsidRPr="00840652">
        <w:rPr>
          <w:highlight w:val="red"/>
          <w:lang w:val="hu-HU"/>
        </w:rPr>
        <w:t>Kép. 3.16</w:t>
      </w:r>
      <w:r w:rsidR="002E2EC5" w:rsidRPr="00840652">
        <w:rPr>
          <w:highlight w:val="red"/>
          <w:lang w:val="hu-HU"/>
        </w:rPr>
        <w:fldChar w:fldCharType="end"/>
      </w:r>
      <w:r w:rsidR="003B49E6" w:rsidRPr="00840652">
        <w:rPr>
          <w:highlight w:val="red"/>
          <w:lang w:val="hu-HU"/>
        </w:rPr>
        <w:t xml:space="preserve"> </w:t>
      </w:r>
      <w:r w:rsidR="004F6DE6" w:rsidRPr="00840652">
        <w:rPr>
          <w:highlight w:val="red"/>
          <w:lang w:val="hu-HU"/>
        </w:rPr>
        <w:t xml:space="preserve">látható modulokat és a pozíció </w:t>
      </w:r>
      <w:r w:rsidR="00CC2F20" w:rsidRPr="00840652">
        <w:rPr>
          <w:highlight w:val="red"/>
          <w:lang w:val="hu-HU"/>
        </w:rPr>
        <w:t>szabályzózására</w:t>
      </w:r>
      <w:r w:rsidR="004F6DE6" w:rsidRPr="00840652">
        <w:rPr>
          <w:highlight w:val="red"/>
          <w:lang w:val="hu-HU"/>
        </w:rPr>
        <w:t xml:space="preserve"> hivatott.</w:t>
      </w:r>
      <w:commentRangeEnd w:id="264"/>
      <w:r w:rsidRPr="00840652">
        <w:rPr>
          <w:rStyle w:val="CommentReference"/>
          <w:rFonts w:asciiTheme="minorHAnsi" w:eastAsiaTheme="minorEastAsia" w:hAnsiTheme="minorHAnsi" w:cstheme="minorBidi"/>
          <w:highlight w:val="red"/>
          <w:lang w:val="hu-HU"/>
        </w:rPr>
        <w:commentReference w:id="264"/>
      </w:r>
    </w:p>
    <w:p w14:paraId="732EAF83" w14:textId="1977243E" w:rsidR="001F6D44" w:rsidRPr="00BE4225" w:rsidRDefault="00ED22AB" w:rsidP="00840652">
      <w:pPr>
        <w:pStyle w:val="NormalWeb"/>
        <w:spacing w:before="0" w:beforeAutospacing="0" w:after="0" w:afterAutospacing="0" w:line="360" w:lineRule="auto"/>
        <w:ind w:firstLine="576"/>
        <w:rPr>
          <w:lang w:val="hu-HU"/>
        </w:rPr>
      </w:pPr>
      <w:r w:rsidRPr="00BE4225">
        <w:rPr>
          <w:lang w:val="hu-HU"/>
        </w:rPr>
        <w:t>A szabályozók referencia bemeneteit osztott regiszterekkel írjuk elő a MicroB</w:t>
      </w:r>
      <w:r w:rsidR="00840652">
        <w:rPr>
          <w:lang w:val="hu-HU"/>
        </w:rPr>
        <w:t>l</w:t>
      </w:r>
      <w:r w:rsidRPr="00BE4225">
        <w:rPr>
          <w:lang w:val="hu-HU"/>
        </w:rPr>
        <w:t>aze</w:t>
      </w:r>
      <w:r w:rsidR="003B49E6" w:rsidRPr="00BE4225">
        <w:rPr>
          <w:lang w:val="hu-HU"/>
        </w:rPr>
        <w:t xml:space="preserve"> </w:t>
      </w:r>
      <w:r w:rsidRPr="00BE4225">
        <w:rPr>
          <w:lang w:val="hu-HU"/>
        </w:rPr>
        <w:t>processzorból. Mindkét szabályozó tartalmazza a PWM generátort, és a sebesség mérő modult (</w:t>
      </w:r>
      <w:r w:rsidRPr="00BE4225">
        <w:rPr>
          <w:i/>
          <w:lang w:val="hu-HU"/>
        </w:rPr>
        <w:t>counter</w:t>
      </w:r>
      <w:r w:rsidR="00840652">
        <w:rPr>
          <w:i/>
          <w:lang w:val="hu-HU"/>
        </w:rPr>
        <w:t xml:space="preserve"> </w:t>
      </w:r>
      <w:r w:rsidRPr="00BE4225">
        <w:rPr>
          <w:i/>
          <w:lang w:val="hu-HU"/>
        </w:rPr>
        <w:t>Sebesseg</w:t>
      </w:r>
      <w:r w:rsidRPr="00BE4225">
        <w:rPr>
          <w:lang w:val="hu-HU"/>
        </w:rPr>
        <w:t>).</w:t>
      </w:r>
      <w:r w:rsidR="003B49E6" w:rsidRPr="00BE4225">
        <w:rPr>
          <w:lang w:val="hu-HU"/>
        </w:rPr>
        <w:t xml:space="preserve"> </w:t>
      </w:r>
      <w:commentRangeStart w:id="265"/>
      <w:r w:rsidRPr="00BE4225">
        <w:rPr>
          <w:lang w:val="hu-HU"/>
        </w:rPr>
        <w:t>A két inkrementális érzékelő jeleit egyetlen modul segítségével dolgoztam fel „</w:t>
      </w:r>
      <w:r w:rsidRPr="00BE4225">
        <w:rPr>
          <w:i/>
          <w:lang w:val="hu-HU"/>
        </w:rPr>
        <w:t>Inkrementális Jelfeldolgozó 2</w:t>
      </w:r>
      <w:r w:rsidRPr="00BE4225">
        <w:rPr>
          <w:lang w:val="hu-HU"/>
        </w:rPr>
        <w:t>”, amely</w:t>
      </w:r>
      <w:r w:rsidR="00840652">
        <w:rPr>
          <w:lang w:val="hu-HU"/>
        </w:rPr>
        <w:t xml:space="preserve"> látható</w:t>
      </w:r>
      <w:r w:rsidR="003B49E6" w:rsidRPr="00BE4225">
        <w:rPr>
          <w:lang w:val="hu-HU"/>
        </w:rPr>
        <w:t xml:space="preserve"> a</w:t>
      </w:r>
      <w:r w:rsidRPr="00BE4225">
        <w:rPr>
          <w:lang w:val="hu-HU"/>
        </w:rPr>
        <w:t>.</w:t>
      </w:r>
      <w:commentRangeEnd w:id="265"/>
      <w:r w:rsidR="000C4B16" w:rsidRPr="00BE4225">
        <w:rPr>
          <w:rStyle w:val="CommentReference"/>
          <w:rFonts w:asciiTheme="minorHAnsi" w:eastAsiaTheme="minorEastAsia" w:hAnsiTheme="minorHAnsi" w:cstheme="minorBidi"/>
          <w:lang w:val="hu-HU"/>
        </w:rPr>
        <w:commentReference w:id="265"/>
      </w:r>
      <w:r w:rsidR="003B49E6" w:rsidRPr="00BE4225">
        <w:rPr>
          <w:lang w:val="hu-HU"/>
        </w:rPr>
        <w:t xml:space="preserve"> </w:t>
      </w:r>
      <w:r w:rsidR="002E2EC5" w:rsidRPr="00BE4225">
        <w:rPr>
          <w:lang w:val="hu-HU"/>
        </w:rPr>
        <w:fldChar w:fldCharType="begin"/>
      </w:r>
      <w:r w:rsidR="002E2EC5" w:rsidRPr="00BE4225">
        <w:rPr>
          <w:lang w:val="hu-HU"/>
        </w:rPr>
        <w:instrText xml:space="preserve"> REF _Ref420518210 \h </w:instrText>
      </w:r>
      <w:r w:rsidR="0071433B" w:rsidRPr="00BE4225">
        <w:rPr>
          <w:lang w:val="hu-HU"/>
        </w:rPr>
        <w:instrText xml:space="preserve"> \* MERGEFORMAT </w:instrText>
      </w:r>
      <w:r w:rsidR="002E2EC5" w:rsidRPr="00BE4225">
        <w:rPr>
          <w:lang w:val="hu-HU"/>
        </w:rPr>
      </w:r>
      <w:r w:rsidR="002E2EC5" w:rsidRPr="00BE4225">
        <w:rPr>
          <w:lang w:val="hu-HU"/>
        </w:rPr>
        <w:fldChar w:fldCharType="separate"/>
      </w:r>
      <w:r w:rsidR="00CB34B4" w:rsidRPr="00BE4225">
        <w:rPr>
          <w:lang w:val="hu-HU"/>
        </w:rPr>
        <w:t>Kép. 3.22</w:t>
      </w:r>
      <w:r w:rsidR="002E2EC5" w:rsidRPr="00BE4225">
        <w:rPr>
          <w:lang w:val="hu-HU"/>
        </w:rPr>
        <w:fldChar w:fldCharType="end"/>
      </w:r>
      <w:r w:rsidR="002E2EC5" w:rsidRPr="00BE4225">
        <w:rPr>
          <w:lang w:val="hu-HU"/>
        </w:rPr>
        <w:t xml:space="preserve"> .</w:t>
      </w:r>
    </w:p>
    <w:p w14:paraId="61101A6A" w14:textId="0AB63020" w:rsidR="00573316" w:rsidRPr="00BE4225" w:rsidRDefault="003B49E6" w:rsidP="00BC64C7">
      <w:pPr>
        <w:pStyle w:val="NormalWeb"/>
        <w:spacing w:before="0" w:beforeAutospacing="0" w:after="0" w:afterAutospacing="0" w:line="360" w:lineRule="auto"/>
        <w:ind w:firstLine="576"/>
        <w:rPr>
          <w:lang w:val="hu-HU"/>
        </w:rPr>
      </w:pPr>
      <w:r w:rsidRPr="00BE4225">
        <w:rPr>
          <w:lang w:val="hu-HU"/>
        </w:rPr>
        <w:t>A</w:t>
      </w:r>
      <w:r w:rsidR="00ED22AB" w:rsidRPr="00BE4225">
        <w:rPr>
          <w:lang w:val="hu-HU"/>
        </w:rPr>
        <w:t xml:space="preserve"> „</w:t>
      </w:r>
      <w:r w:rsidR="00ED22AB" w:rsidRPr="00BE4225">
        <w:rPr>
          <w:i/>
          <w:lang w:val="hu-HU"/>
        </w:rPr>
        <w:t>Config</w:t>
      </w:r>
      <w:r w:rsidR="00ED22AB" w:rsidRPr="00BE4225">
        <w:rPr>
          <w:lang w:val="hu-HU"/>
        </w:rPr>
        <w:t>” osztott regiszter bitjeivel be</w:t>
      </w:r>
      <w:r w:rsidR="00840652">
        <w:rPr>
          <w:lang w:val="hu-HU"/>
        </w:rPr>
        <w:t>-</w:t>
      </w:r>
      <w:r w:rsidR="00ED22AB" w:rsidRPr="00BE4225">
        <w:rPr>
          <w:lang w:val="hu-HU"/>
        </w:rPr>
        <w:t xml:space="preserve"> </w:t>
      </w:r>
      <w:r w:rsidRPr="00BE4225">
        <w:rPr>
          <w:lang w:val="hu-HU"/>
        </w:rPr>
        <w:t>vagy kikapcsolhatunk funkciókat:</w:t>
      </w:r>
    </w:p>
    <w:p w14:paraId="074452C3" w14:textId="0A60E7B0" w:rsidR="003B49E6" w:rsidRPr="00BE4225" w:rsidRDefault="003B49E6" w:rsidP="00BC64C7">
      <w:pPr>
        <w:pStyle w:val="NormalWeb"/>
        <w:spacing w:before="0" w:beforeAutospacing="0" w:after="0" w:afterAutospacing="0" w:line="360" w:lineRule="auto"/>
        <w:ind w:firstLine="576"/>
        <w:rPr>
          <w:lang w:val="hu-HU"/>
        </w:rPr>
      </w:pPr>
      <w:r w:rsidRPr="00BE4225">
        <w:rPr>
          <w:lang w:val="hu-HU"/>
        </w:rPr>
        <w:lastRenderedPageBreak/>
        <w:t>-</w:t>
      </w:r>
      <w:r w:rsidR="00840652">
        <w:rPr>
          <w:lang w:val="hu-HU"/>
        </w:rPr>
        <w:t xml:space="preserve"> </w:t>
      </w:r>
      <w:r w:rsidRPr="00BE4225">
        <w:rPr>
          <w:lang w:val="hu-HU"/>
        </w:rPr>
        <w:t>PWM generátorok kimentének engedélyező jele</w:t>
      </w:r>
    </w:p>
    <w:p w14:paraId="30DA493B" w14:textId="48C93309" w:rsidR="003B49E6" w:rsidRPr="00BE4225" w:rsidRDefault="003B49E6" w:rsidP="00BC64C7">
      <w:pPr>
        <w:pStyle w:val="NormalWeb"/>
        <w:spacing w:before="0" w:beforeAutospacing="0" w:after="0" w:afterAutospacing="0" w:line="360" w:lineRule="auto"/>
        <w:ind w:firstLine="576"/>
        <w:rPr>
          <w:lang w:val="hu-HU"/>
        </w:rPr>
      </w:pPr>
      <w:r w:rsidRPr="00BE4225">
        <w:rPr>
          <w:lang w:val="hu-HU"/>
        </w:rPr>
        <w:t xml:space="preserve">- sebesség mérésének valamint a pozíció mérésének </w:t>
      </w:r>
      <w:r w:rsidR="00840652" w:rsidRPr="00BE4225">
        <w:rPr>
          <w:lang w:val="hu-HU"/>
        </w:rPr>
        <w:t>előjel</w:t>
      </w:r>
      <w:r w:rsidR="00840652">
        <w:rPr>
          <w:lang w:val="hu-HU"/>
        </w:rPr>
        <w:t xml:space="preserve"> </w:t>
      </w:r>
      <w:r w:rsidRPr="00BE4225">
        <w:rPr>
          <w:lang w:val="hu-HU"/>
        </w:rPr>
        <w:t>változtatása</w:t>
      </w:r>
    </w:p>
    <w:tbl>
      <w:tblPr>
        <w:tblStyle w:val="TableGrid"/>
        <w:tblW w:w="0" w:type="auto"/>
        <w:jc w:val="center"/>
        <w:tblLook w:val="04A0" w:firstRow="1" w:lastRow="0" w:firstColumn="1" w:lastColumn="0" w:noHBand="0" w:noVBand="1"/>
      </w:tblPr>
      <w:tblGrid>
        <w:gridCol w:w="1699"/>
        <w:gridCol w:w="1699"/>
        <w:gridCol w:w="1699"/>
        <w:gridCol w:w="1471"/>
        <w:gridCol w:w="1094"/>
        <w:gridCol w:w="1094"/>
      </w:tblGrid>
      <w:tr w:rsidR="00B94072" w:rsidRPr="00BE4225" w14:paraId="7E962247" w14:textId="77777777" w:rsidTr="00B94072">
        <w:trPr>
          <w:jc w:val="center"/>
        </w:trPr>
        <w:tc>
          <w:tcPr>
            <w:tcW w:w="1712" w:type="dxa"/>
          </w:tcPr>
          <w:p w14:paraId="41D24F04"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Bit0</w:t>
            </w:r>
          </w:p>
        </w:tc>
        <w:tc>
          <w:tcPr>
            <w:tcW w:w="1711" w:type="dxa"/>
          </w:tcPr>
          <w:p w14:paraId="3C2E259E"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Bit1</w:t>
            </w:r>
          </w:p>
        </w:tc>
        <w:tc>
          <w:tcPr>
            <w:tcW w:w="1711" w:type="dxa"/>
          </w:tcPr>
          <w:p w14:paraId="5165FE15" w14:textId="77777777" w:rsidR="00B94072" w:rsidRPr="00BE4225" w:rsidRDefault="00ED22AB" w:rsidP="00FC3556">
            <w:pPr>
              <w:pStyle w:val="NormalWeb"/>
              <w:spacing w:before="0" w:beforeAutospacing="0" w:after="0" w:afterAutospacing="0" w:line="360" w:lineRule="auto"/>
              <w:rPr>
                <w:sz w:val="20"/>
                <w:szCs w:val="20"/>
                <w:lang w:val="hu-HU"/>
              </w:rPr>
            </w:pPr>
            <w:r w:rsidRPr="00BE4225">
              <w:rPr>
                <w:sz w:val="20"/>
                <w:szCs w:val="20"/>
                <w:lang w:val="hu-HU"/>
              </w:rPr>
              <w:t>Bit2</w:t>
            </w:r>
          </w:p>
        </w:tc>
        <w:tc>
          <w:tcPr>
            <w:tcW w:w="1484" w:type="dxa"/>
          </w:tcPr>
          <w:p w14:paraId="50D143B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Bit3</w:t>
            </w:r>
          </w:p>
        </w:tc>
        <w:tc>
          <w:tcPr>
            <w:tcW w:w="775" w:type="dxa"/>
          </w:tcPr>
          <w:p w14:paraId="0720C13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Bit4</w:t>
            </w:r>
          </w:p>
        </w:tc>
        <w:tc>
          <w:tcPr>
            <w:tcW w:w="775" w:type="dxa"/>
          </w:tcPr>
          <w:p w14:paraId="0EA22C9C"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Bit5</w:t>
            </w:r>
          </w:p>
        </w:tc>
      </w:tr>
      <w:tr w:rsidR="00B94072" w:rsidRPr="00BE4225" w14:paraId="290CB1EA" w14:textId="77777777" w:rsidTr="00B94072">
        <w:trPr>
          <w:jc w:val="center"/>
        </w:trPr>
        <w:tc>
          <w:tcPr>
            <w:tcW w:w="1712" w:type="dxa"/>
          </w:tcPr>
          <w:p w14:paraId="60ADF42E" w14:textId="77777777" w:rsidR="00B94072" w:rsidRPr="00BE4225" w:rsidRDefault="00ED22AB" w:rsidP="0071433B">
            <w:pPr>
              <w:pStyle w:val="NormalWeb"/>
              <w:spacing w:before="0" w:beforeAutospacing="0" w:after="0" w:afterAutospacing="0" w:line="360" w:lineRule="auto"/>
              <w:rPr>
                <w:sz w:val="20"/>
                <w:szCs w:val="20"/>
                <w:lang w:val="hu-HU"/>
              </w:rPr>
            </w:pPr>
            <w:r w:rsidRPr="00BE4225">
              <w:rPr>
                <w:sz w:val="20"/>
                <w:szCs w:val="20"/>
                <w:lang w:val="hu-HU"/>
              </w:rPr>
              <w:t>Pozíció PWM engedélyezése</w:t>
            </w:r>
          </w:p>
        </w:tc>
        <w:tc>
          <w:tcPr>
            <w:tcW w:w="1711" w:type="dxa"/>
          </w:tcPr>
          <w:p w14:paraId="0C7D6241" w14:textId="77777777" w:rsidR="00B94072" w:rsidRPr="00BE4225" w:rsidRDefault="00ED22AB" w:rsidP="00911B32">
            <w:pPr>
              <w:pStyle w:val="NormalWeb"/>
              <w:spacing w:before="0" w:beforeAutospacing="0" w:after="0" w:afterAutospacing="0" w:line="360" w:lineRule="auto"/>
              <w:rPr>
                <w:sz w:val="20"/>
                <w:szCs w:val="20"/>
                <w:lang w:val="hu-HU"/>
              </w:rPr>
            </w:pPr>
            <w:r w:rsidRPr="00BE4225">
              <w:rPr>
                <w:sz w:val="20"/>
                <w:szCs w:val="20"/>
                <w:lang w:val="hu-HU"/>
              </w:rPr>
              <w:t>Null sáv engedélyezése</w:t>
            </w:r>
          </w:p>
        </w:tc>
        <w:tc>
          <w:tcPr>
            <w:tcW w:w="1711" w:type="dxa"/>
          </w:tcPr>
          <w:p w14:paraId="412F0D69" w14:textId="77777777" w:rsidR="00B94072" w:rsidRPr="00BE4225" w:rsidRDefault="00ED22AB" w:rsidP="00A05E75">
            <w:pPr>
              <w:pStyle w:val="NormalWeb"/>
              <w:spacing w:before="0" w:beforeAutospacing="0" w:after="0" w:afterAutospacing="0" w:line="360" w:lineRule="auto"/>
              <w:rPr>
                <w:sz w:val="20"/>
                <w:szCs w:val="20"/>
                <w:lang w:val="hu-HU"/>
              </w:rPr>
            </w:pPr>
            <w:r w:rsidRPr="00BE4225">
              <w:rPr>
                <w:sz w:val="20"/>
                <w:szCs w:val="20"/>
                <w:lang w:val="hu-HU"/>
              </w:rPr>
              <w:t>Sebesség PWM engedélyezése</w:t>
            </w:r>
          </w:p>
        </w:tc>
        <w:tc>
          <w:tcPr>
            <w:tcW w:w="1484" w:type="dxa"/>
          </w:tcPr>
          <w:p w14:paraId="45225F05"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Sebességek csatolása</w:t>
            </w:r>
          </w:p>
        </w:tc>
        <w:tc>
          <w:tcPr>
            <w:tcW w:w="775" w:type="dxa"/>
          </w:tcPr>
          <w:p w14:paraId="52A40F8B"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Pozíció mérés irányváltás</w:t>
            </w:r>
          </w:p>
        </w:tc>
        <w:tc>
          <w:tcPr>
            <w:tcW w:w="775" w:type="dxa"/>
          </w:tcPr>
          <w:p w14:paraId="7AF52155" w14:textId="77777777" w:rsidR="00B94072" w:rsidRPr="00BE4225" w:rsidRDefault="00ED22AB" w:rsidP="00BC64C7">
            <w:pPr>
              <w:pStyle w:val="NormalWeb"/>
              <w:keepNext/>
              <w:spacing w:before="0" w:beforeAutospacing="0" w:after="0" w:afterAutospacing="0" w:line="360" w:lineRule="auto"/>
              <w:rPr>
                <w:sz w:val="20"/>
                <w:szCs w:val="20"/>
                <w:lang w:val="hu-HU"/>
              </w:rPr>
            </w:pPr>
            <w:r w:rsidRPr="00BE4225">
              <w:rPr>
                <w:sz w:val="20"/>
                <w:szCs w:val="20"/>
                <w:lang w:val="hu-HU"/>
              </w:rPr>
              <w:t>Sebesség mérés irányváltás</w:t>
            </w:r>
          </w:p>
        </w:tc>
      </w:tr>
    </w:tbl>
    <w:p w14:paraId="6712378C" w14:textId="161DF4AE" w:rsidR="00573316" w:rsidRPr="00BE4225" w:rsidRDefault="00ED22AB" w:rsidP="007852B4">
      <w:pPr>
        <w:pStyle w:val="Caption"/>
        <w:spacing w:line="360" w:lineRule="auto"/>
        <w:rPr>
          <w:rFonts w:ascii="Times New Roman" w:hAnsi="Times New Roman"/>
          <w:sz w:val="24"/>
          <w:szCs w:val="24"/>
        </w:rPr>
      </w:pPr>
      <w:r w:rsidRPr="00BE4225">
        <w:t xml:space="preserve">Tábla. </w:t>
      </w:r>
      <w:r w:rsidRPr="00BE4225">
        <w:fldChar w:fldCharType="begin"/>
      </w:r>
      <w:r w:rsidRPr="00BE4225">
        <w:instrText xml:space="preserve"> SEQ Tábla. \* ARABIC </w:instrText>
      </w:r>
      <w:r w:rsidRPr="00BE4225">
        <w:fldChar w:fldCharType="separate"/>
      </w:r>
      <w:r w:rsidR="00CB34B4" w:rsidRPr="00BE4225">
        <w:t>1</w:t>
      </w:r>
      <w:r w:rsidRPr="00BE4225">
        <w:fldChar w:fldCharType="end"/>
      </w:r>
      <w:r w:rsidRPr="00BE4225">
        <w:t>Konfig regiszter funkciói</w:t>
      </w:r>
    </w:p>
    <w:p w14:paraId="40E9D205" w14:textId="1CB5B574" w:rsidR="00A7306B" w:rsidRPr="00BE4225" w:rsidRDefault="00ED22AB" w:rsidP="0071433B">
      <w:pPr>
        <w:pStyle w:val="NormalWeb"/>
        <w:spacing w:before="0" w:beforeAutospacing="0" w:after="0" w:afterAutospacing="0" w:line="360" w:lineRule="auto"/>
        <w:ind w:firstLine="576"/>
        <w:rPr>
          <w:lang w:val="hu-HU"/>
        </w:rPr>
      </w:pPr>
      <w:r w:rsidRPr="00BE4225">
        <w:rPr>
          <w:lang w:val="hu-HU"/>
        </w:rPr>
        <w:t xml:space="preserve">A </w:t>
      </w:r>
      <w:commentRangeStart w:id="266"/>
      <w:r w:rsidRPr="00BE4225">
        <w:rPr>
          <w:lang w:val="hu-HU"/>
        </w:rPr>
        <w:t>r</w:t>
      </w:r>
      <w:r w:rsidR="00912814">
        <w:rPr>
          <w:lang w:val="hu-HU"/>
        </w:rPr>
        <w:t>obot forgó talpa,</w:t>
      </w:r>
      <w:r w:rsidRPr="00BE4225">
        <w:rPr>
          <w:lang w:val="hu-HU"/>
        </w:rPr>
        <w:t xml:space="preserve"> </w:t>
      </w:r>
      <w:commentRangeEnd w:id="266"/>
      <w:r w:rsidRPr="00BE4225">
        <w:rPr>
          <w:rStyle w:val="CommentReference"/>
          <w:rFonts w:eastAsiaTheme="minorEastAsia"/>
          <w:sz w:val="24"/>
          <w:szCs w:val="24"/>
          <w:lang w:val="hu-HU"/>
        </w:rPr>
        <w:commentReference w:id="266"/>
      </w:r>
      <w:r w:rsidRPr="00BE4225">
        <w:rPr>
          <w:lang w:val="hu-HU"/>
        </w:rPr>
        <w:t xml:space="preserve">a </w:t>
      </w:r>
      <w:r w:rsidR="002E2EC5" w:rsidRPr="00BE4225">
        <w:rPr>
          <w:lang w:val="hu-HU"/>
        </w:rPr>
        <w:t>szög pozíciójának</w:t>
      </w:r>
      <w:r w:rsidRPr="00BE4225">
        <w:rPr>
          <w:lang w:val="hu-HU"/>
        </w:rPr>
        <w:t xml:space="preserve"> </w:t>
      </w:r>
      <w:r w:rsidR="00912814">
        <w:rPr>
          <w:lang w:val="hu-HU"/>
        </w:rPr>
        <w:t xml:space="preserve">deriváltja. A </w:t>
      </w:r>
      <w:r w:rsidRPr="00BE4225">
        <w:rPr>
          <w:lang w:val="hu-HU"/>
        </w:rPr>
        <w:t>kis keréknél</w:t>
      </w:r>
      <w:r w:rsidR="002E2EC5" w:rsidRPr="00BE4225">
        <w:rPr>
          <w:lang w:val="hu-HU"/>
        </w:rPr>
        <w:t xml:space="preserve"> sebesség jön létre</w:t>
      </w:r>
      <w:r w:rsidRPr="00BE4225">
        <w:rPr>
          <w:lang w:val="hu-HU"/>
        </w:rPr>
        <w:t>, ezért meg</w:t>
      </w:r>
      <w:r w:rsidR="00912814">
        <w:rPr>
          <w:lang w:val="hu-HU"/>
        </w:rPr>
        <w:t xml:space="preserve"> </w:t>
      </w:r>
      <w:r w:rsidR="002E2EC5" w:rsidRPr="00BE4225">
        <w:rPr>
          <w:lang w:val="hu-HU"/>
        </w:rPr>
        <w:t xml:space="preserve">kell </w:t>
      </w:r>
      <w:r w:rsidRPr="00BE4225">
        <w:rPr>
          <w:lang w:val="hu-HU"/>
        </w:rPr>
        <w:t>változ</w:t>
      </w:r>
      <w:r w:rsidR="002E2EC5" w:rsidRPr="00BE4225">
        <w:rPr>
          <w:lang w:val="hu-HU"/>
        </w:rPr>
        <w:t>tatni</w:t>
      </w:r>
      <w:r w:rsidRPr="00BE4225">
        <w:rPr>
          <w:lang w:val="hu-HU"/>
        </w:rPr>
        <w:t xml:space="preserve"> a lánctalp sebesség</w:t>
      </w:r>
      <w:r w:rsidR="002E2EC5" w:rsidRPr="00BE4225">
        <w:rPr>
          <w:lang w:val="hu-HU"/>
        </w:rPr>
        <w:t>ét</w:t>
      </w:r>
      <w:r w:rsidRPr="00BE4225">
        <w:rPr>
          <w:lang w:val="hu-HU"/>
        </w:rPr>
        <w:t xml:space="preserve">, </w:t>
      </w:r>
      <w:r w:rsidR="002E2EC5" w:rsidRPr="00BE4225">
        <w:rPr>
          <w:lang w:val="hu-HU"/>
        </w:rPr>
        <w:t xml:space="preserve">hogy </w:t>
      </w:r>
      <w:r w:rsidRPr="00BE4225">
        <w:rPr>
          <w:lang w:val="hu-HU"/>
        </w:rPr>
        <w:t>a talajhoz viszonyítva</w:t>
      </w:r>
      <w:r w:rsidR="002E2EC5" w:rsidRPr="00BE4225">
        <w:rPr>
          <w:lang w:val="hu-HU"/>
        </w:rPr>
        <w:t xml:space="preserve"> a robot sebessége ne változón meg</w:t>
      </w:r>
      <w:r w:rsidRPr="00BE4225">
        <w:rPr>
          <w:lang w:val="hu-HU"/>
        </w:rPr>
        <w:t>. A sebesség</w:t>
      </w:r>
      <w:r w:rsidR="00912814">
        <w:rPr>
          <w:lang w:val="hu-HU"/>
        </w:rPr>
        <w:t xml:space="preserve"> szabályozó referencia bemeneté</w:t>
      </w:r>
      <w:r w:rsidRPr="00BE4225">
        <w:rPr>
          <w:lang w:val="hu-HU"/>
        </w:rPr>
        <w:t>hez hozzá kell adni a pozíció vált</w:t>
      </w:r>
      <w:r w:rsidR="00912814">
        <w:rPr>
          <w:lang w:val="hu-HU"/>
        </w:rPr>
        <w:t>ozását megszorozva egy arányoss</w:t>
      </w:r>
      <w:r w:rsidR="00912814" w:rsidRPr="00BE4225">
        <w:rPr>
          <w:lang w:val="hu-HU"/>
        </w:rPr>
        <w:t>á</w:t>
      </w:r>
      <w:r w:rsidR="00912814">
        <w:rPr>
          <w:lang w:val="hu-HU"/>
        </w:rPr>
        <w:t>gi</w:t>
      </w:r>
      <w:r w:rsidRPr="00BE4225">
        <w:rPr>
          <w:lang w:val="hu-HU"/>
        </w:rPr>
        <w:t xml:space="preserve"> tényezővel.</w:t>
      </w:r>
    </w:p>
    <w:p w14:paraId="652AF3B0" w14:textId="0F406DBD" w:rsidR="00B07338" w:rsidRPr="00BE4225" w:rsidRDefault="00ED22AB" w:rsidP="00911B32">
      <w:pPr>
        <w:pStyle w:val="NormalWeb"/>
        <w:spacing w:before="0" w:beforeAutospacing="0" w:after="0" w:afterAutospacing="0" w:line="360" w:lineRule="auto"/>
        <w:ind w:firstLine="576"/>
        <w:rPr>
          <w:lang w:val="hu-HU"/>
        </w:rPr>
      </w:pPr>
      <w:r w:rsidRPr="00BE4225">
        <w:rPr>
          <w:lang w:val="hu-HU"/>
        </w:rPr>
        <w:t xml:space="preserve">A </w:t>
      </w:r>
      <w:r w:rsidR="002E2EC5" w:rsidRPr="00BE4225">
        <w:rPr>
          <w:lang w:val="hu-HU"/>
        </w:rPr>
        <w:fldChar w:fldCharType="begin"/>
      </w:r>
      <w:r w:rsidR="002E2EC5" w:rsidRPr="00BE4225">
        <w:rPr>
          <w:lang w:val="hu-HU"/>
        </w:rPr>
        <w:instrText xml:space="preserve"> REF _Ref420526887 \h </w:instrText>
      </w:r>
      <w:r w:rsidR="0071433B" w:rsidRPr="00BE4225">
        <w:rPr>
          <w:lang w:val="hu-HU"/>
        </w:rPr>
        <w:instrText xml:space="preserve"> \* MERGEFORMAT </w:instrText>
      </w:r>
      <w:r w:rsidR="002E2EC5" w:rsidRPr="00BE4225">
        <w:rPr>
          <w:lang w:val="hu-HU"/>
        </w:rPr>
      </w:r>
      <w:r w:rsidR="002E2EC5" w:rsidRPr="00BE4225">
        <w:rPr>
          <w:lang w:val="hu-HU"/>
        </w:rPr>
        <w:fldChar w:fldCharType="separate"/>
      </w:r>
      <w:r w:rsidR="00CB34B4" w:rsidRPr="00BE4225">
        <w:rPr>
          <w:lang w:val="hu-HU"/>
        </w:rPr>
        <w:t>Kép. 3.51</w:t>
      </w:r>
      <w:r w:rsidR="002E2EC5" w:rsidRPr="00BE4225">
        <w:rPr>
          <w:lang w:val="hu-HU"/>
        </w:rPr>
        <w:fldChar w:fldCharType="end"/>
      </w:r>
      <w:r w:rsidR="002E2EC5" w:rsidRPr="00BE4225">
        <w:rPr>
          <w:lang w:val="hu-HU"/>
        </w:rPr>
        <w:t xml:space="preserve"> </w:t>
      </w:r>
      <w:r w:rsidRPr="00BE4225">
        <w:rPr>
          <w:lang w:val="hu-HU"/>
        </w:rPr>
        <w:t xml:space="preserve">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E4225">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E4225">
        <w:rPr>
          <w:lang w:val="hu-HU"/>
        </w:rPr>
        <w:t xml:space="preserve"> kör mentén, a robot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3BD39A07" w14:textId="77777777" w:rsidR="00482CE2" w:rsidRPr="00BE4225" w:rsidRDefault="00D4257B" w:rsidP="00A05E75">
      <w:pPr>
        <w:pStyle w:val="NormalWeb"/>
        <w:spacing w:before="0" w:beforeAutospacing="0" w:after="0" w:afterAutospacing="0" w:line="360" w:lineRule="auto"/>
        <w:ind w:firstLine="576"/>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1721F947" w14:textId="4A7A5B6E" w:rsidR="000C4B16" w:rsidRPr="00BE4225" w:rsidRDefault="00ED22AB" w:rsidP="00BC64C7">
      <w:pPr>
        <w:pStyle w:val="NormalWeb"/>
        <w:spacing w:before="0" w:beforeAutospacing="0" w:after="0" w:afterAutospacing="0" w:line="360" w:lineRule="auto"/>
        <w:ind w:firstLine="576"/>
        <w:rPr>
          <w:lang w:val="hu-HU"/>
        </w:rPr>
      </w:pPr>
      <w:r w:rsidRPr="00BE4225">
        <w:rPr>
          <w:lang w:val="hu-HU"/>
        </w:rPr>
        <w:t xml:space="preserve">A </w:t>
      </w:r>
      <w:r w:rsidR="002E2EC5" w:rsidRPr="00BE4225">
        <w:rPr>
          <w:lang w:val="hu-HU"/>
        </w:rPr>
        <w:t>sebességek</w:t>
      </w:r>
      <w:r w:rsidRPr="00BE4225">
        <w:rPr>
          <w:lang w:val="hu-HU"/>
        </w:rPr>
        <w:t xml:space="preserve"> összeadását </w:t>
      </w:r>
      <w:r w:rsidR="00912814">
        <w:rPr>
          <w:lang w:val="hu-HU"/>
        </w:rPr>
        <w:t>(</w:t>
      </w:r>
      <w:r w:rsidR="002E2EC5" w:rsidRPr="00BE4225">
        <w:rPr>
          <w:lang w:val="hu-HU"/>
        </w:rPr>
        <w:fldChar w:fldCharType="begin"/>
      </w:r>
      <w:r w:rsidR="002E2EC5" w:rsidRPr="00BE4225">
        <w:rPr>
          <w:lang w:val="hu-HU"/>
        </w:rPr>
        <w:instrText xml:space="preserve"> REF _Ref422042216 \h </w:instrText>
      </w:r>
      <w:r w:rsidR="0071433B" w:rsidRPr="00BE4225">
        <w:rPr>
          <w:lang w:val="hu-HU"/>
        </w:rPr>
        <w:instrText xml:space="preserve"> \* MERGEFORMAT </w:instrText>
      </w:r>
      <w:r w:rsidR="002E2EC5" w:rsidRPr="00BE4225">
        <w:rPr>
          <w:lang w:val="hu-HU"/>
        </w:rPr>
      </w:r>
      <w:r w:rsidR="002E2EC5" w:rsidRPr="00BE4225">
        <w:rPr>
          <w:lang w:val="hu-HU"/>
        </w:rPr>
        <w:fldChar w:fldCharType="separate"/>
      </w:r>
      <w:r w:rsidR="00CB34B4" w:rsidRPr="00BE4225">
        <w:rPr>
          <w:lang w:val="hu-HU"/>
        </w:rPr>
        <w:t>Kép. 3.17</w:t>
      </w:r>
      <w:r w:rsidR="002E2EC5" w:rsidRPr="00BE4225">
        <w:rPr>
          <w:lang w:val="hu-HU"/>
        </w:rPr>
        <w:fldChar w:fldCharType="end"/>
      </w:r>
      <w:r w:rsidR="002E2EC5" w:rsidRPr="00BE4225">
        <w:rPr>
          <w:lang w:val="hu-HU"/>
        </w:rPr>
        <w:t xml:space="preserve"> </w:t>
      </w:r>
      <w:r w:rsidRPr="00BE4225">
        <w:rPr>
          <w:lang w:val="hu-HU"/>
        </w:rPr>
        <w:t>látható</w:t>
      </w:r>
      <w:r w:rsidR="00912814">
        <w:rPr>
          <w:lang w:val="hu-HU"/>
        </w:rPr>
        <w:t>)</w:t>
      </w:r>
      <w:r w:rsidRPr="00BE4225">
        <w:rPr>
          <w:lang w:val="hu-HU"/>
        </w:rPr>
        <w:t xml:space="preserve"> </w:t>
      </w:r>
      <w:r w:rsidRPr="00BE4225">
        <w:rPr>
          <w:i/>
          <w:lang w:val="hu-HU"/>
        </w:rPr>
        <w:t xml:space="preserve">Mult, Mux, </w:t>
      </w:r>
      <w:r w:rsidR="002E2EC5" w:rsidRPr="00BE4225">
        <w:rPr>
          <w:i/>
          <w:lang w:val="hu-HU"/>
        </w:rPr>
        <w:t>Viszacsatolás</w:t>
      </w:r>
      <w:r w:rsidR="002E2EC5" w:rsidRPr="00BE4225">
        <w:rPr>
          <w:lang w:val="hu-HU"/>
        </w:rPr>
        <w:t xml:space="preserve"> modulok</w:t>
      </w:r>
      <w:r w:rsidRPr="00BE4225">
        <w:rPr>
          <w:lang w:val="hu-HU"/>
        </w:rPr>
        <w:t xml:space="preserve"> végzik</w:t>
      </w:r>
      <w:r w:rsidR="002E2EC5" w:rsidRPr="00BE4225">
        <w:rPr>
          <w:lang w:val="hu-HU"/>
        </w:rPr>
        <w:t xml:space="preserve"> el</w:t>
      </w:r>
      <w:r w:rsidR="00912814">
        <w:rPr>
          <w:lang w:val="hu-HU"/>
        </w:rPr>
        <w:t>. A</w:t>
      </w:r>
      <w:r w:rsidRPr="00BE4225">
        <w:rPr>
          <w:lang w:val="hu-HU"/>
        </w:rPr>
        <w:t xml:space="preserve">z összeadást ki vagy be kapcsolhatjuk a </w:t>
      </w:r>
      <w:r w:rsidRPr="00BE4225">
        <w:rPr>
          <w:i/>
          <w:lang w:val="hu-HU"/>
        </w:rPr>
        <w:t>Config</w:t>
      </w:r>
      <w:r w:rsidRPr="00BE4225">
        <w:rPr>
          <w:lang w:val="hu-HU"/>
        </w:rPr>
        <w:t xml:space="preserve"> regiszter negyedik bitjével.</w:t>
      </w:r>
    </w:p>
    <w:p w14:paraId="76D9983B" w14:textId="31525B64" w:rsidR="003B49E6" w:rsidRPr="00BE4225" w:rsidRDefault="003B49E6" w:rsidP="00BC64C7">
      <w:pPr>
        <w:pStyle w:val="NormalWeb"/>
        <w:spacing w:before="0" w:beforeAutospacing="0" w:after="0" w:afterAutospacing="0" w:line="360" w:lineRule="auto"/>
        <w:ind w:firstLine="576"/>
        <w:rPr>
          <w:lang w:val="hu-HU"/>
        </w:rPr>
      </w:pPr>
      <w:r w:rsidRPr="00BE4225">
        <w:rPr>
          <w:lang w:val="hu-HU"/>
        </w:rPr>
        <w:t>Abban az esetben</w:t>
      </w:r>
      <w:r w:rsidR="00912814">
        <w:rPr>
          <w:lang w:val="hu-HU"/>
        </w:rPr>
        <w:t>,</w:t>
      </w:r>
      <w:r w:rsidRPr="00BE4225">
        <w:rPr>
          <w:lang w:val="hu-HU"/>
        </w:rPr>
        <w:t xml:space="preserve"> ha az összekapcsolást létre szeretnénk hozni a </w:t>
      </w:r>
      <w:r w:rsidR="00912814">
        <w:rPr>
          <w:i/>
          <w:lang w:val="hu-HU"/>
        </w:rPr>
        <w:t>MUX</w:t>
      </w:r>
      <w:r w:rsidRPr="00BE4225">
        <w:rPr>
          <w:lang w:val="hu-HU"/>
        </w:rPr>
        <w:t xml:space="preserve"> elnevezé</w:t>
      </w:r>
      <w:r w:rsidR="00912814">
        <w:rPr>
          <w:lang w:val="hu-HU"/>
        </w:rPr>
        <w:t>sű modul szelekciós bementére 1</w:t>
      </w:r>
      <w:r w:rsidRPr="00BE4225">
        <w:rPr>
          <w:lang w:val="hu-HU"/>
        </w:rPr>
        <w:t>t adunk így kiválasztva a szorzó modultól érkező 16 bites egész számot. Az egész számot úgy generálj</w:t>
      </w:r>
      <w:r w:rsidR="00912814">
        <w:rPr>
          <w:lang w:val="hu-HU"/>
        </w:rPr>
        <w:t>uk, hogy a mért szögsebességé</w:t>
      </w:r>
      <w:r w:rsidRPr="00BE4225">
        <w:rPr>
          <w:lang w:val="hu-HU"/>
        </w:rPr>
        <w:t>t beszorozzuk a Forgótalpak hossz</w:t>
      </w:r>
      <w:r w:rsidR="00912814">
        <w:rPr>
          <w:lang w:val="hu-HU"/>
        </w:rPr>
        <w:t>ával, majd</w:t>
      </w:r>
      <w:r w:rsidRPr="00BE4225">
        <w:rPr>
          <w:lang w:val="hu-HU"/>
        </w:rPr>
        <w:t xml:space="preserve"> elosztva a nagykerék kerületével. </w:t>
      </w:r>
    </w:p>
    <w:p w14:paraId="1928A6A2" w14:textId="07E6B2A5" w:rsidR="003B49E6" w:rsidRPr="00BE4225" w:rsidRDefault="003B49E6" w:rsidP="00BC64C7">
      <w:pPr>
        <w:pStyle w:val="NormalWeb"/>
        <w:spacing w:before="0" w:beforeAutospacing="0" w:after="0" w:afterAutospacing="0" w:line="360" w:lineRule="auto"/>
        <w:ind w:firstLine="576"/>
        <w:rPr>
          <w:lang w:val="hu-HU"/>
        </w:rPr>
      </w:pPr>
      <w:r w:rsidRPr="00BE4225">
        <w:rPr>
          <w:lang w:val="hu-HU"/>
        </w:rPr>
        <w:t>Jelen esetben:</w:t>
      </w:r>
    </w:p>
    <w:p w14:paraId="62B654F9" w14:textId="4260B3B0" w:rsidR="003B49E6" w:rsidRPr="00BE4225" w:rsidRDefault="00E412C8" w:rsidP="00BC64C7">
      <w:pPr>
        <w:pStyle w:val="NormalWeb"/>
        <w:spacing w:before="0" w:beforeAutospacing="0" w:after="0" w:afterAutospacing="0" w:line="360" w:lineRule="auto"/>
        <w:ind w:firstLine="576"/>
        <w:rPr>
          <w:lang w:val="hu-HU"/>
        </w:rPr>
      </w:pPr>
      <m:oMathPara>
        <m:oMath>
          <m:r>
            <w:rPr>
              <w:rFonts w:ascii="Cambria Math" w:hAnsi="Cambria Math"/>
              <w:lang w:val="hu-HU"/>
            </w:rPr>
            <m:t>γ=</m:t>
          </m:r>
          <m:f>
            <m:fPr>
              <m:ctrlPr>
                <w:rPr>
                  <w:rFonts w:ascii="Cambria Math" w:hAnsi="Cambria Math"/>
                  <w:i/>
                  <w:lang w:val="hu-HU"/>
                </w:rPr>
              </m:ctrlPr>
            </m:fPr>
            <m:num>
              <m:r>
                <w:rPr>
                  <w:rFonts w:ascii="Cambria Math" w:hAnsi="Cambria Math"/>
                  <w:lang w:val="hu-HU"/>
                </w:rPr>
                <m:t>Forgótalpak hossza</m:t>
              </m:r>
            </m:num>
            <m:den>
              <m:r>
                <w:rPr>
                  <w:rFonts w:ascii="Cambria Math" w:hAnsi="Cambria Math"/>
                  <w:lang w:val="hu-HU"/>
                </w:rPr>
                <m:t xml:space="preserve"> nagykerék kerület</m:t>
              </m:r>
              <m:r>
                <w:rPr>
                  <w:rFonts w:ascii="Cambria Math"/>
                  <w:lang w:val="hu-HU"/>
                </w:rPr>
                <m:t>e</m:t>
              </m:r>
            </m:den>
          </m:f>
          <m:r>
            <m:rPr>
              <m:sty m:val="p"/>
            </m:rPr>
            <w:rPr>
              <w:rFonts w:ascii="Cambria Math" w:hAnsi="Cambria Math"/>
              <w:lang w:val="hu-HU"/>
            </w:rPr>
            <m:t xml:space="preserve">= </m:t>
          </m:r>
          <m:f>
            <m:fPr>
              <m:ctrlPr>
                <w:rPr>
                  <w:rFonts w:ascii="Cambria Math" w:hAnsi="Cambria Math"/>
                  <w:lang w:val="hu-HU"/>
                </w:rPr>
              </m:ctrlPr>
            </m:fPr>
            <m:num>
              <m:r>
                <w:rPr>
                  <w:rFonts w:ascii="Cambria Math" w:hAnsi="Cambria Math"/>
                  <w:lang w:val="hu-HU"/>
                </w:rPr>
                <m:t>40cm</m:t>
              </m:r>
            </m:num>
            <m:den>
              <m:r>
                <w:rPr>
                  <w:rFonts w:ascii="Cambria Math" w:hAnsi="Cambria Math"/>
                  <w:lang w:val="hu-HU"/>
                </w:rPr>
                <m:t>37,68cm</m:t>
              </m:r>
            </m:den>
          </m:f>
          <m:r>
            <w:rPr>
              <w:rFonts w:ascii="Cambria Math" w:hAnsi="Cambria Math"/>
              <w:lang w:val="hu-HU"/>
            </w:rPr>
            <m:t>=1,06</m:t>
          </m:r>
        </m:oMath>
      </m:oMathPara>
    </w:p>
    <w:p w14:paraId="0D0BFA30" w14:textId="7C519E6E" w:rsidR="003B49E6" w:rsidRPr="00BE4225" w:rsidRDefault="003B49E6" w:rsidP="00BC64C7">
      <w:pPr>
        <w:pStyle w:val="NormalWeb"/>
        <w:spacing w:before="0" w:beforeAutospacing="0" w:after="0" w:afterAutospacing="0" w:line="360" w:lineRule="auto"/>
        <w:ind w:firstLine="576"/>
        <w:rPr>
          <w:lang w:val="hu-HU"/>
        </w:rPr>
      </w:pPr>
      <w:r w:rsidRPr="00BE4225">
        <w:rPr>
          <w:lang w:val="hu-HU"/>
        </w:rPr>
        <w:t>Következésképpen, ha a Forgótalpak pozícióját változtatjuk</w:t>
      </w:r>
      <w:r w:rsidR="00912814">
        <w:rPr>
          <w:lang w:val="hu-HU"/>
        </w:rPr>
        <w:t>,</w:t>
      </w:r>
      <w:r w:rsidRPr="00BE4225">
        <w:rPr>
          <w:lang w:val="hu-HU"/>
        </w:rPr>
        <w:t xml:space="preserve"> miközben a rajta levő lánctalp konstans sebességgel halad a földhöz képest</w:t>
      </w:r>
      <w:r w:rsidR="00912814">
        <w:rPr>
          <w:lang w:val="hu-HU"/>
        </w:rPr>
        <w:t>,</w:t>
      </w:r>
      <w:r w:rsidRPr="00BE4225">
        <w:rPr>
          <w:lang w:val="hu-HU"/>
        </w:rPr>
        <w:t xml:space="preserve"> a lánctalp sebességét nem tudjuk konstanson tartan</w:t>
      </w:r>
      <w:r w:rsidR="00912814">
        <w:rPr>
          <w:lang w:val="hu-HU"/>
        </w:rPr>
        <w:t>i csak a sebesség szabályzóval. E</w:t>
      </w:r>
      <w:r w:rsidRPr="00BE4225">
        <w:rPr>
          <w:lang w:val="hu-HU"/>
        </w:rPr>
        <w:t>ezért van szükség a sebesség szabályozó referencia értékének a módosítására.</w:t>
      </w:r>
    </w:p>
    <w:p w14:paraId="0D64CBD3" w14:textId="7105F6AA" w:rsidR="002E2EC5" w:rsidRPr="00BE4225" w:rsidRDefault="00ED22AB" w:rsidP="00BC64C7">
      <w:pPr>
        <w:pStyle w:val="NormalWeb"/>
        <w:spacing w:before="0" w:beforeAutospacing="0" w:after="0" w:afterAutospacing="0" w:line="360" w:lineRule="auto"/>
        <w:ind w:firstLine="576"/>
        <w:rPr>
          <w:lang w:val="hu-HU"/>
        </w:rPr>
      </w:pPr>
      <w:r w:rsidRPr="00BE4225">
        <w:rPr>
          <w:lang w:val="hu-HU"/>
        </w:rPr>
        <w:t>A</w:t>
      </w:r>
      <w:r w:rsidR="002E2EC5" w:rsidRPr="00BE4225">
        <w:rPr>
          <w:lang w:val="hu-HU"/>
        </w:rPr>
        <w:t>z osztott</w:t>
      </w:r>
      <w:r w:rsidRPr="00BE4225">
        <w:rPr>
          <w:lang w:val="hu-HU"/>
        </w:rPr>
        <w:t xml:space="preserve"> regiszterek</w:t>
      </w:r>
      <w:r w:rsidR="002E2EC5" w:rsidRPr="00BE4225">
        <w:rPr>
          <w:lang w:val="hu-HU"/>
        </w:rPr>
        <w:t xml:space="preserve"> olyan hardveres </w:t>
      </w:r>
      <w:r w:rsidR="00CE729B" w:rsidRPr="00BE4225">
        <w:rPr>
          <w:lang w:val="hu-HU"/>
        </w:rPr>
        <w:t>elemek,</w:t>
      </w:r>
      <w:r w:rsidR="00912814">
        <w:rPr>
          <w:lang w:val="hu-HU"/>
        </w:rPr>
        <w:t xml:space="preserve"> amelyeket az FPGA-</w:t>
      </w:r>
      <w:r w:rsidR="002E2EC5" w:rsidRPr="00BE4225">
        <w:rPr>
          <w:lang w:val="hu-HU"/>
        </w:rPr>
        <w:t>ba</w:t>
      </w:r>
      <w:r w:rsidR="00912814">
        <w:rPr>
          <w:lang w:val="hu-HU"/>
        </w:rPr>
        <w:t xml:space="preserve">n hozunk létre, </w:t>
      </w:r>
      <w:r w:rsidR="00CE729B" w:rsidRPr="00BE4225">
        <w:rPr>
          <w:lang w:val="hu-HU"/>
        </w:rPr>
        <w:t>szoftveresen a memóriába illesztett</w:t>
      </w:r>
      <w:r w:rsidR="002E2EC5" w:rsidRPr="00BE4225">
        <w:rPr>
          <w:lang w:val="hu-HU"/>
        </w:rPr>
        <w:t xml:space="preserve"> </w:t>
      </w:r>
      <w:r w:rsidR="00CE729B" w:rsidRPr="00BE4225">
        <w:rPr>
          <w:lang w:val="hu-HU"/>
        </w:rPr>
        <w:t>címekkel</w:t>
      </w:r>
      <w:r w:rsidR="002E2EC5" w:rsidRPr="00BE4225">
        <w:rPr>
          <w:lang w:val="hu-HU"/>
        </w:rPr>
        <w:t xml:space="preserve"> rendelkeznek, </w:t>
      </w:r>
      <w:r w:rsidR="00CE729B" w:rsidRPr="00BE4225">
        <w:rPr>
          <w:lang w:val="hu-HU"/>
        </w:rPr>
        <w:t>amelyeket</w:t>
      </w:r>
      <w:r w:rsidR="002E2EC5" w:rsidRPr="00BE4225">
        <w:rPr>
          <w:lang w:val="hu-HU"/>
        </w:rPr>
        <w:t xml:space="preserve"> </w:t>
      </w:r>
      <w:r w:rsidR="00CE729B" w:rsidRPr="00BE4225">
        <w:rPr>
          <w:lang w:val="hu-HU"/>
        </w:rPr>
        <w:t>írhatunk</w:t>
      </w:r>
      <w:r w:rsidR="002E2EC5" w:rsidRPr="00BE4225">
        <w:rPr>
          <w:lang w:val="hu-HU"/>
        </w:rPr>
        <w:t xml:space="preserve"> vagy olvashatunk. A System generátorban a </w:t>
      </w:r>
      <w:r w:rsidRPr="00BE4225">
        <w:rPr>
          <w:i/>
          <w:lang w:val="hu-HU"/>
        </w:rPr>
        <w:t>ToRegister</w:t>
      </w:r>
      <w:r w:rsidRPr="00BE4225">
        <w:rPr>
          <w:lang w:val="hu-HU"/>
        </w:rPr>
        <w:t xml:space="preserve"> illetve </w:t>
      </w:r>
      <w:r w:rsidRPr="00BE4225">
        <w:rPr>
          <w:i/>
          <w:lang w:val="hu-HU"/>
        </w:rPr>
        <w:t>FromRegister</w:t>
      </w:r>
      <w:r w:rsidR="002E2EC5" w:rsidRPr="00BE4225">
        <w:rPr>
          <w:lang w:val="hu-HU"/>
        </w:rPr>
        <w:t xml:space="preserve"> </w:t>
      </w:r>
      <w:r w:rsidRPr="00BE4225">
        <w:rPr>
          <w:lang w:val="hu-HU"/>
        </w:rPr>
        <w:t xml:space="preserve">elemekkel </w:t>
      </w:r>
      <w:r w:rsidR="002E2EC5" w:rsidRPr="00BE4225">
        <w:rPr>
          <w:lang w:val="hu-HU"/>
        </w:rPr>
        <w:t>tudjuk kivitelezni</w:t>
      </w:r>
      <w:r w:rsidRPr="00BE4225">
        <w:rPr>
          <w:lang w:val="hu-HU"/>
        </w:rPr>
        <w:t xml:space="preserve">. </w:t>
      </w:r>
      <w:commentRangeStart w:id="267"/>
      <w:r w:rsidRPr="00BE4225">
        <w:rPr>
          <w:lang w:val="hu-HU"/>
        </w:rPr>
        <w:t xml:space="preserve">A </w:t>
      </w:r>
      <w:r w:rsidRPr="00BE4225">
        <w:rPr>
          <w:i/>
          <w:lang w:val="hu-HU"/>
        </w:rPr>
        <w:t>ToRegister</w:t>
      </w:r>
      <w:r w:rsidRPr="00BE4225">
        <w:rPr>
          <w:lang w:val="hu-HU"/>
        </w:rPr>
        <w:t xml:space="preserve"> típusú </w:t>
      </w:r>
      <w:r w:rsidR="006D61B3" w:rsidRPr="00BE4225">
        <w:rPr>
          <w:lang w:val="hu-HU"/>
        </w:rPr>
        <w:t>regiszterek</w:t>
      </w:r>
      <w:r w:rsidRPr="00BE4225">
        <w:rPr>
          <w:lang w:val="hu-HU"/>
        </w:rPr>
        <w:t xml:space="preserve"> csak írható</w:t>
      </w:r>
      <w:r w:rsidR="00912814">
        <w:rPr>
          <w:lang w:val="hu-HU"/>
        </w:rPr>
        <w:t>a</w:t>
      </w:r>
      <w:r w:rsidRPr="00BE4225">
        <w:rPr>
          <w:lang w:val="hu-HU"/>
        </w:rPr>
        <w:t>k</w:t>
      </w:r>
      <w:r w:rsidR="00912814">
        <w:rPr>
          <w:lang w:val="hu-HU"/>
        </w:rPr>
        <w:t>,</w:t>
      </w:r>
      <w:r w:rsidR="002E2EC5" w:rsidRPr="00BE4225">
        <w:rPr>
          <w:lang w:val="hu-HU"/>
        </w:rPr>
        <w:t xml:space="preserve"> a szoftvertől tudunk adatokat leküldeni a hardvernek</w:t>
      </w:r>
      <w:r w:rsidR="00912814">
        <w:rPr>
          <w:lang w:val="hu-HU"/>
        </w:rPr>
        <w:t>. A</w:t>
      </w:r>
      <w:r w:rsidRPr="00BE4225">
        <w:rPr>
          <w:lang w:val="hu-HU"/>
        </w:rPr>
        <w:t xml:space="preserve"> </w:t>
      </w:r>
      <w:r w:rsidRPr="00BE4225">
        <w:rPr>
          <w:i/>
          <w:lang w:val="hu-HU"/>
        </w:rPr>
        <w:t xml:space="preserve">FromRegister </w:t>
      </w:r>
      <w:r w:rsidRPr="00BE4225">
        <w:rPr>
          <w:lang w:val="hu-HU"/>
        </w:rPr>
        <w:t xml:space="preserve">típusúak </w:t>
      </w:r>
      <w:r w:rsidR="00912814">
        <w:rPr>
          <w:lang w:val="hu-HU"/>
        </w:rPr>
        <w:t>pedig csak</w:t>
      </w:r>
      <w:r w:rsidRPr="00BE4225">
        <w:rPr>
          <w:lang w:val="hu-HU"/>
        </w:rPr>
        <w:t xml:space="preserve"> olvashatók</w:t>
      </w:r>
      <w:commentRangeEnd w:id="267"/>
      <w:r w:rsidR="002E2EC5" w:rsidRPr="00BE4225">
        <w:rPr>
          <w:lang w:val="hu-HU"/>
        </w:rPr>
        <w:t>, vagyis adatokat tudunk felvinni a szoftvernek</w:t>
      </w:r>
      <w:r w:rsidR="000C4B16" w:rsidRPr="00BE4225">
        <w:rPr>
          <w:rStyle w:val="CommentReference"/>
          <w:rFonts w:asciiTheme="minorHAnsi" w:eastAsiaTheme="minorEastAsia" w:hAnsiTheme="minorHAnsi" w:cstheme="minorBidi"/>
          <w:lang w:val="hu-HU"/>
        </w:rPr>
        <w:commentReference w:id="267"/>
      </w:r>
      <w:r w:rsidR="00CE729B" w:rsidRPr="00BE4225">
        <w:rPr>
          <w:lang w:val="hu-HU"/>
        </w:rPr>
        <w:t>, ha a hardver old</w:t>
      </w:r>
      <w:r w:rsidR="00912814">
        <w:rPr>
          <w:lang w:val="hu-HU"/>
        </w:rPr>
        <w:t>al</w:t>
      </w:r>
      <w:r w:rsidR="00CE729B" w:rsidRPr="00BE4225">
        <w:rPr>
          <w:lang w:val="hu-HU"/>
        </w:rPr>
        <w:t>ról nézzük</w:t>
      </w:r>
      <w:r w:rsidR="003B49E6" w:rsidRPr="00BE4225">
        <w:rPr>
          <w:lang w:val="hu-HU"/>
        </w:rPr>
        <w:t>. A szoftver általában egy M</w:t>
      </w:r>
      <w:r w:rsidR="002E2EC5" w:rsidRPr="00BE4225">
        <w:rPr>
          <w:lang w:val="hu-HU"/>
        </w:rPr>
        <w:t xml:space="preserve">icroBlaze processzoron fut vagy egy beépített mikroprocesszoron. A regisztereknek </w:t>
      </w:r>
      <w:r w:rsidR="002E2EC5" w:rsidRPr="00BE4225">
        <w:rPr>
          <w:lang w:val="hu-HU"/>
        </w:rPr>
        <w:lastRenderedPageBreak/>
        <w:t>betudunk állítani típusokat</w:t>
      </w:r>
      <w:r w:rsidR="00912814">
        <w:rPr>
          <w:lang w:val="hu-HU"/>
        </w:rPr>
        <w:t>. A</w:t>
      </w:r>
      <w:r w:rsidR="002E2EC5" w:rsidRPr="00BE4225">
        <w:rPr>
          <w:lang w:val="hu-HU"/>
        </w:rPr>
        <w:t xml:space="preserve"> rendszerben</w:t>
      </w:r>
      <w:r w:rsidR="00912814">
        <w:rPr>
          <w:lang w:val="hu-HU"/>
        </w:rPr>
        <w:t>,</w:t>
      </w:r>
      <w:r w:rsidR="002E2EC5" w:rsidRPr="00BE4225">
        <w:rPr>
          <w:lang w:val="hu-HU"/>
        </w:rPr>
        <w:t xml:space="preserve"> a könnyebb kezelhetőség érdekében</w:t>
      </w:r>
      <w:r w:rsidR="00912814">
        <w:rPr>
          <w:lang w:val="hu-HU"/>
        </w:rPr>
        <w:t>,</w:t>
      </w:r>
      <w:r w:rsidR="002E2EC5" w:rsidRPr="00BE4225">
        <w:rPr>
          <w:lang w:val="hu-HU"/>
        </w:rPr>
        <w:t xml:space="preserve"> </w:t>
      </w:r>
      <w:r w:rsidR="00912814">
        <w:rPr>
          <w:lang w:val="hu-HU"/>
        </w:rPr>
        <w:t>az</w:t>
      </w:r>
      <w:r w:rsidR="002E2EC5" w:rsidRPr="00BE4225">
        <w:rPr>
          <w:lang w:val="hu-HU"/>
        </w:rPr>
        <w:t xml:space="preserve"> osztott regiszter</w:t>
      </w:r>
      <w:r w:rsidR="00912814">
        <w:rPr>
          <w:lang w:val="hu-HU"/>
        </w:rPr>
        <w:t>ek</w:t>
      </w:r>
      <w:r w:rsidR="002E2EC5" w:rsidRPr="00BE4225">
        <w:rPr>
          <w:lang w:val="hu-HU"/>
        </w:rPr>
        <w:t xml:space="preserve"> típusa 16</w:t>
      </w:r>
      <w:r w:rsidR="003B49E6" w:rsidRPr="00BE4225">
        <w:rPr>
          <w:lang w:val="hu-HU"/>
        </w:rPr>
        <w:t>-</w:t>
      </w:r>
      <w:r w:rsidR="002E2EC5" w:rsidRPr="00BE4225">
        <w:rPr>
          <w:lang w:val="hu-HU"/>
        </w:rPr>
        <w:t>bit vagy 32</w:t>
      </w:r>
      <w:r w:rsidR="003B49E6" w:rsidRPr="00BE4225">
        <w:rPr>
          <w:lang w:val="hu-HU"/>
        </w:rPr>
        <w:t>-</w:t>
      </w:r>
      <w:r w:rsidR="002E2EC5" w:rsidRPr="00BE4225">
        <w:rPr>
          <w:lang w:val="hu-HU"/>
        </w:rPr>
        <w:t>bit nagyságú</w:t>
      </w:r>
      <w:r w:rsidR="002033F3">
        <w:rPr>
          <w:lang w:val="hu-HU"/>
        </w:rPr>
        <w:t>ak,</w:t>
      </w:r>
      <w:r w:rsidR="002E2EC5" w:rsidRPr="00BE4225">
        <w:rPr>
          <w:lang w:val="hu-HU"/>
        </w:rPr>
        <w:t xml:space="preserve"> előjeles vagy előjel nélküli</w:t>
      </w:r>
      <w:r w:rsidR="002033F3">
        <w:rPr>
          <w:lang w:val="hu-HU"/>
        </w:rPr>
        <w:t>ek. Szoftveresen pedig egy memó</w:t>
      </w:r>
      <w:r w:rsidR="002E2EC5" w:rsidRPr="00BE4225">
        <w:rPr>
          <w:lang w:val="hu-HU"/>
        </w:rPr>
        <w:t>r</w:t>
      </w:r>
      <w:r w:rsidR="002033F3">
        <w:rPr>
          <w:lang w:val="hu-HU"/>
        </w:rPr>
        <w:t>ia művelettel tudjuk</w:t>
      </w:r>
      <w:r w:rsidR="002E2EC5" w:rsidRPr="00BE4225">
        <w:rPr>
          <w:lang w:val="hu-HU"/>
        </w:rPr>
        <w:t xml:space="preserve"> kinyerni vagy beírni az adatokat.</w:t>
      </w:r>
    </w:p>
    <w:p w14:paraId="6EEC0583" w14:textId="3E9ACD51" w:rsidR="002E2EC5" w:rsidRPr="00BE4225" w:rsidRDefault="002E2EC5" w:rsidP="002033F3">
      <w:pPr>
        <w:pStyle w:val="NormalWeb"/>
        <w:spacing w:before="0" w:beforeAutospacing="0" w:after="0" w:afterAutospacing="0" w:line="360" w:lineRule="auto"/>
        <w:ind w:firstLine="576"/>
        <w:rPr>
          <w:lang w:val="hu-HU"/>
        </w:rPr>
      </w:pPr>
      <w:r w:rsidRPr="00BE4225">
        <w:rPr>
          <w:lang w:val="hu-HU"/>
        </w:rPr>
        <w:t xml:space="preserve">Memória műveletek: </w:t>
      </w:r>
      <w:r w:rsidRPr="00BE4225">
        <w:rPr>
          <w:b/>
          <w:lang w:val="hu-HU"/>
        </w:rPr>
        <w:t>Xil_Out32</w:t>
      </w:r>
      <w:r w:rsidR="002033F3">
        <w:rPr>
          <w:b/>
          <w:lang w:val="hu-HU"/>
        </w:rPr>
        <w:t xml:space="preserve"> </w:t>
      </w:r>
      <w:r w:rsidRPr="00BE4225">
        <w:rPr>
          <w:lang w:val="hu-HU"/>
        </w:rPr>
        <w:t>(</w:t>
      </w:r>
      <w:r w:rsidRPr="00BE4225">
        <w:rPr>
          <w:i/>
          <w:lang w:val="hu-HU"/>
        </w:rPr>
        <w:t>regiszter címe,változó neve</w:t>
      </w:r>
      <w:r w:rsidRPr="00BE4225">
        <w:rPr>
          <w:lang w:val="hu-HU"/>
        </w:rPr>
        <w:t>), az utasítás egy 32 bites értéket olvas ki a megadott címről a megadott változóba.</w:t>
      </w:r>
    </w:p>
    <w:p w14:paraId="1969F2AA" w14:textId="53C37165" w:rsidR="007F4544" w:rsidRPr="00BE4225" w:rsidRDefault="00523D03" w:rsidP="002033F3">
      <w:pPr>
        <w:pStyle w:val="NormalWeb"/>
        <w:spacing w:before="0" w:beforeAutospacing="0" w:after="0" w:afterAutospacing="0" w:line="360" w:lineRule="auto"/>
        <w:ind w:firstLine="576"/>
        <w:rPr>
          <w:b/>
          <w:lang w:val="hu-HU"/>
        </w:rPr>
      </w:pPr>
      <w:r w:rsidRPr="00BE4225">
        <w:rPr>
          <w:i/>
          <w:lang w:val="hu-HU"/>
        </w:rPr>
        <w:t>Változó</w:t>
      </w:r>
      <w:r w:rsidR="002E2EC5" w:rsidRPr="00BE4225">
        <w:rPr>
          <w:i/>
          <w:lang w:val="hu-HU"/>
        </w:rPr>
        <w:t xml:space="preserve"> neve</w:t>
      </w:r>
      <w:r w:rsidR="002E2EC5" w:rsidRPr="00BE4225">
        <w:rPr>
          <w:b/>
          <w:lang w:val="hu-HU"/>
        </w:rPr>
        <w:t xml:space="preserve"> =Xil_In32</w:t>
      </w:r>
      <w:r w:rsidR="002E2EC5" w:rsidRPr="00BE4225">
        <w:rPr>
          <w:lang w:val="hu-HU"/>
        </w:rPr>
        <w:t>(</w:t>
      </w:r>
      <w:r w:rsidR="002E2EC5" w:rsidRPr="00BE4225">
        <w:rPr>
          <w:i/>
          <w:lang w:val="hu-HU"/>
        </w:rPr>
        <w:t>regiszter címe</w:t>
      </w:r>
      <w:r w:rsidR="002E2EC5" w:rsidRPr="00BE4225">
        <w:rPr>
          <w:lang w:val="hu-HU"/>
        </w:rPr>
        <w:t xml:space="preserve">), utasítással egy 32 biten értelmezett értéket olvasunk ki a megadott címről a megadott változóba. 16bites értékek esetén </w:t>
      </w:r>
      <w:r w:rsidR="00CE729B" w:rsidRPr="00BE4225">
        <w:rPr>
          <w:lang w:val="hu-HU"/>
        </w:rPr>
        <w:t>hasonlóan</w:t>
      </w:r>
      <w:r w:rsidR="002E2EC5" w:rsidRPr="00BE4225">
        <w:rPr>
          <w:lang w:val="hu-HU"/>
        </w:rPr>
        <w:t xml:space="preserve"> járunk el </w:t>
      </w:r>
      <w:r w:rsidR="00CE729B" w:rsidRPr="00BE4225">
        <w:rPr>
          <w:lang w:val="hu-HU"/>
        </w:rPr>
        <w:t>annyi</w:t>
      </w:r>
      <w:r w:rsidR="002E2EC5" w:rsidRPr="00BE4225">
        <w:rPr>
          <w:lang w:val="hu-HU"/>
        </w:rPr>
        <w:t xml:space="preserve"> </w:t>
      </w:r>
      <w:r w:rsidR="00CE729B" w:rsidRPr="00BE4225">
        <w:rPr>
          <w:lang w:val="hu-HU"/>
        </w:rPr>
        <w:t>különbséggel</w:t>
      </w:r>
      <w:r w:rsidR="002033F3">
        <w:rPr>
          <w:lang w:val="hu-HU"/>
        </w:rPr>
        <w:t>,</w:t>
      </w:r>
      <w:r w:rsidR="002E2EC5" w:rsidRPr="00BE4225">
        <w:rPr>
          <w:lang w:val="hu-HU"/>
        </w:rPr>
        <w:t xml:space="preserve"> hogy a </w:t>
      </w:r>
      <w:r w:rsidR="002E2EC5" w:rsidRPr="00BE4225">
        <w:rPr>
          <w:b/>
          <w:lang w:val="hu-HU"/>
        </w:rPr>
        <w:t xml:space="preserve">Xil_Out16, Xil_In16 </w:t>
      </w:r>
      <w:r w:rsidR="002E2EC5" w:rsidRPr="00BE4225">
        <w:rPr>
          <w:lang w:val="hu-HU"/>
        </w:rPr>
        <w:t>utasításokat használjuk</w:t>
      </w:r>
      <w:r w:rsidR="007F4544" w:rsidRPr="00BE4225">
        <w:rPr>
          <w:b/>
          <w:lang w:val="hu-HU"/>
        </w:rPr>
        <w:t>.</w:t>
      </w:r>
    </w:p>
    <w:p w14:paraId="753CB609" w14:textId="0BE208C9" w:rsidR="007F4544" w:rsidRPr="002033F3" w:rsidRDefault="003B49E6" w:rsidP="002033F3">
      <w:pPr>
        <w:spacing w:line="360" w:lineRule="auto"/>
        <w:rPr>
          <w:szCs w:val="24"/>
        </w:rPr>
      </w:pPr>
      <w:r w:rsidRPr="00BE4225">
        <w:tab/>
      </w:r>
      <w:r w:rsidRPr="002033F3">
        <w:rPr>
          <w:szCs w:val="24"/>
        </w:rPr>
        <w:t>A</w:t>
      </w:r>
      <w:r w:rsidR="002033F3" w:rsidRPr="002033F3">
        <w:rPr>
          <w:szCs w:val="24"/>
        </w:rPr>
        <w:t>z</w:t>
      </w:r>
      <w:r w:rsidRPr="002033F3">
        <w:rPr>
          <w:szCs w:val="24"/>
        </w:rPr>
        <w:t xml:space="preserve"> IPmag modul erőforrás igénye az FPGA rendszerben:</w:t>
      </w:r>
      <w:r w:rsidR="001C4545" w:rsidRPr="002033F3">
        <w:rPr>
          <w:szCs w:val="24"/>
        </w:rPr>
        <w:t xml:space="preserve"> Flip-Flops=760, LUTs=579 rendelkezésre álló erőforrások : Flip-Flops=9,312, LUTs=9,312.</w:t>
      </w:r>
    </w:p>
    <w:p w14:paraId="4DD8F4E1" w14:textId="010F4DC1" w:rsidR="001C4545" w:rsidRPr="002033F3" w:rsidRDefault="001C4545" w:rsidP="002033F3">
      <w:pPr>
        <w:spacing w:line="360" w:lineRule="auto"/>
        <w:rPr>
          <w:szCs w:val="24"/>
        </w:rPr>
      </w:pPr>
      <w:r w:rsidRPr="002033F3">
        <w:rPr>
          <w:szCs w:val="24"/>
        </w:rPr>
        <w:tab/>
        <w:t>A</w:t>
      </w:r>
      <w:r w:rsidR="002033F3">
        <w:rPr>
          <w:szCs w:val="24"/>
        </w:rPr>
        <w:t>z</w:t>
      </w:r>
      <w:r w:rsidRPr="002033F3">
        <w:rPr>
          <w:szCs w:val="24"/>
        </w:rPr>
        <w:t xml:space="preserve"> IPmagok az FPGA-ba hardveresen </w:t>
      </w:r>
      <w:r w:rsidR="00523D03" w:rsidRPr="002033F3">
        <w:rPr>
          <w:szCs w:val="24"/>
        </w:rPr>
        <w:t>van</w:t>
      </w:r>
      <w:r w:rsidR="002033F3">
        <w:rPr>
          <w:szCs w:val="24"/>
        </w:rPr>
        <w:t>nak</w:t>
      </w:r>
      <w:r w:rsidR="00523D03" w:rsidRPr="002033F3">
        <w:rPr>
          <w:szCs w:val="24"/>
        </w:rPr>
        <w:t xml:space="preserve"> összealítva logikai kapuk és egyéb digitális elemek segítségével, ezért a benne található modulok mind az FPGA 50Mhz órajelére működnek.</w:t>
      </w:r>
    </w:p>
    <w:p w14:paraId="35206B2F" w14:textId="05FAAAEF" w:rsidR="007F4544" w:rsidRPr="00BE4225" w:rsidRDefault="00C81A1F" w:rsidP="007852B4">
      <w:pPr>
        <w:spacing w:line="360" w:lineRule="auto"/>
        <w:rPr>
          <w:b/>
        </w:rPr>
      </w:pPr>
      <w:r w:rsidRPr="00BE4225">
        <w:rPr>
          <w:noProof/>
          <w:lang w:val="en-US"/>
        </w:rPr>
        <w:lastRenderedPageBreak/>
        <mc:AlternateContent>
          <mc:Choice Requires="wps">
            <w:drawing>
              <wp:anchor distT="0" distB="0" distL="114300" distR="114300" simplePos="0" relativeHeight="251688960" behindDoc="0" locked="0" layoutInCell="1" allowOverlap="1" wp14:anchorId="72028463" wp14:editId="20AC84F1">
                <wp:simplePos x="0" y="0"/>
                <wp:positionH relativeFrom="column">
                  <wp:posOffset>-913765</wp:posOffset>
                </wp:positionH>
                <wp:positionV relativeFrom="paragraph">
                  <wp:posOffset>8142605</wp:posOffset>
                </wp:positionV>
                <wp:extent cx="8147685" cy="258445"/>
                <wp:effectExtent l="635" t="0" r="0" b="0"/>
                <wp:wrapSquare wrapText="bothSides"/>
                <wp:docPr id="13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AEBE" w14:textId="77F1433D" w:rsidR="0025279D" w:rsidRDefault="0025279D" w:rsidP="007852B4">
                            <w:pPr>
                              <w:pStyle w:val="Caption"/>
                              <w:jc w:val="center"/>
                              <w:rPr>
                                <w:noProof/>
                              </w:rPr>
                            </w:pPr>
                            <w:bookmarkStart w:id="268" w:name="_Ref422342921"/>
                            <w:bookmarkStart w:id="269" w:name="_Toc422422468"/>
                            <w:bookmarkStart w:id="270" w:name="_Toc422568614"/>
                            <w:bookmarkStart w:id="271" w:name="_Toc422568685"/>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13</w:t>
                            </w:r>
                            <w:r>
                              <w:fldChar w:fldCharType="end"/>
                            </w:r>
                            <w:bookmarkEnd w:id="268"/>
                            <w:r>
                              <w:t xml:space="preserve"> Sebesség és pozíció szabályozást tartalmazó Ipmag System generátoros felépítése</w:t>
                            </w:r>
                            <w:bookmarkEnd w:id="269"/>
                            <w:bookmarkEnd w:id="270"/>
                            <w:bookmarkEnd w:id="2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028463" id="Text Box 178" o:spid="_x0000_s1112" type="#_x0000_t202" style="position:absolute;left:0;text-align:left;margin-left:-71.95pt;margin-top:641.15pt;width:641.55pt;height:20.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" stroked="f">
                <v:textbox style="mso-fit-shape-to-text:t" inset="0,0,0,0">
                  <w:txbxContent>
                    <w:p w14:paraId="659DAEBE" w14:textId="77F1433D" w:rsidR="0025279D" w:rsidRDefault="0025279D" w:rsidP="007852B4">
                      <w:pPr>
                        <w:pStyle w:val="Caption"/>
                        <w:jc w:val="center"/>
                        <w:rPr>
                          <w:noProof/>
                        </w:rPr>
                      </w:pPr>
                      <w:bookmarkStart w:id="272" w:name="_Ref422342921"/>
                      <w:bookmarkStart w:id="273" w:name="_Toc422422468"/>
                      <w:bookmarkStart w:id="274" w:name="_Toc422568614"/>
                      <w:bookmarkStart w:id="275" w:name="_Toc422568685"/>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13</w:t>
                      </w:r>
                      <w:r>
                        <w:fldChar w:fldCharType="end"/>
                      </w:r>
                      <w:bookmarkEnd w:id="272"/>
                      <w:r>
                        <w:t xml:space="preserve"> Sebesség és pozíció szabályozást tartalmazó Ipmag System generátoros felépítése</w:t>
                      </w:r>
                      <w:bookmarkEnd w:id="273"/>
                      <w:bookmarkEnd w:id="274"/>
                      <w:bookmarkEnd w:id="275"/>
                    </w:p>
                  </w:txbxContent>
                </v:textbox>
                <w10:wrap type="square"/>
              </v:shape>
            </w:pict>
          </mc:Fallback>
        </mc:AlternateContent>
      </w:r>
      <w:r w:rsidR="007F4544" w:rsidRPr="00BE4225">
        <w:rPr>
          <w:noProof/>
          <w:lang w:val="en-US"/>
        </w:rPr>
        <w:drawing>
          <wp:anchor distT="0" distB="0" distL="114300" distR="114300" simplePos="0" relativeHeight="251644928" behindDoc="0" locked="0" layoutInCell="1" allowOverlap="1" wp14:anchorId="0898D6A6" wp14:editId="1574C7BA">
            <wp:simplePos x="0" y="0"/>
            <wp:positionH relativeFrom="column">
              <wp:posOffset>-1080135</wp:posOffset>
            </wp:positionH>
            <wp:positionV relativeFrom="paragraph">
              <wp:posOffset>1173480</wp:posOffset>
            </wp:positionV>
            <wp:extent cx="7919926" cy="5674552"/>
            <wp:effectExtent l="0" t="1123950" r="0" b="11074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5400000">
                      <a:off x="0" y="0"/>
                      <a:ext cx="7919926" cy="56745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CA9C4" w14:textId="21443EB7" w:rsidR="001F6D44" w:rsidRPr="00BE4225" w:rsidRDefault="006D61B3" w:rsidP="007852B4">
      <w:pPr>
        <w:pStyle w:val="NormalWeb"/>
        <w:spacing w:before="0" w:beforeAutospacing="0" w:after="0" w:afterAutospacing="0" w:line="360" w:lineRule="auto"/>
        <w:ind w:firstLine="576"/>
        <w:rPr>
          <w:lang w:val="hu-HU"/>
        </w:rPr>
      </w:pPr>
      <w:r w:rsidRPr="00BE4225">
        <w:rPr>
          <w:rStyle w:val="CommentReference"/>
          <w:lang w:val="hu-HU"/>
        </w:rPr>
        <w:lastRenderedPageBreak/>
        <w:commentReference w:id="276"/>
      </w:r>
    </w:p>
    <w:p w14:paraId="38E0E0B6" w14:textId="31CC4197" w:rsidR="002033F3" w:rsidRPr="00FE7868" w:rsidRDefault="00C81A1F" w:rsidP="002033F3">
      <w:pPr>
        <w:keepNext/>
        <w:spacing w:line="360" w:lineRule="auto"/>
        <w:rPr>
          <w:rFonts w:ascii="Times New Roman" w:hAnsi="Times New Roman"/>
          <w:szCs w:val="24"/>
        </w:rPr>
      </w:pPr>
      <w:r w:rsidRPr="00BE4225">
        <w:rPr>
          <w:noProof/>
          <w:lang w:val="en-US"/>
        </w:rPr>
        <mc:AlternateContent>
          <mc:Choice Requires="wpg">
            <w:drawing>
              <wp:inline distT="0" distB="0" distL="0" distR="0" wp14:anchorId="44B8D1DB" wp14:editId="3C1EEA8F">
                <wp:extent cx="5626735" cy="3738244"/>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3738244"/>
                          <a:chOff x="0" y="-40193"/>
                          <a:chExt cx="5627279" cy="3738426"/>
                        </a:xfrm>
                      </wpg:grpSpPr>
                      <pic:pic xmlns:pic="http://schemas.openxmlformats.org/drawingml/2006/picture">
                        <pic:nvPicPr>
                          <pic:cNvPr id="162" name="Picture 16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131451"/>
                          </a:xfrm>
                          <a:prstGeom prst="rect">
                            <a:avLst/>
                          </a:prstGeom>
                          <a:solidFill>
                            <a:prstClr val="white"/>
                          </a:solidFill>
                          <a:ln>
                            <a:noFill/>
                          </a:ln>
                          <a:effectLst/>
                        </wps:spPr>
                        <wps:txbx>
                          <w:txbxContent>
                            <w:p w14:paraId="0C539EC8" w14:textId="4326894E" w:rsidR="0025279D" w:rsidRPr="00E81403" w:rsidRDefault="0025279D" w:rsidP="00966B9C">
                              <w:pPr>
                                <w:pStyle w:val="Caption"/>
                                <w:jc w:val="center"/>
                                <w:rPr>
                                  <w:rFonts w:ascii="Times New Roman" w:hAnsi="Times New Roman"/>
                                  <w:noProof/>
                                  <w:sz w:val="24"/>
                                  <w:szCs w:val="24"/>
                                </w:rPr>
                              </w:pPr>
                              <w:bookmarkStart w:id="277" w:name="_Ref42204350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14</w:t>
                              </w:r>
                              <w:r>
                                <w:fldChar w:fldCharType="end"/>
                              </w:r>
                              <w:r>
                                <w:t xml:space="preserve"> Pozíció Szabályzó modul belső felépítése </w:t>
                              </w:r>
                              <w:r>
                                <w:fldChar w:fldCharType="begin"/>
                              </w:r>
                              <w:r>
                                <w:instrText xml:space="preserve"> REF _Ref420517727 \h </w:instrText>
                              </w:r>
                              <w:r>
                                <w:fldChar w:fldCharType="end"/>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8D1DB" id="Group 183" o:spid="_x0000_s1113" style="width:443.05pt;height:294.35pt;mso-position-horizontal-relative:char;mso-position-vertical-relative:line" coordorigin=",-401" coordsize="56272,37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xD/wAhzwn/ANhW&#10;T/0iuq6Cuf8AEP8AyHPCf/YVk/8ASK6roKACiiigArn/AA9/yHPFn/YVj/8ASK1roK5/w9/yHPFn&#10;/YVj/wDSK1oA6CiiigAooooAKKKKACiiigAooooAKKKKACiiigAooooAKKKKACiiigArn/Bv/IDu&#10;f+wrqX/pbNXQVz/g3/kB3P8A2FdS/wDS2agD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o5/A2i3VvLb3EuszQSoUkjk1u9ZXUjBBBlwQRxiukooA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N1L4U+CNX1eXVb7QYpLyZ/MkdZpEV29SisFOe/HPOc5rsI40hiSKJF&#10;SNAFVFGAoHQAdhRRQtFYN3cd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">
                <v:shape id="Picture 162" o:spid="_x0000_s1114"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122" o:title=""/>
                  <v:path arrowok="t"/>
                </v:shape>
                <v:shape id="Text Box 181" o:spid="_x0000_s1115" type="#_x0000_t202" style="position:absolute;top:35667;width:5561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4326894E" w:rsidR="0025279D" w:rsidRPr="00E81403" w:rsidRDefault="0025279D" w:rsidP="00966B9C">
                        <w:pPr>
                          <w:pStyle w:val="Caption"/>
                          <w:jc w:val="center"/>
                          <w:rPr>
                            <w:rFonts w:ascii="Times New Roman" w:hAnsi="Times New Roman"/>
                            <w:noProof/>
                            <w:sz w:val="24"/>
                            <w:szCs w:val="24"/>
                          </w:rPr>
                        </w:pPr>
                        <w:bookmarkStart w:id="278" w:name="_Ref42204350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14</w:t>
                        </w:r>
                        <w:r>
                          <w:fldChar w:fldCharType="end"/>
                        </w:r>
                        <w:r>
                          <w:t xml:space="preserve"> Pozíció Szabályzó modul belső felépítése </w:t>
                        </w:r>
                        <w:r>
                          <w:fldChar w:fldCharType="begin"/>
                        </w:r>
                        <w:r>
                          <w:instrText xml:space="preserve"> REF _Ref420517727 \h </w:instrText>
                        </w:r>
                        <w:r>
                          <w:fldChar w:fldCharType="end"/>
                        </w:r>
                        <w:bookmarkEnd w:id="278"/>
                      </w:p>
                    </w:txbxContent>
                  </v:textbox>
                </v:shape>
                <w10:anchorlock/>
              </v:group>
            </w:pict>
          </mc:Fallback>
        </mc:AlternateContent>
      </w:r>
      <w:r w:rsidR="00FE7868" w:rsidRPr="00FE7868">
        <w:rPr>
          <w:rFonts w:ascii="Times New Roman" w:hAnsi="Times New Roman"/>
          <w:b/>
          <w:szCs w:val="24"/>
        </w:rPr>
        <w:t>Pozíció szabály</w:t>
      </w:r>
      <w:r w:rsidR="00FE7868">
        <w:rPr>
          <w:rFonts w:ascii="Times New Roman" w:hAnsi="Times New Roman"/>
          <w:b/>
          <w:szCs w:val="24"/>
        </w:rPr>
        <w:t>o</w:t>
      </w:r>
      <w:r w:rsidR="00FE7868" w:rsidRPr="00FE7868">
        <w:rPr>
          <w:rFonts w:ascii="Times New Roman" w:hAnsi="Times New Roman"/>
          <w:b/>
          <w:szCs w:val="24"/>
        </w:rPr>
        <w:t>zó m</w:t>
      </w:r>
      <w:r w:rsidR="002033F3" w:rsidRPr="00FE7868">
        <w:rPr>
          <w:rFonts w:ascii="Times New Roman" w:hAnsi="Times New Roman"/>
          <w:b/>
          <w:szCs w:val="24"/>
        </w:rPr>
        <w:t>odulok</w:t>
      </w:r>
      <w:r w:rsidR="002033F3" w:rsidRPr="00FE7868">
        <w:rPr>
          <w:rFonts w:ascii="Times New Roman" w:hAnsi="Times New Roman"/>
          <w:szCs w:val="24"/>
        </w:rPr>
        <w:t>:</w:t>
      </w:r>
    </w:p>
    <w:p w14:paraId="5AE04A3D" w14:textId="26197924" w:rsidR="002033F3" w:rsidRPr="00FE7868" w:rsidRDefault="00396652" w:rsidP="00FE7868">
      <w:pPr>
        <w:pStyle w:val="ListParagraph"/>
        <w:keepNext/>
        <w:numPr>
          <w:ilvl w:val="0"/>
          <w:numId w:val="14"/>
        </w:numPr>
        <w:spacing w:line="360" w:lineRule="auto"/>
        <w:rPr>
          <w:rFonts w:ascii="Times New Roman" w:hAnsi="Times New Roman"/>
          <w:color w:val="FF0000"/>
          <w:szCs w:val="24"/>
        </w:rPr>
      </w:pPr>
      <w:commentRangeStart w:id="279"/>
      <w:r w:rsidRPr="00FE7868">
        <w:rPr>
          <w:rFonts w:ascii="Times New Roman" w:hAnsi="Times New Roman"/>
          <w:color w:val="FF0000"/>
          <w:szCs w:val="24"/>
        </w:rPr>
        <w:t xml:space="preserve">A </w:t>
      </w:r>
      <w:r w:rsidR="00ED22AB" w:rsidRPr="00FE7868">
        <w:rPr>
          <w:rFonts w:ascii="Times New Roman" w:hAnsi="Times New Roman"/>
          <w:color w:val="FF0000"/>
          <w:szCs w:val="24"/>
        </w:rPr>
        <w:t>„</w:t>
      </w:r>
      <w:r w:rsidR="00ED22AB" w:rsidRPr="00FE7868">
        <w:rPr>
          <w:rFonts w:ascii="Times New Roman" w:hAnsi="Times New Roman"/>
          <w:i/>
          <w:color w:val="FF0000"/>
          <w:szCs w:val="24"/>
        </w:rPr>
        <w:t>Pozíció</w:t>
      </w:r>
      <w:r w:rsidR="00ED22AB" w:rsidRPr="00FE7868">
        <w:rPr>
          <w:rFonts w:ascii="Times New Roman" w:hAnsi="Times New Roman"/>
          <w:color w:val="FF0000"/>
          <w:szCs w:val="24"/>
        </w:rPr>
        <w:t xml:space="preserve">” nevű modul </w:t>
      </w:r>
      <w:r w:rsidR="002033F3" w:rsidRPr="00FE7868">
        <w:rPr>
          <w:rFonts w:ascii="Times New Roman" w:hAnsi="Times New Roman"/>
          <w:color w:val="FF0000"/>
          <w:szCs w:val="24"/>
        </w:rPr>
        <w:t>(</w:t>
      </w:r>
      <w:r w:rsidR="00ED22AB" w:rsidRPr="00FE7868">
        <w:rPr>
          <w:rFonts w:ascii="Times New Roman" w:hAnsi="Times New Roman"/>
          <w:color w:val="FF0000"/>
          <w:szCs w:val="24"/>
        </w:rPr>
        <w:fldChar w:fldCharType="begin"/>
      </w:r>
      <w:r w:rsidR="00ED22AB" w:rsidRPr="00FE7868">
        <w:rPr>
          <w:rFonts w:ascii="Times New Roman" w:hAnsi="Times New Roman"/>
          <w:color w:val="FF0000"/>
          <w:szCs w:val="24"/>
        </w:rPr>
        <w:instrText xml:space="preserve"> REF _Ref420524774 \h  \* MERGEFORMAT </w:instrText>
      </w:r>
      <w:r w:rsidR="00ED22AB" w:rsidRPr="00FE7868">
        <w:rPr>
          <w:rFonts w:ascii="Times New Roman" w:hAnsi="Times New Roman"/>
          <w:color w:val="FF0000"/>
          <w:szCs w:val="24"/>
        </w:rPr>
      </w:r>
      <w:r w:rsidR="00ED22AB" w:rsidRPr="00FE7868">
        <w:rPr>
          <w:rFonts w:ascii="Times New Roman" w:hAnsi="Times New Roman"/>
          <w:color w:val="FF0000"/>
          <w:szCs w:val="24"/>
        </w:rPr>
        <w:fldChar w:fldCharType="separate"/>
      </w:r>
      <w:r w:rsidR="00CB34B4" w:rsidRPr="00FE7868">
        <w:rPr>
          <w:rFonts w:ascii="Times New Roman" w:hAnsi="Times New Roman"/>
          <w:color w:val="FF0000"/>
          <w:szCs w:val="24"/>
        </w:rPr>
        <w:t>Kép. 3.25</w:t>
      </w:r>
      <w:r w:rsidR="00ED22AB" w:rsidRPr="00FE7868">
        <w:rPr>
          <w:rFonts w:ascii="Times New Roman" w:hAnsi="Times New Roman"/>
          <w:color w:val="FF0000"/>
          <w:szCs w:val="24"/>
        </w:rPr>
        <w:fldChar w:fldCharType="end"/>
      </w:r>
      <w:r w:rsidR="002033F3" w:rsidRPr="00FE7868">
        <w:rPr>
          <w:rFonts w:ascii="Times New Roman" w:hAnsi="Times New Roman"/>
          <w:color w:val="FF0000"/>
          <w:szCs w:val="24"/>
        </w:rPr>
        <w:t xml:space="preserve"> moduljai)</w:t>
      </w:r>
      <w:r w:rsidR="00ED22AB" w:rsidRPr="00FE7868">
        <w:rPr>
          <w:rFonts w:ascii="Times New Roman" w:hAnsi="Times New Roman"/>
          <w:color w:val="FF0000"/>
          <w:szCs w:val="24"/>
        </w:rPr>
        <w:t xml:space="preserve"> </w:t>
      </w:r>
      <w:r w:rsidR="002033F3" w:rsidRPr="00FE7868">
        <w:rPr>
          <w:rFonts w:ascii="Times New Roman" w:hAnsi="Times New Roman"/>
          <w:color w:val="FF0000"/>
          <w:szCs w:val="24"/>
        </w:rPr>
        <w:t xml:space="preserve">tartalmazza a </w:t>
      </w:r>
      <w:r w:rsidR="00ED22AB" w:rsidRPr="00FE7868">
        <w:rPr>
          <w:rFonts w:ascii="Times New Roman" w:hAnsi="Times New Roman"/>
          <w:color w:val="FF0000"/>
          <w:szCs w:val="24"/>
        </w:rPr>
        <w:t>képen látható modulokat, feladata a relatív pozíció mérése impulzusban, kimen</w:t>
      </w:r>
      <w:r w:rsidR="002033F3" w:rsidRPr="00FE7868">
        <w:rPr>
          <w:rFonts w:ascii="Times New Roman" w:hAnsi="Times New Roman"/>
          <w:color w:val="FF0000"/>
          <w:szCs w:val="24"/>
        </w:rPr>
        <w:t>e</w:t>
      </w:r>
      <w:r w:rsidR="00ED22AB" w:rsidRPr="00FE7868">
        <w:rPr>
          <w:rFonts w:ascii="Times New Roman" w:hAnsi="Times New Roman"/>
          <w:color w:val="FF0000"/>
          <w:szCs w:val="24"/>
        </w:rPr>
        <w:t xml:space="preserve">te egy 16 bites előjeles szám. </w:t>
      </w:r>
    </w:p>
    <w:p w14:paraId="5B4ED05A" w14:textId="08E619F5" w:rsidR="002033F3" w:rsidRPr="00FE7868" w:rsidRDefault="00ED22AB" w:rsidP="00FE7868">
      <w:pPr>
        <w:pStyle w:val="ListParagraph"/>
        <w:keepNext/>
        <w:numPr>
          <w:ilvl w:val="0"/>
          <w:numId w:val="14"/>
        </w:numPr>
        <w:spacing w:line="360" w:lineRule="auto"/>
        <w:rPr>
          <w:rFonts w:ascii="Times New Roman" w:hAnsi="Times New Roman"/>
          <w:color w:val="FF0000"/>
          <w:szCs w:val="24"/>
        </w:rPr>
      </w:pPr>
      <w:r w:rsidRPr="00FE7868">
        <w:rPr>
          <w:rFonts w:ascii="Times New Roman" w:hAnsi="Times New Roman"/>
          <w:color w:val="FF0000"/>
          <w:szCs w:val="24"/>
        </w:rPr>
        <w:t>A „</w:t>
      </w:r>
      <w:r w:rsidRPr="00FE7868">
        <w:rPr>
          <w:rFonts w:ascii="Times New Roman" w:hAnsi="Times New Roman"/>
          <w:i/>
          <w:color w:val="FF0000"/>
          <w:szCs w:val="24"/>
        </w:rPr>
        <w:t>Sebesség Mérő</w:t>
      </w:r>
      <w:r w:rsidRPr="00FE7868">
        <w:rPr>
          <w:rFonts w:ascii="Times New Roman" w:hAnsi="Times New Roman"/>
          <w:color w:val="FF0000"/>
          <w:szCs w:val="24"/>
        </w:rPr>
        <w:t xml:space="preserve">” </w:t>
      </w:r>
      <w:r w:rsidR="002033F3" w:rsidRPr="00FE7868">
        <w:rPr>
          <w:rFonts w:ascii="Times New Roman" w:hAnsi="Times New Roman"/>
          <w:color w:val="FF0000"/>
          <w:szCs w:val="24"/>
        </w:rPr>
        <w:t>modul (</w:t>
      </w:r>
      <w:r w:rsidRPr="00FE7868">
        <w:rPr>
          <w:rFonts w:ascii="Times New Roman" w:hAnsi="Times New Roman"/>
          <w:color w:val="FF0000"/>
          <w:szCs w:val="24"/>
        </w:rPr>
        <w:fldChar w:fldCharType="begin"/>
      </w:r>
      <w:r w:rsidRPr="00FE7868">
        <w:rPr>
          <w:rFonts w:ascii="Times New Roman" w:hAnsi="Times New Roman"/>
          <w:color w:val="FF0000"/>
          <w:szCs w:val="24"/>
        </w:rPr>
        <w:instrText xml:space="preserve"> REF _Ref420524887 \h  \* MERGEFORMAT </w:instrText>
      </w:r>
      <w:r w:rsidRPr="00FE7868">
        <w:rPr>
          <w:rFonts w:ascii="Times New Roman" w:hAnsi="Times New Roman"/>
          <w:color w:val="FF0000"/>
          <w:szCs w:val="24"/>
        </w:rPr>
      </w:r>
      <w:r w:rsidRPr="00FE7868">
        <w:rPr>
          <w:rFonts w:ascii="Times New Roman" w:hAnsi="Times New Roman"/>
          <w:color w:val="FF0000"/>
          <w:szCs w:val="24"/>
        </w:rPr>
        <w:fldChar w:fldCharType="separate"/>
      </w:r>
      <w:r w:rsidR="00CB34B4" w:rsidRPr="00FE7868">
        <w:rPr>
          <w:rFonts w:ascii="Times New Roman" w:hAnsi="Times New Roman"/>
          <w:color w:val="FF0000"/>
          <w:szCs w:val="24"/>
        </w:rPr>
        <w:t>Kép. 3.26</w:t>
      </w:r>
      <w:r w:rsidRPr="00FE7868">
        <w:rPr>
          <w:rFonts w:ascii="Times New Roman" w:hAnsi="Times New Roman"/>
          <w:color w:val="FF0000"/>
          <w:szCs w:val="24"/>
        </w:rPr>
        <w:fldChar w:fldCharType="end"/>
      </w:r>
      <w:r w:rsidR="002033F3" w:rsidRPr="00FE7868">
        <w:rPr>
          <w:rFonts w:ascii="Times New Roman" w:hAnsi="Times New Roman"/>
          <w:color w:val="FF0000"/>
          <w:szCs w:val="24"/>
        </w:rPr>
        <w:t xml:space="preserve"> moduljai)</w:t>
      </w:r>
      <w:r w:rsidRPr="00FE7868">
        <w:rPr>
          <w:rFonts w:ascii="Times New Roman" w:hAnsi="Times New Roman"/>
          <w:color w:val="FF0000"/>
          <w:szCs w:val="24"/>
        </w:rPr>
        <w:t xml:space="preserve"> feladata a sebesség mérése impulzus per mintavételben, a kimenete egy 16 bites előjeles szám. </w:t>
      </w:r>
    </w:p>
    <w:p w14:paraId="004C04CB" w14:textId="7E7E8FCF" w:rsidR="002033F3" w:rsidRPr="00FE7868" w:rsidRDefault="00ED22AB" w:rsidP="00FE7868">
      <w:pPr>
        <w:pStyle w:val="ListParagraph"/>
        <w:keepNext/>
        <w:numPr>
          <w:ilvl w:val="0"/>
          <w:numId w:val="14"/>
        </w:numPr>
        <w:spacing w:line="360" w:lineRule="auto"/>
        <w:rPr>
          <w:rFonts w:ascii="Times New Roman" w:hAnsi="Times New Roman"/>
          <w:color w:val="FF0000"/>
          <w:szCs w:val="24"/>
        </w:rPr>
      </w:pPr>
      <w:r w:rsidRPr="00FE7868">
        <w:rPr>
          <w:rFonts w:ascii="Times New Roman" w:hAnsi="Times New Roman"/>
          <w:color w:val="FF0000"/>
          <w:szCs w:val="24"/>
        </w:rPr>
        <w:t>A „</w:t>
      </w:r>
      <w:r w:rsidRPr="00FE7868">
        <w:rPr>
          <w:rFonts w:ascii="Times New Roman" w:hAnsi="Times New Roman"/>
          <w:i/>
          <w:color w:val="FF0000"/>
          <w:szCs w:val="24"/>
        </w:rPr>
        <w:t>Pozíció Szab</w:t>
      </w:r>
      <w:r w:rsidRPr="00FE7868">
        <w:rPr>
          <w:rFonts w:ascii="Times New Roman" w:hAnsi="Times New Roman"/>
          <w:color w:val="FF0000"/>
          <w:szCs w:val="24"/>
        </w:rPr>
        <w:t>” nevű modul</w:t>
      </w:r>
      <w:r w:rsidR="002033F3" w:rsidRPr="00FE7868">
        <w:rPr>
          <w:rFonts w:ascii="Times New Roman" w:hAnsi="Times New Roman"/>
          <w:color w:val="FF0000"/>
          <w:szCs w:val="24"/>
        </w:rPr>
        <w:t xml:space="preserve"> (</w:t>
      </w:r>
      <w:r w:rsidR="002033F3" w:rsidRPr="00FE7868">
        <w:rPr>
          <w:rFonts w:ascii="Times New Roman" w:hAnsi="Times New Roman"/>
          <w:color w:val="FF0000"/>
          <w:szCs w:val="24"/>
        </w:rPr>
        <w:fldChar w:fldCharType="begin"/>
      </w:r>
      <w:r w:rsidR="002033F3" w:rsidRPr="00FE7868">
        <w:rPr>
          <w:rFonts w:ascii="Times New Roman" w:hAnsi="Times New Roman"/>
          <w:color w:val="FF0000"/>
          <w:szCs w:val="24"/>
        </w:rPr>
        <w:instrText xml:space="preserve"> REF _Ref420513713 \h  \* MERGEFORMAT </w:instrText>
      </w:r>
      <w:r w:rsidR="002033F3" w:rsidRPr="00FE7868">
        <w:rPr>
          <w:rFonts w:ascii="Times New Roman" w:hAnsi="Times New Roman"/>
          <w:color w:val="FF0000"/>
          <w:szCs w:val="24"/>
        </w:rPr>
      </w:r>
      <w:r w:rsidR="002033F3" w:rsidRPr="00FE7868">
        <w:rPr>
          <w:rFonts w:ascii="Times New Roman" w:hAnsi="Times New Roman"/>
          <w:color w:val="FF0000"/>
          <w:szCs w:val="24"/>
        </w:rPr>
        <w:fldChar w:fldCharType="separate"/>
      </w:r>
      <w:r w:rsidR="002033F3" w:rsidRPr="00FE7868">
        <w:rPr>
          <w:rFonts w:ascii="Times New Roman" w:hAnsi="Times New Roman"/>
          <w:color w:val="FF0000"/>
          <w:szCs w:val="24"/>
        </w:rPr>
        <w:t>Kép. 3.9</w:t>
      </w:r>
      <w:r w:rsidR="002033F3" w:rsidRPr="00FE7868">
        <w:rPr>
          <w:rFonts w:ascii="Times New Roman" w:hAnsi="Times New Roman"/>
          <w:color w:val="FF0000"/>
          <w:szCs w:val="24"/>
        </w:rPr>
        <w:fldChar w:fldCharType="end"/>
      </w:r>
      <w:r w:rsidR="002033F3" w:rsidRPr="00FE7868">
        <w:rPr>
          <w:rFonts w:ascii="Times New Roman" w:hAnsi="Times New Roman"/>
          <w:color w:val="FF0000"/>
          <w:szCs w:val="24"/>
        </w:rPr>
        <w:t xml:space="preserve"> moduljai)</w:t>
      </w:r>
      <w:r w:rsidRPr="00FE7868">
        <w:rPr>
          <w:rFonts w:ascii="Times New Roman" w:hAnsi="Times New Roman"/>
          <w:color w:val="FF0000"/>
          <w:szCs w:val="24"/>
        </w:rPr>
        <w:t xml:space="preserve"> feladata a pozíció szabályozása.</w:t>
      </w:r>
      <w:commentRangeEnd w:id="279"/>
      <w:r w:rsidR="006D61B3" w:rsidRPr="00FE7868">
        <w:rPr>
          <w:rStyle w:val="CommentReference"/>
          <w:color w:val="FF0000"/>
          <w:sz w:val="24"/>
          <w:szCs w:val="24"/>
        </w:rPr>
        <w:commentReference w:id="279"/>
      </w:r>
    </w:p>
    <w:p w14:paraId="76FF9F9C" w14:textId="6F9C171B" w:rsidR="002033F3" w:rsidRPr="00FE7868" w:rsidRDefault="00396652" w:rsidP="00FE7868">
      <w:pPr>
        <w:pStyle w:val="ListParagraph"/>
        <w:keepNext/>
        <w:numPr>
          <w:ilvl w:val="0"/>
          <w:numId w:val="14"/>
        </w:numPr>
        <w:spacing w:line="360" w:lineRule="auto"/>
        <w:rPr>
          <w:rFonts w:ascii="Times New Roman" w:hAnsi="Times New Roman"/>
          <w:color w:val="FF0000"/>
          <w:szCs w:val="24"/>
        </w:rPr>
      </w:pPr>
      <w:r w:rsidRPr="00FE7868">
        <w:rPr>
          <w:rFonts w:ascii="Times New Roman" w:hAnsi="Times New Roman"/>
          <w:color w:val="FF0000"/>
          <w:szCs w:val="24"/>
        </w:rPr>
        <w:t>A „</w:t>
      </w:r>
      <w:r w:rsidRPr="00FE7868">
        <w:rPr>
          <w:rFonts w:ascii="Times New Roman" w:hAnsi="Times New Roman"/>
          <w:i/>
          <w:color w:val="FF0000"/>
          <w:szCs w:val="24"/>
        </w:rPr>
        <w:t>PWM</w:t>
      </w:r>
      <w:r w:rsidRPr="00FE7868">
        <w:rPr>
          <w:rFonts w:ascii="Times New Roman" w:hAnsi="Times New Roman"/>
          <w:color w:val="FF0000"/>
          <w:szCs w:val="24"/>
        </w:rPr>
        <w:t xml:space="preserve">” nevű modul </w:t>
      </w:r>
      <w:r w:rsidR="002033F3" w:rsidRPr="00FE7868">
        <w:rPr>
          <w:rFonts w:ascii="Times New Roman" w:hAnsi="Times New Roman"/>
          <w:color w:val="FF0000"/>
          <w:szCs w:val="24"/>
        </w:rPr>
        <w:t>(</w:t>
      </w:r>
      <w:r w:rsidR="002033F3" w:rsidRPr="00FE7868">
        <w:rPr>
          <w:color w:val="FF0000"/>
          <w:szCs w:val="24"/>
        </w:rPr>
        <w:fldChar w:fldCharType="begin"/>
      </w:r>
      <w:r w:rsidR="002033F3" w:rsidRPr="00FE7868">
        <w:rPr>
          <w:color w:val="FF0000"/>
          <w:szCs w:val="24"/>
        </w:rPr>
        <w:instrText xml:space="preserve"> REF _Ref420525276 \h  \* MERGEFORMAT </w:instrText>
      </w:r>
      <w:r w:rsidR="002033F3" w:rsidRPr="00FE7868">
        <w:rPr>
          <w:color w:val="FF0000"/>
          <w:szCs w:val="24"/>
        </w:rPr>
      </w:r>
      <w:r w:rsidR="002033F3" w:rsidRPr="00FE7868">
        <w:rPr>
          <w:color w:val="FF0000"/>
          <w:szCs w:val="24"/>
        </w:rPr>
        <w:fldChar w:fldCharType="separate"/>
      </w:r>
      <w:r w:rsidR="002033F3" w:rsidRPr="00FE7868">
        <w:rPr>
          <w:rFonts w:ascii="Times New Roman" w:hAnsi="Times New Roman"/>
          <w:color w:val="FF0000"/>
          <w:szCs w:val="24"/>
        </w:rPr>
        <w:t>Kép. 3.32</w:t>
      </w:r>
      <w:r w:rsidR="002033F3" w:rsidRPr="00FE7868">
        <w:rPr>
          <w:color w:val="FF0000"/>
          <w:szCs w:val="24"/>
        </w:rPr>
        <w:fldChar w:fldCharType="end"/>
      </w:r>
      <w:r w:rsidR="002033F3" w:rsidRPr="00FE7868">
        <w:rPr>
          <w:color w:val="FF0000"/>
          <w:szCs w:val="24"/>
        </w:rPr>
        <w:t xml:space="preserve"> moduljai) </w:t>
      </w:r>
      <w:r w:rsidRPr="00FE7868">
        <w:rPr>
          <w:rFonts w:ascii="Times New Roman" w:hAnsi="Times New Roman"/>
          <w:color w:val="FF0000"/>
          <w:szCs w:val="24"/>
        </w:rPr>
        <w:t xml:space="preserve">feladata a pwm jel előállítása. </w:t>
      </w:r>
    </w:p>
    <w:p w14:paraId="23AE0E85" w14:textId="77777777" w:rsidR="00FE7868" w:rsidRPr="00FE7868" w:rsidRDefault="00396652" w:rsidP="00FE7868">
      <w:pPr>
        <w:pStyle w:val="ListParagraph"/>
        <w:keepNext/>
        <w:numPr>
          <w:ilvl w:val="0"/>
          <w:numId w:val="14"/>
        </w:numPr>
        <w:spacing w:line="360" w:lineRule="auto"/>
        <w:rPr>
          <w:rFonts w:ascii="Times New Roman" w:hAnsi="Times New Roman"/>
          <w:color w:val="FF0000"/>
          <w:szCs w:val="24"/>
        </w:rPr>
      </w:pPr>
      <w:r w:rsidRPr="00FE7868">
        <w:rPr>
          <w:rFonts w:ascii="Times New Roman" w:hAnsi="Times New Roman"/>
          <w:color w:val="FF0000"/>
          <w:szCs w:val="24"/>
        </w:rPr>
        <w:t>A „</w:t>
      </w:r>
      <w:r w:rsidRPr="00FE7868">
        <w:rPr>
          <w:rFonts w:ascii="Times New Roman" w:hAnsi="Times New Roman"/>
          <w:i/>
          <w:color w:val="FF0000"/>
          <w:szCs w:val="24"/>
        </w:rPr>
        <w:t>BitBasher6</w:t>
      </w:r>
      <w:r w:rsidRPr="00FE7868">
        <w:rPr>
          <w:rFonts w:ascii="Times New Roman" w:hAnsi="Times New Roman"/>
          <w:color w:val="FF0000"/>
          <w:szCs w:val="24"/>
        </w:rPr>
        <w:t>”, és a „</w:t>
      </w:r>
      <w:r w:rsidR="00ED22AB" w:rsidRPr="00FE7868">
        <w:rPr>
          <w:rFonts w:ascii="Times New Roman" w:hAnsi="Times New Roman"/>
          <w:i/>
          <w:color w:val="FF0000"/>
          <w:szCs w:val="24"/>
        </w:rPr>
        <w:t>SignToUsign</w:t>
      </w:r>
      <w:r w:rsidR="00ED22AB" w:rsidRPr="00FE7868">
        <w:rPr>
          <w:rFonts w:ascii="Times New Roman" w:hAnsi="Times New Roman"/>
          <w:color w:val="FF0000"/>
          <w:szCs w:val="24"/>
        </w:rPr>
        <w:t xml:space="preserve">” nevű modulok átalakítják a szabályozótól érkező 17 bites előjeles számot egy 16 bites előjel nélküli számmá és egy 1 bites jellé, amely tartalmazza az a17 bites szám előjelét. </w:t>
      </w:r>
    </w:p>
    <w:p w14:paraId="01EBC44E" w14:textId="676FBB9D" w:rsidR="00523D03" w:rsidRPr="002033F3" w:rsidRDefault="00ED22AB" w:rsidP="00FE7868">
      <w:pPr>
        <w:keepNext/>
        <w:spacing w:line="360" w:lineRule="auto"/>
        <w:ind w:firstLine="360"/>
        <w:rPr>
          <w:rFonts w:ascii="Times New Roman" w:hAnsi="Times New Roman"/>
          <w:b/>
          <w:i/>
          <w:szCs w:val="24"/>
        </w:rPr>
      </w:pPr>
      <w:r w:rsidRPr="00FE7868">
        <w:rPr>
          <w:rFonts w:ascii="Times New Roman" w:hAnsi="Times New Roman"/>
          <w:szCs w:val="24"/>
        </w:rPr>
        <w:t>A mért paraméterek osztott regiszterekbe kerülnek: „</w:t>
      </w:r>
      <w:r w:rsidRPr="00FE7868">
        <w:rPr>
          <w:rFonts w:ascii="Times New Roman" w:hAnsi="Times New Roman"/>
          <w:i/>
          <w:szCs w:val="24"/>
        </w:rPr>
        <w:t>UPozicio</w:t>
      </w:r>
      <w:r w:rsidRPr="00FE7868">
        <w:rPr>
          <w:rFonts w:ascii="Times New Roman" w:hAnsi="Times New Roman"/>
          <w:szCs w:val="24"/>
        </w:rPr>
        <w:t>”,-a beavatkozó jel, „</w:t>
      </w:r>
      <w:r w:rsidRPr="00FE7868">
        <w:rPr>
          <w:rFonts w:ascii="Times New Roman" w:hAnsi="Times New Roman"/>
          <w:i/>
          <w:szCs w:val="24"/>
        </w:rPr>
        <w:t>SebessegPozicio</w:t>
      </w:r>
      <w:r w:rsidRPr="00FE7868">
        <w:rPr>
          <w:rFonts w:ascii="Times New Roman" w:hAnsi="Times New Roman"/>
          <w:szCs w:val="24"/>
        </w:rPr>
        <w:t>”- pozíció deriváltja, „</w:t>
      </w:r>
      <w:r w:rsidRPr="00FE7868">
        <w:rPr>
          <w:rFonts w:ascii="Times New Roman" w:hAnsi="Times New Roman"/>
          <w:i/>
          <w:szCs w:val="24"/>
        </w:rPr>
        <w:t>AktPozicio</w:t>
      </w:r>
      <w:r w:rsidRPr="00FE7868">
        <w:rPr>
          <w:rFonts w:ascii="Times New Roman" w:hAnsi="Times New Roman"/>
          <w:szCs w:val="24"/>
        </w:rPr>
        <w:t>”- pozíció.</w:t>
      </w:r>
      <w:r w:rsidR="00523D03" w:rsidRPr="00FE7868">
        <w:rPr>
          <w:rFonts w:ascii="Times New Roman" w:hAnsi="Times New Roman"/>
          <w:szCs w:val="24"/>
        </w:rPr>
        <w:t xml:space="preserve"> A szabályozó körök az FPGA hardveres szabályzóin keresztül zárodnak, a kikerülő mért adatok csak kirajzoláshoz szükségesek. A „</w:t>
      </w:r>
      <w:r w:rsidR="00523D03" w:rsidRPr="00FE7868">
        <w:rPr>
          <w:rFonts w:ascii="Times New Roman" w:hAnsi="Times New Roman"/>
          <w:i/>
          <w:szCs w:val="24"/>
        </w:rPr>
        <w:t>Pozició</w:t>
      </w:r>
      <w:r w:rsidR="00523D03" w:rsidRPr="00FE7868">
        <w:rPr>
          <w:rFonts w:ascii="Times New Roman" w:hAnsi="Times New Roman"/>
          <w:szCs w:val="24"/>
        </w:rPr>
        <w:t xml:space="preserve">” modul segítségével megkapjuk a szöget, amelyben </w:t>
      </w:r>
      <w:r w:rsidR="00FE7868" w:rsidRPr="00FE7868">
        <w:rPr>
          <w:rFonts w:ascii="Times New Roman" w:hAnsi="Times New Roman"/>
          <w:szCs w:val="24"/>
        </w:rPr>
        <w:t>a Forgótalp pillanatnyilag áll. A</w:t>
      </w:r>
      <w:r w:rsidR="00523D03" w:rsidRPr="00FE7868">
        <w:rPr>
          <w:rFonts w:ascii="Times New Roman" w:hAnsi="Times New Roman"/>
          <w:szCs w:val="24"/>
        </w:rPr>
        <w:t xml:space="preserve"> </w:t>
      </w:r>
      <w:r w:rsidR="00523D03" w:rsidRPr="00FE7868">
        <w:rPr>
          <w:rFonts w:ascii="Times New Roman" w:hAnsi="Times New Roman"/>
          <w:i/>
          <w:szCs w:val="24"/>
        </w:rPr>
        <w:t xml:space="preserve">Sebesség Mérő </w:t>
      </w:r>
      <w:r w:rsidR="00FE7868" w:rsidRPr="00FE7868">
        <w:rPr>
          <w:rFonts w:ascii="Times New Roman" w:hAnsi="Times New Roman"/>
          <w:szCs w:val="24"/>
        </w:rPr>
        <w:t>visszatéríti</w:t>
      </w:r>
      <w:r w:rsidR="001114D1" w:rsidRPr="00FE7868">
        <w:rPr>
          <w:rFonts w:ascii="Times New Roman" w:hAnsi="Times New Roman"/>
          <w:szCs w:val="24"/>
        </w:rPr>
        <w:t xml:space="preserve"> a pozíció deriváltját, a szögseb</w:t>
      </w:r>
      <w:r w:rsidR="00FE7868" w:rsidRPr="00FE7868">
        <w:rPr>
          <w:rFonts w:ascii="Times New Roman" w:hAnsi="Times New Roman"/>
          <w:szCs w:val="24"/>
        </w:rPr>
        <w:t>ességet impulzus/mintavételben. A</w:t>
      </w:r>
      <w:r w:rsidR="001114D1" w:rsidRPr="00FE7868">
        <w:rPr>
          <w:rFonts w:ascii="Times New Roman" w:hAnsi="Times New Roman"/>
          <w:szCs w:val="24"/>
        </w:rPr>
        <w:t xml:space="preserve"> szögsebesség mérése szinkronizálva van</w:t>
      </w:r>
      <w:r w:rsidR="001114D1" w:rsidRPr="002033F3">
        <w:rPr>
          <w:rFonts w:ascii="Times New Roman" w:hAnsi="Times New Roman"/>
          <w:szCs w:val="24"/>
        </w:rPr>
        <w:t xml:space="preserve"> „</w:t>
      </w:r>
      <w:r w:rsidR="001114D1" w:rsidRPr="002033F3">
        <w:rPr>
          <w:rFonts w:ascii="Times New Roman" w:hAnsi="Times New Roman"/>
          <w:i/>
          <w:szCs w:val="24"/>
        </w:rPr>
        <w:t>PidTsImpSignal</w:t>
      </w:r>
      <w:r w:rsidR="001114D1" w:rsidRPr="002033F3">
        <w:rPr>
          <w:rFonts w:ascii="Times New Roman" w:hAnsi="Times New Roman"/>
          <w:szCs w:val="24"/>
        </w:rPr>
        <w:t xml:space="preserve">” </w:t>
      </w:r>
      <w:r w:rsidR="001114D1" w:rsidRPr="002033F3">
        <w:rPr>
          <w:rFonts w:ascii="Times New Roman" w:hAnsi="Times New Roman"/>
          <w:szCs w:val="24"/>
        </w:rPr>
        <w:lastRenderedPageBreak/>
        <w:t xml:space="preserve">bemeneten keresztül a PID szabályozó mintavételi periódusával, amelyet a </w:t>
      </w:r>
      <w:r w:rsidR="001114D1" w:rsidRPr="002033F3">
        <w:rPr>
          <w:rFonts w:ascii="Times New Roman" w:hAnsi="Times New Roman"/>
          <w:szCs w:val="24"/>
        </w:rPr>
        <w:fldChar w:fldCharType="begin"/>
      </w:r>
      <w:r w:rsidR="001114D1" w:rsidRPr="002033F3">
        <w:rPr>
          <w:rFonts w:ascii="Times New Roman" w:hAnsi="Times New Roman"/>
          <w:szCs w:val="24"/>
        </w:rPr>
        <w:instrText xml:space="preserve"> REF _Ref422042216 \h </w:instrText>
      </w:r>
      <w:r w:rsidR="002033F3">
        <w:rPr>
          <w:rFonts w:ascii="Times New Roman" w:hAnsi="Times New Roman"/>
          <w:szCs w:val="24"/>
        </w:rPr>
        <w:instrText xml:space="preserve"> \* MERGEFORMAT </w:instrText>
      </w:r>
      <w:r w:rsidR="001114D1" w:rsidRPr="002033F3">
        <w:rPr>
          <w:rFonts w:ascii="Times New Roman" w:hAnsi="Times New Roman"/>
          <w:szCs w:val="24"/>
        </w:rPr>
      </w:r>
      <w:r w:rsidR="001114D1" w:rsidRPr="002033F3">
        <w:rPr>
          <w:rFonts w:ascii="Times New Roman" w:hAnsi="Times New Roman"/>
          <w:szCs w:val="24"/>
        </w:rPr>
        <w:fldChar w:fldCharType="separate"/>
      </w:r>
      <w:r w:rsidR="001114D1" w:rsidRPr="002033F3">
        <w:rPr>
          <w:szCs w:val="24"/>
        </w:rPr>
        <w:t>Kép. 3.17</w:t>
      </w:r>
      <w:r w:rsidR="001114D1" w:rsidRPr="002033F3">
        <w:rPr>
          <w:rFonts w:ascii="Times New Roman" w:hAnsi="Times New Roman"/>
          <w:szCs w:val="24"/>
        </w:rPr>
        <w:fldChar w:fldCharType="end"/>
      </w:r>
      <w:r w:rsidR="001114D1" w:rsidRPr="002033F3">
        <w:rPr>
          <w:rFonts w:ascii="Times New Roman" w:hAnsi="Times New Roman"/>
          <w:szCs w:val="24"/>
        </w:rPr>
        <w:t xml:space="preserve"> látható „</w:t>
      </w:r>
      <w:r w:rsidR="001114D1" w:rsidRPr="002033F3">
        <w:rPr>
          <w:rFonts w:ascii="Times New Roman" w:hAnsi="Times New Roman"/>
          <w:i/>
          <w:szCs w:val="24"/>
        </w:rPr>
        <w:t>Mintavételi jel Generátor</w:t>
      </w:r>
      <w:r w:rsidR="001114D1" w:rsidRPr="002033F3">
        <w:rPr>
          <w:rFonts w:ascii="Times New Roman" w:hAnsi="Times New Roman"/>
          <w:szCs w:val="24"/>
        </w:rPr>
        <w:t>” állit elő.</w:t>
      </w:r>
    </w:p>
    <w:p w14:paraId="0B924427" w14:textId="77777777" w:rsidR="00396652" w:rsidRPr="00BE4225" w:rsidRDefault="00ED22AB" w:rsidP="0071433B">
      <w:pPr>
        <w:spacing w:line="360" w:lineRule="auto"/>
        <w:rPr>
          <w:rFonts w:ascii="Times New Roman" w:hAnsi="Times New Roman"/>
        </w:rPr>
      </w:pPr>
      <w:r w:rsidRPr="00BE4225">
        <w:rPr>
          <w:rFonts w:ascii="Times New Roman" w:hAnsi="Times New Roman"/>
        </w:rPr>
        <w:br w:type="page"/>
      </w:r>
    </w:p>
    <w:p w14:paraId="054D541A" w14:textId="77958645" w:rsidR="00E2570C" w:rsidRPr="00FE7868" w:rsidRDefault="00C81A1F" w:rsidP="0071433B">
      <w:pPr>
        <w:keepNext/>
        <w:spacing w:line="360" w:lineRule="auto"/>
        <w:rPr>
          <w:rFonts w:ascii="Times New Roman" w:hAnsi="Times New Roman"/>
          <w:szCs w:val="24"/>
        </w:rPr>
      </w:pPr>
      <w:r w:rsidRPr="00BE4225">
        <w:rPr>
          <w:noProof/>
          <w:lang w:val="en-US"/>
        </w:rPr>
        <w:lastRenderedPageBreak/>
        <mc:AlternateContent>
          <mc:Choice Requires="wpg">
            <w:drawing>
              <wp:inline distT="0" distB="0" distL="0" distR="0" wp14:anchorId="1A8F3AEF" wp14:editId="09194E70">
                <wp:extent cx="5700033" cy="3227706"/>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0033" cy="3227706"/>
                          <a:chOff x="291421" y="3321629"/>
                          <a:chExt cx="5701353" cy="3228922"/>
                        </a:xfrm>
                      </wpg:grpSpPr>
                      <pic:pic xmlns:pic="http://schemas.openxmlformats.org/drawingml/2006/picture">
                        <pic:nvPicPr>
                          <pic:cNvPr id="163" name="Picture 16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794" cy="131495"/>
                          </a:xfrm>
                          <a:prstGeom prst="rect">
                            <a:avLst/>
                          </a:prstGeom>
                          <a:solidFill>
                            <a:prstClr val="white"/>
                          </a:solidFill>
                          <a:ln>
                            <a:noFill/>
                          </a:ln>
                          <a:effectLst/>
                        </wps:spPr>
                        <wps:txbx>
                          <w:txbxContent>
                            <w:p w14:paraId="1D27B457" w14:textId="3C0E20B1" w:rsidR="0025279D" w:rsidRDefault="0025279D" w:rsidP="00893985">
                              <w:pPr>
                                <w:pStyle w:val="Caption"/>
                                <w:jc w:val="center"/>
                                <w:rPr>
                                  <w:noProof/>
                                </w:rPr>
                              </w:pPr>
                              <w:bookmarkStart w:id="280" w:name="_Ref422042216"/>
                              <w:bookmarkStart w:id="281" w:name="_Toc422422470"/>
                              <w:bookmarkStart w:id="282" w:name="_Toc422568616"/>
                              <w:bookmarkStart w:id="283" w:name="_Toc42256868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15</w:t>
                              </w:r>
                              <w:r>
                                <w:fldChar w:fldCharType="end"/>
                              </w:r>
                              <w:bookmarkEnd w:id="280"/>
                              <w:r>
                                <w:t xml:space="preserve"> Sebesség Szabályzó modul felépítése </w:t>
                              </w:r>
                              <w:bookmarkEnd w:id="281"/>
                              <w:bookmarkEnd w:id="282"/>
                              <w:bookmarkEnd w:id="283"/>
                              <w:r>
                                <w:fldChar w:fldCharType="begin"/>
                              </w:r>
                              <w:r>
                                <w:instrText xml:space="preserve"> REF _Ref420517727 \h </w:instrTex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F3AEF" id="Group 184" o:spid="_x0000_s1116" style="width:448.8pt;height:254.15pt;mso-position-horizontal-relative:char;mso-position-vertical-relative:line" coordorigin="2914,33216" coordsize="57013,32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">
                <v:shape id="Picture 163" o:spid="_x0000_s1117"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124" o:title=""/>
                  <v:path arrowok="t"/>
                </v:shape>
                <v:shape id="Text Box 182" o:spid="_x0000_s1118" type="#_x0000_t202" style="position:absolute;left:4269;top:64190;width:5565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3C0E20B1" w:rsidR="0025279D" w:rsidRDefault="0025279D" w:rsidP="00893985">
                        <w:pPr>
                          <w:pStyle w:val="Caption"/>
                          <w:jc w:val="center"/>
                          <w:rPr>
                            <w:noProof/>
                          </w:rPr>
                        </w:pPr>
                        <w:bookmarkStart w:id="284" w:name="_Ref422042216"/>
                        <w:bookmarkStart w:id="285" w:name="_Toc422422470"/>
                        <w:bookmarkStart w:id="286" w:name="_Toc422568616"/>
                        <w:bookmarkStart w:id="287" w:name="_Toc42256868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15</w:t>
                        </w:r>
                        <w:r>
                          <w:fldChar w:fldCharType="end"/>
                        </w:r>
                        <w:bookmarkEnd w:id="284"/>
                        <w:r>
                          <w:t xml:space="preserve"> Sebesség Szabályzó modul felépítése </w:t>
                        </w:r>
                        <w:bookmarkEnd w:id="285"/>
                        <w:bookmarkEnd w:id="286"/>
                        <w:bookmarkEnd w:id="287"/>
                        <w:r>
                          <w:fldChar w:fldCharType="begin"/>
                        </w:r>
                        <w:r>
                          <w:instrText xml:space="preserve"> REF _Ref420517727 \h </w:instrText>
                        </w:r>
                        <w:r>
                          <w:fldChar w:fldCharType="end"/>
                        </w:r>
                      </w:p>
                    </w:txbxContent>
                  </v:textbox>
                </v:shape>
                <w10:anchorlock/>
              </v:group>
            </w:pict>
          </mc:Fallback>
        </mc:AlternateContent>
      </w:r>
      <w:r w:rsidR="00893985" w:rsidRPr="00BE4225">
        <w:rPr>
          <w:rFonts w:ascii="Times New Roman" w:hAnsi="Times New Roman"/>
        </w:rPr>
        <w:tab/>
      </w:r>
      <w:r w:rsidR="00396652" w:rsidRPr="00FE7868">
        <w:rPr>
          <w:rFonts w:ascii="Times New Roman" w:hAnsi="Times New Roman"/>
          <w:szCs w:val="24"/>
        </w:rPr>
        <w:t>A „</w:t>
      </w:r>
      <w:r w:rsidR="00396652" w:rsidRPr="00FE7868">
        <w:rPr>
          <w:rFonts w:ascii="Times New Roman" w:hAnsi="Times New Roman"/>
          <w:i/>
          <w:szCs w:val="24"/>
        </w:rPr>
        <w:t>Sebesség Szab</w:t>
      </w:r>
      <w:r w:rsidR="00FE7868" w:rsidRPr="00FE7868">
        <w:rPr>
          <w:rFonts w:ascii="Times New Roman" w:hAnsi="Times New Roman"/>
          <w:szCs w:val="24"/>
        </w:rPr>
        <w:t>” modul</w:t>
      </w:r>
      <w:r w:rsidR="00396652" w:rsidRPr="00FE7868">
        <w:rPr>
          <w:rFonts w:ascii="Times New Roman" w:hAnsi="Times New Roman"/>
          <w:szCs w:val="24"/>
        </w:rPr>
        <w:t xml:space="preserve"> felépítése hasonló a pozíció szabályzó</w:t>
      </w:r>
      <w:r w:rsidR="00523D03" w:rsidRPr="00FE7868">
        <w:rPr>
          <w:rFonts w:ascii="Times New Roman" w:hAnsi="Times New Roman"/>
          <w:szCs w:val="24"/>
        </w:rPr>
        <w:t xml:space="preserve"> felépítésére</w:t>
      </w:r>
      <w:r w:rsidR="00396652" w:rsidRPr="00FE7868">
        <w:rPr>
          <w:rFonts w:ascii="Times New Roman" w:hAnsi="Times New Roman"/>
          <w:szCs w:val="24"/>
        </w:rPr>
        <w:t>, annyi eltérés van</w:t>
      </w:r>
      <w:r w:rsidR="006D61B3" w:rsidRPr="00FE7868">
        <w:rPr>
          <w:rFonts w:ascii="Times New Roman" w:hAnsi="Times New Roman"/>
          <w:szCs w:val="24"/>
        </w:rPr>
        <w:t>,</w:t>
      </w:r>
      <w:r w:rsidR="00ED22AB" w:rsidRPr="00FE7868">
        <w:rPr>
          <w:rFonts w:ascii="Times New Roman" w:hAnsi="Times New Roman"/>
          <w:szCs w:val="24"/>
        </w:rPr>
        <w:t xml:space="preserve"> hogy itt nem jelenik meg poz</w:t>
      </w:r>
      <w:r w:rsidR="00FE7868" w:rsidRPr="00FE7868">
        <w:rPr>
          <w:rFonts w:ascii="Times New Roman" w:hAnsi="Times New Roman"/>
          <w:szCs w:val="24"/>
        </w:rPr>
        <w:t>íció mérés csak sebesség. Viszont</w:t>
      </w:r>
      <w:r w:rsidR="00ED22AB" w:rsidRPr="00FE7868">
        <w:rPr>
          <w:rFonts w:ascii="Times New Roman" w:hAnsi="Times New Roman"/>
          <w:szCs w:val="24"/>
        </w:rPr>
        <w:t xml:space="preserve"> megjelenik a</w:t>
      </w:r>
      <w:r w:rsidR="00FE7868" w:rsidRPr="00FE7868">
        <w:rPr>
          <w:rFonts w:ascii="Times New Roman" w:hAnsi="Times New Roman"/>
          <w:szCs w:val="24"/>
        </w:rPr>
        <w:t xml:space="preserve"> </w:t>
      </w:r>
      <w:r w:rsidR="00ED22AB" w:rsidRPr="00FE7868">
        <w:rPr>
          <w:rFonts w:ascii="Times New Roman" w:hAnsi="Times New Roman"/>
          <w:szCs w:val="24"/>
        </w:rPr>
        <w:t xml:space="preserve">„Mintavételi Jel Generátor” </w:t>
      </w:r>
      <w:r w:rsidR="00FE7868" w:rsidRPr="00FE7868">
        <w:rPr>
          <w:rFonts w:ascii="Times New Roman" w:hAnsi="Times New Roman"/>
          <w:szCs w:val="24"/>
        </w:rPr>
        <w:t>(lásd</w:t>
      </w:r>
      <w:r w:rsidR="00ED22AB" w:rsidRPr="00FE7868">
        <w:rPr>
          <w:rFonts w:ascii="Times New Roman" w:hAnsi="Times New Roman"/>
          <w:szCs w:val="24"/>
        </w:rPr>
        <w:t xml:space="preserve"> </w:t>
      </w:r>
      <w:r w:rsidR="00F61364" w:rsidRPr="00FE7868">
        <w:rPr>
          <w:szCs w:val="24"/>
        </w:rPr>
        <w:fldChar w:fldCharType="begin"/>
      </w:r>
      <w:r w:rsidR="00F61364" w:rsidRPr="00FE7868">
        <w:rPr>
          <w:szCs w:val="24"/>
        </w:rPr>
        <w:instrText xml:space="preserve"> REF _Ref420526046 \h  \* MERGEFORMAT </w:instrText>
      </w:r>
      <w:r w:rsidR="00F61364" w:rsidRPr="00FE7868">
        <w:rPr>
          <w:szCs w:val="24"/>
        </w:rPr>
      </w:r>
      <w:r w:rsidR="00F61364" w:rsidRPr="00FE7868">
        <w:rPr>
          <w:szCs w:val="24"/>
        </w:rPr>
        <w:fldChar w:fldCharType="separate"/>
      </w:r>
      <w:r w:rsidR="003401E3" w:rsidRPr="00FE7868">
        <w:rPr>
          <w:rFonts w:ascii="Times New Roman" w:hAnsi="Times New Roman"/>
          <w:szCs w:val="24"/>
        </w:rPr>
        <w:t>Kép. 3.7</w:t>
      </w:r>
      <w:r w:rsidR="00F61364" w:rsidRPr="00FE7868">
        <w:rPr>
          <w:szCs w:val="24"/>
        </w:rPr>
        <w:fldChar w:fldCharType="end"/>
      </w:r>
      <w:r w:rsidR="00FE7868" w:rsidRPr="00FE7868">
        <w:rPr>
          <w:szCs w:val="24"/>
        </w:rPr>
        <w:t>)</w:t>
      </w:r>
      <w:r w:rsidR="00FE7868" w:rsidRPr="00FE7868">
        <w:rPr>
          <w:rFonts w:ascii="Times New Roman" w:hAnsi="Times New Roman"/>
          <w:szCs w:val="24"/>
        </w:rPr>
        <w:t>, melynek</w:t>
      </w:r>
      <w:r w:rsidR="00E2570C" w:rsidRPr="00FE7868">
        <w:rPr>
          <w:rFonts w:ascii="Times New Roman" w:hAnsi="Times New Roman"/>
          <w:szCs w:val="24"/>
        </w:rPr>
        <w:t xml:space="preserve"> feladata</w:t>
      </w:r>
      <w:r w:rsidR="00FE7868" w:rsidRPr="00FE7868">
        <w:rPr>
          <w:rFonts w:ascii="Times New Roman" w:hAnsi="Times New Roman"/>
          <w:szCs w:val="24"/>
        </w:rPr>
        <w:t>,</w:t>
      </w:r>
      <w:r w:rsidR="00E2570C" w:rsidRPr="00FE7868">
        <w:rPr>
          <w:rFonts w:ascii="Times New Roman" w:hAnsi="Times New Roman"/>
          <w:szCs w:val="24"/>
        </w:rPr>
        <w:t xml:space="preserve"> hogy biztosítja a mintavételi periódust a sebesség mérő modulok </w:t>
      </w:r>
      <w:r w:rsidR="00FE7868" w:rsidRPr="00FE7868">
        <w:rPr>
          <w:rFonts w:ascii="Times New Roman" w:hAnsi="Times New Roman"/>
          <w:szCs w:val="24"/>
        </w:rPr>
        <w:t xml:space="preserve">PID szabályzók </w:t>
      </w:r>
      <w:r w:rsidR="00E2570C" w:rsidRPr="00FE7868">
        <w:rPr>
          <w:rFonts w:ascii="Times New Roman" w:hAnsi="Times New Roman"/>
          <w:szCs w:val="24"/>
        </w:rPr>
        <w:t>számára</w:t>
      </w:r>
      <w:r w:rsidR="00ED22AB" w:rsidRPr="00FE7868">
        <w:rPr>
          <w:rFonts w:ascii="Times New Roman" w:hAnsi="Times New Roman"/>
          <w:szCs w:val="24"/>
        </w:rPr>
        <w:t>.</w:t>
      </w:r>
    </w:p>
    <w:p w14:paraId="02A02B50" w14:textId="77777777" w:rsidR="00E2570C" w:rsidRPr="00FE7868" w:rsidRDefault="00ED22AB" w:rsidP="00911B32">
      <w:pPr>
        <w:keepNext/>
        <w:spacing w:line="360" w:lineRule="auto"/>
        <w:rPr>
          <w:rFonts w:ascii="Times New Roman" w:hAnsi="Times New Roman"/>
          <w:szCs w:val="24"/>
        </w:rPr>
      </w:pPr>
      <w:r w:rsidRPr="00BE4225">
        <w:rPr>
          <w:rFonts w:ascii="Times New Roman" w:hAnsi="Times New Roman"/>
        </w:rPr>
        <w:tab/>
      </w:r>
      <w:r w:rsidRPr="00FE7868">
        <w:rPr>
          <w:rFonts w:ascii="Times New Roman" w:hAnsi="Times New Roman"/>
          <w:szCs w:val="24"/>
        </w:rPr>
        <w:t xml:space="preserve">A „PIDrek” nevű modul tartalmazza a pid szabályozót a </w:t>
      </w:r>
      <w:r w:rsidR="00F61364" w:rsidRPr="00FE7868">
        <w:rPr>
          <w:szCs w:val="24"/>
        </w:rPr>
        <w:fldChar w:fldCharType="begin"/>
      </w:r>
      <w:r w:rsidR="00F61364" w:rsidRPr="00FE7868">
        <w:rPr>
          <w:szCs w:val="24"/>
        </w:rPr>
        <w:instrText xml:space="preserve"> REF _Ref420502757 \h  \* MERGEFORMAT </w:instrText>
      </w:r>
      <w:r w:rsidR="00F61364" w:rsidRPr="00FE7868">
        <w:rPr>
          <w:szCs w:val="24"/>
        </w:rPr>
      </w:r>
      <w:r w:rsidR="00F61364" w:rsidRPr="00FE7868">
        <w:rPr>
          <w:szCs w:val="24"/>
        </w:rPr>
        <w:fldChar w:fldCharType="separate"/>
      </w:r>
      <w:r w:rsidR="00CB34B4" w:rsidRPr="00FE7868">
        <w:rPr>
          <w:rFonts w:ascii="Times New Roman" w:hAnsi="Times New Roman"/>
          <w:szCs w:val="24"/>
        </w:rPr>
        <w:t>Kép. 3.3</w:t>
      </w:r>
      <w:r w:rsidR="00F61364" w:rsidRPr="00FE7868">
        <w:rPr>
          <w:szCs w:val="24"/>
        </w:rPr>
        <w:fldChar w:fldCharType="end"/>
      </w:r>
      <w:r w:rsidR="00E2570C" w:rsidRPr="00FE7868">
        <w:rPr>
          <w:rFonts w:ascii="Times New Roman" w:hAnsi="Times New Roman"/>
          <w:szCs w:val="24"/>
        </w:rPr>
        <w:t xml:space="preserve"> látható kialakításban.</w:t>
      </w:r>
    </w:p>
    <w:p w14:paraId="55AA4293" w14:textId="4A008CFA" w:rsidR="00E2570C" w:rsidRPr="00BE4225" w:rsidRDefault="00E2570C" w:rsidP="00A05E75">
      <w:pPr>
        <w:keepNext/>
        <w:spacing w:line="360" w:lineRule="auto"/>
        <w:rPr>
          <w:rFonts w:ascii="Times New Roman" w:hAnsi="Times New Roman"/>
        </w:rPr>
      </w:pPr>
      <w:r w:rsidRPr="00FE7868">
        <w:rPr>
          <w:rFonts w:ascii="Times New Roman" w:hAnsi="Times New Roman"/>
          <w:szCs w:val="24"/>
        </w:rPr>
        <w:tab/>
        <w:t>Abban az esetben</w:t>
      </w:r>
      <w:r w:rsidR="006D61B3" w:rsidRPr="00FE7868">
        <w:rPr>
          <w:rFonts w:ascii="Times New Roman" w:hAnsi="Times New Roman"/>
          <w:szCs w:val="24"/>
        </w:rPr>
        <w:t>,</w:t>
      </w:r>
      <w:r w:rsidR="00ED22AB" w:rsidRPr="00FE7868">
        <w:rPr>
          <w:rFonts w:ascii="Times New Roman" w:hAnsi="Times New Roman"/>
          <w:szCs w:val="24"/>
        </w:rPr>
        <w:t xml:space="preserve"> ha változtatjuk a karok pozícióját és vele egy időben konstanson szeretnénk tartani a lánctalpak </w:t>
      </w:r>
      <w:r w:rsidR="00E412C8" w:rsidRPr="00FE7868">
        <w:rPr>
          <w:rFonts w:ascii="Times New Roman" w:hAnsi="Times New Roman"/>
          <w:szCs w:val="24"/>
        </w:rPr>
        <w:t>sebességét,</w:t>
      </w:r>
      <w:r w:rsidR="00ED22AB" w:rsidRPr="00FE7868">
        <w:rPr>
          <w:rFonts w:ascii="Times New Roman" w:hAnsi="Times New Roman"/>
          <w:szCs w:val="24"/>
        </w:rPr>
        <w:t xml:space="preserve"> akkor össze kell adni a két sebességet a megfelelő előjellel.</w:t>
      </w:r>
      <w:r w:rsidR="00ED22AB" w:rsidRPr="00BE4225">
        <w:rPr>
          <w:rFonts w:ascii="Times New Roman" w:hAnsi="Times New Roman"/>
        </w:rPr>
        <w:t xml:space="preserve"> </w:t>
      </w:r>
      <w:r w:rsidR="00F36DF3">
        <w:rPr>
          <w:rFonts w:ascii="Times New Roman" w:hAnsi="Times New Roman"/>
          <w:noProof/>
          <w:lang w:val="en-US"/>
        </w:rPr>
        <w:drawing>
          <wp:inline distT="0" distB="0" distL="0" distR="0" wp14:anchorId="122D2372" wp14:editId="2AE2D40A">
            <wp:extent cx="5566410" cy="260381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a\Desktop\Allamvizsga\Dolgozat\SebessegOszekapcsolasaSzemletetes.bmp"/>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4796" t="22245" r="-12" b="10482"/>
                    <a:stretch/>
                  </pic:blipFill>
                  <pic:spPr bwMode="auto">
                    <a:xfrm>
                      <a:off x="0" y="0"/>
                      <a:ext cx="5566410" cy="2603811"/>
                    </a:xfrm>
                    <a:prstGeom prst="rect">
                      <a:avLst/>
                    </a:prstGeom>
                    <a:noFill/>
                    <a:ln>
                      <a:noFill/>
                    </a:ln>
                    <a:extLst>
                      <a:ext uri="{53640926-AAD7-44D8-BBD7-CCE9431645EC}">
                        <a14:shadowObscured xmlns:a14="http://schemas.microsoft.com/office/drawing/2010/main"/>
                      </a:ext>
                    </a:extLst>
                  </pic:spPr>
                </pic:pic>
              </a:graphicData>
            </a:graphic>
          </wp:inline>
        </w:drawing>
      </w:r>
    </w:p>
    <w:p w14:paraId="59A66A24" w14:textId="04F28483" w:rsidR="00E2570C" w:rsidRPr="00FE7868" w:rsidRDefault="00ED22AB" w:rsidP="00BC64C7">
      <w:pPr>
        <w:keepNext/>
        <w:spacing w:line="360" w:lineRule="auto"/>
        <w:rPr>
          <w:rFonts w:ascii="Times New Roman" w:hAnsi="Times New Roman"/>
          <w:szCs w:val="24"/>
        </w:rPr>
      </w:pPr>
      <w:r w:rsidRPr="00BE4225">
        <w:rPr>
          <w:rFonts w:ascii="Times New Roman" w:hAnsi="Times New Roman"/>
        </w:rPr>
        <w:tab/>
      </w:r>
      <w:r w:rsidRPr="00FE7868">
        <w:rPr>
          <w:rFonts w:ascii="Times New Roman" w:hAnsi="Times New Roman"/>
          <w:szCs w:val="24"/>
        </w:rPr>
        <w:t xml:space="preserve">A </w:t>
      </w:r>
      <w:r w:rsidR="00F61364" w:rsidRPr="00FE7868">
        <w:rPr>
          <w:szCs w:val="24"/>
        </w:rPr>
        <w:fldChar w:fldCharType="begin"/>
      </w:r>
      <w:r w:rsidR="00F61364" w:rsidRPr="00FE7868">
        <w:rPr>
          <w:szCs w:val="24"/>
        </w:rPr>
        <w:instrText xml:space="preserve"> REF _Ref420526887 \h  \* MERGEFORMAT </w:instrText>
      </w:r>
      <w:r w:rsidR="00F61364" w:rsidRPr="00FE7868">
        <w:rPr>
          <w:szCs w:val="24"/>
        </w:rPr>
      </w:r>
      <w:r w:rsidR="00F61364" w:rsidRPr="00FE7868">
        <w:rPr>
          <w:szCs w:val="24"/>
        </w:rPr>
        <w:fldChar w:fldCharType="separate"/>
      </w:r>
      <w:r w:rsidR="00CB34B4" w:rsidRPr="00FE7868">
        <w:rPr>
          <w:rFonts w:ascii="Times New Roman" w:hAnsi="Times New Roman"/>
          <w:szCs w:val="24"/>
        </w:rPr>
        <w:t>Kép. 3.51</w:t>
      </w:r>
      <w:r w:rsidR="00F61364" w:rsidRPr="00FE7868">
        <w:rPr>
          <w:szCs w:val="24"/>
        </w:rPr>
        <w:fldChar w:fldCharType="end"/>
      </w:r>
      <w:r w:rsidR="00E2570C" w:rsidRPr="00FE7868">
        <w:rPr>
          <w:rFonts w:ascii="Times New Roman" w:hAnsi="Times New Roman"/>
          <w:szCs w:val="24"/>
        </w:rPr>
        <w:t xml:space="preserve"> látható alsó ábrán a pozíció változása </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oMath>
      <w:r w:rsidR="00E2570C" w:rsidRPr="00FE7868">
        <w:rPr>
          <w:rFonts w:ascii="Times New Roman" w:hAnsi="Times New Roman"/>
          <w:szCs w:val="24"/>
        </w:rPr>
        <w:t xml:space="preserve"> sebességet generál a kis keréknek, ha mi a</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E2570C" w:rsidRPr="00FE7868">
        <w:rPr>
          <w:rFonts w:ascii="Times New Roman" w:hAnsi="Times New Roman"/>
          <w:szCs w:val="24"/>
        </w:rPr>
        <w:t xml:space="preserve"> sebességet szeretnénk tartani</w:t>
      </w:r>
      <w:r w:rsidR="00FE7868" w:rsidRPr="00FE7868">
        <w:rPr>
          <w:rFonts w:ascii="Times New Roman" w:hAnsi="Times New Roman"/>
          <w:szCs w:val="24"/>
        </w:rPr>
        <w:t>, akkor a következő a teendő:</w:t>
      </w:r>
      <w:r w:rsidR="00E2570C" w:rsidRPr="00FE7868">
        <w:rPr>
          <w:rFonts w:ascii="Times New Roman" w:hAnsi="Times New Roman"/>
          <w:szCs w:val="24"/>
        </w:rPr>
        <w:t xml:space="preserve"> előírjuk a </w:t>
      </w:r>
      <w:r w:rsidR="00E2570C" w:rsidRPr="00FE7868">
        <w:rPr>
          <w:rFonts w:ascii="Times New Roman" w:hAnsi="Times New Roman"/>
          <w:szCs w:val="24"/>
        </w:rPr>
        <w:lastRenderedPageBreak/>
        <w:t>sebesség szabályzónak hogy ne változón meg a sebesség:</w:t>
      </w:r>
      <w:r w:rsidR="00FE7868" w:rsidRPr="00FE7868">
        <w:rPr>
          <w:rFonts w:ascii="Times New Roman" w:hAnsi="Times New Roman"/>
          <w:szCs w:val="24"/>
        </w:rPr>
        <w:t xml:space="preserve"> </w:t>
      </w:r>
      <m:oMath>
        <m:r>
          <m:rPr>
            <m:sty m:val="p"/>
          </m:rPr>
          <w:rPr>
            <w:rFonts w:ascii="Cambria Math" w:hAnsi="Cambria Math"/>
            <w:szCs w:val="24"/>
          </w:rPr>
          <m:t>refSpeed=</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r>
          <m:rPr>
            <m:sty m:val="p"/>
          </m:rPr>
          <w:rPr>
            <w:rFonts w:ascii="Cambria Math" w:hAnsi="Cambria Math"/>
            <w:szCs w:val="24"/>
          </w:rPr>
          <m:t>*</m:t>
        </m:r>
        <m:r>
          <w:rPr>
            <w:rFonts w:ascii="Cambria Math" w:hAnsi="Cambria Math"/>
            <w:szCs w:val="24"/>
          </w:rPr>
          <m:t>γ</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E2570C" w:rsidRPr="00FE7868">
        <w:rPr>
          <w:rFonts w:ascii="Times New Roman" w:hAnsi="Times New Roman"/>
          <w:szCs w:val="24"/>
        </w:rPr>
        <w:t xml:space="preserve">, ahol </w:t>
      </w:r>
      <w:r w:rsidR="00E412C8" w:rsidRPr="00FE7868">
        <w:rPr>
          <w:rFonts w:ascii="Times New Roman" w:hAnsi="Times New Roman"/>
          <w:szCs w:val="24"/>
        </w:rPr>
        <w:t>a</w:t>
      </w:r>
      <w:r w:rsidR="00FE7868" w:rsidRPr="00FE7868">
        <w:rPr>
          <w:rFonts w:ascii="Times New Roman" w:hAnsi="Times New Roman"/>
          <w:szCs w:val="24"/>
        </w:rPr>
        <w:t>z</w:t>
      </w:r>
      <w:r w:rsidR="00E412C8" w:rsidRPr="00FE7868">
        <w:rPr>
          <w:rFonts w:ascii="Times New Roman" w:hAnsi="Times New Roman"/>
          <w:szCs w:val="24"/>
        </w:rPr>
        <w:t xml:space="preserve"> </w:t>
      </w:r>
      <m:oMath>
        <m:r>
          <w:rPr>
            <w:rFonts w:ascii="Cambria Math" w:hAnsi="Cambria Math"/>
            <w:szCs w:val="24"/>
          </w:rPr>
          <m:t>γ</m:t>
        </m:r>
      </m:oMath>
      <w:r w:rsidR="00E412C8" w:rsidRPr="00FE7868">
        <w:rPr>
          <w:rFonts w:ascii="Times New Roman" w:hAnsi="Times New Roman"/>
          <w:szCs w:val="24"/>
        </w:rPr>
        <w:t xml:space="preserve"> egy arányos ági tényező.</w:t>
      </w:r>
    </w:p>
    <w:p w14:paraId="4ED94246" w14:textId="5EA8D83D" w:rsidR="00E412C8" w:rsidRPr="00FE7868" w:rsidRDefault="00E412C8" w:rsidP="00BC64C7">
      <w:pPr>
        <w:keepNext/>
        <w:spacing w:line="360" w:lineRule="auto"/>
        <w:rPr>
          <w:rFonts w:ascii="Times New Roman" w:hAnsi="Times New Roman"/>
          <w:szCs w:val="24"/>
        </w:rPr>
      </w:pPr>
      <w:r w:rsidRPr="00FE7868">
        <w:rPr>
          <w:rFonts w:ascii="Times New Roman" w:hAnsi="Times New Roman"/>
          <w:szCs w:val="24"/>
        </w:rPr>
        <w:tab/>
        <w:t>A PWM generátorok</w:t>
      </w:r>
      <w:r w:rsidR="00436B76">
        <w:rPr>
          <w:rFonts w:ascii="Times New Roman" w:hAnsi="Times New Roman"/>
          <w:szCs w:val="24"/>
        </w:rPr>
        <w:t>,</w:t>
      </w:r>
      <w:r w:rsidRPr="00FE7868">
        <w:rPr>
          <w:rFonts w:ascii="Times New Roman" w:hAnsi="Times New Roman"/>
          <w:szCs w:val="24"/>
        </w:rPr>
        <w:t xml:space="preserve"> mind a sebesség mind a pozíció szabályzóknál</w:t>
      </w:r>
      <w:r w:rsidR="00436B76">
        <w:rPr>
          <w:rFonts w:ascii="Times New Roman" w:hAnsi="Times New Roman"/>
          <w:szCs w:val="24"/>
        </w:rPr>
        <w:t>,</w:t>
      </w:r>
      <w:r w:rsidRPr="00FE7868">
        <w:rPr>
          <w:rFonts w:ascii="Times New Roman" w:hAnsi="Times New Roman"/>
          <w:szCs w:val="24"/>
        </w:rPr>
        <w:t xml:space="preserve"> függetlenül működnek a szabályzóktól, a szabályzó csak a kitöltést tudja befolyásolni. A szabályzó kimente hardveresen </w:t>
      </w:r>
      <w:r w:rsidR="00436B76" w:rsidRPr="00FE7868">
        <w:rPr>
          <w:rFonts w:ascii="Times New Roman" w:hAnsi="Times New Roman"/>
          <w:szCs w:val="24"/>
        </w:rPr>
        <w:t>összekapcsol</w:t>
      </w:r>
      <w:r w:rsidR="00436B76">
        <w:rPr>
          <w:rFonts w:ascii="Times New Roman" w:hAnsi="Times New Roman"/>
          <w:szCs w:val="24"/>
        </w:rPr>
        <w:t>ódik</w:t>
      </w:r>
      <w:r w:rsidRPr="00FE7868">
        <w:rPr>
          <w:rFonts w:ascii="Times New Roman" w:hAnsi="Times New Roman"/>
          <w:szCs w:val="24"/>
        </w:rPr>
        <w:t xml:space="preserve"> a PWM generátor bemenetével. A sebesség mérő modul a „</w:t>
      </w:r>
      <w:r w:rsidRPr="00FE7868">
        <w:rPr>
          <w:rFonts w:ascii="Times New Roman" w:hAnsi="Times New Roman"/>
          <w:i/>
          <w:szCs w:val="24"/>
        </w:rPr>
        <w:t>Mintavételi Jel Generátor</w:t>
      </w:r>
      <w:r w:rsidRPr="00FE7868">
        <w:rPr>
          <w:rFonts w:ascii="Times New Roman" w:hAnsi="Times New Roman"/>
          <w:szCs w:val="24"/>
        </w:rPr>
        <w:t xml:space="preserve">” által előállított </w:t>
      </w:r>
      <w:r w:rsidR="00A94709" w:rsidRPr="00FE7868">
        <w:rPr>
          <w:rFonts w:ascii="Times New Roman" w:hAnsi="Times New Roman"/>
          <w:szCs w:val="24"/>
        </w:rPr>
        <w:t>periodikus</w:t>
      </w:r>
      <w:r w:rsidRPr="00FE7868">
        <w:rPr>
          <w:rFonts w:ascii="Times New Roman" w:hAnsi="Times New Roman"/>
          <w:szCs w:val="24"/>
        </w:rPr>
        <w:t xml:space="preserve"> impulzusok között méri meg az inkrementális tárcsa elfordulását.</w:t>
      </w:r>
      <w:r w:rsidR="00A94709" w:rsidRPr="00FE7868">
        <w:rPr>
          <w:rFonts w:ascii="Times New Roman" w:hAnsi="Times New Roman"/>
          <w:szCs w:val="24"/>
        </w:rPr>
        <w:t xml:space="preserve"> A sebességmérő közve</w:t>
      </w:r>
      <w:r w:rsidR="00436B76">
        <w:rPr>
          <w:rFonts w:ascii="Times New Roman" w:hAnsi="Times New Roman"/>
          <w:szCs w:val="24"/>
        </w:rPr>
        <w:t>tlenül csatlakozik, a szabályozó</w:t>
      </w:r>
      <w:r w:rsidR="00436B76" w:rsidRPr="00FE7868">
        <w:rPr>
          <w:rFonts w:ascii="Times New Roman" w:hAnsi="Times New Roman"/>
          <w:szCs w:val="24"/>
        </w:rPr>
        <w:t>hoz</w:t>
      </w:r>
      <w:r w:rsidR="00A94709" w:rsidRPr="00FE7868">
        <w:rPr>
          <w:rFonts w:ascii="Times New Roman" w:hAnsi="Times New Roman"/>
          <w:szCs w:val="24"/>
        </w:rPr>
        <w:t xml:space="preserve"> egy 16 bites fizikai összeköt</w:t>
      </w:r>
      <w:r w:rsidR="00436B76">
        <w:rPr>
          <w:rFonts w:ascii="Times New Roman" w:hAnsi="Times New Roman"/>
          <w:szCs w:val="24"/>
        </w:rPr>
        <w:t>t</w:t>
      </w:r>
      <w:r w:rsidR="00A94709" w:rsidRPr="00FE7868">
        <w:rPr>
          <w:rFonts w:ascii="Times New Roman" w:hAnsi="Times New Roman"/>
          <w:szCs w:val="24"/>
        </w:rPr>
        <w:t>etés segítségével.</w:t>
      </w:r>
    </w:p>
    <w:p w14:paraId="006215D6" w14:textId="77777777" w:rsidR="00E60B91" w:rsidRPr="00BE4225" w:rsidRDefault="0000617B" w:rsidP="007852B4">
      <w:pPr>
        <w:pStyle w:val="Heading2"/>
        <w:spacing w:line="360" w:lineRule="auto"/>
      </w:pPr>
      <w:bookmarkStart w:id="288" w:name="_Toc422599306"/>
      <w:r w:rsidRPr="00BE4225">
        <w:t>Szenzorok</w:t>
      </w:r>
      <w:bookmarkEnd w:id="288"/>
    </w:p>
    <w:p w14:paraId="4DEC5116" w14:textId="04CD95BE" w:rsidR="00C638CF" w:rsidRPr="00BE4225" w:rsidRDefault="00ED22AB" w:rsidP="007537AE">
      <w:pPr>
        <w:pStyle w:val="Heading3"/>
      </w:pPr>
      <w:bookmarkStart w:id="289" w:name="_Toc422599307"/>
      <w:r w:rsidRPr="00BE4225">
        <w:t>Inkrementális</w:t>
      </w:r>
      <w:r w:rsidR="00436B76">
        <w:t xml:space="preserve"> </w:t>
      </w:r>
      <w:r w:rsidRPr="00BE4225">
        <w:t>Ér</w:t>
      </w:r>
      <w:r w:rsidR="00436B76">
        <w:t>z</w:t>
      </w:r>
      <w:r w:rsidRPr="00BE4225">
        <w:t>ékelő</w:t>
      </w:r>
      <w:bookmarkEnd w:id="289"/>
    </w:p>
    <w:p w14:paraId="7DEFA87C" w14:textId="77777777" w:rsidR="00C638CF" w:rsidRPr="00BE4225" w:rsidRDefault="00ED22AB" w:rsidP="007852B4">
      <w:pPr>
        <w:pStyle w:val="Heading4"/>
        <w:spacing w:line="360" w:lineRule="auto"/>
      </w:pPr>
      <w:bookmarkStart w:id="290" w:name="_Toc422599308"/>
      <w:r w:rsidRPr="00BE4225">
        <w:t>Optikai inkrementális vevő felépítése</w:t>
      </w:r>
      <w:bookmarkEnd w:id="290"/>
    </w:p>
    <w:p w14:paraId="6E1F900F" w14:textId="3B62110B" w:rsidR="00C01170" w:rsidRPr="00436B76" w:rsidRDefault="00C01170" w:rsidP="0071433B">
      <w:pPr>
        <w:spacing w:line="360" w:lineRule="auto"/>
        <w:rPr>
          <w:rFonts w:ascii="Times New Roman" w:hAnsi="Times New Roman"/>
          <w:szCs w:val="24"/>
        </w:rPr>
      </w:pPr>
      <w:r w:rsidRPr="00BE4225">
        <w:rPr>
          <w:rFonts w:ascii="Times New Roman" w:hAnsi="Times New Roman"/>
          <w:noProof/>
          <w:lang w:val="en-US"/>
        </w:rPr>
        <w:drawing>
          <wp:anchor distT="0" distB="0" distL="114300" distR="114300" simplePos="0" relativeHeight="251642880" behindDoc="0" locked="0" layoutInCell="1" allowOverlap="1" wp14:anchorId="220FB4B1" wp14:editId="5AED43B2">
            <wp:simplePos x="0" y="0"/>
            <wp:positionH relativeFrom="column">
              <wp:posOffset>106878</wp:posOffset>
            </wp:positionH>
            <wp:positionV relativeFrom="paragraph">
              <wp:posOffset>540962</wp:posOffset>
            </wp:positionV>
            <wp:extent cx="1489588" cy="1579419"/>
            <wp:effectExtent l="0" t="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ptikai erzekelo.JPG"/>
                    <pic:cNvPicPr/>
                  </pic:nvPicPr>
                  <pic:blipFill rotWithShape="1">
                    <a:blip r:embed="rId126">
                      <a:extLst>
                        <a:ext uri="{28A0092B-C50C-407E-A947-70E740481C1C}">
                          <a14:useLocalDpi xmlns:a14="http://schemas.microsoft.com/office/drawing/2010/main" val="0"/>
                        </a:ext>
                      </a:extLst>
                    </a:blip>
                    <a:srcRect l="37233" t="1096" r="496" b="26027"/>
                    <a:stretch/>
                  </pic:blipFill>
                  <pic:spPr bwMode="auto">
                    <a:xfrm>
                      <a:off x="0" y="0"/>
                      <a:ext cx="1489588" cy="1579419"/>
                    </a:xfrm>
                    <a:prstGeom prst="rect">
                      <a:avLst/>
                    </a:prstGeom>
                    <a:ln>
                      <a:noFill/>
                    </a:ln>
                    <a:extLst>
                      <a:ext uri="{53640926-AAD7-44D8-BBD7-CCE9431645EC}">
                        <a14:shadowObscured xmlns:a14="http://schemas.microsoft.com/office/drawing/2010/main"/>
                      </a:ext>
                    </a:extLst>
                  </pic:spPr>
                </pic:pic>
              </a:graphicData>
            </a:graphic>
          </wp:anchor>
        </w:drawing>
      </w:r>
      <w:r w:rsidR="00C638CF" w:rsidRPr="00BE4225">
        <w:rPr>
          <w:rFonts w:ascii="Times New Roman" w:hAnsi="Times New Roman"/>
        </w:rPr>
        <w:tab/>
      </w:r>
      <w:r w:rsidR="00C638CF" w:rsidRPr="00436B76">
        <w:rPr>
          <w:rFonts w:ascii="Times New Roman" w:hAnsi="Times New Roman"/>
          <w:szCs w:val="24"/>
        </w:rPr>
        <w:t>Az optikai érzékelő két rész</w:t>
      </w:r>
      <w:r w:rsidR="00436B76" w:rsidRPr="00436B76">
        <w:rPr>
          <w:rFonts w:ascii="Times New Roman" w:hAnsi="Times New Roman"/>
          <w:szCs w:val="24"/>
        </w:rPr>
        <w:t>ből áll, egy optikai forrásból és egy vevő részből. K</w:t>
      </w:r>
      <w:r w:rsidR="00C638CF" w:rsidRPr="00436B76">
        <w:rPr>
          <w:rFonts w:ascii="Times New Roman" w:hAnsi="Times New Roman"/>
          <w:szCs w:val="24"/>
        </w:rPr>
        <w:t xml:space="preserve">ét optikai kapcsoló eszközt tartalmaz egymástól </w:t>
      </w:r>
      <m:oMath>
        <m:r>
          <w:rPr>
            <w:rFonts w:ascii="Cambria Math" w:hAnsi="Cambria Math"/>
            <w:szCs w:val="24"/>
          </w:rPr>
          <m:t>xd</m:t>
        </m:r>
      </m:oMath>
      <w:r w:rsidR="00ED22AB" w:rsidRPr="00436B76">
        <w:rPr>
          <w:rFonts w:ascii="Times New Roman" w:hAnsi="Times New Roman"/>
          <w:szCs w:val="24"/>
        </w:rPr>
        <w:t xml:space="preserve"> távolságra.</w:t>
      </w:r>
    </w:p>
    <w:p w14:paraId="4BE688C2" w14:textId="3C34B9E0" w:rsidR="00C638CF" w:rsidRPr="00436B76" w:rsidRDefault="00ED22AB" w:rsidP="00911B32">
      <w:pPr>
        <w:spacing w:line="360" w:lineRule="auto"/>
        <w:rPr>
          <w:rFonts w:ascii="Times New Roman" w:hAnsi="Times New Roman"/>
          <w:szCs w:val="24"/>
        </w:rPr>
      </w:pPr>
      <w:r w:rsidRPr="00436B76">
        <w:rPr>
          <w:rFonts w:ascii="Times New Roman" w:hAnsi="Times New Roman"/>
          <w:szCs w:val="24"/>
        </w:rPr>
        <w:tab/>
        <w:t>Két</w:t>
      </w:r>
      <w:r w:rsidR="00C638CF" w:rsidRPr="00436B76">
        <w:rPr>
          <w:rFonts w:ascii="Times New Roman" w:hAnsi="Times New Roman"/>
          <w:szCs w:val="24"/>
        </w:rPr>
        <w:t xml:space="preserve"> vezeték segítségével táplálhatjuk be a piros (3,3V-5V), fekete (GND), a sárga és a kék vezetékek, azok kimen</w:t>
      </w:r>
      <w:r w:rsidR="00436B76" w:rsidRPr="00436B76">
        <w:rPr>
          <w:rFonts w:ascii="Times New Roman" w:hAnsi="Times New Roman"/>
          <w:szCs w:val="24"/>
        </w:rPr>
        <w:t>e</w:t>
      </w:r>
      <w:r w:rsidR="00C638CF" w:rsidRPr="00436B76">
        <w:rPr>
          <w:rFonts w:ascii="Times New Roman" w:hAnsi="Times New Roman"/>
          <w:szCs w:val="24"/>
        </w:rPr>
        <w:t>ti jelek az érzékelőtől.</w:t>
      </w:r>
    </w:p>
    <w:p w14:paraId="66195750" w14:textId="77777777" w:rsidR="00C638CF" w:rsidRPr="00436B76" w:rsidRDefault="00C638CF" w:rsidP="00A05E75">
      <w:pPr>
        <w:spacing w:line="360" w:lineRule="auto"/>
        <w:rPr>
          <w:rFonts w:ascii="Times New Roman" w:hAnsi="Times New Roman"/>
          <w:szCs w:val="24"/>
        </w:rPr>
      </w:pPr>
      <w:r w:rsidRPr="00436B76">
        <w:rPr>
          <w:rFonts w:ascii="Times New Roman" w:hAnsi="Times New Roman"/>
          <w:szCs w:val="24"/>
        </w:rPr>
        <w:tab/>
        <w:t>A sárga vezetéken érkező jeleket nevezzük el A jelnek, míg a kék vezetéken érkező jeleket B-nek.</w:t>
      </w:r>
    </w:p>
    <w:p w14:paraId="753773EC" w14:textId="77777777" w:rsidR="00C638CF" w:rsidRPr="00436B76" w:rsidRDefault="00ED22AB" w:rsidP="00BC64C7">
      <w:pPr>
        <w:spacing w:line="360" w:lineRule="auto"/>
        <w:rPr>
          <w:rFonts w:ascii="Times New Roman" w:hAnsi="Times New Roman"/>
          <w:szCs w:val="24"/>
        </w:rPr>
      </w:pPr>
      <w:r w:rsidRPr="00436B76">
        <w:rPr>
          <w:rFonts w:ascii="Times New Roman" w:hAnsi="Times New Roman"/>
          <w:szCs w:val="24"/>
        </w:rPr>
        <w:tab/>
        <w:t>Az érzékelő számára a tárcsát a 2.1 képen látható módon kell illeszteni.</w:t>
      </w:r>
    </w:p>
    <w:p w14:paraId="6B671918" w14:textId="145037E0" w:rsidR="00C638CF" w:rsidRPr="00436B76" w:rsidRDefault="00ED22AB" w:rsidP="00BC64C7">
      <w:pPr>
        <w:spacing w:line="360" w:lineRule="auto"/>
        <w:rPr>
          <w:rFonts w:ascii="Times New Roman" w:hAnsi="Times New Roman"/>
          <w:szCs w:val="24"/>
        </w:rPr>
      </w:pPr>
      <w:r w:rsidRPr="00BE4225">
        <w:rPr>
          <w:rFonts w:ascii="Times New Roman" w:hAnsi="Times New Roman"/>
        </w:rPr>
        <w:lastRenderedPageBreak/>
        <w:tab/>
      </w:r>
      <w:r w:rsidRPr="00436B76">
        <w:rPr>
          <w:rFonts w:ascii="Times New Roman" w:hAnsi="Times New Roman"/>
          <w:szCs w:val="24"/>
        </w:rPr>
        <w:t>Könnyen belátható</w:t>
      </w:r>
      <w:r w:rsidR="00436B76" w:rsidRPr="00436B76">
        <w:rPr>
          <w:rFonts w:ascii="Times New Roman" w:hAnsi="Times New Roman"/>
          <w:szCs w:val="24"/>
        </w:rPr>
        <w:t>,</w:t>
      </w:r>
      <w:r w:rsidRPr="00436B76">
        <w:rPr>
          <w:rFonts w:ascii="Times New Roman" w:hAnsi="Times New Roman"/>
          <w:szCs w:val="24"/>
        </w:rPr>
        <w:t xml:space="preserve"> hogy a tárcsán a rések mérete és dőlés szöge befolyásolja az A, B jelek időbeni eltolását. A könnyebb kivitelezés kedvéért</w:t>
      </w:r>
      <w:r w:rsidR="00436B76" w:rsidRPr="00436B76">
        <w:rPr>
          <w:rFonts w:ascii="Times New Roman" w:hAnsi="Times New Roman"/>
          <w:szCs w:val="24"/>
        </w:rPr>
        <w:t>,</w:t>
      </w:r>
      <w:r w:rsidRPr="00436B76">
        <w:rPr>
          <w:rFonts w:ascii="Times New Roman" w:hAnsi="Times New Roman"/>
          <w:szCs w:val="24"/>
        </w:rPr>
        <w:t xml:space="preserve"> a tárcsákat lézeres nyomtató segítségével átlátszó fóliára szeretnénk nyomtatni.</w:t>
      </w:r>
      <w:r w:rsidR="00C81A1F" w:rsidRPr="00436B76">
        <w:rPr>
          <w:rFonts w:ascii="Times New Roman" w:hAnsi="Times New Roman"/>
          <w:noProof/>
          <w:szCs w:val="24"/>
          <w:lang w:val="en-US"/>
        </w:rPr>
        <mc:AlternateContent>
          <mc:Choice Requires="wpg">
            <w:drawing>
              <wp:anchor distT="0" distB="0" distL="114300" distR="114300" simplePos="0" relativeHeight="251662336" behindDoc="0" locked="0" layoutInCell="1" allowOverlap="1" wp14:anchorId="0C3CCC05" wp14:editId="5B4AE91E">
                <wp:simplePos x="0" y="0"/>
                <wp:positionH relativeFrom="column">
                  <wp:posOffset>2540</wp:posOffset>
                </wp:positionH>
                <wp:positionV relativeFrom="paragraph">
                  <wp:posOffset>721995</wp:posOffset>
                </wp:positionV>
                <wp:extent cx="3187700" cy="2745740"/>
                <wp:effectExtent l="0" t="0" r="0" b="0"/>
                <wp:wrapSquare wrapText="bothSides"/>
                <wp:docPr id="1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7700" cy="2745740"/>
                          <a:chOff x="0" y="0"/>
                          <a:chExt cx="3187700" cy="2745740"/>
                        </a:xfrm>
                      </wpg:grpSpPr>
                      <pic:pic xmlns:pic="http://schemas.openxmlformats.org/drawingml/2006/picture">
                        <pic:nvPicPr>
                          <pic:cNvPr id="133" name="Picture 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134" name="Text Box 39"/>
                        <wps:cNvSpPr txBox="1"/>
                        <wps:spPr>
                          <a:xfrm>
                            <a:off x="0" y="2570480"/>
                            <a:ext cx="3187700" cy="175260"/>
                          </a:xfrm>
                          <a:prstGeom prst="rect">
                            <a:avLst/>
                          </a:prstGeom>
                          <a:solidFill>
                            <a:prstClr val="white"/>
                          </a:solidFill>
                          <a:ln>
                            <a:noFill/>
                          </a:ln>
                          <a:effectLst/>
                        </wps:spPr>
                        <wps:txbx>
                          <w:txbxContent>
                            <w:p w14:paraId="1BB04A4F" w14:textId="77777777" w:rsidR="0025279D" w:rsidRPr="00F756D1" w:rsidRDefault="0025279D" w:rsidP="00CF0169">
                              <w:pPr>
                                <w:pStyle w:val="Caption"/>
                                <w:jc w:val="cente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C3CCC05" id="Group 41" o:spid="_x0000_s1119" style="position:absolute;left:0;text-align:left;margin-left:.2pt;margin-top:56.85pt;width:251pt;height:216.2pt;z-index:251662336;mso-position-horizontal-relative:text;mso-position-vertical-relative:text" coordsize="31877,274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">
                <v:shape id="Picture 3" o:spid="_x0000_s1120"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9OHEAAAA3AAAAA8AAABkcnMvZG93bnJldi54bWxET01rAjEQvQv9D2EKvYgmVrBla5RiaSv0&#10;pFtLexs2083iZrIkUdd/bwpCb/N4nzNf9q4VRwqx8axhMlYgiCtvGq41fJavo0cQMSEbbD2ThjNF&#10;WC5uBnMsjD/xho7bVIscwrFADTalrpAyVpYcxrHviDP364PDlGGopQl4yuGulfdKzaTDhnODxY5W&#10;lqr99uA0PHRU2u/h+8dbqeTu5XxQXz9hr/Xdbf/8BCJRn/7FV/fa5PnTKfw9ky+Qi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o9OHEAAAA3AAAAA8AAAAAAAAAAAAAAAAA&#10;nwIAAGRycy9kb3ducmV2LnhtbFBLBQYAAAAABAAEAPcAAACQAwAAAAA=&#10;">
                  <v:imagedata r:id="rId128" o:title=""/>
                  <v:path arrowok="t"/>
                </v:shape>
                <v:shape id="Text Box 39" o:spid="_x0000_s1121" type="#_x0000_t202" style="position:absolute;top:25704;width:31877;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14:paraId="1BB04A4F" w14:textId="77777777" w:rsidR="0025279D" w:rsidRPr="00F756D1" w:rsidRDefault="0025279D" w:rsidP="00CF0169">
                        <w:pPr>
                          <w:pStyle w:val="Caption"/>
                          <w:jc w:val="center"/>
                          <w:rPr>
                            <w:rFonts w:ascii="Times New Roman" w:hAnsi="Times New Roman"/>
                            <w:noProof/>
                            <w:sz w:val="24"/>
                            <w:szCs w:val="24"/>
                          </w:rPr>
                        </w:pPr>
                      </w:p>
                    </w:txbxContent>
                  </v:textbox>
                </v:shape>
                <w10:wrap type="square"/>
              </v:group>
            </w:pict>
          </mc:Fallback>
        </mc:AlternateContent>
      </w:r>
    </w:p>
    <w:p w14:paraId="6D3AB15E" w14:textId="6D8CC3E3" w:rsidR="00C638CF" w:rsidRPr="00436B76" w:rsidRDefault="00C638CF" w:rsidP="00BC64C7">
      <w:pPr>
        <w:spacing w:line="360" w:lineRule="auto"/>
        <w:rPr>
          <w:rFonts w:ascii="Times New Roman" w:hAnsi="Times New Roman"/>
          <w:szCs w:val="24"/>
        </w:rPr>
      </w:pPr>
      <w:r w:rsidRPr="00436B76">
        <w:rPr>
          <w:rFonts w:ascii="Times New Roman" w:hAnsi="Times New Roman"/>
          <w:szCs w:val="24"/>
        </w:rPr>
        <w:tab/>
        <w:t xml:space="preserve">Ha a </w:t>
      </w:r>
      <w:r w:rsidR="003401E3" w:rsidRPr="00436B76">
        <w:rPr>
          <w:rFonts w:ascii="Times New Roman" w:hAnsi="Times New Roman"/>
          <w:szCs w:val="24"/>
        </w:rPr>
        <w:fldChar w:fldCharType="begin"/>
      </w:r>
      <w:r w:rsidR="003401E3" w:rsidRPr="00436B76">
        <w:rPr>
          <w:rFonts w:ascii="Times New Roman" w:hAnsi="Times New Roman"/>
          <w:szCs w:val="24"/>
        </w:rPr>
        <w:instrText xml:space="preserve"> REF _Ref422127953 \h </w:instrText>
      </w:r>
      <w:r w:rsidR="00436B76">
        <w:rPr>
          <w:rFonts w:ascii="Times New Roman" w:hAnsi="Times New Roman"/>
          <w:szCs w:val="24"/>
        </w:rPr>
        <w:instrText xml:space="preserve"> \* MERGEFORMAT </w:instrText>
      </w:r>
      <w:r w:rsidR="003401E3" w:rsidRPr="00436B76">
        <w:rPr>
          <w:rFonts w:ascii="Times New Roman" w:hAnsi="Times New Roman"/>
          <w:szCs w:val="24"/>
        </w:rPr>
      </w:r>
      <w:r w:rsidR="003401E3" w:rsidRPr="00436B76">
        <w:rPr>
          <w:rFonts w:ascii="Times New Roman" w:hAnsi="Times New Roman"/>
          <w:szCs w:val="24"/>
        </w:rPr>
        <w:fldChar w:fldCharType="separate"/>
      </w:r>
      <w:r w:rsidR="003401E3" w:rsidRPr="00436B76">
        <w:rPr>
          <w:szCs w:val="24"/>
        </w:rPr>
        <w:t>Kép. 3.18</w:t>
      </w:r>
      <w:r w:rsidR="003401E3" w:rsidRPr="00436B76">
        <w:rPr>
          <w:rFonts w:ascii="Times New Roman" w:hAnsi="Times New Roman"/>
          <w:szCs w:val="24"/>
        </w:rPr>
        <w:fldChar w:fldCharType="end"/>
      </w:r>
      <w:r w:rsidR="003401E3" w:rsidRPr="00436B76">
        <w:rPr>
          <w:rFonts w:ascii="Times New Roman" w:hAnsi="Times New Roman"/>
          <w:szCs w:val="24"/>
        </w:rPr>
        <w:t xml:space="preserve"> </w:t>
      </w:r>
      <w:r w:rsidR="00C9496D" w:rsidRPr="00436B76">
        <w:rPr>
          <w:rFonts w:ascii="Times New Roman" w:hAnsi="Times New Roman"/>
          <w:szCs w:val="24"/>
        </w:rPr>
        <w:t xml:space="preserve">látható </w:t>
      </w:r>
      <w:r w:rsidR="003401E3" w:rsidRPr="00436B76">
        <w:rPr>
          <w:rFonts w:ascii="Times New Roman" w:hAnsi="Times New Roman"/>
          <w:szCs w:val="24"/>
        </w:rPr>
        <w:t>módon helyezzük</w:t>
      </w:r>
      <w:r w:rsidR="00ED22AB" w:rsidRPr="00436B76">
        <w:rPr>
          <w:rFonts w:ascii="Times New Roman" w:hAnsi="Times New Roman"/>
          <w:szCs w:val="24"/>
        </w:rPr>
        <w:t xml:space="preserve"> el, sugár irányban nem jön létre késés a két jel között (A és B), így nem lehetne me</w:t>
      </w:r>
      <w:r w:rsidR="00436B76">
        <w:rPr>
          <w:rFonts w:ascii="Times New Roman" w:hAnsi="Times New Roman"/>
          <w:szCs w:val="24"/>
        </w:rPr>
        <w:t>ghatározni a forgás irányát. Ez</w:t>
      </w:r>
      <w:r w:rsidR="00ED22AB" w:rsidRPr="00436B76">
        <w:rPr>
          <w:rFonts w:ascii="Times New Roman" w:hAnsi="Times New Roman"/>
          <w:szCs w:val="24"/>
        </w:rPr>
        <w:t xml:space="preserve"> </w:t>
      </w:r>
      <w:r w:rsidR="00436B76">
        <w:rPr>
          <w:rFonts w:ascii="Times New Roman" w:hAnsi="Times New Roman"/>
          <w:szCs w:val="24"/>
        </w:rPr>
        <w:t>elkerülendő, a</w:t>
      </w:r>
      <w:r w:rsidR="00ED22AB" w:rsidRPr="00436B76">
        <w:rPr>
          <w:rFonts w:ascii="Times New Roman" w:hAnsi="Times New Roman"/>
          <w:szCs w:val="24"/>
        </w:rPr>
        <w:t xml:space="preserve"> réseket meg kell </w:t>
      </w:r>
      <w:r w:rsidR="00A94709" w:rsidRPr="00436B76">
        <w:rPr>
          <w:rFonts w:ascii="Times New Roman" w:hAnsi="Times New Roman"/>
          <w:szCs w:val="24"/>
        </w:rPr>
        <w:t>dönteni</w:t>
      </w:r>
      <w:r w:rsidR="00ED22AB" w:rsidRPr="00436B76">
        <w:rPr>
          <w:rFonts w:ascii="Times New Roman" w:hAnsi="Times New Roman"/>
          <w:szCs w:val="24"/>
        </w:rPr>
        <w:t xml:space="preserve"> egy alfa szöggel így kialakul a késés is. </w:t>
      </w:r>
    </w:p>
    <w:p w14:paraId="7FB34287" w14:textId="77777777" w:rsidR="00C638CF" w:rsidRPr="00436B76" w:rsidRDefault="00ED22AB" w:rsidP="00BC64C7">
      <w:pPr>
        <w:spacing w:line="360" w:lineRule="auto"/>
        <w:rPr>
          <w:rFonts w:ascii="Times New Roman" w:hAnsi="Times New Roman"/>
          <w:szCs w:val="24"/>
        </w:rPr>
      </w:pPr>
      <w:r w:rsidRPr="00BE4225">
        <w:rPr>
          <w:rFonts w:ascii="Times New Roman" w:hAnsi="Times New Roman"/>
        </w:rPr>
        <w:tab/>
      </w:r>
      <w:r w:rsidRPr="00436B76">
        <w:rPr>
          <w:rFonts w:ascii="Times New Roman" w:hAnsi="Times New Roman"/>
          <w:szCs w:val="24"/>
        </w:rPr>
        <w:t>Tekintsük az A és B pontokat az Érzékelő A és Érzékelő B pontjainak. Az AB szakasz hossza ismert, amely megadja az érzékelők közti távolságot.</w:t>
      </w:r>
    </w:p>
    <w:p w14:paraId="3FB6B460" w14:textId="66B6CC5C" w:rsidR="00A626E4" w:rsidRPr="00436B76" w:rsidRDefault="00ED22AB" w:rsidP="00FC3556">
      <w:pPr>
        <w:spacing w:line="360" w:lineRule="auto"/>
        <w:rPr>
          <w:rFonts w:ascii="Times New Roman" w:hAnsi="Times New Roman"/>
          <w:szCs w:val="24"/>
        </w:rPr>
      </w:pPr>
      <w:r w:rsidRPr="00436B76">
        <w:rPr>
          <w:rFonts w:ascii="Times New Roman" w:hAnsi="Times New Roman"/>
          <w:szCs w:val="24"/>
        </w:rPr>
        <w:tab/>
        <w:t xml:space="preserve">Az </w:t>
      </w:r>
      <m:oMath>
        <m:r>
          <w:rPr>
            <w:rFonts w:ascii="Cambria Math" w:hAnsi="Cambria Math"/>
            <w:szCs w:val="24"/>
          </w:rPr>
          <m:t>O</m:t>
        </m:r>
      </m:oMath>
      <w:r w:rsidRPr="00436B76">
        <w:rPr>
          <w:rFonts w:ascii="Times New Roman" w:hAnsi="Times New Roman"/>
          <w:szCs w:val="24"/>
        </w:rPr>
        <w:t xml:space="preserve"> pont az inkrementális tárcsa középpontja, amely körül Omega szögsebességgel forog.</w:t>
      </w:r>
    </w:p>
    <w:p w14:paraId="5F328D4E" w14:textId="4C43CFAE" w:rsidR="00C638CF" w:rsidRPr="00436B76" w:rsidRDefault="00F36DF3" w:rsidP="001F5941">
      <w:pPr>
        <w:spacing w:line="360" w:lineRule="auto"/>
        <w:ind w:firstLine="720"/>
        <w:rPr>
          <w:rFonts w:ascii="Times New Roman" w:hAnsi="Times New Roman"/>
          <w:szCs w:val="24"/>
        </w:rPr>
      </w:pPr>
      <w:r w:rsidRPr="00436B76">
        <w:rPr>
          <w:rFonts w:ascii="Times New Roman" w:hAnsi="Times New Roman"/>
          <w:noProof/>
          <w:szCs w:val="24"/>
          <w:lang w:val="en-US"/>
        </w:rPr>
        <mc:AlternateContent>
          <mc:Choice Requires="wpg">
            <w:drawing>
              <wp:anchor distT="0" distB="0" distL="114300" distR="114300" simplePos="0" relativeHeight="251675648" behindDoc="0" locked="0" layoutInCell="1" allowOverlap="1" wp14:anchorId="136B8870" wp14:editId="63DDFB7D">
                <wp:simplePos x="0" y="0"/>
                <wp:positionH relativeFrom="column">
                  <wp:posOffset>182832</wp:posOffset>
                </wp:positionH>
                <wp:positionV relativeFrom="paragraph">
                  <wp:posOffset>251688</wp:posOffset>
                </wp:positionV>
                <wp:extent cx="1266190" cy="2203450"/>
                <wp:effectExtent l="0" t="0" r="0" b="6350"/>
                <wp:wrapSquare wrapText="bothSides"/>
                <wp:docPr id="12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190" cy="2203450"/>
                          <a:chOff x="0" y="0"/>
                          <a:chExt cx="1586865" cy="3248660"/>
                        </a:xfrm>
                      </wpg:grpSpPr>
                      <pic:pic xmlns:pic="http://schemas.openxmlformats.org/drawingml/2006/picture">
                        <pic:nvPicPr>
                          <pic:cNvPr id="130" name="Picture 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131" name="Text Box 45"/>
                        <wps:cNvSpPr txBox="1"/>
                        <wps:spPr>
                          <a:xfrm>
                            <a:off x="0" y="2806065"/>
                            <a:ext cx="1586865" cy="442595"/>
                          </a:xfrm>
                          <a:prstGeom prst="rect">
                            <a:avLst/>
                          </a:prstGeom>
                          <a:solidFill>
                            <a:prstClr val="white"/>
                          </a:solidFill>
                          <a:ln>
                            <a:noFill/>
                          </a:ln>
                          <a:effectLst/>
                        </wps:spPr>
                        <wps:txbx>
                          <w:txbxContent>
                            <w:p w14:paraId="3488295C" w14:textId="77777777" w:rsidR="0025279D" w:rsidRPr="00054502" w:rsidRDefault="0025279D" w:rsidP="0000617B">
                              <w:pPr>
                                <w:pStyle w:val="Caption"/>
                                <w:jc w:val="cente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6B8870" id="Group 48" o:spid="_x0000_s1122" style="position:absolute;left:0;text-align:left;margin-left:14.4pt;margin-top:19.8pt;width:99.7pt;height:173.5pt;z-index:251675648;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">
                <v:shape id="Picture 1" o:spid="_x0000_s1123"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7zgzGAAAA3AAAAA8AAABkcnMvZG93bnJldi54bWxEj0FrwkAQhe+F/odlhN7qxsQWm7qKCIVe&#10;KhirXofsNAnNzobsVpN/7xyE3mZ4b977ZrkeXKsu1IfGs4HZNAFFXHrbcGXg+/DxvAAVIrLF1jMZ&#10;GCnAevX4sMTc+ivv6VLESkkIhxwN1DF2udahrMlhmPqOWLQf3zuMsvaVtj1eJdy1Ok2SV+2wYWmo&#10;saNtTeVv8ecM7E7ZuMnScf5y/jqWh3S7b97iYMzTZNi8g4o0xH/z/frTCn4m+PKMT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vODMYAAADcAAAADwAAAAAAAAAAAAAA&#10;AACfAgAAZHJzL2Rvd25yZXYueG1sUEsFBgAAAAAEAAQA9wAAAJIDAAAAAA==&#10;">
                  <v:imagedata r:id="rId130" o:title=""/>
                  <v:path arrowok="t"/>
                </v:shape>
                <v:shape id="Text Box 45" o:spid="_x0000_s1124"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14:paraId="3488295C" w14:textId="77777777" w:rsidR="0025279D" w:rsidRPr="00054502" w:rsidRDefault="0025279D" w:rsidP="0000617B">
                        <w:pPr>
                          <w:pStyle w:val="Caption"/>
                          <w:jc w:val="center"/>
                          <w:rPr>
                            <w:rFonts w:ascii="Times New Roman" w:hAnsi="Times New Roman"/>
                            <w:noProof/>
                            <w:sz w:val="24"/>
                            <w:szCs w:val="24"/>
                          </w:rPr>
                        </w:pPr>
                      </w:p>
                    </w:txbxContent>
                  </v:textbox>
                </v:shape>
                <w10:wrap type="square"/>
              </v:group>
            </w:pict>
          </mc:Fallback>
        </mc:AlternateContent>
      </w:r>
      <w:r w:rsidR="005D5C99" w:rsidRPr="00436B76">
        <w:rPr>
          <w:rFonts w:ascii="Times New Roman" w:hAnsi="Times New Roman"/>
          <w:szCs w:val="24"/>
        </w:rPr>
        <w:t>A</w:t>
      </w:r>
      <w:r w:rsidR="00C9496D" w:rsidRPr="00436B76">
        <w:rPr>
          <w:rFonts w:ascii="Times New Roman" w:hAnsi="Times New Roman"/>
          <w:szCs w:val="24"/>
        </w:rPr>
        <w:t>z</w:t>
      </w:r>
      <w:r w:rsidR="003401E3" w:rsidRPr="00436B76">
        <w:rPr>
          <w:rFonts w:ascii="Times New Roman" w:hAnsi="Times New Roman"/>
          <w:szCs w:val="24"/>
        </w:rPr>
        <w:t xml:space="preserve"> </w:t>
      </w:r>
      <w:r w:rsidR="003401E3" w:rsidRPr="00436B76">
        <w:rPr>
          <w:rFonts w:ascii="Times New Roman" w:hAnsi="Times New Roman"/>
          <w:szCs w:val="24"/>
        </w:rPr>
        <w:fldChar w:fldCharType="begin"/>
      </w:r>
      <w:r w:rsidR="003401E3" w:rsidRPr="00436B76">
        <w:rPr>
          <w:rFonts w:ascii="Times New Roman" w:hAnsi="Times New Roman"/>
          <w:szCs w:val="24"/>
        </w:rPr>
        <w:instrText xml:space="preserve"> REF _Ref422127915 \h </w:instrText>
      </w:r>
      <w:r w:rsidR="00436B76">
        <w:rPr>
          <w:rFonts w:ascii="Times New Roman" w:hAnsi="Times New Roman"/>
          <w:szCs w:val="24"/>
        </w:rPr>
        <w:instrText xml:space="preserve"> \* MERGEFORMAT </w:instrText>
      </w:r>
      <w:r w:rsidR="003401E3" w:rsidRPr="00436B76">
        <w:rPr>
          <w:rFonts w:ascii="Times New Roman" w:hAnsi="Times New Roman"/>
          <w:szCs w:val="24"/>
        </w:rPr>
      </w:r>
      <w:r w:rsidR="003401E3" w:rsidRPr="00436B76">
        <w:rPr>
          <w:rFonts w:ascii="Times New Roman" w:hAnsi="Times New Roman"/>
          <w:szCs w:val="24"/>
        </w:rPr>
        <w:fldChar w:fldCharType="separate"/>
      </w:r>
      <w:r w:rsidR="003401E3" w:rsidRPr="00436B76">
        <w:rPr>
          <w:szCs w:val="24"/>
        </w:rPr>
        <w:t>Kép. 3.19</w:t>
      </w:r>
      <w:r w:rsidR="003401E3" w:rsidRPr="00436B76">
        <w:rPr>
          <w:rFonts w:ascii="Times New Roman" w:hAnsi="Times New Roman"/>
          <w:szCs w:val="24"/>
        </w:rPr>
        <w:fldChar w:fldCharType="end"/>
      </w:r>
      <w:r w:rsidR="003401E3" w:rsidRPr="00436B76">
        <w:rPr>
          <w:rFonts w:ascii="Times New Roman" w:hAnsi="Times New Roman"/>
          <w:szCs w:val="24"/>
        </w:rPr>
        <w:t xml:space="preserve"> </w:t>
      </w:r>
      <w:r w:rsidR="00ED22AB" w:rsidRPr="00436B76">
        <w:rPr>
          <w:rFonts w:ascii="Times New Roman" w:hAnsi="Times New Roman"/>
          <w:szCs w:val="24"/>
        </w:rPr>
        <w:t>a fehér mezők az inkrementális tárcsa réseit képviselik. A rések száma megadja, a tárcsa felbontását N.</w:t>
      </w:r>
    </w:p>
    <w:p w14:paraId="3163DFA6" w14:textId="00217DC3" w:rsidR="00CF0169" w:rsidRPr="00436B76" w:rsidRDefault="00436B76" w:rsidP="001F5941">
      <w:pPr>
        <w:spacing w:line="360" w:lineRule="auto"/>
        <w:rPr>
          <w:rFonts w:ascii="Times New Roman" w:hAnsi="Times New Roman"/>
          <w:szCs w:val="24"/>
        </w:rPr>
      </w:pPr>
      <w:r w:rsidRPr="00BE4225">
        <w:rPr>
          <w:rFonts w:ascii="Times New Roman" w:hAnsi="Times New Roman"/>
          <w:noProof/>
          <w:lang w:val="en-US"/>
        </w:rPr>
        <mc:AlternateContent>
          <mc:Choice Requires="wps">
            <w:drawing>
              <wp:anchor distT="0" distB="0" distL="114300" distR="114300" simplePos="0" relativeHeight="251640832" behindDoc="0" locked="0" layoutInCell="1" allowOverlap="1" wp14:anchorId="1F5DFDC1" wp14:editId="5605D136">
                <wp:simplePos x="0" y="0"/>
                <wp:positionH relativeFrom="margin">
                  <wp:posOffset>3239770</wp:posOffset>
                </wp:positionH>
                <wp:positionV relativeFrom="paragraph">
                  <wp:posOffset>3230880</wp:posOffset>
                </wp:positionV>
                <wp:extent cx="2991485" cy="361950"/>
                <wp:effectExtent l="0" t="0" r="0" b="0"/>
                <wp:wrapSquare wrapText="bothSides"/>
                <wp:docPr id="12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1485" cy="361950"/>
                        </a:xfrm>
                        <a:prstGeom prst="rect">
                          <a:avLst/>
                        </a:prstGeom>
                        <a:solidFill>
                          <a:prstClr val="white"/>
                        </a:solidFill>
                        <a:ln>
                          <a:noFill/>
                        </a:ln>
                        <a:effectLst/>
                      </wps:spPr>
                      <wps:txbx>
                        <w:txbxContent>
                          <w:p w14:paraId="454876D2" w14:textId="77777777" w:rsidR="0025279D" w:rsidRPr="00845BD4" w:rsidRDefault="0025279D" w:rsidP="00E67FAB">
                            <w:pPr>
                              <w:pStyle w:val="Caption"/>
                              <w:jc w:val="center"/>
                              <w:rPr>
                                <w:rFonts w:ascii="Times New Roman" w:eastAsiaTheme="minorHAnsi"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FDC1" id="Text Box 54" o:spid="_x0000_s1125" type="#_x0000_t202" style="position:absolute;left:0;text-align:left;margin-left:255.1pt;margin-top:254.4pt;width:235.55pt;height:28.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" stroked="f">
                <v:path arrowok="t"/>
                <v:textbox inset="0,0,0,0">
                  <w:txbxContent>
                    <w:p w14:paraId="454876D2" w14:textId="77777777" w:rsidR="0025279D" w:rsidRPr="00845BD4" w:rsidRDefault="0025279D" w:rsidP="00E67FAB">
                      <w:pPr>
                        <w:pStyle w:val="Caption"/>
                        <w:jc w:val="center"/>
                        <w:rPr>
                          <w:rFonts w:ascii="Times New Roman" w:eastAsiaTheme="minorHAnsi" w:hAnsi="Times New Roman"/>
                          <w:noProof/>
                          <w:sz w:val="24"/>
                          <w:szCs w:val="24"/>
                        </w:rPr>
                      </w:pPr>
                    </w:p>
                  </w:txbxContent>
                </v:textbox>
                <w10:wrap type="square" anchorx="margin"/>
              </v:shape>
            </w:pict>
          </mc:Fallback>
        </mc:AlternateContent>
      </w:r>
      <w:r w:rsidR="00ED22AB" w:rsidRPr="00436B76">
        <w:rPr>
          <w:rFonts w:ascii="Times New Roman" w:hAnsi="Times New Roman"/>
          <w:szCs w:val="24"/>
        </w:rPr>
        <w:tab/>
        <w:t>Azokban a pontokban</w:t>
      </w:r>
      <w:r>
        <w:rPr>
          <w:rFonts w:ascii="Times New Roman" w:hAnsi="Times New Roman"/>
          <w:szCs w:val="24"/>
        </w:rPr>
        <w:t>,</w:t>
      </w:r>
      <w:r w:rsidR="00ED22AB" w:rsidRPr="00436B76">
        <w:rPr>
          <w:rFonts w:ascii="Times New Roman" w:hAnsi="Times New Roman"/>
          <w:szCs w:val="24"/>
        </w:rPr>
        <w:t xml:space="preserve"> ahol a rések fedik az érzékelőket ott az érzékelő kimeneti jele logikai magas szinten</w:t>
      </w:r>
      <w:r>
        <w:rPr>
          <w:rFonts w:ascii="Times New Roman" w:hAnsi="Times New Roman"/>
          <w:szCs w:val="24"/>
        </w:rPr>
        <w:t xml:space="preserve"> van</w:t>
      </w:r>
      <w:r w:rsidR="00ED22AB" w:rsidRPr="00436B76">
        <w:rPr>
          <w:rFonts w:ascii="Times New Roman" w:hAnsi="Times New Roman"/>
          <w:szCs w:val="24"/>
        </w:rPr>
        <w:t>, míg ahol nem fedi</w:t>
      </w:r>
      <w:r>
        <w:rPr>
          <w:rFonts w:ascii="Times New Roman" w:hAnsi="Times New Roman"/>
          <w:szCs w:val="24"/>
        </w:rPr>
        <w:t>k, ott logikai alacsony szinten</w:t>
      </w:r>
      <w:r w:rsidR="00ED22AB" w:rsidRPr="00436B76">
        <w:rPr>
          <w:rFonts w:ascii="Times New Roman" w:hAnsi="Times New Roman"/>
          <w:szCs w:val="24"/>
        </w:rPr>
        <w:t>.</w:t>
      </w:r>
    </w:p>
    <w:p w14:paraId="5F87B5E0" w14:textId="4913AB34" w:rsidR="00C638CF" w:rsidRPr="00436B76" w:rsidRDefault="00F36DF3" w:rsidP="001F5941">
      <w:pPr>
        <w:spacing w:line="360" w:lineRule="auto"/>
        <w:rPr>
          <w:rFonts w:ascii="Times New Roman" w:hAnsi="Times New Roman"/>
          <w:szCs w:val="24"/>
        </w:rPr>
      </w:pPr>
      <w:r w:rsidRPr="00BE4225">
        <w:rPr>
          <w:noProof/>
          <w:lang w:val="en-US"/>
        </w:rPr>
        <w:drawing>
          <wp:anchor distT="0" distB="0" distL="114300" distR="114300" simplePos="0" relativeHeight="251651072" behindDoc="0" locked="0" layoutInCell="1" allowOverlap="1" wp14:anchorId="73DC94C3" wp14:editId="3837E68D">
            <wp:simplePos x="0" y="0"/>
            <wp:positionH relativeFrom="margin">
              <wp:posOffset>3081919</wp:posOffset>
            </wp:positionH>
            <wp:positionV relativeFrom="margin">
              <wp:posOffset>3306768</wp:posOffset>
            </wp:positionV>
            <wp:extent cx="2999740" cy="1433830"/>
            <wp:effectExtent l="0" t="0" r="0" b="0"/>
            <wp:wrapSquare wrapText="bothSides"/>
            <wp:docPr id="170" name="Picture 170" descr="InkrementalisJel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krementalisJelek1"/>
                    <pic:cNvPicPr>
                      <a:picLocks noChangeAspect="1" noChangeArrowheads="1"/>
                    </pic:cNvPicPr>
                  </pic:nvPicPr>
                  <pic:blipFill>
                    <a:blip r:embed="rId131">
                      <a:extLst>
                        <a:ext uri="{28A0092B-C50C-407E-A947-70E740481C1C}">
                          <a14:useLocalDpi xmlns:a14="http://schemas.microsoft.com/office/drawing/2010/main" val="0"/>
                        </a:ext>
                      </a:extLst>
                    </a:blip>
                    <a:srcRect l="24985" t="20773" r="24721" b="45326"/>
                    <a:stretch>
                      <a:fillRect/>
                    </a:stretch>
                  </pic:blipFill>
                  <pic:spPr bwMode="auto">
                    <a:xfrm>
                      <a:off x="0" y="0"/>
                      <a:ext cx="2999740" cy="1433830"/>
                    </a:xfrm>
                    <a:prstGeom prst="rect">
                      <a:avLst/>
                    </a:prstGeom>
                    <a:noFill/>
                  </pic:spPr>
                </pic:pic>
              </a:graphicData>
            </a:graphic>
            <wp14:sizeRelH relativeFrom="page">
              <wp14:pctWidth>0</wp14:pctWidth>
            </wp14:sizeRelH>
            <wp14:sizeRelV relativeFrom="page">
              <wp14:pctHeight>0</wp14:pctHeight>
            </wp14:sizeRelV>
          </wp:anchor>
        </w:drawing>
      </w:r>
      <w:r w:rsidR="00ED22AB" w:rsidRPr="00BE4225">
        <w:rPr>
          <w:rFonts w:ascii="Times New Roman" w:hAnsi="Times New Roman"/>
        </w:rPr>
        <w:tab/>
      </w:r>
      <w:r w:rsidR="00ED22AB" w:rsidRPr="00436B76">
        <w:rPr>
          <w:rFonts w:ascii="Times New Roman" w:hAnsi="Times New Roman"/>
          <w:szCs w:val="24"/>
        </w:rPr>
        <w:t>Ha az A,</w:t>
      </w:r>
      <w:r w:rsidR="00A94709" w:rsidRPr="00436B76">
        <w:rPr>
          <w:rFonts w:ascii="Times New Roman" w:hAnsi="Times New Roman"/>
          <w:szCs w:val="24"/>
        </w:rPr>
        <w:t xml:space="preserve"> </w:t>
      </w:r>
      <w:r w:rsidR="00ED22AB" w:rsidRPr="00436B76">
        <w:rPr>
          <w:rFonts w:ascii="Times New Roman" w:hAnsi="Times New Roman"/>
          <w:szCs w:val="24"/>
        </w:rPr>
        <w:t>B,</w:t>
      </w:r>
      <w:r w:rsidR="00A94709" w:rsidRPr="00436B76">
        <w:rPr>
          <w:rFonts w:ascii="Times New Roman" w:hAnsi="Times New Roman"/>
          <w:szCs w:val="24"/>
        </w:rPr>
        <w:t xml:space="preserve"> </w:t>
      </w:r>
      <w:r w:rsidR="00ED22AB" w:rsidRPr="00436B76">
        <w:rPr>
          <w:rFonts w:ascii="Times New Roman" w:hAnsi="Times New Roman"/>
          <w:szCs w:val="24"/>
        </w:rPr>
        <w:t xml:space="preserve">O pontok egy egyenesen találhatok (könnyebb az érzékelő felfogatása), akkor meg kel </w:t>
      </w:r>
      <w:r w:rsidR="00A94709" w:rsidRPr="00436B76">
        <w:rPr>
          <w:rFonts w:ascii="Times New Roman" w:hAnsi="Times New Roman"/>
          <w:szCs w:val="24"/>
        </w:rPr>
        <w:t>dönteni</w:t>
      </w:r>
      <w:r w:rsidR="00ED22AB" w:rsidRPr="00436B76">
        <w:rPr>
          <w:rFonts w:ascii="Times New Roman" w:hAnsi="Times New Roman"/>
          <w:szCs w:val="24"/>
        </w:rPr>
        <w:t xml:space="preserve"> a réseket az A,</w:t>
      </w:r>
      <w:r w:rsidR="00A94709" w:rsidRPr="00436B76">
        <w:rPr>
          <w:rFonts w:ascii="Times New Roman" w:hAnsi="Times New Roman"/>
          <w:szCs w:val="24"/>
        </w:rPr>
        <w:t xml:space="preserve"> </w:t>
      </w:r>
      <w:r w:rsidR="00ED22AB" w:rsidRPr="00436B76">
        <w:rPr>
          <w:rFonts w:ascii="Times New Roman" w:hAnsi="Times New Roman"/>
          <w:szCs w:val="24"/>
        </w:rPr>
        <w:t xml:space="preserve">B pontok által meghatározott egyeneshez képest </w:t>
      </w:r>
      <m:oMath>
        <m:r>
          <w:rPr>
            <w:rFonts w:ascii="Cambria Math" w:hAnsi="Cambria Math"/>
            <w:szCs w:val="24"/>
          </w:rPr>
          <m:t>α</m:t>
        </m:r>
      </m:oMath>
      <w:r w:rsidR="00ED22AB" w:rsidRPr="00436B76">
        <w:rPr>
          <w:rFonts w:ascii="Times New Roman" w:hAnsi="Times New Roman"/>
          <w:szCs w:val="24"/>
        </w:rPr>
        <w:t xml:space="preserve"> szöggel (</w:t>
      </w:r>
      <w:r w:rsidR="00A94709" w:rsidRPr="00436B76">
        <w:rPr>
          <w:rFonts w:ascii="Times New Roman" w:hAnsi="Times New Roman"/>
          <w:szCs w:val="24"/>
        </w:rPr>
        <w:fldChar w:fldCharType="begin"/>
      </w:r>
      <w:r w:rsidR="00A94709" w:rsidRPr="00436B76">
        <w:rPr>
          <w:rFonts w:ascii="Times New Roman" w:hAnsi="Times New Roman"/>
          <w:szCs w:val="24"/>
        </w:rPr>
        <w:instrText xml:space="preserve"> REF _Ref422127846 \h </w:instrText>
      </w:r>
      <w:r w:rsidR="00436B76">
        <w:rPr>
          <w:rFonts w:ascii="Times New Roman" w:hAnsi="Times New Roman"/>
          <w:szCs w:val="24"/>
        </w:rPr>
        <w:instrText xml:space="preserve"> \* MERGEFORMAT </w:instrText>
      </w:r>
      <w:r w:rsidR="00A94709" w:rsidRPr="00436B76">
        <w:rPr>
          <w:rFonts w:ascii="Times New Roman" w:hAnsi="Times New Roman"/>
          <w:szCs w:val="24"/>
        </w:rPr>
      </w:r>
      <w:r w:rsidR="00A94709" w:rsidRPr="00436B76">
        <w:rPr>
          <w:rFonts w:ascii="Times New Roman" w:hAnsi="Times New Roman"/>
          <w:szCs w:val="24"/>
        </w:rPr>
        <w:fldChar w:fldCharType="separate"/>
      </w:r>
      <w:r w:rsidR="00A94709" w:rsidRPr="00436B76">
        <w:rPr>
          <w:szCs w:val="24"/>
        </w:rPr>
        <w:t>Kép. 3.21</w:t>
      </w:r>
      <w:r w:rsidR="00A94709" w:rsidRPr="00436B76">
        <w:rPr>
          <w:rFonts w:ascii="Times New Roman" w:hAnsi="Times New Roman"/>
          <w:szCs w:val="24"/>
        </w:rPr>
        <w:fldChar w:fldCharType="end"/>
      </w:r>
      <w:r w:rsidR="00ED22AB" w:rsidRPr="00436B76">
        <w:rPr>
          <w:rFonts w:ascii="Times New Roman" w:hAnsi="Times New Roman"/>
          <w:szCs w:val="24"/>
        </w:rPr>
        <w:t>).</w:t>
      </w:r>
    </w:p>
    <w:p w14:paraId="745932A8" w14:textId="4EC58DDF" w:rsidR="00E67FAB" w:rsidRPr="00436B76" w:rsidRDefault="00F36DF3" w:rsidP="001F5941">
      <w:pPr>
        <w:spacing w:line="360" w:lineRule="auto"/>
        <w:rPr>
          <w:rFonts w:ascii="Times New Roman" w:hAnsi="Times New Roman"/>
          <w:szCs w:val="24"/>
        </w:rPr>
      </w:pPr>
      <w:r w:rsidRPr="00436B76">
        <w:rPr>
          <w:rFonts w:ascii="Times New Roman" w:hAnsi="Times New Roman"/>
          <w:noProof/>
          <w:szCs w:val="24"/>
          <w:lang w:val="en-US"/>
        </w:rPr>
        <w:lastRenderedPageBreak/>
        <mc:AlternateContent>
          <mc:Choice Requires="wpg">
            <w:drawing>
              <wp:anchor distT="0" distB="0" distL="114300" distR="114300" simplePos="0" relativeHeight="251680768" behindDoc="0" locked="0" layoutInCell="1" allowOverlap="1" wp14:anchorId="7043F582" wp14:editId="53947235">
                <wp:simplePos x="0" y="0"/>
                <wp:positionH relativeFrom="margin">
                  <wp:posOffset>34506</wp:posOffset>
                </wp:positionH>
                <wp:positionV relativeFrom="margin">
                  <wp:posOffset>2787362</wp:posOffset>
                </wp:positionV>
                <wp:extent cx="2967355" cy="2957196"/>
                <wp:effectExtent l="0" t="0" r="4445" b="0"/>
                <wp:wrapTopAndBottom/>
                <wp:docPr id="12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2957196"/>
                          <a:chOff x="0" y="24063"/>
                          <a:chExt cx="2967856" cy="2957261"/>
                        </a:xfrm>
                      </wpg:grpSpPr>
                      <pic:pic xmlns:pic="http://schemas.openxmlformats.org/drawingml/2006/picture">
                        <pic:nvPicPr>
                          <pic:cNvPr id="126" name="Picture 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127" name="Text Box 52"/>
                        <wps:cNvSpPr txBox="1"/>
                        <wps:spPr>
                          <a:xfrm>
                            <a:off x="0" y="2806060"/>
                            <a:ext cx="2805269" cy="175264"/>
                          </a:xfrm>
                          <a:prstGeom prst="rect">
                            <a:avLst/>
                          </a:prstGeom>
                          <a:solidFill>
                            <a:prstClr val="white"/>
                          </a:solidFill>
                          <a:ln>
                            <a:noFill/>
                          </a:ln>
                          <a:effectLst/>
                        </wps:spPr>
                        <wps:txbx>
                          <w:txbxContent>
                            <w:p w14:paraId="7D883196" w14:textId="77777777" w:rsidR="0025279D" w:rsidRPr="001E4AE7" w:rsidRDefault="0025279D" w:rsidP="00CF0169">
                              <w:pPr>
                                <w:pStyle w:val="Caption"/>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43F582" id="Group 53" o:spid="_x0000_s1126" style="position:absolute;left:0;text-align:left;margin-left:2.7pt;margin-top:219.5pt;width:233.65pt;height:232.85pt;z-index:251680768;mso-position-horizontal-relative:margin;mso-position-vertical-relative:margin" coordorigin=",240" coordsize="29678,29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">
                <v:shape id="Picture 9" o:spid="_x0000_s1127"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EgvDAAAA3AAAAA8AAABkcnMvZG93bnJldi54bWxET01rwkAQvRf6H5YReqsbrViJ2QSRCvWm&#10;aaEeJ9lpNjQ7G7Krpv/eLRS8zeN9TlaMthMXGnzrWMFsmoAgrp1uuVHw+bF7XoHwAVlj55gU/JKH&#10;In98yDDV7spHupShETGEfYoKTAh9KqWvDVn0U9cTR+7bDRZDhEMj9YDXGG47OU+SpbTYcmww2NPW&#10;UP1Tnq2C08t+VX21x1dZy9Jsw9thkVQbpZ4m42YNItAY7uJ/97uO8+dL+HsmXi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cSC8MAAADcAAAADwAAAAAAAAAAAAAAAACf&#10;AgAAZHJzL2Rvd25yZXYueG1sUEsFBgAAAAAEAAQA9wAAAI8DAAAAAA==&#10;">
                  <v:imagedata r:id="rId133" o:title=""/>
                  <v:path arrowok="t"/>
                </v:shape>
                <v:shape id="Text Box 52" o:spid="_x0000_s1128" type="#_x0000_t202" style="position:absolute;top:28060;width:2805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7D883196" w14:textId="77777777" w:rsidR="0025279D" w:rsidRPr="001E4AE7" w:rsidRDefault="0025279D" w:rsidP="00CF0169">
                        <w:pPr>
                          <w:pStyle w:val="Caption"/>
                          <w:rPr>
                            <w:rFonts w:ascii="Times New Roman" w:hAnsi="Times New Roman"/>
                            <w:noProof/>
                            <w:sz w:val="24"/>
                            <w:szCs w:val="24"/>
                          </w:rPr>
                        </w:pPr>
                      </w:p>
                    </w:txbxContent>
                  </v:textbox>
                </v:shape>
                <w10:wrap type="topAndBottom" anchorx="margin" anchory="margin"/>
              </v:group>
            </w:pict>
          </mc:Fallback>
        </mc:AlternateContent>
      </w:r>
      <w:r w:rsidR="008A0507" w:rsidRPr="00436B76">
        <w:rPr>
          <w:rFonts w:ascii="Times New Roman" w:hAnsi="Times New Roman"/>
          <w:b/>
          <w:szCs w:val="24"/>
        </w:rPr>
        <w:t>Ismert</w:t>
      </w:r>
      <w:r w:rsidR="00C638CF" w:rsidRPr="00436B76">
        <w:rPr>
          <w:rFonts w:ascii="Times New Roman" w:hAnsi="Times New Roman"/>
          <w:b/>
          <w:szCs w:val="24"/>
        </w:rPr>
        <w:t>adatok</w:t>
      </w:r>
      <w:r w:rsidR="00C638CF" w:rsidRPr="00436B76">
        <w:rPr>
          <w:rFonts w:ascii="Times New Roman" w:hAnsi="Times New Roman"/>
          <w:szCs w:val="24"/>
        </w:rPr>
        <w:t>:</w:t>
      </w:r>
      <w:r w:rsidR="00436B76" w:rsidRPr="00436B76">
        <w:rPr>
          <w:rFonts w:ascii="Times New Roman" w:hAnsi="Times New Roman"/>
          <w:szCs w:val="24"/>
        </w:rPr>
        <w:t xml:space="preserve"> </w:t>
      </w:r>
      <m:oMath>
        <m:r>
          <w:rPr>
            <w:rFonts w:ascii="Cambria Math" w:hAnsi="Cambria Math"/>
            <w:szCs w:val="24"/>
          </w:rPr>
          <m:t>R-tárcsa sugara,</m:t>
        </m:r>
      </m:oMath>
    </w:p>
    <w:p w14:paraId="1CF94088" w14:textId="77777777" w:rsidR="00E67FAB" w:rsidRPr="00436B76" w:rsidRDefault="00ED22AB" w:rsidP="001F5941">
      <w:pPr>
        <w:spacing w:line="360" w:lineRule="auto"/>
        <w:rPr>
          <w:rFonts w:ascii="Times New Roman" w:hAnsi="Times New Roman"/>
          <w:szCs w:val="24"/>
        </w:rPr>
      </w:pPr>
      <m:oMathPara>
        <m:oMathParaPr>
          <m:jc m:val="left"/>
        </m:oMathParaPr>
        <m:oMath>
          <m:r>
            <w:rPr>
              <w:rFonts w:ascii="Cambria Math" w:hAnsi="Cambria Math"/>
              <w:szCs w:val="24"/>
            </w:rPr>
            <m:t xml:space="preserve"> N-tárcsa felbontása, Don-</m:t>
          </m:r>
          <m:d>
            <m:dPr>
              <m:ctrlPr>
                <w:rPr>
                  <w:rFonts w:ascii="Cambria Math" w:hAnsi="Cambria Math"/>
                  <w:i/>
                  <w:szCs w:val="24"/>
                </w:rPr>
              </m:ctrlPr>
            </m:dPr>
            <m:e>
              <m:r>
                <w:rPr>
                  <w:rFonts w:ascii="Cambria Math" w:hAnsi="Cambria Math"/>
                  <w:szCs w:val="24"/>
                </w:rPr>
                <m:t>QU</m:t>
              </m:r>
            </m:e>
          </m:d>
          <m:r>
            <w:rPr>
              <w:rFonts w:ascii="Cambria Math" w:hAnsi="Cambria Math"/>
              <w:szCs w:val="24"/>
            </w:rPr>
            <m:t xml:space="preserve"> a résekhez tartozó köriv hossza, </m:t>
          </m:r>
        </m:oMath>
      </m:oMathPara>
    </w:p>
    <w:p w14:paraId="212D71A8" w14:textId="2E1D2922" w:rsidR="00E67FAB" w:rsidRPr="00436B76" w:rsidRDefault="00ED22AB" w:rsidP="001F5941">
      <w:pPr>
        <w:spacing w:line="360" w:lineRule="auto"/>
        <w:rPr>
          <w:rFonts w:ascii="Times New Roman" w:hAnsi="Times New Roman"/>
          <w:szCs w:val="24"/>
        </w:rPr>
      </w:pPr>
      <m:oMathPara>
        <m:oMathParaPr>
          <m:jc m:val="left"/>
        </m:oMathParaPr>
        <m:oMath>
          <m:r>
            <w:rPr>
              <w:rFonts w:ascii="Cambria Math" w:hAnsi="Cambria Math"/>
              <w:szCs w:val="24"/>
            </w:rPr>
            <m:t>Doff-</m:t>
          </m:r>
          <m:d>
            <m:dPr>
              <m:ctrlPr>
                <w:rPr>
                  <w:rFonts w:ascii="Cambria Math" w:hAnsi="Cambria Math"/>
                  <w:i/>
                  <w:szCs w:val="24"/>
                </w:rPr>
              </m:ctrlPr>
            </m:dPr>
            <m:e>
              <m:r>
                <w:rPr>
                  <w:rFonts w:ascii="Cambria Math" w:hAnsi="Cambria Math"/>
                  <w:szCs w:val="24"/>
                </w:rPr>
                <m:t>SQ</m:t>
              </m:r>
            </m:e>
          </m:d>
          <m:r>
            <w:rPr>
              <w:rFonts w:ascii="Cambria Math" w:hAnsi="Cambria Math"/>
              <w:szCs w:val="24"/>
            </w:rPr>
            <m:t>a sötét mezőkhöz tartozó köriv</m:t>
          </m:r>
        </m:oMath>
      </m:oMathPara>
    </w:p>
    <w:p w14:paraId="676E021C" w14:textId="6CC79901" w:rsidR="00E67FAB" w:rsidRPr="00436B76" w:rsidRDefault="00D4257B" w:rsidP="001F5941">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d</m:t>
              </m:r>
            </m:sub>
          </m:sSub>
          <m:r>
            <w:rPr>
              <w:rFonts w:ascii="Cambria Math" w:hAnsi="Cambria Math"/>
              <w:szCs w:val="24"/>
            </w:rPr>
            <m:t>-</m:t>
          </m:r>
          <m:d>
            <m:dPr>
              <m:ctrlPr>
                <w:rPr>
                  <w:rFonts w:ascii="Cambria Math" w:hAnsi="Cambria Math"/>
                  <w:i/>
                  <w:szCs w:val="24"/>
                </w:rPr>
              </m:ctrlPr>
            </m:dPr>
            <m:e>
              <m:r>
                <w:rPr>
                  <w:rFonts w:ascii="Cambria Math" w:hAnsi="Cambria Math"/>
                  <w:szCs w:val="24"/>
                </w:rPr>
                <m:t>A ésB pontok közötti távolság</m:t>
              </m:r>
            </m:e>
          </m:d>
          <m:r>
            <w:rPr>
              <w:rFonts w:ascii="Cambria Math" w:hAnsi="Cambria Math"/>
              <w:szCs w:val="24"/>
            </w:rPr>
            <m:t xml:space="preserve"> érzékelők közötti távolság,</m:t>
          </m:r>
        </m:oMath>
      </m:oMathPara>
    </w:p>
    <w:p w14:paraId="0253E256" w14:textId="77777777" w:rsidR="00C638CF" w:rsidRPr="00436B76" w:rsidRDefault="001301EF" w:rsidP="00ED1A56">
      <w:pPr>
        <w:spacing w:line="360" w:lineRule="auto"/>
        <w:rPr>
          <w:rFonts w:ascii="Times New Roman" w:hAnsi="Times New Roman"/>
          <w:szCs w:val="24"/>
        </w:rPr>
      </w:pPr>
      <m:oMathPara>
        <m:oMathParaPr>
          <m:jc m:val="left"/>
        </m:oMathParaPr>
        <m:oMath>
          <m:r>
            <w:rPr>
              <w:rFonts w:ascii="Cambria Math" w:hAnsi="Cambria Math"/>
              <w:szCs w:val="24"/>
            </w:rPr>
            <m:t>h-LM szakasz hossza.</m:t>
          </m:r>
        </m:oMath>
      </m:oMathPara>
    </w:p>
    <w:p w14:paraId="671EC1E0" w14:textId="4045AEC1" w:rsidR="00B06E26" w:rsidRPr="00436B76" w:rsidRDefault="00ED22AB" w:rsidP="00ED1A56">
      <w:pPr>
        <w:spacing w:line="360" w:lineRule="auto"/>
        <w:rPr>
          <w:rFonts w:ascii="Times New Roman" w:hAnsi="Times New Roman"/>
          <w:szCs w:val="24"/>
        </w:rPr>
      </w:pPr>
      <w:r w:rsidRPr="00436B76">
        <w:rPr>
          <w:rFonts w:ascii="Times New Roman" w:hAnsi="Times New Roman"/>
          <w:szCs w:val="24"/>
        </w:rPr>
        <w:tab/>
        <w:t>A magas állapot és alacsony állapot köz</w:t>
      </w:r>
      <w:r w:rsidR="00333D58">
        <w:rPr>
          <w:rFonts w:ascii="Times New Roman" w:hAnsi="Times New Roman"/>
          <w:szCs w:val="24"/>
        </w:rPr>
        <w:t>öt</w:t>
      </w:r>
      <w:r w:rsidRPr="00436B76">
        <w:rPr>
          <w:rFonts w:ascii="Times New Roman" w:hAnsi="Times New Roman"/>
          <w:szCs w:val="24"/>
        </w:rPr>
        <w:t xml:space="preserve">ti arány egyenesen arányos az </w:t>
      </w:r>
      <m:oMath>
        <m:r>
          <w:rPr>
            <w:rFonts w:ascii="Cambria Math" w:hAnsi="Cambria Math"/>
            <w:szCs w:val="24"/>
          </w:rPr>
          <m:t xml:space="preserve">Don </m:t>
        </m:r>
      </m:oMath>
      <w:r w:rsidRPr="00436B76">
        <w:rPr>
          <w:rFonts w:ascii="Times New Roman" w:hAnsi="Times New Roman"/>
          <w:szCs w:val="24"/>
        </w:rPr>
        <w:t xml:space="preserve">és a </w:t>
      </w:r>
      <m:oMath>
        <m:r>
          <w:rPr>
            <w:rFonts w:ascii="Cambria Math" w:hAnsi="Cambria Math"/>
            <w:szCs w:val="24"/>
          </w:rPr>
          <m:t>Doff</m:t>
        </m:r>
      </m:oMath>
      <w:r w:rsidRPr="00436B76">
        <w:rPr>
          <w:rFonts w:ascii="Times New Roman" w:hAnsi="Times New Roman"/>
          <w:szCs w:val="24"/>
        </w:rPr>
        <w:t xml:space="preserve"> szakaszok aranyával, látható a bal oldali ábrán.</w:t>
      </w:r>
    </w:p>
    <w:p w14:paraId="220096E8" w14:textId="04E8653F" w:rsidR="001301EF" w:rsidRPr="00333D58" w:rsidRDefault="00436B76" w:rsidP="00ED1A56">
      <w:pPr>
        <w:spacing w:line="360" w:lineRule="auto"/>
        <w:ind w:firstLine="720"/>
        <w:rPr>
          <w:rFonts w:ascii="Times New Roman" w:hAnsi="Times New Roman"/>
          <w:szCs w:val="24"/>
        </w:rPr>
      </w:pPr>
      <w:r w:rsidRPr="00333D58">
        <w:rPr>
          <w:rFonts w:ascii="Times New Roman" w:hAnsi="Times New Roman"/>
          <w:szCs w:val="24"/>
        </w:rPr>
        <w:t>Ha a</w:t>
      </w:r>
      <w:r w:rsidR="00ED22AB" w:rsidRPr="00333D58">
        <w:rPr>
          <w:rFonts w:ascii="Times New Roman" w:hAnsi="Times New Roman"/>
          <w:szCs w:val="24"/>
        </w:rPr>
        <w:t xml:space="preserve">z érzékelő </w:t>
      </w:r>
      <w:r w:rsidR="003401E3" w:rsidRPr="00333D58">
        <w:rPr>
          <w:rFonts w:ascii="Times New Roman" w:hAnsi="Times New Roman"/>
          <w:szCs w:val="24"/>
        </w:rPr>
        <w:fldChar w:fldCharType="begin"/>
      </w:r>
      <w:r w:rsidR="003401E3" w:rsidRPr="00333D58">
        <w:rPr>
          <w:rFonts w:ascii="Times New Roman" w:hAnsi="Times New Roman"/>
          <w:szCs w:val="24"/>
        </w:rPr>
        <w:instrText xml:space="preserve"> REF _Ref422127846 \h </w:instrText>
      </w:r>
      <w:r w:rsidRPr="00333D58">
        <w:rPr>
          <w:rFonts w:ascii="Times New Roman" w:hAnsi="Times New Roman"/>
          <w:szCs w:val="24"/>
        </w:rPr>
        <w:instrText xml:space="preserve"> \* MERGEFORMAT </w:instrText>
      </w:r>
      <w:r w:rsidR="003401E3" w:rsidRPr="00333D58">
        <w:rPr>
          <w:rFonts w:ascii="Times New Roman" w:hAnsi="Times New Roman"/>
          <w:szCs w:val="24"/>
        </w:rPr>
      </w:r>
      <w:r w:rsidR="003401E3" w:rsidRPr="00333D58">
        <w:rPr>
          <w:rFonts w:ascii="Times New Roman" w:hAnsi="Times New Roman"/>
          <w:szCs w:val="24"/>
        </w:rPr>
        <w:fldChar w:fldCharType="separate"/>
      </w:r>
      <w:r w:rsidR="003401E3" w:rsidRPr="00333D58">
        <w:rPr>
          <w:szCs w:val="24"/>
        </w:rPr>
        <w:t>Kép. 3.21</w:t>
      </w:r>
      <w:r w:rsidR="003401E3" w:rsidRPr="00333D58">
        <w:rPr>
          <w:rFonts w:ascii="Times New Roman" w:hAnsi="Times New Roman"/>
          <w:szCs w:val="24"/>
        </w:rPr>
        <w:fldChar w:fldCharType="end"/>
      </w:r>
      <w:r w:rsidR="003401E3" w:rsidRPr="00333D58">
        <w:rPr>
          <w:rFonts w:ascii="Times New Roman" w:hAnsi="Times New Roman"/>
          <w:szCs w:val="24"/>
        </w:rPr>
        <w:t xml:space="preserve"> </w:t>
      </w:r>
      <w:r w:rsidR="00ED22AB" w:rsidRPr="00333D58">
        <w:rPr>
          <w:rFonts w:ascii="Times New Roman" w:hAnsi="Times New Roman"/>
          <w:szCs w:val="24"/>
        </w:rPr>
        <w:t xml:space="preserve">módon van illesztve a tárcsához, </w:t>
      </w:r>
      <w:r w:rsidR="003401E3" w:rsidRPr="00333D58">
        <w:rPr>
          <w:rFonts w:ascii="Times New Roman" w:hAnsi="Times New Roman"/>
          <w:szCs w:val="24"/>
        </w:rPr>
        <w:t>akkor felírható</w:t>
      </w:r>
      <w:r w:rsidR="00ED22AB" w:rsidRPr="00333D58">
        <w:rPr>
          <w:rFonts w:ascii="Times New Roman" w:hAnsi="Times New Roman"/>
          <w:szCs w:val="24"/>
        </w:rPr>
        <w:t xml:space="preserve"> az összefüggés</w:t>
      </w:r>
      <w:r w:rsidR="003401E3" w:rsidRPr="00333D58">
        <w:rPr>
          <w:rFonts w:ascii="Times New Roman" w:hAnsi="Times New Roman"/>
          <w:szCs w:val="24"/>
        </w:rPr>
        <w:t>, amely</w:t>
      </w:r>
      <w:r w:rsidR="00ED22AB" w:rsidRPr="00333D58">
        <w:rPr>
          <w:rFonts w:ascii="Times New Roman" w:hAnsi="Times New Roman"/>
          <w:szCs w:val="24"/>
        </w:rPr>
        <w:t xml:space="preserve"> meghatározza a két jel </w:t>
      </w:r>
      <w:r w:rsidR="00333D58" w:rsidRPr="00333D58">
        <w:rPr>
          <w:rFonts w:ascii="Times New Roman" w:hAnsi="Times New Roman"/>
          <w:szCs w:val="24"/>
        </w:rPr>
        <w:t>közötti</w:t>
      </w:r>
      <w:r w:rsidR="00ED22AB" w:rsidRPr="00333D58">
        <w:rPr>
          <w:rFonts w:ascii="Times New Roman" w:hAnsi="Times New Roman"/>
          <w:szCs w:val="24"/>
        </w:rPr>
        <w:t xml:space="preserve"> késést.</w:t>
      </w:r>
    </w:p>
    <w:p w14:paraId="0BA9F550" w14:textId="77777777" w:rsidR="008A0507" w:rsidRPr="00333D58" w:rsidRDefault="00D4257B" w:rsidP="00ED1A56">
      <w:pPr>
        <w:spacing w:line="360" w:lineRule="auto"/>
        <w:rPr>
          <w:rFonts w:ascii="Times New Roman" w:hAnsi="Times New Roman"/>
          <w:szCs w:val="24"/>
        </w:rPr>
      </w:pPr>
      <m:oMath>
        <m:func>
          <m:funcPr>
            <m:ctrlPr>
              <w:rPr>
                <w:rFonts w:ascii="Cambria Math" w:hAnsi="Cambria Math"/>
                <w:szCs w:val="24"/>
              </w:rPr>
            </m:ctrlPr>
          </m:funcPr>
          <m:fName>
            <m:r>
              <m:rPr>
                <m:sty m:val="p"/>
              </m:rPr>
              <w:rPr>
                <w:rFonts w:ascii="Cambria Math" w:hAnsi="Cambria Math"/>
                <w:szCs w:val="24"/>
              </w:rPr>
              <m:t>h=tan</m:t>
            </m:r>
          </m:fName>
          <m:e>
            <m:d>
              <m:dPr>
                <m:ctrlPr>
                  <w:rPr>
                    <w:rFonts w:ascii="Cambria Math" w:hAnsi="Cambria Math"/>
                    <w:i/>
                    <w:szCs w:val="24"/>
                  </w:rPr>
                </m:ctrlPr>
              </m:dPr>
              <m:e>
                <m:r>
                  <w:rPr>
                    <w:rFonts w:ascii="Cambria Math" w:hAnsi="Cambria Math"/>
                    <w:szCs w:val="24"/>
                  </w:rPr>
                  <m:t>α</m:t>
                </m:r>
              </m:e>
            </m:d>
          </m:e>
        </m:func>
        <m:sSub>
          <m:sSubPr>
            <m:ctrlPr>
              <w:rPr>
                <w:rFonts w:ascii="Cambria Math" w:hAnsi="Cambria Math"/>
                <w:i/>
                <w:szCs w:val="24"/>
              </w:rPr>
            </m:ctrlPr>
          </m:sSubPr>
          <m:e>
            <m:r>
              <w:rPr>
                <w:rFonts w:ascii="Cambria Math" w:hAnsi="Cambria Math"/>
                <w:szCs w:val="24"/>
              </w:rPr>
              <m:t>x</m:t>
            </m:r>
          </m:e>
          <m:sub>
            <m:r>
              <w:rPr>
                <w:rFonts w:ascii="Cambria Math" w:hAnsi="Cambria Math"/>
                <w:szCs w:val="24"/>
              </w:rPr>
              <m:t>d</m:t>
            </m:r>
          </m:sub>
        </m:sSub>
        <m:r>
          <w:rPr>
            <w:rFonts w:ascii="Cambria Math" w:hAnsi="Cambria Math"/>
            <w:szCs w:val="24"/>
          </w:rPr>
          <m:t xml:space="preserve"> ,α=</m:t>
        </m:r>
        <m:d>
          <m:dPr>
            <m:begChr m:val="["/>
            <m:endChr m:val="]"/>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0</m:t>
                </m:r>
              </m:e>
              <m:sup>
                <m:r>
                  <w:rPr>
                    <w:rFonts w:ascii="Cambria Math" w:hAnsi="Cambria Math"/>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w:rPr>
                    <w:rFonts w:ascii="Cambria Math" w:hAnsi="Cambria Math"/>
                    <w:szCs w:val="24"/>
                  </w:rPr>
                  <m:t>°</m:t>
                </m:r>
              </m:sup>
            </m:sSup>
          </m:e>
        </m:d>
      </m:oMath>
      <w:r w:rsidR="005B01CA" w:rsidRPr="00333D58">
        <w:rPr>
          <w:rFonts w:ascii="Times New Roman" w:hAnsi="Times New Roman"/>
          <w:szCs w:val="24"/>
        </w:rPr>
        <w:t xml:space="preserve"> ,</w:t>
      </w:r>
      <m:oMath>
        <m:r>
          <w:rPr>
            <w:rFonts w:ascii="Cambria Math" w:hAnsi="Cambria Math"/>
            <w:szCs w:val="24"/>
          </w:rPr>
          <m:t>SU=</m:t>
        </m:r>
        <m:f>
          <m:fPr>
            <m:ctrlPr>
              <w:rPr>
                <w:rFonts w:ascii="Cambria Math" w:hAnsi="Cambria Math"/>
                <w:i/>
                <w:szCs w:val="24"/>
              </w:rPr>
            </m:ctrlPr>
          </m:fPr>
          <m:num>
            <m:r>
              <w:rPr>
                <w:rFonts w:ascii="Cambria Math" w:hAnsi="Cambria Math"/>
                <w:szCs w:val="24"/>
              </w:rPr>
              <m:t>2πR</m:t>
            </m:r>
          </m:num>
          <m:den>
            <m:r>
              <w:rPr>
                <w:rFonts w:ascii="Cambria Math" w:hAnsi="Cambria Math"/>
                <w:szCs w:val="24"/>
              </w:rPr>
              <m:t>N</m:t>
            </m:r>
          </m:den>
        </m:f>
        <m:r>
          <w:rPr>
            <w:rFonts w:ascii="Cambria Math" w:hAnsi="Cambria Math"/>
            <w:szCs w:val="24"/>
          </w:rPr>
          <m:t>, SU=Don+Doff</m:t>
        </m:r>
      </m:oMath>
      <w:r w:rsidR="00ED22AB" w:rsidRPr="00333D58">
        <w:rPr>
          <w:rFonts w:ascii="Times New Roman" w:hAnsi="Times New Roman"/>
          <w:szCs w:val="24"/>
        </w:rPr>
        <w:t>.</w:t>
      </w:r>
    </w:p>
    <w:p w14:paraId="1234A5ED" w14:textId="77777777" w:rsidR="008A0507" w:rsidRPr="00333D58" w:rsidRDefault="00ED22AB" w:rsidP="00ED1A56">
      <w:pPr>
        <w:spacing w:line="360" w:lineRule="auto"/>
        <w:rPr>
          <w:rFonts w:ascii="Times New Roman" w:hAnsi="Times New Roman"/>
          <w:szCs w:val="24"/>
        </w:rPr>
      </w:pPr>
      <w:r w:rsidRPr="00333D58">
        <w:rPr>
          <w:rFonts w:ascii="Times New Roman" w:hAnsi="Times New Roman"/>
          <w:szCs w:val="24"/>
        </w:rPr>
        <w:tab/>
        <w:t xml:space="preserve">A </w:t>
      </w:r>
      <m:oMath>
        <m:r>
          <w:rPr>
            <w:rFonts w:ascii="Cambria Math" w:hAnsi="Cambria Math"/>
            <w:szCs w:val="24"/>
          </w:rPr>
          <m:t>h</m:t>
        </m:r>
      </m:oMath>
      <w:r w:rsidRPr="00333D58">
        <w:rPr>
          <w:rFonts w:ascii="Times New Roman" w:hAnsi="Times New Roman"/>
          <w:szCs w:val="24"/>
        </w:rPr>
        <w:t xml:space="preserve"> minden esetben nagyobbnak kell lennie, mint a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d</m:t>
            </m:r>
          </m:sub>
        </m:sSub>
      </m:oMath>
      <w:r w:rsidR="008A0507" w:rsidRPr="00333D58">
        <w:rPr>
          <w:rFonts w:ascii="Times New Roman" w:hAnsi="Times New Roman"/>
          <w:szCs w:val="24"/>
        </w:rPr>
        <w:t xml:space="preserve"> távolságnak.</w:t>
      </w:r>
    </w:p>
    <w:p w14:paraId="08CE40DB" w14:textId="77777777" w:rsidR="00C638CF" w:rsidRPr="00BE4225" w:rsidRDefault="003B4AE1" w:rsidP="00333D58">
      <w:pPr>
        <w:pStyle w:val="Heading3"/>
        <w:spacing w:line="360" w:lineRule="auto"/>
      </w:pPr>
      <w:bookmarkStart w:id="291" w:name="_Toc422599309"/>
      <w:r w:rsidRPr="00BE4225">
        <w:t>Inkrementális érzékelő jeleinek a feldolgozása</w:t>
      </w:r>
      <w:r w:rsidR="00786046" w:rsidRPr="00BE4225">
        <w:t xml:space="preserve"> FPGA áramkö</w:t>
      </w:r>
      <w:r w:rsidR="00ED22AB" w:rsidRPr="00BE4225">
        <w:t>r segítségével</w:t>
      </w:r>
      <w:bookmarkEnd w:id="291"/>
    </w:p>
    <w:p w14:paraId="6B9AB72C" w14:textId="2C84F448" w:rsidR="0025237D" w:rsidRPr="00333D58" w:rsidRDefault="00ED22AB" w:rsidP="0071433B">
      <w:pPr>
        <w:spacing w:line="360" w:lineRule="auto"/>
        <w:rPr>
          <w:rFonts w:ascii="Times New Roman" w:hAnsi="Times New Roman"/>
          <w:szCs w:val="24"/>
        </w:rPr>
      </w:pPr>
      <w:r w:rsidRPr="00BE4225">
        <w:rPr>
          <w:rFonts w:ascii="Times New Roman" w:hAnsi="Times New Roman"/>
        </w:rPr>
        <w:tab/>
      </w:r>
      <w:r w:rsidRPr="00333D58">
        <w:rPr>
          <w:rFonts w:ascii="Times New Roman" w:hAnsi="Times New Roman"/>
          <w:szCs w:val="24"/>
        </w:rPr>
        <w:t>Az elkészített modulba bemenő A és B</w:t>
      </w:r>
      <w:r w:rsidR="00333D58" w:rsidRPr="00333D58">
        <w:rPr>
          <w:rFonts w:ascii="Times New Roman" w:hAnsi="Times New Roman"/>
          <w:szCs w:val="24"/>
        </w:rPr>
        <w:t xml:space="preserve"> jelek</w:t>
      </w:r>
      <w:r w:rsidRPr="00333D58">
        <w:rPr>
          <w:rFonts w:ascii="Times New Roman" w:hAnsi="Times New Roman"/>
          <w:szCs w:val="24"/>
        </w:rPr>
        <w:t>, amelyek az inkrementális érzékelőtől érkeznek az FPGA áramkörbe.</w:t>
      </w:r>
    </w:p>
    <w:p w14:paraId="2971F3DE" w14:textId="3D2FC434" w:rsidR="006F00F9" w:rsidRPr="00333D58" w:rsidRDefault="00ED22AB" w:rsidP="00911B32">
      <w:pPr>
        <w:spacing w:line="360" w:lineRule="auto"/>
        <w:ind w:firstLine="720"/>
        <w:rPr>
          <w:rFonts w:ascii="Times New Roman" w:hAnsi="Times New Roman"/>
          <w:szCs w:val="24"/>
        </w:rPr>
      </w:pPr>
      <w:r w:rsidRPr="00333D58">
        <w:rPr>
          <w:rFonts w:ascii="Times New Roman" w:hAnsi="Times New Roman"/>
          <w:szCs w:val="24"/>
        </w:rPr>
        <w:t xml:space="preserve">A modul VHDL programnyelven készült a </w:t>
      </w:r>
      <w:r w:rsidR="00F61364" w:rsidRPr="00333D58">
        <w:rPr>
          <w:szCs w:val="24"/>
        </w:rPr>
        <w:fldChar w:fldCharType="begin"/>
      </w:r>
      <w:r w:rsidR="00F61364" w:rsidRPr="00333D58">
        <w:rPr>
          <w:szCs w:val="24"/>
        </w:rPr>
        <w:instrText xml:space="preserve"> REF _Ref420518210 \h  \* MERGEFORMAT </w:instrText>
      </w:r>
      <w:r w:rsidR="00F61364" w:rsidRPr="00333D58">
        <w:rPr>
          <w:szCs w:val="24"/>
        </w:rPr>
      </w:r>
      <w:r w:rsidR="00F61364" w:rsidRPr="00333D58">
        <w:rPr>
          <w:szCs w:val="24"/>
        </w:rPr>
        <w:fldChar w:fldCharType="separate"/>
      </w:r>
      <w:r w:rsidR="003401E3" w:rsidRPr="00333D58">
        <w:rPr>
          <w:szCs w:val="24"/>
        </w:rPr>
        <w:t>Kép. 3.22</w:t>
      </w:r>
      <w:r w:rsidR="00F61364" w:rsidRPr="00333D58">
        <w:rPr>
          <w:szCs w:val="24"/>
        </w:rPr>
        <w:fldChar w:fldCharType="end"/>
      </w:r>
      <w:r w:rsidR="003401E3" w:rsidRPr="00333D58">
        <w:rPr>
          <w:szCs w:val="24"/>
        </w:rPr>
        <w:t xml:space="preserve"> </w:t>
      </w:r>
      <w:r w:rsidR="002541C9" w:rsidRPr="00333D58">
        <w:rPr>
          <w:rFonts w:ascii="Times New Roman" w:hAnsi="Times New Roman"/>
          <w:szCs w:val="24"/>
        </w:rPr>
        <w:t>látható kialakítás szerint</w:t>
      </w:r>
      <w:r w:rsidR="00333D58" w:rsidRPr="00333D58">
        <w:rPr>
          <w:rFonts w:ascii="Times New Roman" w:hAnsi="Times New Roman"/>
          <w:szCs w:val="24"/>
        </w:rPr>
        <w:t>.</w:t>
      </w:r>
      <w:r w:rsidR="00A94709" w:rsidRPr="00333D58">
        <w:rPr>
          <w:rFonts w:ascii="Times New Roman" w:hAnsi="Times New Roman"/>
          <w:szCs w:val="24"/>
        </w:rPr>
        <w:t xml:space="preserve"> </w:t>
      </w:r>
      <w:r w:rsidR="0025237D" w:rsidRPr="00333D58">
        <w:rPr>
          <w:rFonts w:ascii="Times New Roman" w:hAnsi="Times New Roman"/>
          <w:szCs w:val="24"/>
        </w:rPr>
        <w:t>BlackBox modul segíts</w:t>
      </w:r>
      <w:r w:rsidR="002541C9" w:rsidRPr="00333D58">
        <w:rPr>
          <w:rFonts w:ascii="Times New Roman" w:hAnsi="Times New Roman"/>
          <w:szCs w:val="24"/>
        </w:rPr>
        <w:t xml:space="preserve">égével integráljuk a </w:t>
      </w:r>
      <w:r w:rsidR="00A94709" w:rsidRPr="00333D58">
        <w:rPr>
          <w:rFonts w:ascii="Times New Roman" w:hAnsi="Times New Roman"/>
          <w:szCs w:val="24"/>
        </w:rPr>
        <w:t xml:space="preserve">System </w:t>
      </w:r>
      <w:r w:rsidR="00333D58" w:rsidRPr="00333D58">
        <w:rPr>
          <w:rFonts w:ascii="Times New Roman" w:hAnsi="Times New Roman"/>
          <w:szCs w:val="24"/>
        </w:rPr>
        <w:t>Generátor</w:t>
      </w:r>
      <w:r w:rsidR="002541C9" w:rsidRPr="00333D58">
        <w:rPr>
          <w:rFonts w:ascii="Times New Roman" w:hAnsi="Times New Roman"/>
          <w:szCs w:val="24"/>
        </w:rPr>
        <w:t xml:space="preserve"> környezetbe</w:t>
      </w:r>
      <w:r w:rsidR="00333D58" w:rsidRPr="00333D58">
        <w:rPr>
          <w:rFonts w:ascii="Times New Roman" w:hAnsi="Times New Roman"/>
          <w:szCs w:val="24"/>
        </w:rPr>
        <w:t xml:space="preserve">n </w:t>
      </w:r>
      <w:r w:rsidRPr="00333D58">
        <w:rPr>
          <w:rFonts w:ascii="Times New Roman" w:hAnsi="Times New Roman"/>
          <w:szCs w:val="24"/>
        </w:rPr>
        <w:t xml:space="preserve">(BLACK BOX1). A ki és bemeneti portókat illesztjük a </w:t>
      </w:r>
      <w:r w:rsidR="00A94709" w:rsidRPr="00333D58">
        <w:rPr>
          <w:rFonts w:ascii="Times New Roman" w:hAnsi="Times New Roman"/>
          <w:szCs w:val="24"/>
        </w:rPr>
        <w:t xml:space="preserve">System </w:t>
      </w:r>
      <w:r w:rsidR="00333D58" w:rsidRPr="00333D58">
        <w:rPr>
          <w:rFonts w:ascii="Times New Roman" w:hAnsi="Times New Roman"/>
          <w:szCs w:val="24"/>
        </w:rPr>
        <w:t>Generátor</w:t>
      </w:r>
      <w:r w:rsidRPr="00333D58">
        <w:rPr>
          <w:rFonts w:ascii="Times New Roman" w:hAnsi="Times New Roman"/>
          <w:szCs w:val="24"/>
        </w:rPr>
        <w:t xml:space="preserve"> környezetben található elemekhez, majd létrehozzuk a szimulációs bemeneti jelelt, amelyeket az A, B sárgával jelölt modulokon keresztül viszünk be a rendszerbe.</w:t>
      </w:r>
      <w:r w:rsidR="00A94709" w:rsidRPr="00333D58">
        <w:rPr>
          <w:rFonts w:ascii="Times New Roman" w:hAnsi="Times New Roman"/>
          <w:szCs w:val="24"/>
        </w:rPr>
        <w:t xml:space="preserve"> </w:t>
      </w:r>
      <w:r w:rsidRPr="00333D58">
        <w:rPr>
          <w:rFonts w:ascii="Times New Roman" w:hAnsi="Times New Roman"/>
          <w:szCs w:val="24"/>
        </w:rPr>
        <w:t>Az FPGA áramkörben megtalálható modul segítségével a jeleket feldolgozzuk és két kimenő jelet generálunk a Dir (megadja a forgás irányát), valamint a</w:t>
      </w:r>
      <w:r w:rsidR="00A94709" w:rsidRPr="00333D58">
        <w:rPr>
          <w:rFonts w:ascii="Times New Roman" w:hAnsi="Times New Roman"/>
          <w:szCs w:val="24"/>
        </w:rPr>
        <w:t xml:space="preserve">z </w:t>
      </w:r>
      <w:r w:rsidRPr="00333D58">
        <w:rPr>
          <w:rFonts w:ascii="Times New Roman" w:hAnsi="Times New Roman"/>
          <w:szCs w:val="24"/>
        </w:rPr>
        <w:t xml:space="preserve">Imp (minden ablak elhaladásakor generál egy felfutó </w:t>
      </w:r>
      <w:r w:rsidR="00333D58" w:rsidRPr="00333D58">
        <w:rPr>
          <w:rFonts w:ascii="Times New Roman" w:hAnsi="Times New Roman"/>
          <w:szCs w:val="24"/>
        </w:rPr>
        <w:t>je</w:t>
      </w:r>
      <w:r w:rsidRPr="00333D58">
        <w:rPr>
          <w:rFonts w:ascii="Times New Roman" w:hAnsi="Times New Roman"/>
          <w:szCs w:val="24"/>
        </w:rPr>
        <w:t>let).</w:t>
      </w:r>
    </w:p>
    <w:p w14:paraId="13A5603F" w14:textId="0996557E" w:rsidR="00CF0169" w:rsidRPr="00333D58" w:rsidRDefault="00333D58" w:rsidP="00911B32">
      <w:pPr>
        <w:spacing w:line="360" w:lineRule="auto"/>
        <w:rPr>
          <w:rFonts w:ascii="Times New Roman" w:hAnsi="Times New Roman"/>
          <w:szCs w:val="24"/>
        </w:rPr>
      </w:pPr>
      <w:r>
        <w:rPr>
          <w:rFonts w:ascii="Times New Roman" w:hAnsi="Times New Roman"/>
        </w:rPr>
        <w:lastRenderedPageBreak/>
        <w:tab/>
      </w:r>
      <w:r w:rsidRPr="00333D58">
        <w:rPr>
          <w:rFonts w:ascii="Times New Roman" w:hAnsi="Times New Roman"/>
          <w:szCs w:val="24"/>
        </w:rPr>
        <w:t xml:space="preserve">A beérkező A </w:t>
      </w:r>
      <w:r w:rsidR="00ED22AB" w:rsidRPr="00333D58">
        <w:rPr>
          <w:rFonts w:ascii="Times New Roman" w:hAnsi="Times New Roman"/>
          <w:szCs w:val="24"/>
        </w:rPr>
        <w:t xml:space="preserve">és B jeleket egy tagadó kapu segítségével bekötjük a FDC tárolok CLR bemenetére, a </w:t>
      </w:r>
      <w:r w:rsidR="00A94709" w:rsidRPr="00333D58">
        <w:rPr>
          <w:rFonts w:ascii="Times New Roman" w:hAnsi="Times New Roman"/>
          <w:szCs w:val="24"/>
        </w:rPr>
        <w:fldChar w:fldCharType="begin"/>
      </w:r>
      <w:r w:rsidR="00A94709" w:rsidRPr="00333D58">
        <w:rPr>
          <w:rFonts w:ascii="Times New Roman" w:hAnsi="Times New Roman"/>
          <w:szCs w:val="24"/>
        </w:rPr>
        <w:instrText xml:space="preserve"> REF _Ref420518210 \h </w:instrText>
      </w:r>
      <w:r>
        <w:rPr>
          <w:rFonts w:ascii="Times New Roman" w:hAnsi="Times New Roman"/>
          <w:szCs w:val="24"/>
        </w:rPr>
        <w:instrText xml:space="preserve"> \* MERGEFORMAT </w:instrText>
      </w:r>
      <w:r w:rsidR="00A94709" w:rsidRPr="00333D58">
        <w:rPr>
          <w:rFonts w:ascii="Times New Roman" w:hAnsi="Times New Roman"/>
          <w:szCs w:val="24"/>
        </w:rPr>
      </w:r>
      <w:r w:rsidR="00A94709" w:rsidRPr="00333D58">
        <w:rPr>
          <w:rFonts w:ascii="Times New Roman" w:hAnsi="Times New Roman"/>
          <w:szCs w:val="24"/>
        </w:rPr>
        <w:fldChar w:fldCharType="separate"/>
      </w:r>
      <w:r w:rsidR="00A94709" w:rsidRPr="00333D58">
        <w:rPr>
          <w:szCs w:val="24"/>
        </w:rPr>
        <w:t>Kép. 3.22</w:t>
      </w:r>
      <w:r w:rsidR="00A94709" w:rsidRPr="00333D58">
        <w:rPr>
          <w:rFonts w:ascii="Times New Roman" w:hAnsi="Times New Roman"/>
          <w:szCs w:val="24"/>
        </w:rPr>
        <w:fldChar w:fldCharType="end"/>
      </w:r>
      <w:r w:rsidR="00A94709" w:rsidRPr="00333D58">
        <w:rPr>
          <w:rFonts w:ascii="Times New Roman" w:hAnsi="Times New Roman"/>
          <w:szCs w:val="24"/>
        </w:rPr>
        <w:t xml:space="preserve"> </w:t>
      </w:r>
      <w:r w:rsidR="00ED22AB" w:rsidRPr="00333D58">
        <w:rPr>
          <w:rFonts w:ascii="Times New Roman" w:hAnsi="Times New Roman"/>
          <w:szCs w:val="24"/>
        </w:rPr>
        <w:t xml:space="preserve">látható módon. Egy harmadik tároló segítségével meghatározhatjuk a forgás irányát.  Az </w:t>
      </w:r>
      <w:r w:rsidR="00A94709" w:rsidRPr="00333D58">
        <w:rPr>
          <w:rFonts w:ascii="Times New Roman" w:hAnsi="Times New Roman"/>
          <w:szCs w:val="24"/>
        </w:rPr>
        <w:t>„</w:t>
      </w:r>
      <w:r w:rsidR="00A94709" w:rsidRPr="00333D58">
        <w:rPr>
          <w:rFonts w:ascii="Times New Roman" w:hAnsi="Times New Roman"/>
          <w:i/>
          <w:szCs w:val="24"/>
        </w:rPr>
        <w:t>imp</w:t>
      </w:r>
      <w:r w:rsidR="00A94709" w:rsidRPr="00333D58">
        <w:rPr>
          <w:rFonts w:ascii="Times New Roman" w:hAnsi="Times New Roman"/>
          <w:szCs w:val="24"/>
        </w:rPr>
        <w:t>”</w:t>
      </w:r>
      <w:r w:rsidRPr="00333D58">
        <w:rPr>
          <w:rFonts w:ascii="Times New Roman" w:hAnsi="Times New Roman"/>
          <w:szCs w:val="24"/>
        </w:rPr>
        <w:t xml:space="preserve"> </w:t>
      </w:r>
      <w:r w:rsidR="00ED22AB" w:rsidRPr="00333D58">
        <w:rPr>
          <w:rFonts w:ascii="Times New Roman" w:hAnsi="Times New Roman"/>
          <w:szCs w:val="24"/>
        </w:rPr>
        <w:t>impulzus kimenete akkor lesz logikai 1, ha valamely FDC tároló Q kimenete is Logikai 1 lesz</w:t>
      </w:r>
      <w:r w:rsidR="00A94709" w:rsidRPr="00333D58">
        <w:rPr>
          <w:rFonts w:ascii="Times New Roman" w:hAnsi="Times New Roman"/>
          <w:szCs w:val="24"/>
        </w:rPr>
        <w:t>.</w:t>
      </w:r>
    </w:p>
    <w:p w14:paraId="4A6A0722" w14:textId="7A4B82B0" w:rsidR="00803DC4" w:rsidRPr="00BE4225" w:rsidRDefault="00C81A1F" w:rsidP="00A05E75">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49C1761" wp14:editId="00EE43EF">
                <wp:extent cx="2837180" cy="2086610"/>
                <wp:effectExtent l="0" t="0" r="1270" b="889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2086610"/>
                          <a:chOff x="0" y="0"/>
                          <a:chExt cx="2837180" cy="1941087"/>
                        </a:xfrm>
                      </wpg:grpSpPr>
                      <pic:pic xmlns:pic="http://schemas.openxmlformats.org/drawingml/2006/picture">
                        <pic:nvPicPr>
                          <pic:cNvPr id="119" name="Picture 2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24" name="Text Box 105"/>
                        <wps:cNvSpPr txBox="1"/>
                        <wps:spPr>
                          <a:xfrm>
                            <a:off x="0" y="1591770"/>
                            <a:ext cx="2837180" cy="349317"/>
                          </a:xfrm>
                          <a:prstGeom prst="rect">
                            <a:avLst/>
                          </a:prstGeom>
                          <a:solidFill>
                            <a:prstClr val="white"/>
                          </a:solidFill>
                          <a:ln>
                            <a:noFill/>
                          </a:ln>
                          <a:effectLst/>
                        </wps:spPr>
                        <wps:txbx>
                          <w:txbxContent>
                            <w:p w14:paraId="67CEF790" w14:textId="77777777" w:rsidR="0025279D" w:rsidRPr="00F46EC5" w:rsidRDefault="0025279D" w:rsidP="00CF0169">
                              <w:pPr>
                                <w:pStyle w:val="Caption"/>
                                <w:jc w:val="cente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9C1761" id="Group 106" o:spid="_x0000_s1129" style="width:223.4pt;height:164.3pt;mso-position-horizontal-relative:char;mso-position-vertical-relative:line"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">
                <v:shape id="Picture 24" o:spid="_x0000_s1130"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5bDDAAAA3AAAAA8AAABkcnMvZG93bnJldi54bWxET01rAjEQvRf8D2EK3mpWwaJbo1SpoKfW&#10;1Utv42bcLG4myyZ1479vCgVv83ifs1hF24gbdb52rGA8ykAQl07XXCk4HbcvMxA+IGtsHJOCO3lY&#10;LQdPC8y16/lAtyJUIoWwz1GBCaHNpfSlIYt+5FrixF1cZzEk2FVSd9incNvISZa9Sos1pwaDLW0M&#10;ldfixyqYTc+TuOOv/fdnP7+si1Pcrz+MUsPn+P4GIlAMD/G/e6fT/PEc/p5JF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LlsMMAAADcAAAADwAAAAAAAAAAAAAAAACf&#10;AgAAZHJzL2Rvd25yZXYueG1sUEsFBgAAAAAEAAQA9wAAAI8DAAAAAA==&#10;">
                  <v:imagedata r:id="rId135" o:title=""/>
                  <v:path arrowok="t"/>
                </v:shape>
                <v:shape id="Text Box 105" o:spid="_x0000_s1131"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14:paraId="67CEF790" w14:textId="77777777" w:rsidR="0025279D" w:rsidRPr="00F46EC5" w:rsidRDefault="0025279D" w:rsidP="00CF0169">
                        <w:pPr>
                          <w:pStyle w:val="Caption"/>
                          <w:jc w:val="center"/>
                          <w:rPr>
                            <w:rFonts w:ascii="Times New Roman" w:hAnsi="Times New Roman"/>
                            <w:noProof/>
                            <w:sz w:val="24"/>
                            <w:szCs w:val="24"/>
                          </w:rPr>
                        </w:pPr>
                      </w:p>
                    </w:txbxContent>
                  </v:textbox>
                </v:shape>
                <w10:anchorlock/>
              </v:group>
            </w:pict>
          </mc:Fallback>
        </mc:AlternateContent>
      </w:r>
    </w:p>
    <w:p w14:paraId="60A090AC" w14:textId="6CF4F239" w:rsidR="008A064A" w:rsidRPr="00BE4225" w:rsidRDefault="008A064A" w:rsidP="007852B4">
      <w:pPr>
        <w:pStyle w:val="Heading4"/>
        <w:spacing w:line="360" w:lineRule="auto"/>
      </w:pPr>
      <w:bookmarkStart w:id="292" w:name="_Toc422599310"/>
      <w:r w:rsidRPr="00BE4225">
        <w:t xml:space="preserve">Szimuláció System </w:t>
      </w:r>
      <w:r w:rsidR="00333D58" w:rsidRPr="00BE4225">
        <w:t>Generátorban</w:t>
      </w:r>
      <w:bookmarkEnd w:id="292"/>
    </w:p>
    <w:p w14:paraId="0ADAF0DA" w14:textId="48BB3E7F" w:rsidR="005D1BE6" w:rsidRPr="00333D58" w:rsidRDefault="00846DFE" w:rsidP="007852B4">
      <w:pPr>
        <w:spacing w:line="360" w:lineRule="auto"/>
        <w:rPr>
          <w:rFonts w:ascii="Times New Roman" w:hAnsi="Times New Roman"/>
          <w:szCs w:val="24"/>
        </w:rPr>
      </w:pPr>
      <w:r w:rsidRPr="00BE4225">
        <w:rPr>
          <w:rFonts w:ascii="Times New Roman" w:hAnsi="Times New Roman"/>
        </w:rPr>
        <w:tab/>
      </w:r>
      <w:r w:rsidR="00EF5B0B" w:rsidRPr="00333D58">
        <w:rPr>
          <w:rFonts w:ascii="Times New Roman" w:hAnsi="Times New Roman"/>
          <w:szCs w:val="24"/>
        </w:rPr>
        <w:t>A</w:t>
      </w:r>
      <w:r w:rsidR="00A94709" w:rsidRPr="00333D58">
        <w:rPr>
          <w:rFonts w:ascii="Times New Roman" w:hAnsi="Times New Roman"/>
          <w:szCs w:val="24"/>
        </w:rPr>
        <w:t xml:space="preserve"> </w:t>
      </w:r>
      <w:r w:rsidR="00F61364" w:rsidRPr="00333D58">
        <w:rPr>
          <w:szCs w:val="24"/>
        </w:rPr>
        <w:fldChar w:fldCharType="begin"/>
      </w:r>
      <w:r w:rsidR="00F61364" w:rsidRPr="00333D58">
        <w:rPr>
          <w:szCs w:val="24"/>
        </w:rPr>
        <w:instrText xml:space="preserve"> REF _Ref420518646 \h  \* MERGEFORMAT </w:instrText>
      </w:r>
      <w:r w:rsidR="00F61364" w:rsidRPr="00333D58">
        <w:rPr>
          <w:szCs w:val="24"/>
        </w:rPr>
      </w:r>
      <w:r w:rsidR="00F61364" w:rsidRPr="00333D58">
        <w:rPr>
          <w:szCs w:val="24"/>
        </w:rPr>
        <w:fldChar w:fldCharType="separate"/>
      </w:r>
      <w:r w:rsidR="003401E3" w:rsidRPr="00333D58">
        <w:rPr>
          <w:szCs w:val="24"/>
        </w:rPr>
        <w:t>Kép. 3.24</w:t>
      </w:r>
      <w:r w:rsidR="00F61364" w:rsidRPr="00333D58">
        <w:rPr>
          <w:szCs w:val="24"/>
        </w:rPr>
        <w:fldChar w:fldCharType="end"/>
      </w:r>
      <w:r w:rsidR="003401E3" w:rsidRPr="00333D58">
        <w:rPr>
          <w:szCs w:val="24"/>
        </w:rPr>
        <w:t xml:space="preserve"> </w:t>
      </w:r>
      <w:r w:rsidR="00EF5B0B" w:rsidRPr="00333D58">
        <w:rPr>
          <w:rFonts w:ascii="Times New Roman" w:hAnsi="Times New Roman"/>
          <w:szCs w:val="24"/>
        </w:rPr>
        <w:t>látható a szimulációs eredmén</w:t>
      </w:r>
      <w:r w:rsidR="00075618" w:rsidRPr="00333D58">
        <w:rPr>
          <w:rFonts w:ascii="Times New Roman" w:hAnsi="Times New Roman"/>
          <w:szCs w:val="24"/>
        </w:rPr>
        <w:t>y</w:t>
      </w:r>
      <w:r w:rsidR="00EF5B0B" w:rsidRPr="00333D58">
        <w:rPr>
          <w:rFonts w:ascii="Times New Roman" w:hAnsi="Times New Roman"/>
          <w:szCs w:val="24"/>
        </w:rPr>
        <w:t xml:space="preserve">ek az </w:t>
      </w:r>
      <w:r w:rsidR="00EF5B0B" w:rsidRPr="00333D58">
        <w:rPr>
          <w:rFonts w:ascii="Times New Roman" w:hAnsi="Times New Roman"/>
          <w:i/>
          <w:szCs w:val="24"/>
        </w:rPr>
        <w:t xml:space="preserve">A </w:t>
      </w:r>
      <w:r w:rsidR="00EF5B0B" w:rsidRPr="00333D58">
        <w:rPr>
          <w:rFonts w:ascii="Times New Roman" w:hAnsi="Times New Roman"/>
          <w:szCs w:val="24"/>
        </w:rPr>
        <w:t xml:space="preserve">és </w:t>
      </w:r>
      <w:r w:rsidR="00EF5B0B" w:rsidRPr="00333D58">
        <w:rPr>
          <w:rFonts w:ascii="Times New Roman" w:hAnsi="Times New Roman"/>
          <w:i/>
          <w:szCs w:val="24"/>
        </w:rPr>
        <w:t>B</w:t>
      </w:r>
      <w:r w:rsidR="00F51CCB" w:rsidRPr="00333D58">
        <w:rPr>
          <w:rFonts w:ascii="Times New Roman" w:hAnsi="Times New Roman"/>
          <w:szCs w:val="24"/>
        </w:rPr>
        <w:t xml:space="preserve"> bementi jelek (alsó ábra), </w:t>
      </w:r>
      <w:r w:rsidR="00F51CCB" w:rsidRPr="00333D58">
        <w:rPr>
          <w:rFonts w:ascii="Times New Roman" w:hAnsi="Times New Roman"/>
          <w:i/>
          <w:szCs w:val="24"/>
        </w:rPr>
        <w:t>Dir</w:t>
      </w:r>
      <w:r w:rsidR="00A94709" w:rsidRPr="00333D58">
        <w:rPr>
          <w:rFonts w:ascii="Times New Roman" w:hAnsi="Times New Roman"/>
          <w:szCs w:val="24"/>
        </w:rPr>
        <w:t xml:space="preserve"> </w:t>
      </w:r>
      <w:r w:rsidR="00EF5B0B" w:rsidRPr="00333D58">
        <w:rPr>
          <w:rFonts w:ascii="Times New Roman" w:hAnsi="Times New Roman"/>
          <w:szCs w:val="24"/>
        </w:rPr>
        <w:t xml:space="preserve">és </w:t>
      </w:r>
      <w:r w:rsidR="00EF5B0B" w:rsidRPr="00333D58">
        <w:rPr>
          <w:rFonts w:ascii="Times New Roman" w:hAnsi="Times New Roman"/>
          <w:i/>
          <w:szCs w:val="24"/>
        </w:rPr>
        <w:t>Imp</w:t>
      </w:r>
      <w:r w:rsidR="00A94709" w:rsidRPr="00333D58">
        <w:rPr>
          <w:rFonts w:ascii="Times New Roman" w:hAnsi="Times New Roman"/>
          <w:szCs w:val="24"/>
        </w:rPr>
        <w:t xml:space="preserve"> kimentek </w:t>
      </w:r>
      <w:r w:rsidR="00ED22AB" w:rsidRPr="00333D58">
        <w:rPr>
          <w:rFonts w:ascii="Times New Roman" w:hAnsi="Times New Roman"/>
          <w:szCs w:val="24"/>
        </w:rPr>
        <w:t>(felső ábra).</w:t>
      </w:r>
    </w:p>
    <w:p w14:paraId="0C5690EC" w14:textId="13A7BB85" w:rsidR="00401B65" w:rsidRPr="00BE4225" w:rsidRDefault="00C81A1F" w:rsidP="007852B4">
      <w:pPr>
        <w:spacing w:line="360" w:lineRule="auto"/>
        <w:rPr>
          <w:rFonts w:ascii="Times New Roman" w:hAnsi="Times New Roman"/>
        </w:rPr>
      </w:pPr>
      <w:r w:rsidRPr="00BE4225">
        <w:rPr>
          <w:rFonts w:ascii="Times New Roman" w:hAnsi="Times New Roman"/>
          <w:noProof/>
          <w:lang w:val="en-US"/>
        </w:rPr>
        <mc:AlternateContent>
          <mc:Choice Requires="wpg">
            <w:drawing>
              <wp:inline distT="0" distB="0" distL="0" distR="0" wp14:anchorId="6A9C8728" wp14:editId="4FB0D1C9">
                <wp:extent cx="5231130" cy="2222500"/>
                <wp:effectExtent l="0" t="0" r="7620" b="6350"/>
                <wp:docPr id="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130" cy="2222500"/>
                          <a:chOff x="0" y="0"/>
                          <a:chExt cx="5231130" cy="2222500"/>
                        </a:xfrm>
                      </wpg:grpSpPr>
                      <pic:pic xmlns:pic="http://schemas.openxmlformats.org/drawingml/2006/picture">
                        <pic:nvPicPr>
                          <pic:cNvPr id="100" name="Picture 2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105" name="Text Box 55"/>
                        <wps:cNvSpPr txBox="1"/>
                        <wps:spPr>
                          <a:xfrm>
                            <a:off x="0" y="2047240"/>
                            <a:ext cx="5231130" cy="175260"/>
                          </a:xfrm>
                          <a:prstGeom prst="rect">
                            <a:avLst/>
                          </a:prstGeom>
                          <a:solidFill>
                            <a:prstClr val="white"/>
                          </a:solidFill>
                          <a:ln>
                            <a:noFill/>
                          </a:ln>
                          <a:effectLst/>
                        </wps:spPr>
                        <wps:txbx>
                          <w:txbxContent>
                            <w:p w14:paraId="2BC337D2" w14:textId="77777777" w:rsidR="0025279D" w:rsidRPr="00B5142E" w:rsidRDefault="0025279D" w:rsidP="00846DFE">
                              <w:pPr>
                                <w:pStyle w:val="Caption"/>
                                <w:jc w:val="cente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9C8728" id="Group 57" o:spid="_x0000_s1132" style="width:411.9pt;height:175pt;mso-position-horizontal-relative:char;mso-position-vertical-relative:line" coordsize="52311,22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">
                <v:shape id="Picture 27" o:spid="_x0000_s1133"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jMbFAAAA3AAAAA8AAABkcnMvZG93bnJldi54bWxEj09vwjAMxe+T+A6RkXYbKT3wpxAQQkKa&#10;2C6wHThajWkKjVM1GXT79PMBiZut9/zez8t17xt1oy7WgQ2MRxko4jLYmisD31+7txmomJAtNoHJ&#10;wC9FWK8GL0ssbLjzgW7HVCkJ4VigAZdSW2gdS0ce4yi0xKKdQ+cxydpV2nZ4l3Df6DzLJtpjzdLg&#10;sKWto/J6/PEGztv5R9i7/O9waU+bvIrldBw+jXkd9psFqER9epof1+9W8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wozGxQAAANwAAAAPAAAAAAAAAAAAAAAA&#10;AJ8CAABkcnMvZG93bnJldi54bWxQSwUGAAAAAAQABAD3AAAAkQMAAAAA&#10;">
                  <v:imagedata r:id="rId137" o:title=""/>
                  <v:path arrowok="t"/>
                </v:shape>
                <v:shape id="Text Box 55" o:spid="_x0000_s1134" type="#_x0000_t202" style="position:absolute;top:20472;width:52311;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2BC337D2" w14:textId="77777777" w:rsidR="0025279D" w:rsidRPr="00B5142E" w:rsidRDefault="0025279D" w:rsidP="00846DFE">
                        <w:pPr>
                          <w:pStyle w:val="Caption"/>
                          <w:jc w:val="center"/>
                          <w:rPr>
                            <w:rFonts w:ascii="Times New Roman" w:hAnsi="Times New Roman"/>
                            <w:noProof/>
                            <w:sz w:val="24"/>
                            <w:szCs w:val="24"/>
                          </w:rPr>
                        </w:pPr>
                      </w:p>
                    </w:txbxContent>
                  </v:textbox>
                </v:shape>
                <w10:anchorlock/>
              </v:group>
            </w:pict>
          </mc:Fallback>
        </mc:AlternateContent>
      </w:r>
    </w:p>
    <w:p w14:paraId="70026A46" w14:textId="30131394" w:rsidR="00EF5B0B" w:rsidRPr="00333D58" w:rsidRDefault="00EF5B0B" w:rsidP="0071433B">
      <w:pPr>
        <w:spacing w:line="360" w:lineRule="auto"/>
        <w:rPr>
          <w:rFonts w:ascii="Times New Roman" w:hAnsi="Times New Roman"/>
          <w:szCs w:val="24"/>
        </w:rPr>
      </w:pPr>
      <w:r w:rsidRPr="00333D58">
        <w:rPr>
          <w:rFonts w:ascii="Times New Roman" w:hAnsi="Times New Roman"/>
          <w:szCs w:val="24"/>
        </w:rPr>
        <w:t xml:space="preserve">A bementi jelek négy </w:t>
      </w:r>
      <w:r w:rsidR="00A94709" w:rsidRPr="00333D58">
        <w:rPr>
          <w:rFonts w:ascii="Times New Roman" w:hAnsi="Times New Roman"/>
          <w:szCs w:val="24"/>
        </w:rPr>
        <w:t>kategóriába</w:t>
      </w:r>
      <w:r w:rsidRPr="00333D58">
        <w:rPr>
          <w:rFonts w:ascii="Times New Roman" w:hAnsi="Times New Roman"/>
          <w:szCs w:val="24"/>
        </w:rPr>
        <w:t xml:space="preserve"> sorolhat</w:t>
      </w:r>
      <w:r w:rsidR="00C0166C" w:rsidRPr="00333D58">
        <w:rPr>
          <w:rFonts w:ascii="Times New Roman" w:hAnsi="Times New Roman"/>
          <w:szCs w:val="24"/>
        </w:rPr>
        <w:t>ó</w:t>
      </w:r>
      <w:r w:rsidR="00ED22AB" w:rsidRPr="00333D58">
        <w:rPr>
          <w:rFonts w:ascii="Times New Roman" w:hAnsi="Times New Roman"/>
          <w:szCs w:val="24"/>
        </w:rPr>
        <w:t>k:</w:t>
      </w:r>
    </w:p>
    <w:p w14:paraId="27B3F6A4" w14:textId="0BFD58BD" w:rsidR="00EF5B0B" w:rsidRPr="00333D58" w:rsidRDefault="00ED22AB" w:rsidP="00911B32">
      <w:pPr>
        <w:pStyle w:val="ListParagraph"/>
        <w:numPr>
          <w:ilvl w:val="0"/>
          <w:numId w:val="1"/>
        </w:numPr>
        <w:spacing w:line="360" w:lineRule="auto"/>
        <w:rPr>
          <w:rFonts w:ascii="Times New Roman" w:hAnsi="Times New Roman"/>
          <w:szCs w:val="24"/>
        </w:rPr>
      </w:pPr>
      <w:r w:rsidRPr="00333D58">
        <w:rPr>
          <w:rFonts w:ascii="Times New Roman" w:hAnsi="Times New Roman"/>
          <w:szCs w:val="24"/>
        </w:rPr>
        <w:t>Az A jel késik a B jelhez képe</w:t>
      </w:r>
      <w:r w:rsidR="00A94709" w:rsidRPr="00333D58">
        <w:rPr>
          <w:rFonts w:ascii="Times New Roman" w:hAnsi="Times New Roman"/>
          <w:szCs w:val="24"/>
        </w:rPr>
        <w:t>st, a kimen</w:t>
      </w:r>
      <w:r w:rsidR="00333D58" w:rsidRPr="00333D58">
        <w:rPr>
          <w:rFonts w:ascii="Times New Roman" w:hAnsi="Times New Roman"/>
          <w:szCs w:val="24"/>
        </w:rPr>
        <w:t>e</w:t>
      </w:r>
      <w:r w:rsidR="00A94709" w:rsidRPr="00333D58">
        <w:rPr>
          <w:rFonts w:ascii="Times New Roman" w:hAnsi="Times New Roman"/>
          <w:szCs w:val="24"/>
        </w:rPr>
        <w:t>ti jeleken látható (</w:t>
      </w:r>
      <w:r w:rsidRPr="00333D58">
        <w:rPr>
          <w:rFonts w:ascii="Times New Roman" w:hAnsi="Times New Roman"/>
          <w:szCs w:val="24"/>
        </w:rPr>
        <w:t>érkező impulzusok és az irány).</w:t>
      </w:r>
    </w:p>
    <w:p w14:paraId="3E09CB1E" w14:textId="11421105" w:rsidR="00EF5B0B" w:rsidRPr="00333D58" w:rsidRDefault="00ED22AB" w:rsidP="00A05E75">
      <w:pPr>
        <w:pStyle w:val="ListParagraph"/>
        <w:numPr>
          <w:ilvl w:val="0"/>
          <w:numId w:val="1"/>
        </w:numPr>
        <w:spacing w:line="360" w:lineRule="auto"/>
        <w:rPr>
          <w:rFonts w:ascii="Times New Roman" w:hAnsi="Times New Roman"/>
          <w:szCs w:val="24"/>
        </w:rPr>
      </w:pPr>
      <w:r w:rsidRPr="00333D58">
        <w:rPr>
          <w:rFonts w:ascii="Times New Roman" w:hAnsi="Times New Roman"/>
          <w:szCs w:val="24"/>
        </w:rPr>
        <w:t>Az B jel késik a</w:t>
      </w:r>
      <w:r w:rsidR="00333D58" w:rsidRPr="00333D58">
        <w:rPr>
          <w:rFonts w:ascii="Times New Roman" w:hAnsi="Times New Roman"/>
          <w:szCs w:val="24"/>
        </w:rPr>
        <w:t>z</w:t>
      </w:r>
      <w:r w:rsidRPr="00333D58">
        <w:rPr>
          <w:rFonts w:ascii="Times New Roman" w:hAnsi="Times New Roman"/>
          <w:szCs w:val="24"/>
        </w:rPr>
        <w:t xml:space="preserve"> A jelhez képest, látható hogy az irány megfordult.</w:t>
      </w:r>
    </w:p>
    <w:p w14:paraId="18C21A10" w14:textId="2E93B5CC" w:rsidR="00EF5B0B" w:rsidRPr="00333D58" w:rsidRDefault="00ED22AB" w:rsidP="00BC64C7">
      <w:pPr>
        <w:pStyle w:val="ListParagraph"/>
        <w:numPr>
          <w:ilvl w:val="0"/>
          <w:numId w:val="1"/>
        </w:numPr>
        <w:spacing w:line="360" w:lineRule="auto"/>
        <w:rPr>
          <w:rFonts w:ascii="Times New Roman" w:hAnsi="Times New Roman"/>
          <w:szCs w:val="24"/>
        </w:rPr>
      </w:pPr>
      <w:r w:rsidRPr="00333D58">
        <w:rPr>
          <w:rFonts w:ascii="Times New Roman" w:hAnsi="Times New Roman"/>
          <w:szCs w:val="24"/>
        </w:rPr>
        <w:t>Az A bemeneti jelen hibás jelek érkeznek, látható</w:t>
      </w:r>
      <w:r w:rsidR="00333D58" w:rsidRPr="00333D58">
        <w:rPr>
          <w:rFonts w:ascii="Times New Roman" w:hAnsi="Times New Roman"/>
          <w:szCs w:val="24"/>
        </w:rPr>
        <w:t>,</w:t>
      </w:r>
      <w:r w:rsidRPr="00333D58">
        <w:rPr>
          <w:rFonts w:ascii="Times New Roman" w:hAnsi="Times New Roman"/>
          <w:szCs w:val="24"/>
        </w:rPr>
        <w:t xml:space="preserve"> hogy ekkor nem történik impulzus </w:t>
      </w:r>
      <w:r w:rsidR="00A94709" w:rsidRPr="00333D58">
        <w:rPr>
          <w:rFonts w:ascii="Times New Roman" w:hAnsi="Times New Roman"/>
          <w:szCs w:val="24"/>
        </w:rPr>
        <w:t>generálás</w:t>
      </w:r>
      <w:r w:rsidRPr="00333D58">
        <w:rPr>
          <w:rFonts w:ascii="Times New Roman" w:hAnsi="Times New Roman"/>
          <w:szCs w:val="24"/>
        </w:rPr>
        <w:t xml:space="preserve"> a kimeneten.</w:t>
      </w:r>
    </w:p>
    <w:p w14:paraId="696E9B52" w14:textId="675A7B91" w:rsidR="00EF5B0B" w:rsidRPr="00333D58" w:rsidRDefault="00ED22AB" w:rsidP="00BC64C7">
      <w:pPr>
        <w:pStyle w:val="ListParagraph"/>
        <w:numPr>
          <w:ilvl w:val="0"/>
          <w:numId w:val="1"/>
        </w:numPr>
        <w:spacing w:line="360" w:lineRule="auto"/>
        <w:rPr>
          <w:rFonts w:ascii="Times New Roman" w:hAnsi="Times New Roman"/>
          <w:szCs w:val="24"/>
        </w:rPr>
      </w:pPr>
      <w:r w:rsidRPr="00333D58">
        <w:rPr>
          <w:rFonts w:ascii="Times New Roman" w:hAnsi="Times New Roman"/>
          <w:szCs w:val="24"/>
        </w:rPr>
        <w:t>Az A bemeneti jelen ismét hibás adatok ér</w:t>
      </w:r>
      <w:r w:rsidR="00A94709" w:rsidRPr="00333D58">
        <w:rPr>
          <w:rFonts w:ascii="Times New Roman" w:hAnsi="Times New Roman"/>
          <w:szCs w:val="24"/>
        </w:rPr>
        <w:t>kez</w:t>
      </w:r>
      <w:r w:rsidR="00333D58" w:rsidRPr="00333D58">
        <w:rPr>
          <w:rFonts w:ascii="Times New Roman" w:hAnsi="Times New Roman"/>
          <w:szCs w:val="24"/>
        </w:rPr>
        <w:t xml:space="preserve">nek, ez az eset akkor történik </w:t>
      </w:r>
      <w:r w:rsidR="00A94709" w:rsidRPr="00333D58">
        <w:rPr>
          <w:rFonts w:ascii="Times New Roman" w:hAnsi="Times New Roman"/>
          <w:szCs w:val="24"/>
        </w:rPr>
        <w:t>meg</w:t>
      </w:r>
      <w:r w:rsidR="00333D58">
        <w:rPr>
          <w:rFonts w:ascii="Times New Roman" w:hAnsi="Times New Roman"/>
          <w:szCs w:val="24"/>
        </w:rPr>
        <w:t>,</w:t>
      </w:r>
      <w:r w:rsidRPr="00333D58">
        <w:rPr>
          <w:rFonts w:ascii="Times New Roman" w:hAnsi="Times New Roman"/>
          <w:szCs w:val="24"/>
        </w:rPr>
        <w:t xml:space="preserve"> amikor a tárcsa forgási iránya azelőtt változik meg mielőtt elérte volna a sötét mező a </w:t>
      </w:r>
      <w:r w:rsidRPr="00333D58">
        <w:rPr>
          <w:rFonts w:ascii="Times New Roman" w:hAnsi="Times New Roman"/>
          <w:i/>
          <w:szCs w:val="24"/>
        </w:rPr>
        <w:t>B</w:t>
      </w:r>
      <w:r w:rsidR="00A94709" w:rsidRPr="00333D58">
        <w:rPr>
          <w:rFonts w:ascii="Times New Roman" w:hAnsi="Times New Roman"/>
          <w:szCs w:val="24"/>
        </w:rPr>
        <w:t xml:space="preserve"> foto tranzisztort</w:t>
      </w:r>
      <w:r w:rsidRPr="00333D58">
        <w:rPr>
          <w:rFonts w:ascii="Times New Roman" w:hAnsi="Times New Roman"/>
          <w:szCs w:val="24"/>
        </w:rPr>
        <w:t>.</w:t>
      </w:r>
    </w:p>
    <w:p w14:paraId="53498BE1" w14:textId="0377A305" w:rsidR="00177FBB" w:rsidRPr="00BE4225" w:rsidRDefault="00C81A1F" w:rsidP="00BC64C7">
      <w:pPr>
        <w:spacing w:line="360" w:lineRule="auto"/>
        <w:rPr>
          <w:rFonts w:ascii="Times New Roman" w:hAnsi="Times New Roman"/>
        </w:rPr>
      </w:pPr>
      <w:r w:rsidRPr="00BE4225">
        <w:rPr>
          <w:rFonts w:ascii="Times New Roman" w:hAnsi="Times New Roman"/>
          <w:noProof/>
          <w:lang w:val="en-US"/>
        </w:rPr>
        <w:lastRenderedPageBreak/>
        <mc:AlternateContent>
          <mc:Choice Requires="wpg">
            <w:drawing>
              <wp:inline distT="0" distB="0" distL="0" distR="0" wp14:anchorId="3FA7CABB" wp14:editId="4D6CDB12">
                <wp:extent cx="5566410" cy="3764915"/>
                <wp:effectExtent l="0" t="0" r="0" b="6985"/>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764915"/>
                          <a:chOff x="0" y="0"/>
                          <a:chExt cx="5332730" cy="2913202"/>
                        </a:xfrm>
                      </wpg:grpSpPr>
                      <wps:wsp>
                        <wps:cNvPr id="97" name="Text Box 59"/>
                        <wps:cNvSpPr txBox="1"/>
                        <wps:spPr>
                          <a:xfrm>
                            <a:off x="877824" y="2640787"/>
                            <a:ext cx="3927475" cy="272415"/>
                          </a:xfrm>
                          <a:prstGeom prst="rect">
                            <a:avLst/>
                          </a:prstGeom>
                          <a:solidFill>
                            <a:prstClr val="white"/>
                          </a:solidFill>
                          <a:ln>
                            <a:noFill/>
                          </a:ln>
                          <a:effectLst/>
                        </wps:spPr>
                        <wps:txbx>
                          <w:txbxContent>
                            <w:p w14:paraId="12754575" w14:textId="77777777" w:rsidR="0025279D" w:rsidRPr="00EF53AB" w:rsidRDefault="0025279D" w:rsidP="00846DFE">
                              <w:pPr>
                                <w:pStyle w:val="Caption"/>
                                <w:jc w:val="cente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138"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7CABB" id="Group 102" o:spid="_x0000_s1135"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R/+Ct//&#10;AAVv+Hv/AAST8AeCPH/xD+EOteLofG/ihtFtbfRb+KBraQReZ5jmUEFccYHNAH1xRWf4S8QQ+LfC&#10;umeKre3aGPU9Phu44XOWRZIw4U+4zW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d/4Lg/8Ej/FP/BW74ZfDvwB4X+M&#10;Wn+DpPBHjB9amuNQ017lbpTCY/LARhtPOcmvuKigDL8EeH38JeC9H8Ky3KzNpml29o0yrgOY41Td&#10;jtnGa1KKKACiiigAooooAKKKKAEGF4pRnu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">
                <v:shape id="Text Box 59" o:spid="_x0000_s1136"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12754575" w14:textId="77777777" w:rsidR="0025279D" w:rsidRPr="00EF53AB" w:rsidRDefault="0025279D" w:rsidP="00846DFE">
                        <w:pPr>
                          <w:pStyle w:val="Caption"/>
                          <w:jc w:val="center"/>
                          <w:rPr>
                            <w:rFonts w:ascii="Times New Roman" w:hAnsi="Times New Roman"/>
                            <w:noProof/>
                            <w:sz w:val="24"/>
                            <w:szCs w:val="24"/>
                          </w:rPr>
                        </w:pPr>
                      </w:p>
                    </w:txbxContent>
                  </v:textbox>
                </v:shape>
                <v:shape id="Picture 101" o:spid="_x0000_s1137"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139" o:title="" croptop="1096f" cropbottom="9260f" cropleft="18692f" cropright="19890f"/>
                  <v:path arrowok="t"/>
                </v:shape>
                <w10:anchorlock/>
              </v:group>
            </w:pict>
          </mc:Fallback>
        </mc:AlternateContent>
      </w:r>
    </w:p>
    <w:p w14:paraId="74FF3F20" w14:textId="4F0D1567" w:rsidR="00A94709" w:rsidRPr="00333D58" w:rsidRDefault="00A94709" w:rsidP="00BC64C7">
      <w:pPr>
        <w:spacing w:line="360" w:lineRule="auto"/>
        <w:rPr>
          <w:rFonts w:ascii="Times New Roman" w:hAnsi="Times New Roman"/>
          <w:szCs w:val="24"/>
        </w:rPr>
      </w:pPr>
      <w:r w:rsidRPr="00BE4225">
        <w:rPr>
          <w:rFonts w:ascii="Times New Roman" w:hAnsi="Times New Roman"/>
        </w:rPr>
        <w:tab/>
      </w:r>
      <w:r w:rsidRPr="00333D58">
        <w:rPr>
          <w:rFonts w:ascii="Times New Roman" w:hAnsi="Times New Roman"/>
          <w:szCs w:val="24"/>
        </w:rPr>
        <w:t>Az elkészített „</w:t>
      </w:r>
      <w:r w:rsidRPr="00333D58">
        <w:rPr>
          <w:rFonts w:ascii="Times New Roman" w:hAnsi="Times New Roman"/>
          <w:i/>
          <w:szCs w:val="24"/>
        </w:rPr>
        <w:t>Inkrementális Jelfeldolgozó modul1</w:t>
      </w:r>
      <w:r w:rsidRPr="00333D58">
        <w:rPr>
          <w:rFonts w:ascii="Times New Roman" w:hAnsi="Times New Roman"/>
          <w:szCs w:val="24"/>
        </w:rPr>
        <w:t>” segítségével feldolgozhatom az érzékelő jeleit. A modul kimenetére majd újabb modulokat illeszthetünk, melyek segítségével mérjük a pozíciót vagy a szögsebességet.</w:t>
      </w:r>
    </w:p>
    <w:p w14:paraId="47881094" w14:textId="77777777" w:rsidR="00931531" w:rsidRPr="00BE4225" w:rsidRDefault="00931531" w:rsidP="007852B4">
      <w:pPr>
        <w:pStyle w:val="Heading4"/>
        <w:spacing w:line="360" w:lineRule="auto"/>
      </w:pPr>
      <w:bookmarkStart w:id="293" w:name="_Toc422599311"/>
      <w:r w:rsidRPr="00BE4225">
        <w:t xml:space="preserve">Pozíció mérése Inkrementális adó </w:t>
      </w:r>
      <w:r w:rsidR="00CA1981" w:rsidRPr="00BE4225">
        <w:t>segítségével</w:t>
      </w:r>
      <w:bookmarkEnd w:id="293"/>
    </w:p>
    <w:p w14:paraId="49F0CF70" w14:textId="15435DBE" w:rsidR="00D33E3E" w:rsidRPr="00333D58" w:rsidRDefault="00ED22AB" w:rsidP="0071433B">
      <w:pPr>
        <w:spacing w:line="360" w:lineRule="auto"/>
        <w:rPr>
          <w:rFonts w:ascii="Times New Roman" w:hAnsi="Times New Roman"/>
          <w:szCs w:val="24"/>
        </w:rPr>
      </w:pPr>
      <w:r w:rsidRPr="00BE4225">
        <w:rPr>
          <w:rFonts w:ascii="Times New Roman" w:hAnsi="Times New Roman"/>
        </w:rPr>
        <w:tab/>
      </w:r>
      <w:r w:rsidRPr="00333D58">
        <w:rPr>
          <w:rFonts w:ascii="Times New Roman" w:hAnsi="Times New Roman"/>
          <w:szCs w:val="24"/>
        </w:rPr>
        <w:t xml:space="preserve">Az általam használt inkrementális tárcsák és érzékelő csak relatív pozíció mérésére alkalmasak, ezért alkalmazunk egy referencia tárcsát is. A referencia tárcsa ugyanarra a tengelyre van rögzítve, mint az inkrementális tárcsa, csak </w:t>
      </w:r>
      <w:r w:rsidR="007F4544" w:rsidRPr="00333D58">
        <w:rPr>
          <w:rFonts w:ascii="Times New Roman" w:hAnsi="Times New Roman"/>
          <w:szCs w:val="24"/>
        </w:rPr>
        <w:t>annyi különbséggel</w:t>
      </w:r>
      <w:r w:rsidRPr="00333D58">
        <w:rPr>
          <w:rFonts w:ascii="Times New Roman" w:hAnsi="Times New Roman"/>
          <w:szCs w:val="24"/>
        </w:rPr>
        <w:t xml:space="preserve">, hogy csak egy </w:t>
      </w:r>
      <w:r w:rsidR="007F4544" w:rsidRPr="00333D58">
        <w:rPr>
          <w:rFonts w:ascii="Times New Roman" w:hAnsi="Times New Roman"/>
          <w:szCs w:val="24"/>
        </w:rPr>
        <w:t>impulzust generál fordulatonként</w:t>
      </w:r>
      <w:r w:rsidRPr="00333D58">
        <w:rPr>
          <w:rFonts w:ascii="Times New Roman" w:hAnsi="Times New Roman"/>
          <w:szCs w:val="24"/>
        </w:rPr>
        <w:t xml:space="preserve">. A </w:t>
      </w:r>
      <w:r w:rsidR="007F4544" w:rsidRPr="00333D58">
        <w:rPr>
          <w:rFonts w:ascii="Times New Roman" w:hAnsi="Times New Roman"/>
          <w:szCs w:val="24"/>
        </w:rPr>
        <w:t>pozíciót úgy</w:t>
      </w:r>
      <w:r w:rsidRPr="00333D58">
        <w:rPr>
          <w:rFonts w:ascii="Times New Roman" w:hAnsi="Times New Roman"/>
          <w:szCs w:val="24"/>
        </w:rPr>
        <w:t xml:space="preserve"> tudjuk megmérni, hogy egy regiszter értékét, változtatjuk minden Imp jel felfutó élére. Növeljük vagy csökkentjük a Dir iránybit (logikai 1 vagy 0). függvényében.</w:t>
      </w:r>
    </w:p>
    <w:p w14:paraId="3652D514" w14:textId="1B0E95BF" w:rsidR="0041474A" w:rsidRPr="00333D58" w:rsidRDefault="0041474A" w:rsidP="00911B32">
      <w:pPr>
        <w:spacing w:line="360" w:lineRule="auto"/>
        <w:ind w:firstLine="720"/>
        <w:rPr>
          <w:rFonts w:ascii="Times New Roman" w:hAnsi="Times New Roman"/>
          <w:szCs w:val="24"/>
        </w:rPr>
      </w:pPr>
      <w:r w:rsidRPr="00333D58">
        <w:rPr>
          <w:rFonts w:ascii="Times New Roman" w:hAnsi="Times New Roman"/>
          <w:szCs w:val="24"/>
        </w:rPr>
        <w:t>Működési</w:t>
      </w:r>
      <w:r w:rsidR="00D33E3E" w:rsidRPr="00333D58">
        <w:rPr>
          <w:rFonts w:ascii="Times New Roman" w:hAnsi="Times New Roman"/>
          <w:szCs w:val="24"/>
        </w:rPr>
        <w:t xml:space="preserve"> logikája alapján </w:t>
      </w:r>
      <w:r w:rsidR="007F4544" w:rsidRPr="00333D58">
        <w:rPr>
          <w:rFonts w:ascii="Times New Roman" w:hAnsi="Times New Roman"/>
          <w:szCs w:val="24"/>
        </w:rPr>
        <w:t>három osztályba</w:t>
      </w:r>
      <w:r w:rsidR="00ED22AB" w:rsidRPr="00333D58">
        <w:rPr>
          <w:rFonts w:ascii="Times New Roman" w:hAnsi="Times New Roman"/>
          <w:szCs w:val="24"/>
        </w:rPr>
        <w:t xml:space="preserve"> sorolhatok. Az első az él detektáló, melynek feladata az impulzusok felfutó éleinek a detektálása, és egyetlen órajelig tartó impulzus generálása a tároló regiszternek (Regiszter) így engedélyezve az adatírást a regiszterbe.</w:t>
      </w:r>
    </w:p>
    <w:p w14:paraId="22C52E7E" w14:textId="70329632" w:rsidR="0041474A" w:rsidRPr="00333D58" w:rsidRDefault="00333D58" w:rsidP="00A05E75">
      <w:pPr>
        <w:spacing w:line="360" w:lineRule="auto"/>
        <w:ind w:firstLine="720"/>
        <w:rPr>
          <w:rFonts w:ascii="Times New Roman" w:hAnsi="Times New Roman"/>
          <w:szCs w:val="24"/>
        </w:rPr>
      </w:pPr>
      <w:r>
        <w:rPr>
          <w:rFonts w:ascii="Times New Roman" w:hAnsi="Times New Roman"/>
          <w:szCs w:val="24"/>
        </w:rPr>
        <w:t>A tároló regiszter</w:t>
      </w:r>
      <w:r w:rsidR="00ED22AB" w:rsidRPr="00333D58">
        <w:rPr>
          <w:rFonts w:ascii="Times New Roman" w:hAnsi="Times New Roman"/>
          <w:szCs w:val="24"/>
        </w:rPr>
        <w:t xml:space="preserve"> feladata az aktuális érték tárolása,</w:t>
      </w:r>
      <w:r w:rsidR="00A94709" w:rsidRPr="00333D58">
        <w:rPr>
          <w:rFonts w:ascii="Times New Roman" w:hAnsi="Times New Roman"/>
          <w:szCs w:val="24"/>
        </w:rPr>
        <w:t xml:space="preserve"> </w:t>
      </w:r>
      <w:r w:rsidR="00ED22AB" w:rsidRPr="00333D58">
        <w:rPr>
          <w:rFonts w:ascii="Times New Roman" w:hAnsi="Times New Roman"/>
          <w:szCs w:val="24"/>
        </w:rPr>
        <w:t>a típusa 16</w:t>
      </w:r>
      <w:r w:rsidR="00A94709" w:rsidRPr="00333D58">
        <w:rPr>
          <w:rFonts w:ascii="Times New Roman" w:hAnsi="Times New Roman"/>
          <w:szCs w:val="24"/>
        </w:rPr>
        <w:t>-</w:t>
      </w:r>
      <w:r w:rsidR="00ED22AB" w:rsidRPr="00333D58">
        <w:rPr>
          <w:rFonts w:ascii="Times New Roman" w:hAnsi="Times New Roman"/>
          <w:szCs w:val="24"/>
        </w:rPr>
        <w:t>bites előjeles egész értékű</w:t>
      </w:r>
      <w:r>
        <w:rPr>
          <w:rFonts w:ascii="Times New Roman" w:hAnsi="Times New Roman"/>
          <w:szCs w:val="24"/>
        </w:rPr>
        <w:t>,</w:t>
      </w:r>
      <w:r w:rsidR="00ED22AB" w:rsidRPr="00333D58">
        <w:rPr>
          <w:rFonts w:ascii="Times New Roman" w:hAnsi="Times New Roman"/>
          <w:szCs w:val="24"/>
        </w:rPr>
        <w:t xml:space="preserve"> a kezdőértéke mindig 0. A </w:t>
      </w:r>
      <w:r w:rsidR="00ED22AB" w:rsidRPr="00333D58">
        <w:rPr>
          <w:rFonts w:ascii="Times New Roman" w:hAnsi="Times New Roman"/>
          <w:i/>
          <w:szCs w:val="24"/>
        </w:rPr>
        <w:t>rst</w:t>
      </w:r>
      <w:r w:rsidR="00A94709" w:rsidRPr="00333D58">
        <w:rPr>
          <w:rFonts w:ascii="Times New Roman" w:hAnsi="Times New Roman"/>
          <w:szCs w:val="24"/>
        </w:rPr>
        <w:t xml:space="preserve"> </w:t>
      </w:r>
      <w:r w:rsidR="00ED22AB" w:rsidRPr="00333D58">
        <w:rPr>
          <w:rFonts w:ascii="Times New Roman" w:hAnsi="Times New Roman"/>
          <w:szCs w:val="24"/>
        </w:rPr>
        <w:t>bemeneten érkező jel 0 értékre állítja a regiszter tartalmát, ez akkor történik meg, ha a „</w:t>
      </w:r>
      <w:r w:rsidR="00ED22AB" w:rsidRPr="00333D58">
        <w:rPr>
          <w:rFonts w:ascii="Times New Roman" w:hAnsi="Times New Roman"/>
          <w:i/>
          <w:szCs w:val="24"/>
        </w:rPr>
        <w:t>NullSignal</w:t>
      </w:r>
      <w:r w:rsidR="00ED22AB" w:rsidRPr="00333D58">
        <w:rPr>
          <w:rFonts w:ascii="Times New Roman" w:hAnsi="Times New Roman"/>
          <w:szCs w:val="24"/>
        </w:rPr>
        <w:t xml:space="preserve">” bemeneten impulzus érkezik. Azt </w:t>
      </w:r>
      <w:r w:rsidR="00ED22AB" w:rsidRPr="00333D58">
        <w:rPr>
          <w:rFonts w:ascii="Times New Roman" w:hAnsi="Times New Roman"/>
          <w:szCs w:val="24"/>
        </w:rPr>
        <w:lastRenderedPageBreak/>
        <w:t>mondhatjuk, hogy a pozíciót a 0 állapothoz mérjük, amely a Null átmeneti tárcsa határozza meg.</w:t>
      </w:r>
      <w:r w:rsidR="007F4544" w:rsidRPr="00333D58">
        <w:rPr>
          <w:rFonts w:ascii="Times New Roman" w:hAnsi="Times New Roman"/>
          <w:szCs w:val="24"/>
          <w:lang w:eastAsia="hu-HU"/>
        </w:rPr>
        <w:t xml:space="preserve"> </w:t>
      </w:r>
    </w:p>
    <w:p w14:paraId="19D31DFF" w14:textId="743FFA43" w:rsidR="007F4544" w:rsidRPr="00333D58" w:rsidRDefault="00ED22AB" w:rsidP="00BC64C7">
      <w:pPr>
        <w:spacing w:line="360" w:lineRule="auto"/>
        <w:ind w:firstLine="720"/>
        <w:rPr>
          <w:rFonts w:ascii="Times New Roman" w:hAnsi="Times New Roman"/>
          <w:szCs w:val="24"/>
          <w:lang w:eastAsia="hu-HU"/>
        </w:rPr>
      </w:pPr>
      <w:r w:rsidRPr="00333D58">
        <w:rPr>
          <w:rFonts w:ascii="Times New Roman" w:hAnsi="Times New Roman"/>
          <w:szCs w:val="24"/>
        </w:rPr>
        <w:t>A számláló logika feladata, hogy növelje vagy csökkentse eggyel a regiszter</w:t>
      </w:r>
      <w:r w:rsidR="00333D58">
        <w:rPr>
          <w:rFonts w:ascii="Times New Roman" w:hAnsi="Times New Roman"/>
          <w:szCs w:val="24"/>
        </w:rPr>
        <w:t xml:space="preserve"> </w:t>
      </w:r>
      <w:r w:rsidRPr="00333D58">
        <w:rPr>
          <w:rFonts w:ascii="Times New Roman" w:hAnsi="Times New Roman"/>
          <w:szCs w:val="24"/>
        </w:rPr>
        <w:t xml:space="preserve">tartalmát, annak függvényében, hogy a </w:t>
      </w:r>
      <w:r w:rsidRPr="00333D58">
        <w:rPr>
          <w:rFonts w:ascii="Times New Roman" w:hAnsi="Times New Roman"/>
          <w:i/>
          <w:szCs w:val="24"/>
        </w:rPr>
        <w:t>Dir</w:t>
      </w:r>
      <w:r w:rsidR="00A94709" w:rsidRPr="00333D58">
        <w:rPr>
          <w:rFonts w:ascii="Times New Roman" w:hAnsi="Times New Roman"/>
          <w:szCs w:val="24"/>
        </w:rPr>
        <w:t xml:space="preserve"> </w:t>
      </w:r>
      <w:r w:rsidRPr="00333D58">
        <w:rPr>
          <w:rFonts w:ascii="Times New Roman" w:hAnsi="Times New Roman"/>
          <w:szCs w:val="24"/>
        </w:rPr>
        <w:t>jel</w:t>
      </w:r>
      <w:r w:rsidR="00A94709" w:rsidRPr="00333D58">
        <w:rPr>
          <w:rFonts w:ascii="Times New Roman" w:hAnsi="Times New Roman"/>
          <w:szCs w:val="24"/>
        </w:rPr>
        <w:t xml:space="preserve"> </w:t>
      </w:r>
      <w:r w:rsidRPr="00333D58">
        <w:rPr>
          <w:rFonts w:ascii="Times New Roman" w:hAnsi="Times New Roman"/>
          <w:szCs w:val="24"/>
        </w:rPr>
        <w:t>milyen értékű. A „</w:t>
      </w:r>
      <w:r w:rsidRPr="00333D58">
        <w:rPr>
          <w:rFonts w:ascii="Times New Roman" w:hAnsi="Times New Roman"/>
          <w:i/>
          <w:szCs w:val="24"/>
        </w:rPr>
        <w:t>ValueCT</w:t>
      </w:r>
      <w:r w:rsidRPr="00333D58">
        <w:rPr>
          <w:rFonts w:ascii="Times New Roman" w:hAnsi="Times New Roman"/>
          <w:szCs w:val="24"/>
        </w:rPr>
        <w:t>”</w:t>
      </w:r>
      <w:r w:rsidR="00A94709" w:rsidRPr="00333D58">
        <w:rPr>
          <w:rFonts w:ascii="Times New Roman" w:hAnsi="Times New Roman"/>
          <w:szCs w:val="24"/>
        </w:rPr>
        <w:t xml:space="preserve"> </w:t>
      </w:r>
      <w:r w:rsidRPr="00333D58">
        <w:rPr>
          <w:rFonts w:ascii="Times New Roman" w:hAnsi="Times New Roman"/>
          <w:szCs w:val="24"/>
        </w:rPr>
        <w:t>bemenet segítségével meg tudj</w:t>
      </w:r>
      <w:r w:rsidR="00A94709" w:rsidRPr="00333D58">
        <w:rPr>
          <w:rFonts w:ascii="Times New Roman" w:hAnsi="Times New Roman"/>
          <w:szCs w:val="24"/>
        </w:rPr>
        <w:t xml:space="preserve">uk fordítani a </w:t>
      </w:r>
      <w:r w:rsidR="00333D58">
        <w:rPr>
          <w:rFonts w:ascii="Times New Roman" w:hAnsi="Times New Roman"/>
          <w:szCs w:val="24"/>
        </w:rPr>
        <w:t>számolás irányát, így kényelmeseb</w:t>
      </w:r>
      <w:r w:rsidR="00A94709" w:rsidRPr="00333D58">
        <w:rPr>
          <w:rFonts w:ascii="Times New Roman" w:hAnsi="Times New Roman"/>
          <w:szCs w:val="24"/>
        </w:rPr>
        <w:t>ben tudjuk majd a robot vonatkoztatási rendszeréhez hangolni az érzékelőket.</w:t>
      </w:r>
    </w:p>
    <w:p w14:paraId="01956388" w14:textId="792CCA04" w:rsidR="00D33E3E" w:rsidRPr="00BE4225" w:rsidRDefault="00C81A1F" w:rsidP="00BC64C7">
      <w:pPr>
        <w:spacing w:line="360" w:lineRule="auto"/>
        <w:ind w:firstLine="720"/>
        <w:rPr>
          <w:rFonts w:ascii="Times New Roman" w:hAnsi="Times New Roman"/>
        </w:rPr>
      </w:pPr>
      <w:r w:rsidRPr="00BE4225">
        <w:rPr>
          <w:rFonts w:ascii="Times New Roman" w:hAnsi="Times New Roman"/>
          <w:noProof/>
          <w:lang w:val="en-US"/>
        </w:rPr>
        <mc:AlternateContent>
          <mc:Choice Requires="wpg">
            <w:drawing>
              <wp:inline distT="0" distB="0" distL="0" distR="0" wp14:anchorId="422DF944" wp14:editId="641D18AE">
                <wp:extent cx="5566410" cy="3184525"/>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00A8F734" w14:textId="77777777" w:rsidR="0025279D" w:rsidRPr="002853BA" w:rsidRDefault="0025279D" w:rsidP="007F4544">
                              <w:pPr>
                                <w:pStyle w:val="Caption"/>
                                <w:jc w:val="center"/>
                                <w:rPr>
                                  <w:rFonts w:ascii="Times New Roman" w:hAnsi="Times New Roman"/>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2DF944" id="Group 114" o:spid="_x0000_s1138"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">
                <v:shape id="Picture 112" o:spid="_x0000_s1139"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141" o:title=""/>
                  <v:path arrowok="t"/>
                </v:shape>
                <v:shape id="Text Box 113" o:spid="_x0000_s1140"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00A8F734" w14:textId="77777777" w:rsidR="0025279D" w:rsidRPr="002853BA" w:rsidRDefault="0025279D" w:rsidP="007F4544">
                        <w:pPr>
                          <w:pStyle w:val="Caption"/>
                          <w:jc w:val="center"/>
                          <w:rPr>
                            <w:rFonts w:ascii="Times New Roman" w:hAnsi="Times New Roman"/>
                            <w:sz w:val="24"/>
                            <w:szCs w:val="24"/>
                          </w:rPr>
                        </w:pPr>
                      </w:p>
                    </w:txbxContent>
                  </v:textbox>
                </v:shape>
                <w10:anchorlock/>
              </v:group>
            </w:pict>
          </mc:Fallback>
        </mc:AlternateContent>
      </w:r>
    </w:p>
    <w:p w14:paraId="5B17FE05" w14:textId="77777777" w:rsidR="007E23F1" w:rsidRPr="00BE4225" w:rsidRDefault="00ED22AB" w:rsidP="007852B4">
      <w:pPr>
        <w:pStyle w:val="Heading4"/>
        <w:spacing w:line="360" w:lineRule="auto"/>
      </w:pPr>
      <w:bookmarkStart w:id="294" w:name="_Toc422599312"/>
      <w:r w:rsidRPr="00BE4225">
        <w:t>Szögsebesség mérése Inkrementális adó segítségével</w:t>
      </w:r>
      <w:bookmarkEnd w:id="294"/>
    </w:p>
    <w:p w14:paraId="33374103" w14:textId="24346980" w:rsidR="00F575EC" w:rsidRPr="00333D58" w:rsidRDefault="00ED22AB" w:rsidP="00BF5A17">
      <w:pPr>
        <w:spacing w:line="360" w:lineRule="auto"/>
        <w:rPr>
          <w:rFonts w:ascii="Times New Roman" w:hAnsi="Times New Roman"/>
          <w:szCs w:val="24"/>
        </w:rPr>
      </w:pPr>
      <w:r w:rsidRPr="00BE4225">
        <w:rPr>
          <w:rFonts w:ascii="Times New Roman" w:hAnsi="Times New Roman"/>
        </w:rPr>
        <w:tab/>
      </w:r>
      <w:r w:rsidRPr="00333D58">
        <w:rPr>
          <w:rFonts w:ascii="Times New Roman" w:hAnsi="Times New Roman"/>
          <w:szCs w:val="24"/>
        </w:rPr>
        <w:t>A sebesség mérésénél hasonlóképpen járunk el, mint a pozíció mérésénél. A sebességet</w:t>
      </w:r>
      <m:oMath>
        <m:r>
          <w:rPr>
            <w:rFonts w:ascii="Cambria Math" w:hAnsi="Cambria Math"/>
            <w:szCs w:val="24"/>
          </w:rPr>
          <m:t xml:space="preserve"> </m:t>
        </m:r>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B64BD9" w:rsidRPr="00333D58">
        <w:rPr>
          <w:rFonts w:ascii="Times New Roman" w:hAnsi="Times New Roman"/>
          <w:szCs w:val="24"/>
        </w:rPr>
        <w:t xml:space="preserve">, időegység alatt érkező impulzusok számát mérjük. Az </w:t>
      </w:r>
      <w:r w:rsidR="009A4A2D" w:rsidRPr="00333D58">
        <w:rPr>
          <w:rFonts w:ascii="Times New Roman" w:hAnsi="Times New Roman"/>
          <w:szCs w:val="24"/>
        </w:rPr>
        <w:t>impulzusok</w:t>
      </w:r>
      <w:r w:rsidR="00B64BD9" w:rsidRPr="00333D58">
        <w:rPr>
          <w:rFonts w:ascii="Times New Roman" w:hAnsi="Times New Roman"/>
          <w:szCs w:val="24"/>
        </w:rPr>
        <w:t xml:space="preserve"> az inkrementális adó jeleinek a feldolgozó </w:t>
      </w:r>
      <w:r w:rsidR="009A4A2D" w:rsidRPr="00333D58">
        <w:rPr>
          <w:rFonts w:ascii="Times New Roman" w:hAnsi="Times New Roman"/>
          <w:szCs w:val="24"/>
        </w:rPr>
        <w:t>moduljától</w:t>
      </w:r>
      <w:r w:rsidRPr="00333D58">
        <w:rPr>
          <w:rFonts w:ascii="Times New Roman" w:hAnsi="Times New Roman"/>
          <w:szCs w:val="24"/>
        </w:rPr>
        <w:t xml:space="preserve"> érkeznek.</w:t>
      </w:r>
      <w:r w:rsidR="00BF5A17">
        <w:rPr>
          <w:rFonts w:ascii="Times New Roman" w:hAnsi="Times New Roman"/>
          <w:szCs w:val="24"/>
        </w:rPr>
        <w:t xml:space="preserve"> </w:t>
      </w:r>
      <w:r w:rsidR="00EA6212" w:rsidRPr="00333D58">
        <w:rPr>
          <w:rFonts w:ascii="Times New Roman" w:hAnsi="Times New Roman"/>
          <w:szCs w:val="24"/>
        </w:rPr>
        <w:t>A modulban megtalálható a pozíció mérésénél kifejtet számláló logika, tárol</w:t>
      </w:r>
      <w:r w:rsidR="00A94709" w:rsidRPr="00333D58">
        <w:rPr>
          <w:rFonts w:ascii="Times New Roman" w:hAnsi="Times New Roman"/>
          <w:szCs w:val="24"/>
        </w:rPr>
        <w:t>ó logika és él detektáló logika.</w:t>
      </w:r>
      <w:r w:rsidR="00EA6212" w:rsidRPr="00333D58">
        <w:rPr>
          <w:rFonts w:ascii="Times New Roman" w:hAnsi="Times New Roman"/>
          <w:szCs w:val="24"/>
        </w:rPr>
        <w:t xml:space="preserve"> </w:t>
      </w:r>
    </w:p>
    <w:p w14:paraId="595FD91A" w14:textId="0B9E7AE6" w:rsidR="00E03AB2" w:rsidRPr="00333D58" w:rsidRDefault="00ED22AB" w:rsidP="00911B32">
      <w:pPr>
        <w:spacing w:line="360" w:lineRule="auto"/>
        <w:ind w:firstLine="720"/>
        <w:rPr>
          <w:rFonts w:ascii="Times New Roman" w:hAnsi="Times New Roman"/>
          <w:noProof/>
          <w:szCs w:val="24"/>
        </w:rPr>
      </w:pPr>
      <w:r w:rsidRPr="00333D58">
        <w:rPr>
          <w:rFonts w:ascii="Times New Roman" w:hAnsi="Times New Roman"/>
          <w:szCs w:val="24"/>
        </w:rPr>
        <w:t xml:space="preserve">A tároló regiszter minden mintavételi impulzus érkezésekor </w:t>
      </w:r>
      <w:r w:rsidR="00BF5A17">
        <w:rPr>
          <w:rFonts w:ascii="Times New Roman" w:hAnsi="Times New Roman"/>
          <w:szCs w:val="24"/>
        </w:rPr>
        <w:t>„</w:t>
      </w:r>
      <w:r w:rsidRPr="00333D58">
        <w:rPr>
          <w:rFonts w:ascii="Times New Roman" w:hAnsi="Times New Roman"/>
          <w:szCs w:val="24"/>
        </w:rPr>
        <w:t>reset</w:t>
      </w:r>
      <w:r w:rsidR="00BF5A17">
        <w:rPr>
          <w:rFonts w:ascii="Times New Roman" w:hAnsi="Times New Roman"/>
          <w:szCs w:val="24"/>
        </w:rPr>
        <w:t>”</w:t>
      </w:r>
      <w:r w:rsidRPr="00333D58">
        <w:rPr>
          <w:rFonts w:ascii="Times New Roman" w:hAnsi="Times New Roman"/>
          <w:szCs w:val="24"/>
        </w:rPr>
        <w:t xml:space="preserve"> állapotba kerül, így az értéke 0 lesz. </w:t>
      </w:r>
      <w:r w:rsidR="00A94709" w:rsidRPr="00333D58">
        <w:rPr>
          <w:rFonts w:ascii="Times New Roman" w:hAnsi="Times New Roman"/>
          <w:szCs w:val="24"/>
        </w:rPr>
        <w:t>A „CsereDir” bemeneten keresztül megtudjuk változtatni a pozíció előjelét, erre a robothoz rögzített koordináta rendszerhez való illesztéskor lesz szükséges.</w:t>
      </w:r>
      <w:r w:rsidR="00E03AB2" w:rsidRPr="00333D58">
        <w:rPr>
          <w:rFonts w:ascii="Times New Roman" w:hAnsi="Times New Roman"/>
          <w:noProof/>
          <w:szCs w:val="24"/>
        </w:rPr>
        <w:t xml:space="preserve"> </w:t>
      </w:r>
    </w:p>
    <w:p w14:paraId="69C5DDB7" w14:textId="6CD3068B" w:rsidR="0019600C" w:rsidRPr="00BE4225" w:rsidRDefault="00485E7E" w:rsidP="00911B32">
      <w:pPr>
        <w:spacing w:line="360" w:lineRule="auto"/>
        <w:ind w:firstLine="720"/>
        <w:rPr>
          <w:rFonts w:ascii="Times New Roman" w:hAnsi="Times New Roman"/>
        </w:rPr>
      </w:pPr>
      <w:r>
        <w:rPr>
          <w:noProof/>
          <w:lang w:val="en-US"/>
        </w:rPr>
        <w:lastRenderedPageBreak/>
        <mc:AlternateContent>
          <mc:Choice Requires="wpg">
            <w:drawing>
              <wp:inline distT="0" distB="0" distL="0" distR="0" wp14:anchorId="09203DED" wp14:editId="626C38FC">
                <wp:extent cx="5126990" cy="2429510"/>
                <wp:effectExtent l="0" t="0" r="0" b="0"/>
                <wp:docPr id="286"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6990" cy="2429510"/>
                          <a:chOff x="0" y="2286"/>
                          <a:chExt cx="43389" cy="22306"/>
                        </a:xfrm>
                      </wpg:grpSpPr>
                      <pic:pic xmlns:pic="http://schemas.openxmlformats.org/drawingml/2006/picture">
                        <pic:nvPicPr>
                          <pic:cNvPr id="287" name="Picture 40"/>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2286"/>
                            <a:ext cx="43389" cy="18857"/>
                          </a:xfrm>
                          <a:prstGeom prst="rect">
                            <a:avLst/>
                          </a:prstGeom>
                          <a:noFill/>
                          <a:extLst>
                            <a:ext uri="{909E8E84-426E-40DD-AFC4-6F175D3DCCD1}">
                              <a14:hiddenFill xmlns:a14="http://schemas.microsoft.com/office/drawing/2010/main">
                                <a:solidFill>
                                  <a:srgbClr val="FFFFFF"/>
                                </a:solidFill>
                              </a14:hiddenFill>
                            </a:ext>
                          </a:extLst>
                        </pic:spPr>
                      </pic:pic>
                      <wps:wsp>
                        <wps:cNvPr id="41" name="Text Box 68"/>
                        <wps:cNvSpPr txBox="1">
                          <a:spLocks noChangeArrowheads="1"/>
                        </wps:cNvSpPr>
                        <wps:spPr bwMode="auto">
                          <a:xfrm>
                            <a:off x="0" y="21869"/>
                            <a:ext cx="43389" cy="2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D5775" w14:textId="77777777" w:rsidR="0025279D" w:rsidRDefault="0025279D"/>
                          </w:txbxContent>
                        </wps:txbx>
                        <wps:bodyPr rot="0" vert="horz" wrap="square" lIns="0" tIns="0" rIns="0" bIns="0" anchor="t" anchorCtr="0" upright="1">
                          <a:noAutofit/>
                        </wps:bodyPr>
                      </wps:wsp>
                    </wpg:wgp>
                  </a:graphicData>
                </a:graphic>
              </wp:inline>
            </w:drawing>
          </mc:Choice>
          <mc:Fallback>
            <w:pict>
              <v:group w14:anchorId="09203DED" id="Group 69" o:spid="_x0000_s1141" style="width:403.7pt;height:191.3pt;mso-position-horizontal-relative:char;mso-position-vertical-relative:line" coordorigin=",2286" coordsize="43389,22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APwhul/8/Wuf+D29/wDj1H/CG6X/AM/Wuf8A&#10;g9vf/j1dBRQBz/8Awhul/wDP1rn/AIPb3/49R/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">
                <v:shape id="Picture 40" o:spid="_x0000_s1142"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vrwLGAAAA3AAAAA8AAABkcnMvZG93bnJldi54bWxEj0FrAjEUhO+F/ofwhN5q1j3U7WqUtlha&#10;PKlV9PhIXjdrNy/LJtX13xuh0OMwM98w03nvGnGiLtSeFYyGGQhi7U3NlYLt1/tjASJEZIONZ1Jw&#10;oQDz2f3dFEvjz7ym0yZWIkE4lKjAxtiWUgZtyWEY+pY4ed++cxiT7CppOjwnuGtknmVP0mHNacFi&#10;S2+W9M/m1ynw24/jc14sV253ONpM68X+db1Q6mHQv0xAROrjf/iv/WkU5MUYbmfSEZ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vAsYAAADcAAAADwAAAAAAAAAAAAAA&#10;AACfAgAAZHJzL2Rvd25yZXYueG1sUEsFBgAAAAAEAAQA9wAAAJIDAAAAAA==&#10;">
                  <v:imagedata r:id="rId143" o:title=""/>
                  <v:path arrowok="t"/>
                </v:shape>
                <v:shape id="Text Box 68" o:spid="_x0000_s1143"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14:paraId="289D5775" w14:textId="77777777" w:rsidR="0025279D" w:rsidRDefault="0025279D"/>
                    </w:txbxContent>
                  </v:textbox>
                </v:shape>
                <w10:anchorlock/>
              </v:group>
            </w:pict>
          </mc:Fallback>
        </mc:AlternateContent>
      </w:r>
    </w:p>
    <w:p w14:paraId="66D79636" w14:textId="77777777" w:rsidR="009A4A2D" w:rsidRPr="00BE4225" w:rsidRDefault="00ED22AB" w:rsidP="007852B4">
      <w:pPr>
        <w:pStyle w:val="Heading5"/>
        <w:spacing w:line="360" w:lineRule="auto"/>
      </w:pPr>
      <w:r w:rsidRPr="00BE4225">
        <w:t>Hardveres mérések</w:t>
      </w:r>
    </w:p>
    <w:p w14:paraId="77AA828F" w14:textId="38DA7857" w:rsidR="00FB2E76" w:rsidRPr="00BF5A17" w:rsidRDefault="00ED22AB" w:rsidP="0071433B">
      <w:pPr>
        <w:spacing w:line="360" w:lineRule="auto"/>
        <w:ind w:firstLine="720"/>
        <w:rPr>
          <w:szCs w:val="24"/>
        </w:rPr>
      </w:pPr>
      <w:r w:rsidRPr="00BF5A17">
        <w:rPr>
          <w:rFonts w:ascii="Times New Roman" w:hAnsi="Times New Roman"/>
          <w:szCs w:val="24"/>
        </w:rPr>
        <w:t xml:space="preserve">A mérések során </w:t>
      </w:r>
      <w:r w:rsidR="00F61364" w:rsidRPr="00BF5A17">
        <w:rPr>
          <w:szCs w:val="24"/>
        </w:rPr>
        <w:fldChar w:fldCharType="begin"/>
      </w:r>
      <w:r w:rsidR="00F61364" w:rsidRPr="00BF5A17">
        <w:rPr>
          <w:szCs w:val="24"/>
        </w:rPr>
        <w:instrText xml:space="preserve"> REF _Ref420523165 \h  \* MERGEFORMAT </w:instrText>
      </w:r>
      <w:r w:rsidR="00F61364" w:rsidRPr="00BF5A17">
        <w:rPr>
          <w:szCs w:val="24"/>
        </w:rPr>
      </w:r>
      <w:r w:rsidR="00F61364" w:rsidRPr="00BF5A17">
        <w:rPr>
          <w:szCs w:val="24"/>
        </w:rPr>
        <w:fldChar w:fldCharType="separate"/>
      </w:r>
      <w:r w:rsidR="00CB34B4" w:rsidRPr="00BF5A17">
        <w:rPr>
          <w:szCs w:val="24"/>
        </w:rPr>
        <w:t>Kép. 3.31</w:t>
      </w:r>
      <w:r w:rsidR="00F61364" w:rsidRPr="00BF5A17">
        <w:rPr>
          <w:szCs w:val="24"/>
        </w:rPr>
        <w:fldChar w:fldCharType="end"/>
      </w:r>
      <w:r w:rsidR="00A94709" w:rsidRPr="00BF5A17">
        <w:rPr>
          <w:szCs w:val="24"/>
        </w:rPr>
        <w:t xml:space="preserve"> </w:t>
      </w:r>
      <w:r w:rsidR="00177332" w:rsidRPr="00BF5A17">
        <w:rPr>
          <w:rFonts w:ascii="Times New Roman" w:hAnsi="Times New Roman"/>
          <w:szCs w:val="24"/>
        </w:rPr>
        <w:t>látható egy DC motorna</w:t>
      </w:r>
      <w:r w:rsidR="00BF5A17" w:rsidRPr="00BF5A17">
        <w:rPr>
          <w:rFonts w:ascii="Times New Roman" w:hAnsi="Times New Roman"/>
          <w:szCs w:val="24"/>
        </w:rPr>
        <w:t>k a tengelyén mért fordulatszám</w:t>
      </w:r>
      <w:r w:rsidR="00CD0731" w:rsidRPr="00BF5A17">
        <w:rPr>
          <w:rFonts w:ascii="Times New Roman" w:hAnsi="Times New Roman"/>
          <w:szCs w:val="24"/>
        </w:rPr>
        <w:t>, miközben a motor</w:t>
      </w:r>
      <w:r w:rsidRPr="00BF5A17">
        <w:rPr>
          <w:rFonts w:ascii="Times New Roman" w:hAnsi="Times New Roman"/>
          <w:szCs w:val="24"/>
        </w:rPr>
        <w:t xml:space="preserve"> maximális sebességen pörög. Ahhoz hogy eltudjuk végezni a szimulációkat</w:t>
      </w:r>
      <w:r w:rsidR="00BF5A17" w:rsidRPr="00BF5A17">
        <w:rPr>
          <w:rFonts w:ascii="Times New Roman" w:hAnsi="Times New Roman"/>
          <w:szCs w:val="24"/>
        </w:rPr>
        <w:t>,</w:t>
      </w:r>
      <w:r w:rsidR="00A94709" w:rsidRPr="00BF5A17">
        <w:rPr>
          <w:rFonts w:ascii="Times New Roman" w:hAnsi="Times New Roman"/>
          <w:szCs w:val="24"/>
        </w:rPr>
        <w:t xml:space="preserve"> </w:t>
      </w:r>
      <w:r w:rsidRPr="00BF5A17">
        <w:rPr>
          <w:rFonts w:ascii="Times New Roman" w:hAnsi="Times New Roman"/>
          <w:szCs w:val="24"/>
        </w:rPr>
        <w:t>az inkrementális sze</w:t>
      </w:r>
      <w:r w:rsidR="00BF5A17" w:rsidRPr="00BF5A17">
        <w:rPr>
          <w:rFonts w:ascii="Times New Roman" w:hAnsi="Times New Roman"/>
          <w:szCs w:val="24"/>
        </w:rPr>
        <w:t>nzort hardveresen kell illesztenünk a</w:t>
      </w:r>
      <w:r w:rsidRPr="00BF5A17">
        <w:rPr>
          <w:rFonts w:ascii="Times New Roman" w:hAnsi="Times New Roman"/>
          <w:szCs w:val="24"/>
        </w:rPr>
        <w:t xml:space="preserve"> FPGA kivezetéseire, amelyet a „</w:t>
      </w:r>
      <w:r w:rsidRPr="00BF5A17">
        <w:rPr>
          <w:rFonts w:ascii="Times New Roman" w:hAnsi="Times New Roman"/>
          <w:i/>
          <w:szCs w:val="24"/>
        </w:rPr>
        <w:t>Sensor</w:t>
      </w:r>
      <w:r w:rsidRPr="00BF5A17">
        <w:rPr>
          <w:rFonts w:ascii="Times New Roman" w:hAnsi="Times New Roman"/>
          <w:szCs w:val="24"/>
        </w:rPr>
        <w:t>” modul old meg.</w:t>
      </w:r>
    </w:p>
    <w:p w14:paraId="635FAC32" w14:textId="431B4AE6" w:rsidR="00D6160D" w:rsidRPr="00BE4225" w:rsidRDefault="00C81A1F" w:rsidP="00911B32">
      <w:pPr>
        <w:spacing w:line="360" w:lineRule="auto"/>
        <w:ind w:firstLine="720"/>
        <w:rPr>
          <w:rFonts w:ascii="Times New Roman" w:hAnsi="Times New Roman"/>
        </w:rPr>
      </w:pPr>
      <w:r w:rsidRPr="00BE4225">
        <w:rPr>
          <w:noProof/>
          <w:lang w:val="en-US"/>
        </w:rPr>
        <mc:AlternateContent>
          <mc:Choice Requires="wpg">
            <w:drawing>
              <wp:inline distT="0" distB="0" distL="0" distR="0" wp14:anchorId="5EC77671" wp14:editId="4B48AE91">
                <wp:extent cx="5368925" cy="2011045"/>
                <wp:effectExtent l="0" t="0" r="3175" b="8255"/>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8925" cy="2011045"/>
                          <a:chOff x="0" y="0"/>
                          <a:chExt cx="5368925" cy="2011045"/>
                        </a:xfrm>
                      </wpg:grpSpPr>
                      <pic:pic xmlns:pic="http://schemas.openxmlformats.org/drawingml/2006/picture">
                        <pic:nvPicPr>
                          <pic:cNvPr id="90"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131445"/>
                          </a:xfrm>
                          <a:prstGeom prst="rect">
                            <a:avLst/>
                          </a:prstGeom>
                          <a:solidFill>
                            <a:prstClr val="white"/>
                          </a:solidFill>
                          <a:ln>
                            <a:noFill/>
                          </a:ln>
                          <a:effectLst/>
                        </wps:spPr>
                        <wps:txbx>
                          <w:txbxContent>
                            <w:p w14:paraId="2831E341" w14:textId="3F667BAF" w:rsidR="0025279D" w:rsidRPr="0010299A" w:rsidRDefault="0025279D" w:rsidP="00846DFE">
                              <w:pPr>
                                <w:pStyle w:val="Caption"/>
                                <w:jc w:val="center"/>
                                <w:rPr>
                                  <w:noProof/>
                                  <w:sz w:val="24"/>
                                  <w:szCs w:val="24"/>
                                </w:rPr>
                              </w:pPr>
                              <w:bookmarkStart w:id="295" w:name="_Toc422422480"/>
                              <w:bookmarkStart w:id="296" w:name="_Toc422568625"/>
                              <w:bookmarkStart w:id="297" w:name="_Toc422568696"/>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25</w:t>
                              </w:r>
                              <w:r>
                                <w:fldChar w:fldCharType="end"/>
                              </w:r>
                              <w:r>
                                <w:t xml:space="preserve"> DC motor sebességének mérése FPGA lapon</w:t>
                              </w:r>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77671" id="Group 121" o:spid="_x0000_s1144" style="width:422.75pt;height:158.35pt;mso-position-horizontal-relative:char;mso-position-vertical-relative:line" coordsize="53689,201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">
                <v:shape id="Picture 47" o:spid="_x0000_s1145"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wlVrAAAAA2wAAAA8AAABkcnMvZG93bnJldi54bWxET8uKwjAU3Qv+Q7iCO00VFK2mIsows1CY&#10;UVGXl+b2gc1NaTJa/XqzGJjl4byXq9ZU4k6NKy0rGA0jEMSp1SXnCk7Hj8EMhPPIGivLpOBJDlZJ&#10;t7PEWNsH/9D94HMRQtjFqKDwvo6ldGlBBt3Q1sSBy2xj0AfY5FI3+AjhppLjKJpKgyWHhgJr2hSU&#10;3g6/RsHkvJc485/V7pLZ13l7Xc+Rv5Xq99r1AoSn1v+L/9xfWsE8rA9fwg+Qy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VWsAAAADbAAAADwAAAAAAAAAAAAAAAACfAgAA&#10;ZHJzL2Rvd25yZXYueG1sUEsFBgAAAAAEAAQA9wAAAIwDAAAAAA==&#10;">
                  <v:imagedata r:id="rId145" o:title=""/>
                  <v:path arrowok="t"/>
                </v:shape>
                <v:shape id="Text Box 120" o:spid="_x0000_s1146" type="#_x0000_t202" style="position:absolute;top:18796;width:536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3F667BAF" w:rsidR="0025279D" w:rsidRPr="0010299A" w:rsidRDefault="0025279D" w:rsidP="00846DFE">
                        <w:pPr>
                          <w:pStyle w:val="Caption"/>
                          <w:jc w:val="center"/>
                          <w:rPr>
                            <w:noProof/>
                            <w:sz w:val="24"/>
                            <w:szCs w:val="24"/>
                          </w:rPr>
                        </w:pPr>
                        <w:bookmarkStart w:id="298" w:name="_Toc422422480"/>
                        <w:bookmarkStart w:id="299" w:name="_Toc422568625"/>
                        <w:bookmarkStart w:id="300" w:name="_Toc422568696"/>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25</w:t>
                        </w:r>
                        <w:r>
                          <w:fldChar w:fldCharType="end"/>
                        </w:r>
                        <w:r>
                          <w:t xml:space="preserve"> DC motor sebességének mérése FPGA lapon</w:t>
                        </w:r>
                        <w:bookmarkEnd w:id="298"/>
                        <w:bookmarkEnd w:id="299"/>
                        <w:bookmarkEnd w:id="300"/>
                      </w:p>
                    </w:txbxContent>
                  </v:textbox>
                </v:shape>
                <w10:anchorlock/>
              </v:group>
            </w:pict>
          </mc:Fallback>
        </mc:AlternateContent>
      </w:r>
    </w:p>
    <w:p w14:paraId="685DEAEE" w14:textId="27BFFE49" w:rsidR="00FB2E76" w:rsidRPr="00BE4225" w:rsidRDefault="00570A87" w:rsidP="00A05E75">
      <w:pPr>
        <w:spacing w:line="360" w:lineRule="auto"/>
        <w:ind w:firstLine="720"/>
        <w:rPr>
          <w:rFonts w:ascii="Times New Roman" w:hAnsi="Times New Roman"/>
        </w:rPr>
      </w:pPr>
      <w:r w:rsidRPr="00BE4225">
        <w:rPr>
          <w:rFonts w:ascii="Times New Roman" w:hAnsi="Times New Roman"/>
        </w:rPr>
        <w:tab/>
      </w:r>
      <w:r w:rsidR="00625BF9" w:rsidRPr="00BF5A17">
        <w:rPr>
          <w:rFonts w:ascii="Times New Roman" w:hAnsi="Times New Roman"/>
          <w:szCs w:val="24"/>
        </w:rPr>
        <w:t xml:space="preserve">A </w:t>
      </w:r>
      <w:r w:rsidR="00F61364" w:rsidRPr="00BF5A17">
        <w:rPr>
          <w:szCs w:val="24"/>
        </w:rPr>
        <w:fldChar w:fldCharType="begin"/>
      </w:r>
      <w:r w:rsidR="00F61364" w:rsidRPr="00BF5A17">
        <w:rPr>
          <w:szCs w:val="24"/>
        </w:rPr>
        <w:instrText xml:space="preserve"> REF _Ref420523108 \h  \* MERGEFORMAT </w:instrText>
      </w:r>
      <w:r w:rsidR="00F61364" w:rsidRPr="00BF5A17">
        <w:rPr>
          <w:szCs w:val="24"/>
        </w:rPr>
      </w:r>
      <w:r w:rsidR="00F61364" w:rsidRPr="00BF5A17">
        <w:rPr>
          <w:szCs w:val="24"/>
        </w:rPr>
        <w:fldChar w:fldCharType="separate"/>
      </w:r>
      <w:r w:rsidR="003401E3" w:rsidRPr="00BF5A17">
        <w:rPr>
          <w:szCs w:val="24"/>
        </w:rPr>
        <w:t>Kép. 3.29</w:t>
      </w:r>
      <w:r w:rsidR="00F61364" w:rsidRPr="00BF5A17">
        <w:rPr>
          <w:szCs w:val="24"/>
        </w:rPr>
        <w:fldChar w:fldCharType="end"/>
      </w:r>
      <w:r w:rsidR="003401E3" w:rsidRPr="00BF5A17">
        <w:rPr>
          <w:szCs w:val="24"/>
        </w:rPr>
        <w:t xml:space="preserve"> </w:t>
      </w:r>
      <w:r w:rsidR="00177332" w:rsidRPr="00BF5A17">
        <w:rPr>
          <w:rFonts w:ascii="Times New Roman" w:hAnsi="Times New Roman"/>
          <w:szCs w:val="24"/>
        </w:rPr>
        <w:t>látható a Hardveres</w:t>
      </w:r>
      <w:r w:rsidR="00BF5A17">
        <w:rPr>
          <w:rFonts w:ascii="Times New Roman" w:hAnsi="Times New Roman"/>
          <w:szCs w:val="24"/>
        </w:rPr>
        <w:t xml:space="preserve"> szimulációhoz szükséges logika.</w:t>
      </w:r>
      <w:r w:rsidR="00177332" w:rsidRPr="00BF5A17">
        <w:rPr>
          <w:rFonts w:ascii="Times New Roman" w:hAnsi="Times New Roman"/>
          <w:szCs w:val="24"/>
        </w:rPr>
        <w:t xml:space="preserve"> Sensor modul tartalmazza az FPGA azon </w:t>
      </w:r>
      <w:r w:rsidR="00ED22AB" w:rsidRPr="00BF5A17">
        <w:rPr>
          <w:rFonts w:ascii="Times New Roman" w:hAnsi="Times New Roman"/>
          <w:szCs w:val="24"/>
        </w:rPr>
        <w:t>kivezetéseit</w:t>
      </w:r>
      <w:r w:rsidR="00811183" w:rsidRPr="00BF5A17">
        <w:rPr>
          <w:rFonts w:ascii="Times New Roman" w:hAnsi="Times New Roman"/>
          <w:szCs w:val="24"/>
        </w:rPr>
        <w:t>, amelyekre</w:t>
      </w:r>
      <w:r w:rsidR="00ED22AB" w:rsidRPr="00BF5A17">
        <w:rPr>
          <w:rFonts w:ascii="Times New Roman" w:hAnsi="Times New Roman"/>
          <w:szCs w:val="24"/>
        </w:rPr>
        <w:t xml:space="preserve"> az érzékelő fizikailag kapcsolva van. Az érzékelő jelei </w:t>
      </w:r>
      <w:r w:rsidR="00A94709" w:rsidRPr="00BF5A17">
        <w:rPr>
          <w:rFonts w:ascii="Times New Roman" w:hAnsi="Times New Roman"/>
          <w:szCs w:val="24"/>
        </w:rPr>
        <w:t>a</w:t>
      </w:r>
      <w:r w:rsidR="00ED22AB" w:rsidRPr="00BF5A17">
        <w:rPr>
          <w:rFonts w:ascii="Times New Roman" w:hAnsi="Times New Roman"/>
          <w:szCs w:val="24"/>
        </w:rPr>
        <w:t xml:space="preserve"> </w:t>
      </w:r>
      <w:r w:rsidR="00ED22AB" w:rsidRPr="00BF5A17">
        <w:rPr>
          <w:rFonts w:ascii="Times New Roman" w:hAnsi="Times New Roman"/>
          <w:i/>
          <w:szCs w:val="24"/>
        </w:rPr>
        <w:t>SpeedSensor</w:t>
      </w:r>
      <w:r w:rsidR="00ED22AB" w:rsidRPr="00BF5A17">
        <w:rPr>
          <w:rFonts w:ascii="Times New Roman" w:hAnsi="Times New Roman"/>
          <w:szCs w:val="24"/>
        </w:rPr>
        <w:t xml:space="preserve"> (csak a jelek bekötésében segít) nevű modulon keresztül a feldolgozó modulba érkeznek be a jelek</w:t>
      </w:r>
      <w:r w:rsidR="00BF5A17">
        <w:rPr>
          <w:rFonts w:ascii="Times New Roman" w:hAnsi="Times New Roman"/>
          <w:szCs w:val="24"/>
        </w:rPr>
        <w:t xml:space="preserve"> </w:t>
      </w:r>
      <w:r w:rsidR="00A94709" w:rsidRPr="00BF5A17">
        <w:rPr>
          <w:rFonts w:ascii="Times New Roman" w:hAnsi="Times New Roman"/>
          <w:szCs w:val="24"/>
        </w:rPr>
        <w:t>(„</w:t>
      </w:r>
      <w:r w:rsidR="00A94709" w:rsidRPr="00BF5A17">
        <w:rPr>
          <w:rFonts w:ascii="Times New Roman" w:hAnsi="Times New Roman"/>
          <w:i/>
          <w:szCs w:val="24"/>
        </w:rPr>
        <w:t>Black Box2</w:t>
      </w:r>
      <w:r w:rsidR="00A94709" w:rsidRPr="00BF5A17">
        <w:rPr>
          <w:rFonts w:ascii="Times New Roman" w:hAnsi="Times New Roman"/>
          <w:szCs w:val="24"/>
        </w:rPr>
        <w:t>”)</w:t>
      </w:r>
      <w:r w:rsidR="00ED22AB" w:rsidRPr="00BF5A17">
        <w:rPr>
          <w:rFonts w:ascii="Times New Roman" w:hAnsi="Times New Roman"/>
          <w:szCs w:val="24"/>
        </w:rPr>
        <w:t xml:space="preserve">. Ugyanakkor még megtalálható egy </w:t>
      </w:r>
      <w:r w:rsidR="00ED22AB" w:rsidRPr="00BF5A17">
        <w:rPr>
          <w:rFonts w:ascii="Times New Roman" w:hAnsi="Times New Roman"/>
          <w:i/>
          <w:szCs w:val="24"/>
        </w:rPr>
        <w:t>SampleTime</w:t>
      </w:r>
      <w:r w:rsidR="00ED22AB" w:rsidRPr="00BF5A17">
        <w:rPr>
          <w:rFonts w:ascii="Times New Roman" w:hAnsi="Times New Roman"/>
          <w:szCs w:val="24"/>
        </w:rPr>
        <w:t xml:space="preserve"> </w:t>
      </w:r>
      <w:r w:rsidR="00ED22AB" w:rsidRPr="00BF5A17">
        <w:rPr>
          <w:rFonts w:ascii="Times New Roman" w:hAnsi="Times New Roman"/>
          <w:i/>
          <w:szCs w:val="24"/>
        </w:rPr>
        <w:t>Generator</w:t>
      </w:r>
      <w:r w:rsidR="00ED22AB" w:rsidRPr="00BF5A17">
        <w:rPr>
          <w:rFonts w:ascii="Times New Roman" w:hAnsi="Times New Roman"/>
          <w:szCs w:val="24"/>
        </w:rPr>
        <w:t xml:space="preserve"> nevű modul is</w:t>
      </w:r>
      <w:r w:rsidR="00BF5A17">
        <w:rPr>
          <w:rFonts w:ascii="Times New Roman" w:hAnsi="Times New Roman"/>
          <w:szCs w:val="24"/>
        </w:rPr>
        <w:t>,</w:t>
      </w:r>
      <w:r w:rsidR="00ED22AB" w:rsidRPr="00BF5A17">
        <w:rPr>
          <w:rFonts w:ascii="Times New Roman" w:hAnsi="Times New Roman"/>
          <w:szCs w:val="24"/>
        </w:rPr>
        <w:t xml:space="preserve"> amelynek a feladata</w:t>
      </w:r>
      <w:r w:rsidR="00BF5A17">
        <w:rPr>
          <w:rFonts w:ascii="Times New Roman" w:hAnsi="Times New Roman"/>
          <w:szCs w:val="24"/>
        </w:rPr>
        <w:t xml:space="preserve"> </w:t>
      </w:r>
      <w:r w:rsidR="00ED22AB" w:rsidRPr="00BF5A17">
        <w:rPr>
          <w:rFonts w:ascii="Times New Roman" w:hAnsi="Times New Roman"/>
          <w:szCs w:val="24"/>
        </w:rPr>
        <w:t xml:space="preserve">( </w:t>
      </w:r>
      <m:oMath>
        <m:r>
          <w:rPr>
            <w:rFonts w:ascii="Cambria Math" w:hAnsi="Cambria Math"/>
            <w:szCs w:val="24"/>
          </w:rPr>
          <m:t>Tper</m:t>
        </m:r>
      </m:oMath>
      <w:r w:rsidR="00ED22AB" w:rsidRPr="00BF5A17">
        <w:rPr>
          <w:rFonts w:ascii="Times New Roman" w:hAnsi="Times New Roman"/>
          <w:szCs w:val="24"/>
        </w:rPr>
        <w:t xml:space="preserve">) periódusú impulzusok generálása, a periódust </w:t>
      </w:r>
      <m:oMath>
        <m:r>
          <w:rPr>
            <w:rFonts w:ascii="Cambria Math" w:hAnsi="Cambria Math"/>
            <w:szCs w:val="24"/>
          </w:rPr>
          <m:t>TSval</m:t>
        </m:r>
      </m:oMath>
      <w:r w:rsidR="00ED22AB" w:rsidRPr="00BF5A17">
        <w:rPr>
          <w:rFonts w:ascii="Times New Roman" w:hAnsi="Times New Roman"/>
          <w:szCs w:val="24"/>
        </w:rPr>
        <w:t xml:space="preserve"> bemeneten adhatjuk meg. A </w:t>
      </w:r>
      <m:oMath>
        <m:r>
          <w:rPr>
            <w:rFonts w:ascii="Cambria Math" w:hAnsi="Cambria Math"/>
            <w:szCs w:val="24"/>
          </w:rPr>
          <m:t xml:space="preserve">Tper </m:t>
        </m:r>
      </m:oMath>
      <w:r w:rsidR="00ED22AB" w:rsidRPr="00BF5A17">
        <w:rPr>
          <w:rFonts w:ascii="Times New Roman" w:hAnsi="Times New Roman"/>
          <w:szCs w:val="24"/>
        </w:rPr>
        <w:t>kiszámolható ms-ban az alábbi összefüggéssel</w:t>
      </w:r>
      <w:r w:rsidR="00ED22AB" w:rsidRPr="00BE4225">
        <w:rPr>
          <w:rFonts w:ascii="Times New Roman" w:hAnsi="Times New Roman"/>
        </w:rPr>
        <w:t>.</w:t>
      </w:r>
    </w:p>
    <w:p w14:paraId="760A9475" w14:textId="6685DCC5" w:rsidR="00625BF9" w:rsidRPr="00BE4225" w:rsidRDefault="00C81A1F" w:rsidP="00BC64C7">
      <w:pPr>
        <w:spacing w:line="360" w:lineRule="auto"/>
        <w:ind w:firstLine="720"/>
      </w:pPr>
      <w:r w:rsidRPr="00BE4225">
        <w:rPr>
          <w:rFonts w:ascii="Times New Roman" w:hAnsi="Times New Roman"/>
          <w:noProof/>
          <w:lang w:val="en-US"/>
        </w:rPr>
        <w:lastRenderedPageBreak/>
        <mc:AlternateContent>
          <mc:Choice Requires="wpg">
            <w:drawing>
              <wp:inline distT="0" distB="0" distL="0" distR="0" wp14:anchorId="1AFF413F" wp14:editId="3E5DC4F8">
                <wp:extent cx="5566410" cy="2370455"/>
                <wp:effectExtent l="0" t="0" r="0" b="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70455"/>
                          <a:chOff x="0" y="0"/>
                          <a:chExt cx="5566410" cy="2370455"/>
                        </a:xfrm>
                      </wpg:grpSpPr>
                      <pic:pic xmlns:pic="http://schemas.openxmlformats.org/drawingml/2006/picture">
                        <pic:nvPicPr>
                          <pic:cNvPr id="122" name="Picture 12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175260"/>
                          </a:xfrm>
                          <a:prstGeom prst="rect">
                            <a:avLst/>
                          </a:prstGeom>
                          <a:solidFill>
                            <a:prstClr val="white"/>
                          </a:solidFill>
                          <a:ln>
                            <a:noFill/>
                          </a:ln>
                          <a:effectLst/>
                        </wps:spPr>
                        <wps:txbx>
                          <w:txbxContent>
                            <w:p w14:paraId="06517354" w14:textId="77777777" w:rsidR="0025279D" w:rsidRPr="004F5374" w:rsidRDefault="0025279D" w:rsidP="00846DFE">
                              <w:pPr>
                                <w:pStyle w:val="Caption"/>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FF413F" id="Group 185" o:spid="_x0000_s1147" style="width:438.3pt;height:186.65pt;mso-position-horizontal-relative:char;mso-position-vertical-relative:line" coordsize="55664,2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">
                <v:shape id="Picture 122" o:spid="_x0000_s1148"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147" o:title=""/>
                  <v:path arrowok="t"/>
                </v:shape>
                <v:shape id="Text Box 123" o:spid="_x0000_s1149" type="#_x0000_t202" style="position:absolute;top:21951;width:55664;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6517354" w14:textId="77777777" w:rsidR="0025279D" w:rsidRPr="004F5374" w:rsidRDefault="0025279D" w:rsidP="00846DFE">
                        <w:pPr>
                          <w:pStyle w:val="Caption"/>
                          <w:rPr>
                            <w:rFonts w:ascii="Times New Roman" w:hAnsi="Times New Roman"/>
                            <w:noProof/>
                            <w:sz w:val="24"/>
                            <w:szCs w:val="24"/>
                          </w:rPr>
                        </w:pPr>
                      </w:p>
                    </w:txbxContent>
                  </v:textbox>
                </v:shape>
                <w10:anchorlock/>
              </v:group>
            </w:pict>
          </mc:Fallback>
        </mc:AlternateContent>
      </w:r>
    </w:p>
    <w:p w14:paraId="0EEE5135" w14:textId="77777777" w:rsidR="006E3078" w:rsidRPr="00BE4225" w:rsidRDefault="00D4257B" w:rsidP="00BC64C7">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67AE05BD" w14:textId="5E007F65" w:rsidR="00DD5363" w:rsidRPr="00BE4225" w:rsidRDefault="00ED22AB" w:rsidP="00BC64C7">
      <w:pPr>
        <w:pStyle w:val="NormalWeb"/>
        <w:spacing w:before="0" w:beforeAutospacing="0" w:after="0" w:afterAutospacing="0" w:line="360" w:lineRule="auto"/>
        <w:ind w:firstLine="720"/>
        <w:rPr>
          <w:lang w:val="hu-HU"/>
        </w:rPr>
      </w:pPr>
      <w:r w:rsidRPr="00BE4225">
        <w:rPr>
          <w:lang w:val="hu-HU"/>
        </w:rPr>
        <w:t>A terv kigenerálása után kapunk egy újabb modult SpeedSimulationHardwer</w:t>
      </w:r>
      <w:r w:rsidR="00A94709" w:rsidRPr="00BE4225">
        <w:rPr>
          <w:lang w:val="hu-HU"/>
        </w:rPr>
        <w:t xml:space="preserve"> </w:t>
      </w:r>
      <w:r w:rsidRPr="00BE4225">
        <w:rPr>
          <w:lang w:val="hu-HU"/>
        </w:rPr>
        <w:t>hwcosim elnevezéssel.</w:t>
      </w:r>
    </w:p>
    <w:p w14:paraId="4EA41019" w14:textId="79630400" w:rsidR="00A94709" w:rsidRPr="00BE4225" w:rsidRDefault="00ED22AB" w:rsidP="00BC64C7">
      <w:pPr>
        <w:pStyle w:val="NormalWeb"/>
        <w:spacing w:before="0" w:beforeAutospacing="0" w:after="0" w:afterAutospacing="0" w:line="360" w:lineRule="auto"/>
        <w:rPr>
          <w:lang w:val="hu-HU"/>
        </w:rPr>
      </w:pPr>
      <w:r w:rsidRPr="00BE4225">
        <w:rPr>
          <w:lang w:val="hu-HU"/>
        </w:rPr>
        <w:tab/>
        <w:t>A sebességet adott időegység alatt beérkező impulzusok számával mérjük.</w:t>
      </w:r>
      <w:r w:rsidR="00A94709" w:rsidRPr="00BE4225">
        <w:rPr>
          <w:lang w:val="hu-HU"/>
        </w:rPr>
        <w:t xml:space="preserve"> A mérések során a rendszer tartalmazott egy 5 pontos átlagoló </w:t>
      </w:r>
      <w:r w:rsidR="00BF5A17" w:rsidRPr="00BE4225">
        <w:rPr>
          <w:lang w:val="hu-HU"/>
        </w:rPr>
        <w:t>szűrőt</w:t>
      </w:r>
      <w:r w:rsidR="00A94709" w:rsidRPr="00BE4225">
        <w:rPr>
          <w:lang w:val="hu-HU"/>
        </w:rPr>
        <w:t xml:space="preserve">. </w:t>
      </w:r>
    </w:p>
    <w:p w14:paraId="01CA14DD" w14:textId="669D733A" w:rsidR="00A94709" w:rsidRPr="00BE4225" w:rsidRDefault="00A94709" w:rsidP="00BC64C7">
      <w:pPr>
        <w:pStyle w:val="NormalWeb"/>
        <w:spacing w:before="0" w:beforeAutospacing="0" w:after="0" w:afterAutospacing="0" w:line="360" w:lineRule="auto"/>
        <w:rPr>
          <w:lang w:val="hu-HU"/>
        </w:rPr>
      </w:pPr>
      <w:r w:rsidRPr="00BE4225">
        <w:rPr>
          <w:lang w:val="hu-HU"/>
        </w:rPr>
        <w:tab/>
        <w:t>Pirossal látható a szűrő kimente, de a rendszer a tárgyalt rendszer</w:t>
      </w:r>
      <w:r w:rsidR="00BF5A17">
        <w:rPr>
          <w:lang w:val="hu-HU"/>
        </w:rPr>
        <w:t>t</w:t>
      </w:r>
      <w:r w:rsidRPr="00BE4225">
        <w:rPr>
          <w:lang w:val="hu-HU"/>
        </w:rPr>
        <w:t xml:space="preserve"> nem tartalmazza, mivel a mérések egy előző verzióban készültek.</w:t>
      </w:r>
    </w:p>
    <w:p w14:paraId="2BDC8BD0" w14:textId="3F606534" w:rsidR="00757694" w:rsidRPr="00BE4225" w:rsidRDefault="00ED22AB" w:rsidP="00BC64C7">
      <w:pPr>
        <w:pStyle w:val="NormalWeb"/>
        <w:spacing w:before="0" w:beforeAutospacing="0" w:after="0" w:afterAutospacing="0" w:line="360" w:lineRule="auto"/>
        <w:rPr>
          <w:lang w:val="hu-HU"/>
        </w:rPr>
      </w:pPr>
      <w:r w:rsidRPr="00BE4225">
        <w:rPr>
          <w:lang w:val="hu-HU"/>
        </w:rPr>
        <w:tab/>
      </w:r>
      <w:r w:rsidRPr="00BE4225">
        <w:rPr>
          <w:b/>
          <w:lang w:val="hu-HU"/>
        </w:rPr>
        <w:t>Eredmények</w:t>
      </w:r>
      <w:r w:rsidRPr="00BE4225">
        <w:rPr>
          <w:lang w:val="hu-HU"/>
        </w:rPr>
        <w:t>: lenti képeken látható a motor adott Ts mintavételi periódusokban érkező impulzusok száma, illetve a szűrt sebesség. Ahhoz hogy megkapjuk a sebességet</w:t>
      </w:r>
      <w:r w:rsidR="00A94709" w:rsidRPr="00BE4225">
        <w:rPr>
          <w:lang w:val="hu-HU"/>
        </w:rPr>
        <w:t xml:space="preserve"> </w:t>
      </w:r>
      <w:r w:rsidRPr="00BE4225">
        <w:rPr>
          <w:lang w:val="hu-HU"/>
        </w:rPr>
        <w:t>RPM</w:t>
      </w:r>
      <w:r w:rsidR="00BF5A17">
        <w:rPr>
          <w:lang w:val="hu-HU"/>
        </w:rPr>
        <w:t>-</w:t>
      </w:r>
      <w:r w:rsidR="00757694" w:rsidRPr="00BE4225">
        <w:rPr>
          <w:lang w:val="hu-HU"/>
        </w:rPr>
        <w:t>b</w:t>
      </w:r>
      <w:r w:rsidR="00BF5A17">
        <w:rPr>
          <w:lang w:val="hu-HU"/>
        </w:rPr>
        <w:t>a</w:t>
      </w:r>
      <w:r w:rsidR="00757694" w:rsidRPr="00BE4225">
        <w:rPr>
          <w:lang w:val="hu-HU"/>
        </w:rPr>
        <w:t>n át</w:t>
      </w:r>
      <w:r w:rsidR="00BF5A17">
        <w:rPr>
          <w:lang w:val="hu-HU"/>
        </w:rPr>
        <w:t xml:space="preserve"> </w:t>
      </w:r>
      <w:r w:rsidR="00757694" w:rsidRPr="00BE4225">
        <w:rPr>
          <w:lang w:val="hu-HU"/>
        </w:rPr>
        <w:t>kel</w:t>
      </w:r>
      <w:r w:rsidR="00BF5A17">
        <w:rPr>
          <w:lang w:val="hu-HU"/>
        </w:rPr>
        <w:t>l</w:t>
      </w:r>
      <w:r w:rsidR="00757694" w:rsidRPr="00BE4225">
        <w:rPr>
          <w:lang w:val="hu-HU"/>
        </w:rPr>
        <w:t xml:space="preserve"> alakítani. </w:t>
      </w:r>
    </w:p>
    <w:p w14:paraId="46EC6A54" w14:textId="77777777" w:rsidR="00757694" w:rsidRPr="00BE4225" w:rsidRDefault="00D4257B" w:rsidP="00BC64C7">
      <w:pPr>
        <w:pStyle w:val="NormalWeb"/>
        <w:spacing w:before="0" w:beforeAutospacing="0" w:after="0" w:afterAutospacing="0" w:line="360" w:lineRule="auto"/>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76B7E218" w14:textId="77777777" w:rsidR="00757694" w:rsidRPr="00BE4225" w:rsidRDefault="00D4257B" w:rsidP="00FC3556">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07699ACC" w14:textId="02C69A84" w:rsidR="002B62CF" w:rsidRPr="00BE4225" w:rsidRDefault="00ED22AB" w:rsidP="00FC3556">
      <w:pPr>
        <w:pStyle w:val="NormalWeb"/>
        <w:spacing w:before="0" w:beforeAutospacing="0" w:after="0" w:afterAutospacing="0" w:line="360" w:lineRule="auto"/>
        <w:rPr>
          <w:lang w:val="hu-HU"/>
        </w:rPr>
      </w:pPr>
      <w:r w:rsidRPr="00BE4225">
        <w:rPr>
          <w:lang w:val="hu-HU"/>
        </w:rPr>
        <w:tab/>
        <w:t>A fenti példában a</w:t>
      </w:r>
      <m:oMath>
        <m:r>
          <w:rPr>
            <w:rFonts w:ascii="Cambria Math" w:hAnsi="Cambria Math"/>
            <w:lang w:val="hu-HU"/>
          </w:rPr>
          <m:t xml:space="preserve">  </m:t>
        </m:r>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E4225">
        <w:rPr>
          <w:lang w:val="hu-HU"/>
        </w:rPr>
        <w:t xml:space="preserve"> az maximális fordulat,</w:t>
      </w:r>
      <w:r w:rsidR="00BF5A17">
        <w:rPr>
          <w:lang w:val="hu-HU"/>
        </w:rPr>
        <w:t xml:space="preserve"> azért mert a motor</w:t>
      </w:r>
      <w:r w:rsidRPr="00BE4225">
        <w:rPr>
          <w:lang w:val="hu-HU"/>
        </w:rPr>
        <w:t xml:space="preserve"> a maximális megengedett feszültséggel volt táplálva</w:t>
      </w:r>
      <w:r w:rsidR="00A94709" w:rsidRPr="00BE4225">
        <w:rPr>
          <w:lang w:val="hu-HU"/>
        </w:rPr>
        <w:t>, terhelés nélkül</w:t>
      </w:r>
      <w:r w:rsidRPr="00BE4225">
        <w:rPr>
          <w:lang w:val="hu-HU"/>
        </w:rPr>
        <w:t xml:space="preserve">. </w:t>
      </w:r>
    </w:p>
    <w:p w14:paraId="7964431F" w14:textId="7985C654" w:rsidR="002B62CF" w:rsidRPr="00BE4225" w:rsidRDefault="00ED22AB" w:rsidP="001F5941">
      <w:pPr>
        <w:pStyle w:val="NormalWeb"/>
        <w:spacing w:before="0" w:beforeAutospacing="0" w:after="0" w:afterAutospacing="0" w:line="360" w:lineRule="auto"/>
        <w:rPr>
          <w:lang w:val="hu-HU"/>
        </w:rPr>
      </w:pPr>
      <w:r w:rsidRPr="00BE4225">
        <w:rPr>
          <w:lang w:val="hu-HU"/>
        </w:rPr>
        <w:tab/>
        <w:t>Ha ismerjük a motor maximális fordulatszámát,</w:t>
      </w:r>
      <w:r w:rsidR="00A94709" w:rsidRPr="00BE4225">
        <w:rPr>
          <w:lang w:val="hu-HU"/>
        </w:rPr>
        <w:t xml:space="preserve"> kiszámolható mérés felbontása</w:t>
      </w:r>
      <w:r w:rsidRPr="00BE4225">
        <w:rPr>
          <w:lang w:val="hu-HU"/>
        </w:rPr>
        <w:t>.</w:t>
      </w:r>
    </w:p>
    <w:p w14:paraId="166FF340" w14:textId="398A2B64" w:rsidR="002B62CF" w:rsidRPr="00BE4225" w:rsidRDefault="00ED22AB" w:rsidP="001F5941">
      <w:pPr>
        <w:pStyle w:val="NormalWeb"/>
        <w:spacing w:before="0" w:beforeAutospacing="0" w:after="0" w:afterAutospacing="0" w:line="360" w:lineRule="auto"/>
        <w:rPr>
          <w:lang w:val="hu-HU"/>
        </w:rPr>
      </w:pPr>
      <w:r w:rsidRPr="00BE4225">
        <w:rPr>
          <w:lang w:val="hu-HU"/>
        </w:rPr>
        <w:tab/>
        <w:t>A fenti példa esetében a felbontás 65 mivel</w:t>
      </w:r>
      <w:r w:rsidR="00BF5A17">
        <w:rPr>
          <w:lang w:val="hu-HU"/>
        </w:rPr>
        <w:t xml:space="preserve"> </w:t>
      </w:r>
      <w:r w:rsidR="00A94709" w:rsidRPr="00BE4225">
        <w:rPr>
          <w:lang w:val="hu-HU"/>
        </w:rPr>
        <w:t>a motor maximális fordulatszáma és 0 között 65 egész érték</w:t>
      </w:r>
      <w:r w:rsidR="00BF5A17">
        <w:rPr>
          <w:lang w:val="hu-HU"/>
        </w:rPr>
        <w:t>en</w:t>
      </w:r>
      <w:r w:rsidR="00A94709" w:rsidRPr="00BE4225">
        <w:rPr>
          <w:lang w:val="hu-HU"/>
        </w:rPr>
        <w:t xml:space="preserve"> van </w:t>
      </w:r>
      <w:r w:rsidR="00A94709" w:rsidRPr="00BE4225">
        <w:rPr>
          <w:lang w:val="hu-HU"/>
        </w:rPr>
        <w:fldChar w:fldCharType="begin"/>
      </w:r>
      <w:r w:rsidR="00A94709" w:rsidRPr="00BE4225">
        <w:rPr>
          <w:lang w:val="hu-HU"/>
        </w:rPr>
        <w:instrText xml:space="preserve"> REF _Ref420523165 \h </w:instrText>
      </w:r>
      <w:r w:rsidR="00A94709" w:rsidRPr="00BE4225">
        <w:rPr>
          <w:lang w:val="hu-HU"/>
        </w:rPr>
      </w:r>
      <w:r w:rsidR="00A94709" w:rsidRPr="00BE4225">
        <w:rPr>
          <w:lang w:val="hu-HU"/>
        </w:rPr>
        <w:fldChar w:fldCharType="separate"/>
      </w:r>
      <w:r w:rsidR="00A94709" w:rsidRPr="00BE4225">
        <w:rPr>
          <w:lang w:val="hu-HU"/>
        </w:rPr>
        <w:t>Kép. 3.32</w:t>
      </w:r>
      <w:r w:rsidR="00A94709" w:rsidRPr="00BE4225">
        <w:rPr>
          <w:lang w:val="hu-HU"/>
        </w:rPr>
        <w:fldChar w:fldCharType="end"/>
      </w:r>
      <w:r w:rsidR="00BF5A17">
        <w:rPr>
          <w:lang w:val="hu-HU"/>
        </w:rPr>
        <w:t>.</w:t>
      </w:r>
      <w:r w:rsidRPr="00BE4225">
        <w:rPr>
          <w:lang w:val="hu-HU"/>
        </w:rPr>
        <w:t xml:space="preserve"> </w:t>
      </w:r>
    </w:p>
    <w:p w14:paraId="5FD3A2CF" w14:textId="1199D1B5" w:rsidR="00AC7098" w:rsidRPr="00BE4225" w:rsidRDefault="00ED22AB" w:rsidP="001F5941">
      <w:pPr>
        <w:pStyle w:val="NormalWeb"/>
        <w:spacing w:before="0" w:beforeAutospacing="0" w:after="0" w:afterAutospacing="0" w:line="360" w:lineRule="auto"/>
        <w:ind w:firstLine="720"/>
        <w:rPr>
          <w:lang w:val="hu-HU"/>
        </w:rPr>
      </w:pPr>
      <w:r w:rsidRPr="00BE4225">
        <w:rPr>
          <w:lang w:val="hu-HU"/>
        </w:rPr>
        <w:t>Ha növelni szeretnénk a felbontást (</w:t>
      </w:r>
      <m:oMath>
        <m:r>
          <w:rPr>
            <w:rFonts w:ascii="Cambria Math" w:hAnsi="Cambria Math"/>
            <w:lang w:val="hu-HU"/>
          </w:rPr>
          <m:t>Res</m:t>
        </m:r>
      </m:oMath>
      <w:r w:rsidRPr="00BE4225">
        <w:rPr>
          <w:lang w:val="hu-HU"/>
        </w:rPr>
        <w:t>)</w:t>
      </w:r>
      <w:r w:rsidR="00BF5A17">
        <w:rPr>
          <w:lang w:val="hu-HU"/>
        </w:rPr>
        <w:t>,</w:t>
      </w:r>
      <w:r w:rsidRPr="00BE4225">
        <w:rPr>
          <w:lang w:val="hu-HU"/>
        </w:rPr>
        <w:t xml:space="preserve"> növelnünk kell a mintavételi időt. Az alábbi összefüggés szer</w:t>
      </w:r>
      <w:r w:rsidR="00BF5A17">
        <w:rPr>
          <w:lang w:val="hu-HU"/>
        </w:rPr>
        <w:t>int kiszámíthatjuk az optimális mintavé</w:t>
      </w:r>
      <w:r w:rsidRPr="00BE4225">
        <w:rPr>
          <w:lang w:val="hu-HU"/>
        </w:rPr>
        <w:t>eli időt</w:t>
      </w:r>
      <w:r w:rsidR="00BF5A17">
        <w:rPr>
          <w:lang w:val="hu-HU"/>
        </w:rPr>
        <w:t>,</w:t>
      </w:r>
      <w:r w:rsidRPr="00BE4225">
        <w:rPr>
          <w:lang w:val="hu-HU"/>
        </w:rPr>
        <w:t xml:space="preserve"> ismerve a maxi</w:t>
      </w:r>
      <w:r w:rsidR="00BF5A17">
        <w:rPr>
          <w:lang w:val="hu-HU"/>
        </w:rPr>
        <w:t>mális fordulatszámot percenként</w:t>
      </w:r>
      <w:r w:rsidRPr="00BE4225">
        <w:rPr>
          <w:lang w:val="hu-HU"/>
        </w:rPr>
        <w:t xml:space="preserve"> és a tárcsa adatait,</w:t>
      </w:r>
      <w:r w:rsidR="00BF5A17">
        <w:rPr>
          <w:lang w:val="hu-HU"/>
        </w:rPr>
        <w:t xml:space="preserve"> </w:t>
      </w:r>
      <m:oMath>
        <m:r>
          <w:rPr>
            <w:rFonts w:ascii="Cambria Math" w:hAnsi="Cambria Math"/>
            <w:lang w:val="hu-HU"/>
          </w:rPr>
          <m:t>Res</m:t>
        </m:r>
      </m:oMath>
      <w:r w:rsidRPr="00BE4225">
        <w:rPr>
          <w:lang w:val="hu-HU"/>
        </w:rPr>
        <w:t>.</w:t>
      </w:r>
    </w:p>
    <w:p w14:paraId="5519C0C1" w14:textId="77777777" w:rsidR="00077A0C" w:rsidRPr="00BE4225" w:rsidRDefault="00ED22AB" w:rsidP="001F5941">
      <w:pPr>
        <w:pStyle w:val="NormalWeb"/>
        <w:spacing w:before="0" w:beforeAutospacing="0" w:after="0" w:afterAutospacing="0" w:line="360" w:lineRule="auto"/>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3BE567F2" w14:textId="3A9C0143" w:rsidR="00E03AB2" w:rsidRDefault="00ED22AB" w:rsidP="001F5941">
      <w:pPr>
        <w:pStyle w:val="NormalWeb"/>
        <w:spacing w:before="0" w:beforeAutospacing="0" w:after="0" w:afterAutospacing="0" w:line="360" w:lineRule="auto"/>
      </w:pPr>
      <w:r w:rsidRPr="00BE4225">
        <w:rPr>
          <w:lang w:val="hu-HU"/>
        </w:rPr>
        <w:lastRenderedPageBreak/>
        <w:tab/>
        <w:t xml:space="preserve">A </w:t>
      </w:r>
      <w:r w:rsidR="003401E3" w:rsidRPr="00BE4225">
        <w:rPr>
          <w:lang w:val="hu-HU"/>
        </w:rPr>
        <w:fldChar w:fldCharType="begin"/>
      </w:r>
      <w:r w:rsidR="003401E3" w:rsidRPr="00BE4225">
        <w:rPr>
          <w:lang w:val="hu-HU"/>
        </w:rPr>
        <w:instrText xml:space="preserve"> REF _Ref422127652 \h </w:instrText>
      </w:r>
      <w:r w:rsidR="003401E3" w:rsidRPr="00BE4225">
        <w:rPr>
          <w:lang w:val="hu-HU"/>
        </w:rPr>
      </w:r>
      <w:r w:rsidR="003401E3" w:rsidRPr="00BE4225">
        <w:rPr>
          <w:lang w:val="hu-HU"/>
        </w:rPr>
        <w:fldChar w:fldCharType="separate"/>
      </w:r>
      <w:r w:rsidR="003401E3" w:rsidRPr="00BE4225">
        <w:rPr>
          <w:lang w:val="hu-HU"/>
        </w:rPr>
        <w:t>Kép. 3.32</w:t>
      </w:r>
      <w:r w:rsidR="003401E3" w:rsidRPr="00BE4225">
        <w:rPr>
          <w:lang w:val="hu-HU"/>
        </w:rPr>
        <w:fldChar w:fldCharType="end"/>
      </w:r>
      <w:r w:rsidR="00A94709" w:rsidRPr="00BE4225">
        <w:rPr>
          <w:lang w:val="hu-HU"/>
        </w:rPr>
        <w:t>.b</w:t>
      </w:r>
      <w:r w:rsidR="00517BCD" w:rsidRPr="00BE4225">
        <w:rPr>
          <w:lang w:val="hu-HU"/>
        </w:rPr>
        <w:t xml:space="preserve"> képen a mintavételi időt 80</w:t>
      </w:r>
      <w:r w:rsidR="000E325B">
        <w:rPr>
          <w:lang w:val="hu-HU"/>
        </w:rPr>
        <w:t xml:space="preserve"> </w:t>
      </w:r>
      <w:r w:rsidR="00517BCD" w:rsidRPr="00BE4225">
        <w:rPr>
          <w:lang w:val="hu-HU"/>
        </w:rPr>
        <w:t>ms növelve</w:t>
      </w:r>
      <w:r w:rsidR="00BD5921" w:rsidRPr="00BE4225">
        <w:rPr>
          <w:lang w:val="hu-HU"/>
        </w:rPr>
        <w:t>,</w:t>
      </w:r>
      <w:r w:rsidR="00517BCD" w:rsidRPr="00BE4225">
        <w:rPr>
          <w:lang w:val="hu-HU"/>
        </w:rPr>
        <w:t xml:space="preserve"> megnőtt a fel</w:t>
      </w:r>
      <w:r w:rsidR="000E325B">
        <w:rPr>
          <w:lang w:val="hu-HU"/>
        </w:rPr>
        <w:t xml:space="preserve">bontás is megközelítőleg 650 re. </w:t>
      </w:r>
      <w:r w:rsidRPr="00BE4225">
        <w:rPr>
          <w:lang w:val="hu-HU"/>
        </w:rPr>
        <w:t xml:space="preserve">A </w:t>
      </w:r>
      <w:r w:rsidR="003401E3" w:rsidRPr="00BE4225">
        <w:rPr>
          <w:lang w:val="hu-HU"/>
        </w:rPr>
        <w:fldChar w:fldCharType="begin"/>
      </w:r>
      <w:r w:rsidR="003401E3" w:rsidRPr="00BE4225">
        <w:rPr>
          <w:lang w:val="hu-HU"/>
        </w:rPr>
        <w:instrText xml:space="preserve"> REF _Ref422127666 \h </w:instrText>
      </w:r>
      <w:r w:rsidR="003401E3" w:rsidRPr="00BE4225">
        <w:rPr>
          <w:lang w:val="hu-HU"/>
        </w:rPr>
      </w:r>
      <w:r w:rsidR="003401E3" w:rsidRPr="00BE4225">
        <w:rPr>
          <w:lang w:val="hu-HU"/>
        </w:rPr>
        <w:fldChar w:fldCharType="separate"/>
      </w:r>
      <w:r w:rsidR="003401E3" w:rsidRPr="00BE4225">
        <w:rPr>
          <w:lang w:val="hu-HU"/>
        </w:rPr>
        <w:t>Kép. 3.32</w:t>
      </w:r>
      <w:r w:rsidR="003401E3" w:rsidRPr="00BE4225">
        <w:rPr>
          <w:lang w:val="hu-HU"/>
        </w:rPr>
        <w:fldChar w:fldCharType="end"/>
      </w:r>
      <w:r w:rsidR="00A94709" w:rsidRPr="00BE4225">
        <w:rPr>
          <w:lang w:val="hu-HU"/>
        </w:rPr>
        <w:t xml:space="preserve"> c</w:t>
      </w:r>
      <w:r w:rsidR="00BD5921" w:rsidRPr="00BE4225">
        <w:rPr>
          <w:lang w:val="hu-HU"/>
        </w:rPr>
        <w:t xml:space="preserve"> </w:t>
      </w:r>
      <w:r w:rsidR="00875FB5" w:rsidRPr="00BE4225">
        <w:rPr>
          <w:lang w:val="hu-HU"/>
        </w:rPr>
        <w:t>csökkent</w:t>
      </w:r>
      <w:r w:rsidR="00E94CDC" w:rsidRPr="00BE4225">
        <w:rPr>
          <w:lang w:val="hu-HU"/>
        </w:rPr>
        <w:t>j</w:t>
      </w:r>
      <w:r w:rsidR="00875FB5" w:rsidRPr="00BE4225">
        <w:rPr>
          <w:lang w:val="hu-HU"/>
        </w:rPr>
        <w:t>ük</w:t>
      </w:r>
      <w:r w:rsidR="000E325B">
        <w:rPr>
          <w:lang w:val="hu-HU"/>
        </w:rPr>
        <w:t xml:space="preserve"> a mintavételi időt </w:t>
      </w:r>
      <w:r w:rsidR="00BD5921" w:rsidRPr="00BE4225">
        <w:rPr>
          <w:lang w:val="hu-HU"/>
        </w:rPr>
        <w:t xml:space="preserve">és ez </w:t>
      </w:r>
      <w:r w:rsidRPr="00BE4225">
        <w:rPr>
          <w:lang w:val="hu-HU"/>
        </w:rPr>
        <w:t>megközelítőleg 33-ra csökkentette a rezolúciót.</w:t>
      </w:r>
      <w:r w:rsidR="00E03AB2" w:rsidRPr="00E03AB2">
        <w:t xml:space="preserve"> </w:t>
      </w:r>
    </w:p>
    <w:p w14:paraId="580498FC" w14:textId="39737EBD" w:rsidR="00517BCD" w:rsidRPr="00BE4225" w:rsidRDefault="00485E7E" w:rsidP="001F5941">
      <w:pPr>
        <w:pStyle w:val="NormalWeb"/>
        <w:spacing w:before="0" w:beforeAutospacing="0" w:after="0" w:afterAutospacing="0" w:line="360" w:lineRule="auto"/>
        <w:rPr>
          <w:lang w:val="hu-HU"/>
        </w:rPr>
      </w:pPr>
      <w:r>
        <w:rPr>
          <w:noProof/>
        </w:rPr>
        <mc:AlternateContent>
          <mc:Choice Requires="wpg">
            <w:drawing>
              <wp:inline distT="0" distB="0" distL="0" distR="0" wp14:anchorId="22BB60C6" wp14:editId="3A3FB79B">
                <wp:extent cx="6066155" cy="5409537"/>
                <wp:effectExtent l="0" t="0" r="0" b="1270"/>
                <wp:docPr id="278"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5409537"/>
                          <a:chOff x="0" y="0"/>
                          <a:chExt cx="60661" cy="54096"/>
                        </a:xfrm>
                      </wpg:grpSpPr>
                      <pic:pic xmlns:pic="http://schemas.openxmlformats.org/drawingml/2006/picture">
                        <pic:nvPicPr>
                          <pic:cNvPr id="279" name="Picture 51"/>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29527" y="27876"/>
                            <a:ext cx="29889" cy="23660"/>
                          </a:xfrm>
                          <a:prstGeom prst="rect">
                            <a:avLst/>
                          </a:prstGeom>
                          <a:noFill/>
                          <a:extLst>
                            <a:ext uri="{909E8E84-426E-40DD-AFC4-6F175D3DCCD1}">
                              <a14:hiddenFill xmlns:a14="http://schemas.microsoft.com/office/drawing/2010/main">
                                <a:solidFill>
                                  <a:srgbClr val="FFFFFF"/>
                                </a:solidFill>
                              </a14:hiddenFill>
                            </a:ext>
                          </a:extLst>
                        </pic:spPr>
                      </pic:pic>
                      <wpg:grpSp>
                        <wpg:cNvPr id="280" name="Group 13"/>
                        <wpg:cNvGrpSpPr>
                          <a:grpSpLocks/>
                        </wpg:cNvGrpSpPr>
                        <wpg:grpSpPr bwMode="auto">
                          <a:xfrm>
                            <a:off x="0" y="0"/>
                            <a:ext cx="60661" cy="54096"/>
                            <a:chOff x="0" y="3896"/>
                            <a:chExt cx="60667" cy="54101"/>
                          </a:xfrm>
                        </wpg:grpSpPr>
                        <pic:pic xmlns:pic="http://schemas.openxmlformats.org/drawingml/2006/picture">
                          <pic:nvPicPr>
                            <pic:cNvPr id="281" name="Picture 49"/>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3737" y="3896"/>
                              <a:ext cx="49657" cy="24549"/>
                            </a:xfrm>
                            <a:prstGeom prst="rect">
                              <a:avLst/>
                            </a:prstGeom>
                            <a:noFill/>
                            <a:extLst>
                              <a:ext uri="{909E8E84-426E-40DD-AFC4-6F175D3DCCD1}">
                                <a14:hiddenFill xmlns:a14="http://schemas.microsoft.com/office/drawing/2010/main">
                                  <a:solidFill>
                                    <a:srgbClr val="FFFFFF"/>
                                  </a:solidFill>
                                </a14:hiddenFill>
                              </a:ext>
                            </a:extLst>
                          </pic:spPr>
                        </pic:pic>
                        <wps:wsp>
                          <wps:cNvPr id="282" name="Text Box 75"/>
                          <wps:cNvSpPr txBox="1">
                            <a:spLocks noChangeArrowheads="1"/>
                          </wps:cNvSpPr>
                          <wps:spPr bwMode="auto">
                            <a:xfrm>
                              <a:off x="3417" y="28605"/>
                              <a:ext cx="50227" cy="20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F5F33E" w14:textId="77777777" w:rsidR="0025279D" w:rsidRDefault="0025279D"/>
                            </w:txbxContent>
                          </wps:txbx>
                          <wps:bodyPr rot="0" vert="horz" wrap="square" lIns="0" tIns="0" rIns="0" bIns="0" anchor="t" anchorCtr="0" upright="1">
                            <a:spAutoFit/>
                          </wps:bodyPr>
                        </wps:wsp>
                        <pic:pic xmlns:pic="http://schemas.openxmlformats.org/drawingml/2006/picture">
                          <pic:nvPicPr>
                            <pic:cNvPr id="283" name="Picture 50"/>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31566"/>
                              <a:ext cx="29845" cy="23933"/>
                            </a:xfrm>
                            <a:prstGeom prst="rect">
                              <a:avLst/>
                            </a:prstGeom>
                            <a:noFill/>
                            <a:extLst>
                              <a:ext uri="{909E8E84-426E-40DD-AFC4-6F175D3DCCD1}">
                                <a14:hiddenFill xmlns:a14="http://schemas.microsoft.com/office/drawing/2010/main">
                                  <a:solidFill>
                                    <a:srgbClr val="FFFFFF"/>
                                  </a:solidFill>
                                </a14:hiddenFill>
                              </a:ext>
                            </a:extLst>
                          </pic:spPr>
                        </pic:pic>
                        <wps:wsp>
                          <wps:cNvPr id="284" name="Text Box 78"/>
                          <wps:cNvSpPr txBox="1">
                            <a:spLocks noChangeArrowheads="1"/>
                          </wps:cNvSpPr>
                          <wps:spPr bwMode="auto">
                            <a:xfrm>
                              <a:off x="30769" y="55924"/>
                              <a:ext cx="29898" cy="20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CDE89" w14:textId="77777777" w:rsidR="0025279D" w:rsidRDefault="0025279D"/>
                            </w:txbxContent>
                          </wps:txbx>
                          <wps:bodyPr rot="0" vert="horz" wrap="square" lIns="0" tIns="0" rIns="0" bIns="0" anchor="t" anchorCtr="0" upright="1">
                            <a:spAutoFit/>
                          </wps:bodyPr>
                        </wps:wsp>
                        <wps:wsp>
                          <wps:cNvPr id="285" name="Text Box 79"/>
                          <wps:cNvSpPr txBox="1">
                            <a:spLocks noChangeArrowheads="1"/>
                          </wps:cNvSpPr>
                          <wps:spPr bwMode="auto">
                            <a:xfrm>
                              <a:off x="0" y="55984"/>
                              <a:ext cx="29854" cy="20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259B18" w14:textId="77777777" w:rsidR="0025279D" w:rsidRDefault="0025279D"/>
                            </w:txbxContent>
                          </wps:txbx>
                          <wps:bodyPr rot="0" vert="horz" wrap="square" lIns="0" tIns="0" rIns="0" bIns="0" anchor="t" anchorCtr="0" upright="1">
                            <a:spAutoFit/>
                          </wps:bodyPr>
                        </wps:wsp>
                      </wpg:grpSp>
                    </wpg:wgp>
                  </a:graphicData>
                </a:graphic>
              </wp:inline>
            </w:drawing>
          </mc:Choice>
          <mc:Fallback>
            <w:pict>
              <v:group w14:anchorId="22BB60C6" id="Group 107" o:spid="_x0000_s1150" style="width:477.65pt;height:425.95pt;mso-position-horizontal-relative:char;mso-position-vertical-relative:line" coordsize="60661,54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">
                <v:shape id="Picture 51" o:spid="_x0000_s1151"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3zwfFAAAA3AAAAA8AAABkcnMvZG93bnJldi54bWxEj1FrwkAQhN8F/8OxQt/0om01jTlFCgXR&#10;F6v9AUtuTaK5vZC7mmt/vScU+jjMzjc7+TqYRtyoc7VlBdNJAoK4sLrmUsHX6WOcgnAeWWNjmRT8&#10;kIP1ajjIMdO250+6HX0pIoRdhgoq79tMSldUZNBNbEscvbPtDPoou1LqDvsIN42cJclcGqw5NlTY&#10;0ntFxfX4beIbero/pNSfQrhuX+1lVz7/vhyUehqFzRKEp+D/j//SW61gtniDx5hIAL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t88HxQAAANwAAAAPAAAAAAAAAAAAAAAA&#10;AJ8CAABkcnMvZG93bnJldi54bWxQSwUGAAAAAAQABAD3AAAAkQMAAAAA&#10;">
                  <v:imagedata r:id="rId151" o:title=""/>
                  <v:path arrowok="t"/>
                </v:shape>
                <v:group id="Group 13" o:spid="_x0000_s1152" style="position:absolute;width:60661;height:54096" coordorigin=",3896" coordsize="60667,54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Picture 49" o:spid="_x0000_s1153"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WVaTCAAAA3AAAAA8AAABkcnMvZG93bnJldi54bWxEj9FqAjEURN+F/kO4hb5pdpXaZTVKKVQE&#10;n1z9gMvmdrO4uVmSVOPfN4LQx2FmzjDrbbKDuJIPvWMF5awAQdw63XOn4Hz6nlYgQkTWODgmBXcK&#10;sN28TNZYa3fjI12b2IkM4VCjAhPjWEsZWkMWw8yNxNn7cd5izNJ3Unu8Zbgd5LwoltJiz3nB4Ehf&#10;htpL82sVuOP7YFzyy6bkxSmN1YHuuw+l3l7T5wpEpBT/w8/2XiuYVyU8zuQjID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1lWkwgAAANwAAAAPAAAAAAAAAAAAAAAAAJ8C&#10;AABkcnMvZG93bnJldi54bWxQSwUGAAAAAAQABAD3AAAAjgMAAAAA&#10;">
                    <v:imagedata r:id="rId152" o:title=""/>
                    <v:path arrowok="t"/>
                  </v:shape>
                  <v:shape id="Text Box 75" o:spid="_x0000_s1154" type="#_x0000_t202" style="position:absolute;left:3417;top:28605;width:50227;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wvMYA&#10;AADcAAAADwAAAGRycy9kb3ducmV2LnhtbESPQWsCMRSE70L/Q3gFL1Kz3YrIahSRCm0v0q0Xb4/N&#10;c7O6eVmSrG7/fVMo9DjMzDfMajPYVtzIh8axgudpBoK4crrhWsHxa/+0ABEissbWMSn4pgCb9cNo&#10;hYV2d/6kWxlrkSAcClRgYuwKKUNlyGKYuo44eWfnLcYkfS21x3uC21bmWTaXFhtOCwY72hmqrmVv&#10;FRxmp4OZ9OfXj+3sxb8f+938UpdKjR+H7RJEpCH+h//ab1pBvsj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5wvMYAAADcAAAADwAAAAAAAAAAAAAAAACYAgAAZHJz&#10;L2Rvd25yZXYueG1sUEsFBgAAAAAEAAQA9QAAAIsDAAAAAA==&#10;" stroked="f">
                    <v:textbox style="mso-fit-shape-to-text:t" inset="0,0,0,0">
                      <w:txbxContent>
                        <w:p w14:paraId="18F5F33E" w14:textId="77777777" w:rsidR="0025279D" w:rsidRDefault="0025279D"/>
                      </w:txbxContent>
                    </v:textbox>
                  </v:shape>
                  <v:shape id="Picture 50" o:spid="_x0000_s1155"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jqM/FAAAA3AAAAA8AAABkcnMvZG93bnJldi54bWxEj0FrwkAUhO+F/oflFbzVTWNpNbqKCq1e&#10;TT3o7ZF9TUKyb2N2o7G/3hUKHoeZ+YaZLXpTizO1rrSs4G0YgSDOrC45V7D/+Xodg3AeWWNtmRRc&#10;ycFi/vw0w0TbC+/onPpcBAi7BBUU3jeJlC4ryKAb2oY4eL+2NeiDbHOpW7wEuKllHEUf0mDJYaHA&#10;htYFZVXaGQWr91Qe6vj03VUb8xl1x/118lcpNXjpl1MQnnr/CP+3t1pBPB7B/Uw4An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o6jPxQAAANwAAAAPAAAAAAAAAAAAAAAA&#10;AJ8CAABkcnMvZG93bnJldi54bWxQSwUGAAAAAAQABAD3AAAAkQMAAAAA&#10;">
                    <v:imagedata r:id="rId153" o:title=""/>
                    <v:path arrowok="t"/>
                  </v:shape>
                  <v:shape id="Text Box 78" o:spid="_x0000_s1156" type="#_x0000_t202" style="position:absolute;left:30769;top:55924;width:29898;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N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dJH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NU8YAAADcAAAADwAAAAAAAAAAAAAAAACYAgAAZHJz&#10;L2Rvd25yZXYueG1sUEsFBgAAAAAEAAQA9QAAAIsDAAAAAA==&#10;" stroked="f">
                    <v:textbox style="mso-fit-shape-to-text:t" inset="0,0,0,0">
                      <w:txbxContent>
                        <w:p w14:paraId="309CDE89" w14:textId="77777777" w:rsidR="0025279D" w:rsidRDefault="0025279D"/>
                      </w:txbxContent>
                    </v:textbox>
                  </v:shape>
                  <v:shape id="Text Box 79" o:spid="_x0000_s1157" type="#_x0000_t202" style="position:absolute;top:55984;width:29854;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oyMYA&#10;AADcAAAADwAAAGRycy9kb3ducmV2LnhtbESPQWsCMRSE7wX/Q3hCL0WztVZkaxSRFlov0tVLb4/N&#10;c7Pt5mVJsrr+e1MQPA4z8w2zWPW2ESfyoXas4HmcgSAuna65UnDYf4zmIEJE1tg4JgUXCrBaDh4W&#10;mGt35m86FbESCcIhRwUmxjaXMpSGLIaxa4mTd3TeYkzSV1J7PCe4beQky2bSYs1pwWBLG0PlX9FZ&#10;Bbvpz848dcf37Xr64r8O3Wb2WxVKPQ779RuISH28h2/tT61gMn+F/zPp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foyMYAAADcAAAADwAAAAAAAAAAAAAAAACYAgAAZHJz&#10;L2Rvd25yZXYueG1sUEsFBgAAAAAEAAQA9QAAAIsDAAAAAA==&#10;" stroked="f">
                    <v:textbox style="mso-fit-shape-to-text:t" inset="0,0,0,0">
                      <w:txbxContent>
                        <w:p w14:paraId="05259B18" w14:textId="77777777" w:rsidR="0025279D" w:rsidRDefault="0025279D"/>
                      </w:txbxContent>
                    </v:textbox>
                  </v:shape>
                </v:group>
                <w10:anchorlock/>
              </v:group>
            </w:pict>
          </mc:Fallback>
        </mc:AlternateContent>
      </w:r>
    </w:p>
    <w:p w14:paraId="436DD277" w14:textId="77777777" w:rsidR="001523D0" w:rsidRPr="00BE4225" w:rsidRDefault="00ED22AB" w:rsidP="007852B4">
      <w:pPr>
        <w:pStyle w:val="Heading2"/>
        <w:spacing w:line="360" w:lineRule="auto"/>
        <w:rPr>
          <w:rFonts w:ascii="Times New Roman" w:hAnsi="Times New Roman"/>
        </w:rPr>
      </w:pPr>
      <w:bookmarkStart w:id="301" w:name="_Toc422599313"/>
      <w:r w:rsidRPr="00BE4225">
        <w:rPr>
          <w:rFonts w:ascii="Times New Roman" w:hAnsi="Times New Roman"/>
        </w:rPr>
        <w:t>MPU-6050 giroszkóp és gyorsulásmérő</w:t>
      </w:r>
      <w:bookmarkEnd w:id="301"/>
    </w:p>
    <w:p w14:paraId="672FEDAE" w14:textId="75B01EBC" w:rsidR="001523D0" w:rsidRPr="000E325B" w:rsidRDefault="00ED22AB" w:rsidP="009F16E3">
      <w:pPr>
        <w:spacing w:line="360" w:lineRule="auto"/>
        <w:rPr>
          <w:szCs w:val="24"/>
        </w:rPr>
      </w:pPr>
      <w:r w:rsidRPr="00BE4225">
        <w:tab/>
      </w:r>
      <w:r w:rsidRPr="000E325B">
        <w:rPr>
          <w:szCs w:val="24"/>
        </w:rPr>
        <w:t>A szenzorban megtalálhat</w:t>
      </w:r>
      <w:r w:rsidR="000E325B" w:rsidRPr="000E325B">
        <w:rPr>
          <w:szCs w:val="24"/>
        </w:rPr>
        <w:t xml:space="preserve">ó háromtengelyes gyorsulásmérő </w:t>
      </w:r>
      <w:r w:rsidRPr="000E325B">
        <w:rPr>
          <w:szCs w:val="24"/>
        </w:rPr>
        <w:t xml:space="preserve">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Vcc re kötjük ellenállás segítségével a cím 0x69 lesz. A </w:t>
      </w:r>
      <w:sdt>
        <w:sdtPr>
          <w:rPr>
            <w:szCs w:val="24"/>
          </w:rPr>
          <w:id w:val="1639607201"/>
          <w:citation/>
        </w:sdtPr>
        <w:sdtEndPr/>
        <w:sdtContent>
          <w:r w:rsidRPr="000E325B">
            <w:rPr>
              <w:szCs w:val="24"/>
            </w:rPr>
            <w:fldChar w:fldCharType="begin"/>
          </w:r>
          <w:r w:rsidRPr="000E325B">
            <w:rPr>
              <w:szCs w:val="24"/>
            </w:rPr>
            <w:instrText xml:space="preserve"> CITATION Inv15 \l 1038 </w:instrText>
          </w:r>
          <w:r w:rsidRPr="000E325B">
            <w:rPr>
              <w:szCs w:val="24"/>
            </w:rPr>
            <w:fldChar w:fldCharType="separate"/>
          </w:r>
          <w:r w:rsidR="00CB34B4" w:rsidRPr="000E325B">
            <w:rPr>
              <w:szCs w:val="24"/>
            </w:rPr>
            <w:t>[8]</w:t>
          </w:r>
          <w:r w:rsidRPr="000E325B">
            <w:rPr>
              <w:szCs w:val="24"/>
            </w:rPr>
            <w:fldChar w:fldCharType="end"/>
          </w:r>
        </w:sdtContent>
      </w:sdt>
      <w:r w:rsidR="001523D0" w:rsidRPr="000E325B">
        <w:rPr>
          <w:szCs w:val="24"/>
        </w:rPr>
        <w:t xml:space="preserve"> adatlap alapján a következő bealításokat végeztem el:</w:t>
      </w:r>
    </w:p>
    <w:p w14:paraId="34BE0CDF" w14:textId="77777777" w:rsidR="001523D0" w:rsidRPr="000E325B" w:rsidRDefault="001523D0" w:rsidP="009F16E3">
      <w:pPr>
        <w:pStyle w:val="ListParagraph"/>
        <w:numPr>
          <w:ilvl w:val="0"/>
          <w:numId w:val="7"/>
        </w:numPr>
        <w:spacing w:line="360" w:lineRule="auto"/>
        <w:rPr>
          <w:szCs w:val="24"/>
        </w:rPr>
      </w:pPr>
      <w:r w:rsidRPr="000E325B">
        <w:rPr>
          <w:szCs w:val="24"/>
        </w:rPr>
        <w:t>FIFO memóriák kikapcsolása FIFO_EN=0x00</w:t>
      </w:r>
    </w:p>
    <w:p w14:paraId="7A00869F" w14:textId="0467333A" w:rsidR="001523D0" w:rsidRPr="000E325B" w:rsidRDefault="00ED22AB" w:rsidP="009F16E3">
      <w:pPr>
        <w:pStyle w:val="ListParagraph"/>
        <w:numPr>
          <w:ilvl w:val="0"/>
          <w:numId w:val="7"/>
        </w:numPr>
        <w:spacing w:line="360" w:lineRule="auto"/>
        <w:rPr>
          <w:szCs w:val="24"/>
        </w:rPr>
      </w:pPr>
      <w:r w:rsidRPr="000E325B">
        <w:rPr>
          <w:szCs w:val="24"/>
        </w:rPr>
        <w:t xml:space="preserve">Gyorsulásmérők </w:t>
      </w:r>
      <w:r w:rsidR="00A94709" w:rsidRPr="000E325B">
        <w:rPr>
          <w:szCs w:val="24"/>
        </w:rPr>
        <w:t>indítása</w:t>
      </w:r>
      <w:r w:rsidRPr="000E325B">
        <w:rPr>
          <w:szCs w:val="24"/>
        </w:rPr>
        <w:t xml:space="preserve"> ACCEL_CONFIG=0xE7</w:t>
      </w:r>
    </w:p>
    <w:p w14:paraId="7E35A339" w14:textId="452897D0" w:rsidR="00A94709" w:rsidRPr="000E325B" w:rsidRDefault="000E325B" w:rsidP="009F16E3">
      <w:pPr>
        <w:pStyle w:val="ListParagraph"/>
        <w:numPr>
          <w:ilvl w:val="0"/>
          <w:numId w:val="7"/>
        </w:numPr>
        <w:spacing w:line="360" w:lineRule="auto"/>
        <w:rPr>
          <w:szCs w:val="24"/>
        </w:rPr>
      </w:pPr>
      <w:r>
        <w:rPr>
          <w:szCs w:val="24"/>
        </w:rPr>
        <w:lastRenderedPageBreak/>
        <w:t>PWR_MGMT_1 =0x00 bea</w:t>
      </w:r>
      <w:r w:rsidRPr="000E325B">
        <w:rPr>
          <w:szCs w:val="24"/>
        </w:rPr>
        <w:t>lítjuk</w:t>
      </w:r>
      <w:r w:rsidR="00ED22AB" w:rsidRPr="000E325B">
        <w:rPr>
          <w:szCs w:val="24"/>
        </w:rPr>
        <w:t xml:space="preserve"> a szenzort ciklikus működésre és 8MHz </w:t>
      </w:r>
      <w:commentRangeStart w:id="302"/>
      <w:r w:rsidR="00ED22AB" w:rsidRPr="000E325B">
        <w:rPr>
          <w:szCs w:val="24"/>
        </w:rPr>
        <w:t>órajelre</w:t>
      </w:r>
      <w:commentRangeEnd w:id="302"/>
      <w:r w:rsidR="00ED22AB" w:rsidRPr="000E325B">
        <w:rPr>
          <w:rStyle w:val="CommentReference"/>
          <w:sz w:val="24"/>
          <w:szCs w:val="24"/>
        </w:rPr>
        <w:commentReference w:id="302"/>
      </w:r>
      <w:r w:rsidR="00ED22AB" w:rsidRPr="000E325B">
        <w:rPr>
          <w:szCs w:val="24"/>
        </w:rPr>
        <w:t>.</w:t>
      </w:r>
    </w:p>
    <w:p w14:paraId="5073F58D" w14:textId="6F8808B8" w:rsidR="00DB4B21" w:rsidRPr="000E325B" w:rsidRDefault="00A94709" w:rsidP="009F16E3">
      <w:pPr>
        <w:spacing w:line="360" w:lineRule="auto"/>
        <w:rPr>
          <w:szCs w:val="24"/>
        </w:rPr>
      </w:pPr>
      <w:r w:rsidRPr="000E325B">
        <w:rPr>
          <w:szCs w:val="24"/>
        </w:rPr>
        <w:t>A giroszkóp mérési határai</w:t>
      </w:r>
      <w:r w:rsidR="00DB4B21" w:rsidRPr="000E325B">
        <w:rPr>
          <w:szCs w:val="24"/>
        </w:rPr>
        <w:t xml:space="preserve"> változtathatóak: ±250, ±500, ±1000, ±2000 </w:t>
      </w:r>
      <m:oMath>
        <m:r>
          <w:rPr>
            <w:rFonts w:ascii="Cambria Math" w:hAnsi="Cambria Math"/>
            <w:szCs w:val="24"/>
          </w:rPr>
          <m:t>°/s</m:t>
        </m:r>
      </m:oMath>
      <w:r w:rsidR="00DB4B21" w:rsidRPr="000E325B">
        <w:rPr>
          <w:szCs w:val="24"/>
        </w:rPr>
        <w:t xml:space="preserve"> a giroszkóp, illetve  ±2g, ±4g, ±8g, ±16g gyorsulási skálák közül választhatunk. A gyorsulást a FS_SEL 3bites regiszter rés</w:t>
      </w:r>
      <w:r w:rsidR="009F16E3" w:rsidRPr="000E325B">
        <w:rPr>
          <w:szCs w:val="24"/>
        </w:rPr>
        <w:t>z írásával</w:t>
      </w:r>
      <w:r w:rsidR="00DB4B21" w:rsidRPr="000E325B">
        <w:rPr>
          <w:szCs w:val="24"/>
        </w:rPr>
        <w:t xml:space="preserve"> tudjuk alítani, a AFS_SEL 3 bites regiszter rész írásával állíthatjuk a gyorsulásmérő skáláját.</w:t>
      </w:r>
    </w:p>
    <w:tbl>
      <w:tblPr>
        <w:tblStyle w:val="PlainTable2"/>
        <w:tblpPr w:leftFromText="180" w:rightFromText="180" w:vertAnchor="text" w:horzAnchor="margin" w:tblpY="112"/>
        <w:tblW w:w="0" w:type="auto"/>
        <w:tblLook w:val="04A0" w:firstRow="1" w:lastRow="0" w:firstColumn="1" w:lastColumn="0" w:noHBand="0" w:noVBand="1"/>
      </w:tblPr>
      <w:tblGrid>
        <w:gridCol w:w="4384"/>
        <w:gridCol w:w="4382"/>
      </w:tblGrid>
      <w:tr w:rsidR="00BE4225" w:rsidRPr="00BE4225" w14:paraId="482FF27C" w14:textId="77777777" w:rsidTr="00BE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E99D47C" w14:textId="77777777" w:rsidR="00BE4225" w:rsidRPr="00BE4225" w:rsidRDefault="00BE4225" w:rsidP="00BE4225">
            <w:pPr>
              <w:spacing w:line="360" w:lineRule="auto"/>
              <w:jc w:val="center"/>
              <w:rPr>
                <w:b w:val="0"/>
              </w:rPr>
            </w:pPr>
            <w:r w:rsidRPr="00BE4225">
              <w:rPr>
                <w:b w:val="0"/>
              </w:rPr>
              <w:t>FS_SEL=3  ±2000 º/s</w:t>
            </w:r>
          </w:p>
        </w:tc>
        <w:tc>
          <w:tcPr>
            <w:tcW w:w="4491" w:type="dxa"/>
          </w:tcPr>
          <w:p w14:paraId="6E798D55" w14:textId="77777777" w:rsidR="00BE4225" w:rsidRPr="00BE4225" w:rsidRDefault="00BE4225" w:rsidP="00BE4225">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BE4225">
              <w:rPr>
                <w:b w:val="0"/>
              </w:rPr>
              <w:t>AFS_SEL 0   ± 2g</w:t>
            </w:r>
          </w:p>
        </w:tc>
      </w:tr>
      <w:tr w:rsidR="00BE4225" w:rsidRPr="00BE4225" w14:paraId="56A3D251"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2765B95" w14:textId="77777777" w:rsidR="00BE4225" w:rsidRPr="00BE4225" w:rsidRDefault="00BE4225" w:rsidP="00BE4225">
            <w:pPr>
              <w:spacing w:line="360" w:lineRule="auto"/>
              <w:jc w:val="center"/>
              <w:rPr>
                <w:b w:val="0"/>
              </w:rPr>
            </w:pPr>
            <w:r w:rsidRPr="00BE4225">
              <w:rPr>
                <w:b w:val="0"/>
              </w:rPr>
              <w:t>FS_SEL=1  ±500 º/s</w:t>
            </w:r>
          </w:p>
        </w:tc>
        <w:tc>
          <w:tcPr>
            <w:tcW w:w="4491" w:type="dxa"/>
          </w:tcPr>
          <w:p w14:paraId="41A4497B"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1   ± 4g</w:t>
            </w:r>
          </w:p>
        </w:tc>
      </w:tr>
      <w:tr w:rsidR="00BE4225" w:rsidRPr="00BE4225" w14:paraId="0076FC33" w14:textId="77777777" w:rsidTr="00BE4225">
        <w:tc>
          <w:tcPr>
            <w:cnfStyle w:val="001000000000" w:firstRow="0" w:lastRow="0" w:firstColumn="1" w:lastColumn="0" w:oddVBand="0" w:evenVBand="0" w:oddHBand="0" w:evenHBand="0" w:firstRowFirstColumn="0" w:firstRowLastColumn="0" w:lastRowFirstColumn="0" w:lastRowLastColumn="0"/>
            <w:tcW w:w="4491" w:type="dxa"/>
          </w:tcPr>
          <w:p w14:paraId="65C85713" w14:textId="77777777" w:rsidR="00BE4225" w:rsidRPr="00BE4225" w:rsidRDefault="00BE4225" w:rsidP="00BE4225">
            <w:pPr>
              <w:spacing w:line="360" w:lineRule="auto"/>
              <w:jc w:val="center"/>
              <w:rPr>
                <w:b w:val="0"/>
              </w:rPr>
            </w:pPr>
            <w:r w:rsidRPr="00BE4225">
              <w:rPr>
                <w:b w:val="0"/>
              </w:rPr>
              <w:t>FS_SEL=2 ±1000 º/s</w:t>
            </w:r>
          </w:p>
        </w:tc>
        <w:tc>
          <w:tcPr>
            <w:tcW w:w="4491" w:type="dxa"/>
          </w:tcPr>
          <w:p w14:paraId="51C15216" w14:textId="77777777" w:rsidR="00BE4225" w:rsidRPr="00BE4225" w:rsidRDefault="00BE4225" w:rsidP="00BE4225">
            <w:pPr>
              <w:spacing w:line="360" w:lineRule="auto"/>
              <w:jc w:val="center"/>
              <w:cnfStyle w:val="000000000000" w:firstRow="0" w:lastRow="0" w:firstColumn="0" w:lastColumn="0" w:oddVBand="0" w:evenVBand="0" w:oddHBand="0" w:evenHBand="0" w:firstRowFirstColumn="0" w:firstRowLastColumn="0" w:lastRowFirstColumn="0" w:lastRowLastColumn="0"/>
            </w:pPr>
            <w:r w:rsidRPr="00BE4225">
              <w:t>AFS_SEL 2   ± 8g</w:t>
            </w:r>
          </w:p>
        </w:tc>
      </w:tr>
      <w:tr w:rsidR="00BE4225" w:rsidRPr="00BE4225" w14:paraId="0C9D0FC2"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6FB5DAB6" w14:textId="77777777" w:rsidR="00BE4225" w:rsidRPr="00BE4225" w:rsidRDefault="00BE4225" w:rsidP="00BE4225">
            <w:pPr>
              <w:spacing w:line="360" w:lineRule="auto"/>
              <w:jc w:val="center"/>
              <w:rPr>
                <w:b w:val="0"/>
              </w:rPr>
            </w:pPr>
            <w:r w:rsidRPr="00BE4225">
              <w:rPr>
                <w:b w:val="0"/>
              </w:rPr>
              <w:t>FS_SEL=0 ±250 º/s</w:t>
            </w:r>
          </w:p>
        </w:tc>
        <w:tc>
          <w:tcPr>
            <w:tcW w:w="4491" w:type="dxa"/>
          </w:tcPr>
          <w:p w14:paraId="2E945C13"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3  ± 16g</w:t>
            </w:r>
          </w:p>
        </w:tc>
      </w:tr>
    </w:tbl>
    <w:p w14:paraId="4468541F" w14:textId="77777777" w:rsidR="00BE4225" w:rsidRPr="00BE4225" w:rsidRDefault="00BE4225" w:rsidP="00A94709">
      <w:pPr>
        <w:spacing w:line="360" w:lineRule="auto"/>
      </w:pPr>
    </w:p>
    <w:p w14:paraId="00724A91" w14:textId="64BA8FD5" w:rsidR="00BE4225" w:rsidRPr="000E325B" w:rsidRDefault="00BE4225" w:rsidP="000E325B">
      <w:pPr>
        <w:spacing w:line="360" w:lineRule="auto"/>
        <w:rPr>
          <w:szCs w:val="24"/>
        </w:rPr>
      </w:pPr>
      <w:r w:rsidRPr="00BE4225">
        <w:tab/>
      </w:r>
      <w:r w:rsidRPr="000E325B">
        <w:rPr>
          <w:szCs w:val="24"/>
        </w:rPr>
        <w:t xml:space="preserve">Az érzékelőbe beépített hőmérő </w:t>
      </w:r>
      <m:oMath>
        <m:r>
          <w:rPr>
            <w:rFonts w:ascii="Cambria Math" w:hAnsi="Cambria Math"/>
            <w:szCs w:val="24"/>
          </w:rPr>
          <m:t>℃</m:t>
        </m:r>
      </m:oMath>
      <w:r w:rsidRPr="000E325B">
        <w:rPr>
          <w:szCs w:val="24"/>
        </w:rPr>
        <w:t xml:space="preserve"> ban mért értékét megkapjuk az alábbi összefüggés alapján:</w:t>
      </w:r>
    </w:p>
    <w:p w14:paraId="0A05A5AA" w14:textId="13533781" w:rsidR="00BE4225" w:rsidRPr="00BE4225" w:rsidRDefault="00BE4225" w:rsidP="00BE4225">
      <w:pPr>
        <w:spacing w:line="360" w:lineRule="auto"/>
        <w:rPr>
          <w:i/>
        </w:rPr>
      </w:pPr>
      <m:oMathPara>
        <m:oMath>
          <m:r>
            <w:rPr>
              <w:rFonts w:ascii="Cambria Math" w:hAnsi="Cambria Math"/>
            </w:rPr>
            <m:t>T=(</m:t>
          </m:r>
          <m:f>
            <m:fPr>
              <m:ctrlPr>
                <w:rPr>
                  <w:rFonts w:ascii="Cambria Math" w:hAnsi="Cambria Math"/>
                  <w:i/>
                </w:rPr>
              </m:ctrlPr>
            </m:fPr>
            <m:num>
              <m:r>
                <w:rPr>
                  <w:rFonts w:ascii="Cambria Math" w:hAnsi="Cambria Math"/>
                </w:rPr>
                <m:t>Tempreg</m:t>
              </m:r>
              <m:d>
                <m:dPr>
                  <m:begChr m:val="["/>
                  <m:endChr m:val="]"/>
                  <m:ctrlPr>
                    <w:rPr>
                      <w:rFonts w:ascii="Cambria Math" w:hAnsi="Cambria Math"/>
                      <w:i/>
                    </w:rPr>
                  </m:ctrlPr>
                </m:dPr>
                <m:e>
                  <m:r>
                    <w:rPr>
                      <w:rFonts w:ascii="Cambria Math" w:hAnsi="Cambria Math"/>
                    </w:rPr>
                    <m:t>15:8</m:t>
                  </m:r>
                </m:e>
              </m:d>
              <m:r>
                <w:rPr>
                  <w:rFonts w:ascii="Cambria Math" w:hAnsi="Cambria Math"/>
                </w:rPr>
                <m:t>≪8+Tempreg</m:t>
              </m:r>
              <m:d>
                <m:dPr>
                  <m:begChr m:val="["/>
                  <m:endChr m:val="]"/>
                  <m:ctrlPr>
                    <w:rPr>
                      <w:rFonts w:ascii="Cambria Math" w:hAnsi="Cambria Math"/>
                      <w:i/>
                    </w:rPr>
                  </m:ctrlPr>
                </m:dPr>
                <m:e>
                  <m:r>
                    <w:rPr>
                      <w:rFonts w:ascii="Cambria Math" w:hAnsi="Cambria Math"/>
                    </w:rPr>
                    <m:t>7:0</m:t>
                  </m:r>
                </m:e>
              </m:d>
            </m:num>
            <m:den>
              <m:r>
                <w:rPr>
                  <w:rFonts w:ascii="Cambria Math" w:hAnsi="Cambria Math"/>
                </w:rPr>
                <m:t>340</m:t>
              </m:r>
            </m:den>
          </m:f>
          <m:r>
            <w:rPr>
              <w:rFonts w:ascii="Cambria Math" w:hAnsi="Cambria Math"/>
            </w:rPr>
            <m:t>+36.53)</m:t>
          </m:r>
        </m:oMath>
      </m:oMathPara>
    </w:p>
    <w:p w14:paraId="4D15F010" w14:textId="655AC557" w:rsidR="00BE4225" w:rsidRPr="000E325B" w:rsidRDefault="00BE4225" w:rsidP="000E325B">
      <w:pPr>
        <w:spacing w:line="360" w:lineRule="auto"/>
        <w:rPr>
          <w:szCs w:val="24"/>
        </w:rPr>
      </w:pPr>
      <w:r w:rsidRPr="000E325B">
        <w:rPr>
          <w:szCs w:val="24"/>
        </w:rPr>
        <w:t xml:space="preserve">Ahol: a </w:t>
      </w:r>
      <m:oMath>
        <m:r>
          <w:rPr>
            <w:rFonts w:ascii="Cambria Math" w:hAnsi="Cambria Math"/>
            <w:szCs w:val="24"/>
          </w:rPr>
          <m:t>Tempreg</m:t>
        </m:r>
      </m:oMath>
      <w:r w:rsidR="009F16E3" w:rsidRPr="000E325B">
        <w:rPr>
          <w:szCs w:val="24"/>
        </w:rPr>
        <w:t xml:space="preserve"> egy 16 bites regiszter amely</w:t>
      </w:r>
      <w:r w:rsidRPr="000E325B">
        <w:rPr>
          <w:szCs w:val="24"/>
        </w:rPr>
        <w:t xml:space="preserve"> tartalmazza a mért hőmérsékletet</w:t>
      </w:r>
      <w:r w:rsidR="009F16E3" w:rsidRPr="000E325B">
        <w:rPr>
          <w:szCs w:val="24"/>
        </w:rPr>
        <w:t>.</w:t>
      </w:r>
    </w:p>
    <w:p w14:paraId="7469D853" w14:textId="77777777" w:rsidR="000D5377" w:rsidRDefault="000D5377" w:rsidP="000D5377">
      <w:pPr>
        <w:spacing w:line="360" w:lineRule="auto"/>
      </w:pPr>
      <w:r>
        <w:rPr>
          <w:noProof/>
          <w:lang w:val="en-US"/>
        </w:rPr>
        <w:drawing>
          <wp:inline distT="0" distB="0" distL="0" distR="0" wp14:anchorId="0C24BF18" wp14:editId="2E5A4532">
            <wp:extent cx="5566410" cy="4619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B443.tmp"/>
                    <pic:cNvPicPr/>
                  </pic:nvPicPr>
                  <pic:blipFill>
                    <a:blip r:embed="rId154">
                      <a:extLst>
                        <a:ext uri="{28A0092B-C50C-407E-A947-70E740481C1C}">
                          <a14:useLocalDpi xmlns:a14="http://schemas.microsoft.com/office/drawing/2010/main" val="0"/>
                        </a:ext>
                      </a:extLst>
                    </a:blip>
                    <a:stretch>
                      <a:fillRect/>
                    </a:stretch>
                  </pic:blipFill>
                  <pic:spPr>
                    <a:xfrm>
                      <a:off x="0" y="0"/>
                      <a:ext cx="5571453" cy="4623687"/>
                    </a:xfrm>
                    <a:prstGeom prst="rect">
                      <a:avLst/>
                    </a:prstGeom>
                  </pic:spPr>
                </pic:pic>
              </a:graphicData>
            </a:graphic>
          </wp:inline>
        </w:drawing>
      </w:r>
    </w:p>
    <w:p w14:paraId="1B9CECA1" w14:textId="2BE74404" w:rsidR="000D5377" w:rsidRDefault="00485E7E" w:rsidP="000D5377">
      <w:pPr>
        <w:spacing w:line="360" w:lineRule="auto"/>
        <w:rPr>
          <w:rFonts w:ascii="Times New Roman" w:hAnsi="Times New Roman"/>
          <w:noProof/>
        </w:rPr>
      </w:pPr>
      <w:r>
        <w:rPr>
          <w:rFonts w:ascii="Times New Roman" w:hAnsi="Times New Roman"/>
          <w:noProof/>
          <w:lang w:val="en-US"/>
        </w:rPr>
        <w:lastRenderedPageBreak/>
        <mc:AlternateContent>
          <mc:Choice Requires="wps">
            <w:drawing>
              <wp:inline distT="0" distB="0" distL="0" distR="0" wp14:anchorId="7B2ECECE" wp14:editId="3BF11CB6">
                <wp:extent cx="5818505" cy="389890"/>
                <wp:effectExtent l="3810" t="0" r="0" b="0"/>
                <wp:docPr id="27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D3303" w14:textId="77777777" w:rsidR="0025279D" w:rsidRDefault="0025279D"/>
                        </w:txbxContent>
                      </wps:txbx>
                      <wps:bodyPr rot="0" vert="horz" wrap="square" lIns="0" tIns="0" rIns="0" bIns="0" anchor="t" anchorCtr="0" upright="1">
                        <a:spAutoFit/>
                      </wps:bodyPr>
                    </wps:wsp>
                  </a:graphicData>
                </a:graphic>
              </wp:inline>
            </w:drawing>
          </mc:Choice>
          <mc:Fallback>
            <w:pict>
              <v:shape w14:anchorId="7B2ECECE" id="Text Box 49" o:spid="_x0000_s1158" type="#_x0000_t202" style="width:458.1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" stroked="f">
                <v:textbox style="mso-fit-shape-to-text:t" inset="0,0,0,0">
                  <w:txbxContent>
                    <w:p w14:paraId="4C7D3303" w14:textId="77777777" w:rsidR="0025279D" w:rsidRDefault="0025279D"/>
                  </w:txbxContent>
                </v:textbox>
                <w10:anchorlock/>
              </v:shape>
            </w:pict>
          </mc:Fallback>
        </mc:AlternateContent>
      </w:r>
    </w:p>
    <w:p w14:paraId="0B47368C" w14:textId="727499CC" w:rsidR="005D1B38" w:rsidRPr="000E325B" w:rsidRDefault="000D5377" w:rsidP="00BE4225">
      <w:pPr>
        <w:spacing w:line="360" w:lineRule="auto"/>
        <w:rPr>
          <w:rFonts w:ascii="Times New Roman" w:hAnsi="Times New Roman"/>
          <w:noProof/>
          <w:szCs w:val="24"/>
        </w:rPr>
      </w:pPr>
      <w:r>
        <w:rPr>
          <w:b/>
        </w:rPr>
        <w:tab/>
      </w:r>
      <w:r w:rsidRPr="000E325B">
        <w:rPr>
          <w:szCs w:val="24"/>
        </w:rPr>
        <w:t xml:space="preserve">A </w:t>
      </w:r>
      <w:r w:rsidRPr="000E325B">
        <w:rPr>
          <w:szCs w:val="24"/>
        </w:rPr>
        <w:fldChar w:fldCharType="begin"/>
      </w:r>
      <w:r w:rsidRPr="000E325B">
        <w:rPr>
          <w:szCs w:val="24"/>
        </w:rPr>
        <w:instrText xml:space="preserve"> REF _Ref422408630 \h </w:instrText>
      </w:r>
      <w:r w:rsidR="000E325B">
        <w:rPr>
          <w:szCs w:val="24"/>
        </w:rPr>
        <w:instrText xml:space="preserve"> \* MERGEFORMAT </w:instrText>
      </w:r>
      <w:r w:rsidRPr="000E325B">
        <w:rPr>
          <w:szCs w:val="24"/>
        </w:rPr>
      </w:r>
      <w:r w:rsidRPr="000E325B">
        <w:rPr>
          <w:szCs w:val="24"/>
        </w:rPr>
        <w:fldChar w:fldCharType="separate"/>
      </w:r>
      <w:r w:rsidRPr="000E325B">
        <w:rPr>
          <w:szCs w:val="24"/>
        </w:rPr>
        <w:t xml:space="preserve">Kép. </w:t>
      </w:r>
      <w:r w:rsidRPr="000E325B">
        <w:rPr>
          <w:noProof/>
          <w:szCs w:val="24"/>
        </w:rPr>
        <w:t>3</w:t>
      </w:r>
      <w:r w:rsidRPr="000E325B">
        <w:rPr>
          <w:szCs w:val="24"/>
        </w:rPr>
        <w:t>.</w:t>
      </w:r>
      <w:r w:rsidRPr="000E325B">
        <w:rPr>
          <w:noProof/>
          <w:szCs w:val="24"/>
        </w:rPr>
        <w:t>30</w:t>
      </w:r>
      <w:r w:rsidRPr="000E325B">
        <w:rPr>
          <w:szCs w:val="24"/>
        </w:rPr>
        <w:fldChar w:fldCharType="end"/>
      </w:r>
      <w:r w:rsidRPr="000E325B">
        <w:rPr>
          <w:szCs w:val="24"/>
        </w:rPr>
        <w:t xml:space="preserve"> láthatjuk a mért adatokat</w:t>
      </w:r>
      <w:r w:rsidR="000E325B" w:rsidRPr="000E325B">
        <w:rPr>
          <w:szCs w:val="24"/>
        </w:rPr>
        <w:t>,</w:t>
      </w:r>
      <w:r w:rsidRPr="000E325B">
        <w:rPr>
          <w:szCs w:val="24"/>
        </w:rPr>
        <w:t xml:space="preserve"> amelyet a GUI felületen rajzoltam ki, a jeleket 0.001s mintavételezési periódussal mintavételeztem.</w:t>
      </w:r>
    </w:p>
    <w:p w14:paraId="1775044F" w14:textId="0ACF1114" w:rsidR="00D55D7D" w:rsidRPr="00BE4225" w:rsidRDefault="00ED22AB" w:rsidP="005D1B38">
      <w:pPr>
        <w:pStyle w:val="Heading2"/>
      </w:pPr>
      <w:bookmarkStart w:id="303" w:name="_Toc422599314"/>
      <w:r w:rsidRPr="00BE4225">
        <w:t xml:space="preserve">Beavatkozó </w:t>
      </w:r>
      <w:commentRangeStart w:id="304"/>
      <w:r w:rsidRPr="00BE4225">
        <w:t>elemek</w:t>
      </w:r>
      <w:commentRangeEnd w:id="304"/>
      <w:r w:rsidRPr="00BE4225">
        <w:rPr>
          <w:rStyle w:val="CommentReference"/>
          <w:rFonts w:ascii="Times New Roman" w:hAnsi="Times New Roman" w:cs="Times New Roman"/>
          <w:sz w:val="24"/>
          <w:szCs w:val="24"/>
        </w:rPr>
        <w:commentReference w:id="304"/>
      </w:r>
      <w:r w:rsidRPr="00BE4225">
        <w:t>:</w:t>
      </w:r>
      <w:bookmarkEnd w:id="303"/>
    </w:p>
    <w:p w14:paraId="7F3308E3" w14:textId="07B8C0D1" w:rsidR="00881F78" w:rsidRPr="00BE4225" w:rsidRDefault="00ED22AB" w:rsidP="007537AE">
      <w:pPr>
        <w:pStyle w:val="Heading3"/>
      </w:pPr>
      <w:bookmarkStart w:id="305" w:name="_Toc422599315"/>
      <w:r w:rsidRPr="00BE4225">
        <w:t xml:space="preserve">Pwm Generátor megvalósítása FPGA áramkörön System </w:t>
      </w:r>
      <w:r w:rsidR="000E325B" w:rsidRPr="00BE4225">
        <w:t>Generátor</w:t>
      </w:r>
      <w:r w:rsidRPr="00BE4225">
        <w:t xml:space="preserve"> környezetben.</w:t>
      </w:r>
      <w:bookmarkEnd w:id="305"/>
    </w:p>
    <w:p w14:paraId="63E8EF07" w14:textId="77777777" w:rsidR="00150084" w:rsidRPr="00BE4225" w:rsidRDefault="00ED22AB" w:rsidP="007852B4">
      <w:pPr>
        <w:pStyle w:val="Heading4"/>
        <w:spacing w:line="360" w:lineRule="auto"/>
      </w:pPr>
      <w:bookmarkStart w:id="306" w:name="_Toc422599316"/>
      <w:r w:rsidRPr="00BE4225">
        <w:t>Megvalósítás</w:t>
      </w:r>
      <w:bookmarkEnd w:id="306"/>
    </w:p>
    <w:p w14:paraId="7A26B9D4" w14:textId="6BDDE66C" w:rsidR="00296750" w:rsidRPr="000E325B" w:rsidRDefault="00ED22AB" w:rsidP="0071433B">
      <w:pPr>
        <w:spacing w:line="360" w:lineRule="auto"/>
        <w:ind w:firstLine="720"/>
        <w:rPr>
          <w:rFonts w:ascii="Times New Roman" w:hAnsi="Times New Roman"/>
          <w:szCs w:val="24"/>
        </w:rPr>
      </w:pPr>
      <w:r w:rsidRPr="000E325B">
        <w:rPr>
          <w:rFonts w:ascii="Times New Roman" w:hAnsi="Times New Roman"/>
          <w:szCs w:val="24"/>
        </w:rPr>
        <w:t>Egy hardveres számláló segítségével, amely az FPGA órajelére számol, egy komparátor segítségével összehasonlítjuk a számláló értékét az általunk megadott kitöltési tényezőértékével</w:t>
      </w:r>
      <w:r w:rsidR="000E325B" w:rsidRPr="000E325B">
        <w:rPr>
          <w:rFonts w:ascii="Times New Roman" w:hAnsi="Times New Roman"/>
          <w:szCs w:val="24"/>
        </w:rPr>
        <w:t>.</w:t>
      </w:r>
      <w:r w:rsidRPr="000E325B">
        <w:rPr>
          <w:rFonts w:ascii="Times New Roman" w:hAnsi="Times New Roman"/>
          <w:szCs w:val="24"/>
        </w:rPr>
        <w:t xml:space="preserve"> </w:t>
      </w:r>
      <w:r w:rsidR="000E325B" w:rsidRPr="000E325B">
        <w:rPr>
          <w:rFonts w:ascii="Times New Roman" w:hAnsi="Times New Roman"/>
          <w:szCs w:val="24"/>
        </w:rPr>
        <w:t xml:space="preserve">Addig, </w:t>
      </w:r>
      <w:r w:rsidRPr="000E325B">
        <w:rPr>
          <w:rFonts w:ascii="Times New Roman" w:hAnsi="Times New Roman"/>
          <w:szCs w:val="24"/>
        </w:rPr>
        <w:t xml:space="preserve">amíg a számláló értéke </w:t>
      </w:r>
      <w:r w:rsidR="000E325B" w:rsidRPr="000E325B">
        <w:rPr>
          <w:rFonts w:ascii="Times New Roman" w:hAnsi="Times New Roman"/>
          <w:szCs w:val="24"/>
        </w:rPr>
        <w:t>kisebb</w:t>
      </w:r>
      <w:r w:rsidRPr="000E325B">
        <w:rPr>
          <w:rFonts w:ascii="Times New Roman" w:hAnsi="Times New Roman"/>
          <w:szCs w:val="24"/>
        </w:rPr>
        <w:t xml:space="preserve"> a kitöltési tényező</w:t>
      </w:r>
      <w:r w:rsidR="000E325B" w:rsidRPr="000E325B">
        <w:rPr>
          <w:rFonts w:ascii="Times New Roman" w:hAnsi="Times New Roman"/>
          <w:szCs w:val="24"/>
        </w:rPr>
        <w:t xml:space="preserve"> </w:t>
      </w:r>
      <w:r w:rsidRPr="000E325B">
        <w:rPr>
          <w:rFonts w:ascii="Times New Roman" w:hAnsi="Times New Roman"/>
          <w:szCs w:val="24"/>
        </w:rPr>
        <w:t>értékénél</w:t>
      </w:r>
      <w:r w:rsidR="000E325B" w:rsidRPr="000E325B">
        <w:rPr>
          <w:rFonts w:ascii="Times New Roman" w:hAnsi="Times New Roman"/>
          <w:szCs w:val="24"/>
        </w:rPr>
        <w:t>,</w:t>
      </w:r>
      <w:r w:rsidRPr="000E325B">
        <w:rPr>
          <w:rFonts w:ascii="Times New Roman" w:hAnsi="Times New Roman"/>
          <w:szCs w:val="24"/>
        </w:rPr>
        <w:t xml:space="preserve"> a PWM kimenetén logikai 1-es kimenet lesz, amikor meghaladta a számláló akkor pedig 0 lesz. A számláló típusa 16bites pozitív</w:t>
      </w:r>
      <w:r w:rsidR="000E325B" w:rsidRPr="000E325B">
        <w:rPr>
          <w:rFonts w:ascii="Times New Roman" w:hAnsi="Times New Roman"/>
          <w:szCs w:val="24"/>
        </w:rPr>
        <w:t>,</w:t>
      </w:r>
      <w:r w:rsidRPr="000E325B">
        <w:rPr>
          <w:rFonts w:ascii="Times New Roman" w:hAnsi="Times New Roman"/>
          <w:szCs w:val="24"/>
        </w:rPr>
        <w:t xml:space="preserve"> egész értékű.</w:t>
      </w:r>
    </w:p>
    <w:p w14:paraId="3AB3F580" w14:textId="2C344ABA" w:rsidR="00296750" w:rsidRPr="000E325B" w:rsidRDefault="00ED22AB" w:rsidP="0071433B">
      <w:pPr>
        <w:spacing w:line="360" w:lineRule="auto"/>
        <w:ind w:firstLine="720"/>
        <w:rPr>
          <w:rFonts w:ascii="Times New Roman" w:hAnsi="Times New Roman"/>
          <w:szCs w:val="24"/>
        </w:rPr>
      </w:pPr>
      <w:r w:rsidRPr="000E325B">
        <w:rPr>
          <w:rFonts w:ascii="Times New Roman" w:hAnsi="Times New Roman"/>
          <w:szCs w:val="24"/>
        </w:rPr>
        <w:t>A PWM jel frekvenciáját egy „</w:t>
      </w:r>
      <w:r w:rsidRPr="000E325B">
        <w:rPr>
          <w:rFonts w:ascii="Times New Roman" w:hAnsi="Times New Roman"/>
          <w:i/>
          <w:szCs w:val="24"/>
        </w:rPr>
        <w:t>PeriodusReg</w:t>
      </w:r>
      <w:r w:rsidRPr="000E325B">
        <w:rPr>
          <w:rFonts w:ascii="Times New Roman" w:hAnsi="Times New Roman"/>
          <w:szCs w:val="24"/>
        </w:rPr>
        <w:t>” nevű regiszteren keresztül adhatjuk meg, a regiszter értéke össze van hasonlítva a számláló értékével, és amikor a számláló értéke megegyezik a regiszter értékével a számlálót reset állapotba hozzuk.</w:t>
      </w:r>
    </w:p>
    <w:p w14:paraId="277F18C1" w14:textId="77777777" w:rsidR="005D1B38" w:rsidRPr="00BE4225" w:rsidRDefault="005D1B38" w:rsidP="0071433B">
      <w:pPr>
        <w:spacing w:line="360" w:lineRule="auto"/>
        <w:ind w:firstLine="720"/>
        <w:rPr>
          <w:rFonts w:ascii="Times New Roman" w:hAnsi="Times New Roman"/>
        </w:rPr>
      </w:pPr>
    </w:p>
    <w:p w14:paraId="6D4859E0" w14:textId="7B1A9FFF" w:rsidR="00811183" w:rsidRPr="000E325B" w:rsidRDefault="00ED22AB" w:rsidP="00911B32">
      <w:pPr>
        <w:spacing w:line="360" w:lineRule="auto"/>
        <w:ind w:firstLine="720"/>
        <w:rPr>
          <w:rFonts w:ascii="Times New Roman" w:hAnsi="Times New Roman"/>
          <w:szCs w:val="24"/>
        </w:rPr>
      </w:pPr>
      <w:r w:rsidRPr="000E325B">
        <w:rPr>
          <w:rFonts w:ascii="Times New Roman" w:hAnsi="Times New Roman"/>
          <w:szCs w:val="24"/>
        </w:rPr>
        <w:t>A PWM kitöltési tényezőjét egy „</w:t>
      </w:r>
      <w:r w:rsidRPr="000E325B">
        <w:rPr>
          <w:rFonts w:ascii="Times New Roman" w:hAnsi="Times New Roman"/>
          <w:i/>
          <w:szCs w:val="24"/>
        </w:rPr>
        <w:t>Duty</w:t>
      </w:r>
      <w:r w:rsidRPr="000E325B">
        <w:rPr>
          <w:rFonts w:ascii="Times New Roman" w:hAnsi="Times New Roman"/>
          <w:szCs w:val="24"/>
        </w:rPr>
        <w:t>” nevű bemeneten keresztül vihet</w:t>
      </w:r>
      <w:r w:rsidR="000E325B">
        <w:rPr>
          <w:rFonts w:ascii="Times New Roman" w:hAnsi="Times New Roman"/>
          <w:szCs w:val="24"/>
        </w:rPr>
        <w:t xml:space="preserve">jük be a rendszerbe, amelynek </w:t>
      </w:r>
      <w:r w:rsidR="00811183" w:rsidRPr="000E325B">
        <w:rPr>
          <w:rFonts w:ascii="Times New Roman" w:hAnsi="Times New Roman"/>
          <w:szCs w:val="24"/>
        </w:rPr>
        <w:t xml:space="preserve">típusa </w:t>
      </w:r>
      <w:r w:rsidR="000E325B" w:rsidRPr="000E325B">
        <w:rPr>
          <w:rFonts w:ascii="Times New Roman" w:hAnsi="Times New Roman"/>
          <w:szCs w:val="24"/>
        </w:rPr>
        <w:t>megeg</w:t>
      </w:r>
      <w:r w:rsidR="000E325B">
        <w:rPr>
          <w:rFonts w:ascii="Times New Roman" w:hAnsi="Times New Roman"/>
          <w:szCs w:val="24"/>
        </w:rPr>
        <w:t>y</w:t>
      </w:r>
      <w:r w:rsidR="000E325B" w:rsidRPr="000E325B">
        <w:rPr>
          <w:rFonts w:ascii="Times New Roman" w:hAnsi="Times New Roman"/>
          <w:szCs w:val="24"/>
        </w:rPr>
        <w:t>ezik</w:t>
      </w:r>
      <w:r w:rsidRPr="000E325B">
        <w:rPr>
          <w:rFonts w:ascii="Times New Roman" w:hAnsi="Times New Roman"/>
          <w:szCs w:val="24"/>
        </w:rPr>
        <w:t xml:space="preserve"> a számláló típusával. A </w:t>
      </w:r>
      <w:r w:rsidR="00811183" w:rsidRPr="000E325B">
        <w:rPr>
          <w:rFonts w:ascii="Times New Roman" w:hAnsi="Times New Roman"/>
          <w:szCs w:val="24"/>
        </w:rPr>
        <w:t>kitöltési tényező</w:t>
      </w:r>
      <w:r w:rsidRPr="000E325B">
        <w:rPr>
          <w:rFonts w:ascii="Times New Roman" w:hAnsi="Times New Roman"/>
          <w:szCs w:val="24"/>
        </w:rPr>
        <w:t xml:space="preserve"> értékének szüksége van egy skálázási eljá</w:t>
      </w:r>
      <w:r w:rsidR="000E325B">
        <w:rPr>
          <w:rFonts w:ascii="Times New Roman" w:hAnsi="Times New Roman"/>
          <w:szCs w:val="24"/>
        </w:rPr>
        <w:t>rásra, amely segítségével illes</w:t>
      </w:r>
      <w:r w:rsidRPr="000E325B">
        <w:rPr>
          <w:rFonts w:ascii="Times New Roman" w:hAnsi="Times New Roman"/>
          <w:szCs w:val="24"/>
        </w:rPr>
        <w:t>z</w:t>
      </w:r>
      <w:r w:rsidR="000E325B">
        <w:rPr>
          <w:rFonts w:ascii="Times New Roman" w:hAnsi="Times New Roman"/>
          <w:szCs w:val="24"/>
        </w:rPr>
        <w:t>tj</w:t>
      </w:r>
      <w:r w:rsidRPr="000E325B">
        <w:rPr>
          <w:rFonts w:ascii="Times New Roman" w:hAnsi="Times New Roman"/>
          <w:szCs w:val="24"/>
        </w:rPr>
        <w:t>ük a frekvenciához</w:t>
      </w:r>
      <w:r w:rsidR="00B442C5" w:rsidRPr="000E325B">
        <w:rPr>
          <w:rFonts w:ascii="Times New Roman" w:hAnsi="Times New Roman"/>
          <w:szCs w:val="24"/>
        </w:rPr>
        <w:t>.</w:t>
      </w:r>
    </w:p>
    <w:p w14:paraId="3560AEF7" w14:textId="77C70B06" w:rsidR="0055772C" w:rsidRPr="00BE4225" w:rsidRDefault="0055772C" w:rsidP="00911B32">
      <w:pPr>
        <w:spacing w:line="360" w:lineRule="auto"/>
        <w:ind w:firstLine="720"/>
        <w:rPr>
          <w:rFonts w:ascii="Times New Roman" w:hAnsi="Times New Roman"/>
        </w:rPr>
      </w:pPr>
    </w:p>
    <w:p w14:paraId="24DDF02A" w14:textId="04861C58" w:rsidR="00396652" w:rsidRPr="000E325B" w:rsidRDefault="00C81A1F" w:rsidP="00A05E75">
      <w:pPr>
        <w:spacing w:line="360" w:lineRule="auto"/>
        <w:ind w:firstLine="720"/>
        <w:rPr>
          <w:rFonts w:ascii="Times New Roman" w:hAnsi="Times New Roman"/>
          <w:b/>
          <w:szCs w:val="24"/>
          <w:u w:val="single"/>
        </w:rPr>
      </w:pPr>
      <w:r w:rsidRPr="00BE4225">
        <w:rPr>
          <w:rFonts w:ascii="Times New Roman" w:hAnsi="Times New Roman"/>
          <w:noProof/>
          <w:lang w:val="en-US"/>
        </w:rPr>
        <mc:AlternateContent>
          <mc:Choice Requires="wpg">
            <w:drawing>
              <wp:inline distT="0" distB="0" distL="0" distR="0" wp14:anchorId="1D36453D" wp14:editId="581D669B">
                <wp:extent cx="5931535" cy="230695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306955"/>
                          <a:chOff x="-225631" y="-10048"/>
                          <a:chExt cx="5931535" cy="2306955"/>
                        </a:xfrm>
                      </wpg:grpSpPr>
                      <wps:wsp>
                        <wps:cNvPr id="85" name="Text Box 85"/>
                        <wps:cNvSpPr txBox="1"/>
                        <wps:spPr>
                          <a:xfrm>
                            <a:off x="-225631" y="2165462"/>
                            <a:ext cx="5931535" cy="131445"/>
                          </a:xfrm>
                          <a:prstGeom prst="rect">
                            <a:avLst/>
                          </a:prstGeom>
                          <a:solidFill>
                            <a:prstClr val="white"/>
                          </a:solidFill>
                          <a:ln>
                            <a:noFill/>
                          </a:ln>
                          <a:effectLst/>
                        </wps:spPr>
                        <wps:txbx>
                          <w:txbxContent>
                            <w:p w14:paraId="70CB73F1" w14:textId="77777777" w:rsidR="0025279D" w:rsidRDefault="0025279D" w:rsidP="00150084">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6453D" id="Group 89" o:spid="_x0000_s1159" style="width:467.05pt;height:181.65pt;mso-position-horizontal-relative:char;mso-position-vertical-relative:line" coordorigin="-2256,-100" coordsize="59315,230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">
                <v:shape id="Text Box 85" o:spid="_x0000_s1160" type="#_x0000_t202" style="position:absolute;left:-2256;top:21654;width:593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70CB73F1" w14:textId="77777777" w:rsidR="0025279D" w:rsidRDefault="0025279D" w:rsidP="00150084">
                        <w:pPr>
                          <w:pStyle w:val="Caption"/>
                          <w:jc w:val="center"/>
                          <w:rPr>
                            <w:noProof/>
                          </w:rPr>
                        </w:pPr>
                      </w:p>
                    </w:txbxContent>
                  </v:textbox>
                </v:shape>
                <v:shape id="Picture 88" o:spid="_x0000_s1161"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156" o:title=""/>
                  <v:path arrowok="t"/>
                </v:shape>
                <w10:anchorlock/>
              </v:group>
            </w:pict>
          </mc:Fallback>
        </mc:AlternateContent>
      </w:r>
      <w:r w:rsidR="00396652" w:rsidRPr="00BE4225">
        <w:rPr>
          <w:rFonts w:ascii="Times New Roman" w:hAnsi="Times New Roman"/>
        </w:rPr>
        <w:tab/>
      </w:r>
      <w:r w:rsidR="000E325B">
        <w:rPr>
          <w:rFonts w:ascii="Times New Roman" w:hAnsi="Times New Roman"/>
          <w:szCs w:val="24"/>
        </w:rPr>
        <w:t>A</w:t>
      </w:r>
      <w:r w:rsidR="00B442C5" w:rsidRPr="000E325B">
        <w:rPr>
          <w:rFonts w:ascii="Times New Roman" w:hAnsi="Times New Roman"/>
          <w:szCs w:val="24"/>
        </w:rPr>
        <w:t xml:space="preserve"> felépítésében</w:t>
      </w:r>
      <w:r w:rsidR="00C737C3" w:rsidRPr="000E325B">
        <w:rPr>
          <w:rFonts w:ascii="Times New Roman" w:hAnsi="Times New Roman"/>
          <w:szCs w:val="24"/>
        </w:rPr>
        <w:t xml:space="preserve"> be van iktatva </w:t>
      </w:r>
      <w:r w:rsidR="00B442C5" w:rsidRPr="000E325B">
        <w:rPr>
          <w:rFonts w:ascii="Times New Roman" w:hAnsi="Times New Roman"/>
          <w:szCs w:val="24"/>
        </w:rPr>
        <w:t>egy korlátozás, amely segítéségével nem engedjük meg egy bizonyos százalék föl</w:t>
      </w:r>
      <w:r w:rsidR="00ED22AB" w:rsidRPr="000E325B">
        <w:rPr>
          <w:rFonts w:ascii="Times New Roman" w:hAnsi="Times New Roman"/>
          <w:szCs w:val="24"/>
        </w:rPr>
        <w:t xml:space="preserve">ötti kitöltési tényezőt, „96%MaxKitöltés” nevű konstansba írhatjuk be 0 és 65535 közötti értékben. A </w:t>
      </w:r>
      <w:r w:rsidR="00811183" w:rsidRPr="000E325B">
        <w:rPr>
          <w:rFonts w:ascii="Times New Roman" w:hAnsi="Times New Roman"/>
          <w:szCs w:val="24"/>
        </w:rPr>
        <w:t>kitöltési tényező</w:t>
      </w:r>
      <w:r w:rsidR="00ED22AB" w:rsidRPr="000E325B">
        <w:rPr>
          <w:rFonts w:ascii="Times New Roman" w:hAnsi="Times New Roman"/>
          <w:szCs w:val="24"/>
        </w:rPr>
        <w:t xml:space="preserve"> maximálisan 0 és 16biten </w:t>
      </w:r>
      <w:r w:rsidR="00ED22AB" w:rsidRPr="000E325B">
        <w:rPr>
          <w:rFonts w:ascii="Times New Roman" w:hAnsi="Times New Roman"/>
          <w:szCs w:val="24"/>
        </w:rPr>
        <w:lastRenderedPageBreak/>
        <w:t>felírható maximális érték között lehet (65535). Az alábbi egyenlet segítségével kiszámíthatjuk a kitöltési tényező regiszterének az értékét.</w:t>
      </w:r>
    </w:p>
    <w:p w14:paraId="71534BBA" w14:textId="77777777" w:rsidR="00396652" w:rsidRPr="00BE4225" w:rsidRDefault="00ED22AB" w:rsidP="0023168B">
      <w:pPr>
        <w:spacing w:line="360" w:lineRule="auto"/>
        <w:ind w:left="720" w:firstLine="720"/>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238D21EC" w14:textId="77777777" w:rsidR="00B442C5" w:rsidRPr="00BE4225" w:rsidRDefault="00B442C5" w:rsidP="00BC64C7">
      <w:pPr>
        <w:spacing w:line="360" w:lineRule="auto"/>
        <w:ind w:firstLine="720"/>
        <w:rPr>
          <w:rFonts w:ascii="Times New Roman" w:hAnsi="Times New Roman"/>
        </w:rPr>
      </w:pPr>
    </w:p>
    <w:p w14:paraId="785B1E3E" w14:textId="2937A3E9" w:rsidR="005643E0" w:rsidRPr="003E046E" w:rsidRDefault="005643E0" w:rsidP="00BC64C7">
      <w:pPr>
        <w:spacing w:line="360" w:lineRule="auto"/>
        <w:ind w:firstLine="720"/>
        <w:rPr>
          <w:rFonts w:ascii="Times New Roman" w:hAnsi="Times New Roman"/>
          <w:szCs w:val="24"/>
        </w:rPr>
      </w:pPr>
      <w:r w:rsidRPr="003E046E">
        <w:rPr>
          <w:rFonts w:ascii="Times New Roman" w:hAnsi="Times New Roman"/>
          <w:szCs w:val="24"/>
        </w:rPr>
        <w:t xml:space="preserve">A </w:t>
      </w:r>
      <w:r w:rsidR="00875FB5" w:rsidRPr="003E046E">
        <w:rPr>
          <w:rFonts w:ascii="Times New Roman" w:hAnsi="Times New Roman"/>
          <w:szCs w:val="24"/>
        </w:rPr>
        <w:t>P</w:t>
      </w:r>
      <w:r w:rsidR="00ED22AB" w:rsidRPr="003E046E">
        <w:rPr>
          <w:rFonts w:ascii="Times New Roman" w:hAnsi="Times New Roman"/>
          <w:szCs w:val="24"/>
        </w:rPr>
        <w:t xml:space="preserve">WM </w:t>
      </w:r>
      <w:commentRangeStart w:id="307"/>
      <w:r w:rsidR="00ED22AB" w:rsidRPr="003E046E">
        <w:rPr>
          <w:rFonts w:ascii="Times New Roman" w:hAnsi="Times New Roman"/>
          <w:szCs w:val="24"/>
        </w:rPr>
        <w:t>generátor</w:t>
      </w:r>
      <w:commentRangeEnd w:id="307"/>
      <w:r w:rsidR="00C737C3" w:rsidRPr="003E046E">
        <w:rPr>
          <w:rStyle w:val="CommentReference"/>
          <w:rFonts w:ascii="Times New Roman" w:hAnsi="Times New Roman"/>
          <w:sz w:val="24"/>
          <w:szCs w:val="24"/>
        </w:rPr>
        <w:commentReference w:id="307"/>
      </w:r>
      <w:r w:rsidRPr="003E046E">
        <w:rPr>
          <w:rFonts w:ascii="Times New Roman" w:hAnsi="Times New Roman"/>
          <w:szCs w:val="24"/>
        </w:rPr>
        <w:t xml:space="preserve"> kimenetét és a számláló</w:t>
      </w:r>
      <w:r w:rsidR="00BE4225" w:rsidRPr="003E046E">
        <w:rPr>
          <w:rFonts w:ascii="Times New Roman" w:hAnsi="Times New Roman"/>
          <w:szCs w:val="24"/>
        </w:rPr>
        <w:t xml:space="preserve"> </w:t>
      </w:r>
      <w:r w:rsidR="00811183" w:rsidRPr="003E046E">
        <w:rPr>
          <w:rFonts w:ascii="Times New Roman" w:hAnsi="Times New Roman"/>
          <w:szCs w:val="24"/>
        </w:rPr>
        <w:t>(Counter)</w:t>
      </w:r>
      <w:r w:rsidRPr="003E046E">
        <w:rPr>
          <w:rFonts w:ascii="Times New Roman" w:hAnsi="Times New Roman"/>
          <w:szCs w:val="24"/>
        </w:rPr>
        <w:t xml:space="preserve"> </w:t>
      </w:r>
      <w:r w:rsidR="00D02F94" w:rsidRPr="003E046E">
        <w:rPr>
          <w:rFonts w:ascii="Times New Roman" w:hAnsi="Times New Roman"/>
          <w:szCs w:val="24"/>
        </w:rPr>
        <w:t xml:space="preserve">működését </w:t>
      </w:r>
      <w:r w:rsidRPr="003E046E">
        <w:rPr>
          <w:rFonts w:ascii="Times New Roman" w:hAnsi="Times New Roman"/>
          <w:szCs w:val="24"/>
        </w:rPr>
        <w:t xml:space="preserve">letilthatjuk az </w:t>
      </w:r>
      <w:r w:rsidR="008A7746" w:rsidRPr="003E046E">
        <w:rPr>
          <w:rFonts w:ascii="Times New Roman" w:hAnsi="Times New Roman"/>
          <w:szCs w:val="24"/>
        </w:rPr>
        <w:t>„</w:t>
      </w:r>
      <w:r w:rsidR="00ED22AB" w:rsidRPr="003E046E">
        <w:rPr>
          <w:rFonts w:ascii="Times New Roman" w:hAnsi="Times New Roman"/>
          <w:i/>
          <w:szCs w:val="24"/>
        </w:rPr>
        <w:t>en</w:t>
      </w:r>
      <w:r w:rsidR="00ED22AB" w:rsidRPr="003E046E">
        <w:rPr>
          <w:rFonts w:ascii="Times New Roman" w:hAnsi="Times New Roman"/>
          <w:szCs w:val="24"/>
        </w:rPr>
        <w:t>” bemenetre adott logikai 0 értékkel, máskülönben engedélyezve vannak.</w:t>
      </w:r>
    </w:p>
    <w:p w14:paraId="5AA4239D" w14:textId="227F7991" w:rsidR="007C0C1E" w:rsidRPr="003E046E" w:rsidRDefault="00741FEC" w:rsidP="00BC64C7">
      <w:pPr>
        <w:spacing w:line="360" w:lineRule="auto"/>
        <w:ind w:firstLine="720"/>
        <w:rPr>
          <w:rFonts w:ascii="Times New Roman" w:hAnsi="Times New Roman"/>
          <w:szCs w:val="24"/>
        </w:rPr>
      </w:pPr>
      <w:r w:rsidRPr="003E046E">
        <w:rPr>
          <w:rStyle w:val="CommentReference"/>
          <w:rFonts w:ascii="Times New Roman" w:hAnsi="Times New Roman"/>
          <w:sz w:val="24"/>
          <w:szCs w:val="24"/>
        </w:rPr>
        <w:commentReference w:id="308"/>
      </w:r>
      <w:r w:rsidR="0058109D" w:rsidRPr="003E046E">
        <w:rPr>
          <w:rFonts w:ascii="Times New Roman" w:hAnsi="Times New Roman"/>
          <w:szCs w:val="24"/>
        </w:rPr>
        <w:t xml:space="preserve">A frekvencia megadásához ismernünk kell az FPGA órajelének a </w:t>
      </w:r>
      <w:r w:rsidR="007C0C1E" w:rsidRPr="003E046E">
        <w:rPr>
          <w:rFonts w:ascii="Times New Roman" w:hAnsi="Times New Roman"/>
          <w:szCs w:val="24"/>
        </w:rPr>
        <w:t>periódus</w:t>
      </w:r>
      <w:r w:rsidR="005D21C5" w:rsidRPr="003E046E">
        <w:rPr>
          <w:rFonts w:ascii="Times New Roman" w:hAnsi="Times New Roman"/>
          <w:szCs w:val="24"/>
        </w:rPr>
        <w:t>át</w:t>
      </w:r>
      <w:r w:rsidR="00ED22AB" w:rsidRPr="003E046E">
        <w:rPr>
          <w:rFonts w:ascii="Times New Roman" w:hAnsi="Times New Roman"/>
          <w:szCs w:val="24"/>
        </w:rPr>
        <w:t>,</w:t>
      </w:r>
      <w:r w:rsidR="003E046E">
        <w:rPr>
          <w:rFonts w:ascii="Times New Roman" w:hAnsi="Times New Roman"/>
          <w:szCs w:val="24"/>
        </w:rPr>
        <w:t xml:space="preserve"> </w:t>
      </w:r>
      <w:r w:rsidR="00ED22AB" w:rsidRPr="003E046E">
        <w:rPr>
          <w:rFonts w:ascii="Times New Roman" w:hAnsi="Times New Roman"/>
          <w:szCs w:val="24"/>
        </w:rPr>
        <w:t xml:space="preserve">amely jelen esetben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r>
          <w:rPr>
            <w:rFonts w:ascii="Cambria Math" w:hAnsi="Cambria Math"/>
            <w:szCs w:val="24"/>
          </w:rPr>
          <m:t>=20ns=20*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r>
          <w:rPr>
            <w:rFonts w:ascii="Cambria Math" w:hAnsi="Cambria Math"/>
            <w:szCs w:val="24"/>
          </w:rPr>
          <m:t>, s-ban     f=</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den>
        </m:f>
        <m:r>
          <w:rPr>
            <w:rFonts w:ascii="Cambria Math" w:hAnsi="Cambria Math"/>
            <w:szCs w:val="24"/>
          </w:rPr>
          <m:t xml:space="preserve"> , Hz-ben.</m:t>
        </m:r>
      </m:oMath>
    </w:p>
    <w:p w14:paraId="65F717DF" w14:textId="77777777" w:rsidR="007C0C1E" w:rsidRPr="003E046E" w:rsidRDefault="00ED22AB" w:rsidP="00BC64C7">
      <w:pPr>
        <w:spacing w:line="360" w:lineRule="auto"/>
        <w:ind w:left="720"/>
        <w:rPr>
          <w:rFonts w:ascii="Times New Roman" w:hAnsi="Times New Roman"/>
          <w:szCs w:val="24"/>
        </w:rPr>
      </w:pPr>
      <m:oMathPara>
        <m:oMath>
          <m:r>
            <w:rPr>
              <w:rFonts w:ascii="Cambria Math" w:hAnsi="Cambria Math"/>
              <w:szCs w:val="24"/>
            </w:rPr>
            <m:t>f=</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den>
          </m:f>
          <m:r>
            <w:rPr>
              <w:rFonts w:ascii="Cambria Math" w:hAnsi="Cambria Math"/>
              <w:szCs w:val="24"/>
            </w:rPr>
            <m:t>, Hz-ben.</m:t>
          </m:r>
        </m:oMath>
      </m:oMathPara>
    </w:p>
    <w:p w14:paraId="535BBE0C" w14:textId="029F8533" w:rsidR="00FB2E76" w:rsidRPr="003E046E" w:rsidRDefault="00ED22AB" w:rsidP="00BC64C7">
      <w:pPr>
        <w:spacing w:line="360" w:lineRule="auto"/>
        <w:ind w:firstLine="432"/>
        <w:rPr>
          <w:rFonts w:ascii="Times New Roman" w:hAnsi="Times New Roman"/>
          <w:szCs w:val="24"/>
        </w:rPr>
      </w:pPr>
      <w:r w:rsidRPr="003E046E">
        <w:rPr>
          <w:rFonts w:ascii="Times New Roman" w:hAnsi="Times New Roman"/>
          <w:szCs w:val="24"/>
        </w:rPr>
        <w:t>A</w:t>
      </w:r>
      <m:oMath>
        <m:r>
          <w:rPr>
            <w:rFonts w:ascii="Cambria Math" w:hAnsi="Cambria Math"/>
            <w:szCs w:val="24"/>
          </w:rPr>
          <m:t xml:space="preserve"> Periodus Reg</m:t>
        </m:r>
      </m:oMath>
      <w:r w:rsidRPr="003E046E">
        <w:rPr>
          <w:rFonts w:ascii="Times New Roman" w:hAnsi="Times New Roman"/>
          <w:szCs w:val="24"/>
        </w:rPr>
        <w:t xml:space="preserve"> értéke ugyanakkor meghatározza a felbontást is, vagyis egy teljes periódust a PWM jelben hány részre tudunk felbontani. Látható</w:t>
      </w:r>
      <w:r w:rsidR="003E046E">
        <w:rPr>
          <w:rFonts w:ascii="Times New Roman" w:hAnsi="Times New Roman"/>
          <w:szCs w:val="24"/>
        </w:rPr>
        <w:t>,</w:t>
      </w:r>
      <w:r w:rsidRPr="003E046E">
        <w:rPr>
          <w:rFonts w:ascii="Times New Roman" w:hAnsi="Times New Roman"/>
          <w:szCs w:val="24"/>
        </w:rPr>
        <w:t xml:space="preserve"> hogy</w:t>
      </w:r>
      <w:r w:rsidR="003E046E">
        <w:rPr>
          <w:rFonts w:ascii="Times New Roman" w:hAnsi="Times New Roman"/>
          <w:szCs w:val="24"/>
        </w:rPr>
        <w:t xml:space="preserve"> </w:t>
      </w:r>
      <w:r w:rsidRPr="003E046E">
        <w:rPr>
          <w:rFonts w:ascii="Times New Roman" w:hAnsi="Times New Roman"/>
          <w:szCs w:val="24"/>
        </w:rPr>
        <w:t xml:space="preserve">fordított arányosság áll fen a frekvencia és a </w:t>
      </w:r>
      <m:oMath>
        <m:r>
          <w:rPr>
            <w:rFonts w:ascii="Cambria Math" w:hAnsi="Cambria Math"/>
            <w:szCs w:val="24"/>
          </w:rPr>
          <m:t>Periodus Reg</m:t>
        </m:r>
      </m:oMath>
      <w:r w:rsidRPr="003E046E">
        <w:rPr>
          <w:rFonts w:ascii="Times New Roman" w:hAnsi="Times New Roman"/>
          <w:szCs w:val="24"/>
        </w:rPr>
        <w:t xml:space="preserve"> között, így ha növeljük a frekvenciát, csökkeni fog a rezolúció.</w:t>
      </w:r>
    </w:p>
    <w:p w14:paraId="0196ABC1" w14:textId="7CF64059" w:rsidR="00FB2E76" w:rsidRPr="00BE4225" w:rsidRDefault="00ED22AB" w:rsidP="00BC64C7">
      <w:pPr>
        <w:spacing w:line="360" w:lineRule="auto"/>
        <w:ind w:firstLine="432"/>
        <w:rPr>
          <w:rFonts w:ascii="Times New Roman" w:hAnsi="Times New Roman"/>
        </w:rPr>
      </w:pPr>
      <w:r w:rsidRPr="00BE4225">
        <w:rPr>
          <w:rFonts w:ascii="Times New Roman" w:hAnsi="Times New Roman"/>
        </w:rPr>
        <w:t xml:space="preserve">A </w:t>
      </w:r>
      <w:r w:rsidR="00F61364" w:rsidRPr="00BE4225">
        <w:fldChar w:fldCharType="begin"/>
      </w:r>
      <w:r w:rsidR="00F61364" w:rsidRPr="00BE4225">
        <w:instrText xml:space="preserve"> REF _Ref420524365 \h  \* MERGEFORMAT </w:instrText>
      </w:r>
      <w:r w:rsidR="00F61364" w:rsidRPr="00BE4225">
        <w:fldChar w:fldCharType="separate"/>
      </w:r>
      <w:r w:rsidR="00CB34B4" w:rsidRPr="00BE4225">
        <w:t>Kép. 3.33</w:t>
      </w:r>
      <w:r w:rsidR="00F61364" w:rsidRPr="00BE4225">
        <w:fldChar w:fldCharType="end"/>
      </w:r>
      <w:r w:rsidR="00FB2E76" w:rsidRPr="00BE4225">
        <w:rPr>
          <w:rFonts w:ascii="Times New Roman" w:hAnsi="Times New Roman"/>
        </w:rPr>
        <w:t>, a felső ábrán látható a kékkel jelölt frekvencia regiszter értéke, pirossal jelölt a számláló értéke, a zöld szaggatott a skálázott kiötlési tényező értéke. A kép alsó részén látható a kékkel jel</w:t>
      </w:r>
      <w:r w:rsidR="005D21C5" w:rsidRPr="00BE4225">
        <w:rPr>
          <w:rFonts w:ascii="Times New Roman" w:hAnsi="Times New Roman"/>
        </w:rPr>
        <w:t>ö</w:t>
      </w:r>
      <w:r w:rsidR="00485E7E">
        <w:rPr>
          <w:rFonts w:ascii="Times New Roman" w:hAnsi="Times New Roman"/>
        </w:rPr>
        <w:t xml:space="preserve">lt PWM jel, illetve </w:t>
      </w:r>
      <w:r w:rsidRPr="00BE4225">
        <w:rPr>
          <w:rFonts w:ascii="Times New Roman" w:hAnsi="Times New Roman"/>
        </w:rPr>
        <w:t>pirossal jelölt Enable jel.</w:t>
      </w:r>
    </w:p>
    <w:p w14:paraId="0C47B2FB" w14:textId="29342D63" w:rsidR="00B51E7D" w:rsidRPr="00BE4225" w:rsidRDefault="00C81A1F" w:rsidP="00BC64C7">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inline distT="0" distB="0" distL="0" distR="0" wp14:anchorId="2FE9B495" wp14:editId="7AF6212C">
                <wp:extent cx="5566410" cy="2703195"/>
                <wp:effectExtent l="0" t="0" r="0" b="190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703195"/>
                          <a:chOff x="0" y="0"/>
                          <a:chExt cx="5853430" cy="2842350"/>
                        </a:xfrm>
                      </wpg:grpSpPr>
                      <pic:pic xmlns:pic="http://schemas.openxmlformats.org/drawingml/2006/picture">
                        <pic:nvPicPr>
                          <pic:cNvPr id="81" name="Picture 8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56AE94F6" w14:textId="77777777" w:rsidR="0025279D" w:rsidRPr="00C95644" w:rsidRDefault="0025279D" w:rsidP="00235CA1">
                              <w:pPr>
                                <w:pStyle w:val="Caption"/>
                                <w:jc w:val="center"/>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E9B495" id="Group 103" o:spid="_x0000_s1162"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VXvfF93p8CzXXhHXI42ljhB8yzOXkdY0HFx3ZlHtnnigDq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">
                <v:shape id="Picture 81" o:spid="_x0000_s1163"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158" o:title=""/>
                  <v:path arrowok="t"/>
                </v:shape>
                <v:shape id="Text Box 82" o:spid="_x0000_s1164"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56AE94F6" w14:textId="77777777" w:rsidR="0025279D" w:rsidRPr="00C95644" w:rsidRDefault="0025279D" w:rsidP="00235CA1">
                        <w:pPr>
                          <w:pStyle w:val="Caption"/>
                          <w:jc w:val="center"/>
                          <w:rPr>
                            <w:noProof/>
                            <w:sz w:val="32"/>
                            <w:szCs w:val="32"/>
                          </w:rPr>
                        </w:pPr>
                      </w:p>
                    </w:txbxContent>
                  </v:textbox>
                </v:shape>
                <w10:anchorlock/>
              </v:group>
            </w:pict>
          </mc:Fallback>
        </mc:AlternateContent>
      </w:r>
    </w:p>
    <w:p w14:paraId="35A9EC93" w14:textId="77777777" w:rsidR="00D55D7D" w:rsidRPr="00BE4225" w:rsidRDefault="00D55D7D" w:rsidP="007852B4">
      <w:pPr>
        <w:pStyle w:val="Heading2"/>
        <w:spacing w:line="360" w:lineRule="auto"/>
      </w:pPr>
      <w:bookmarkStart w:id="309" w:name="_Toc422599317"/>
      <w:r w:rsidRPr="00BE4225">
        <w:lastRenderedPageBreak/>
        <w:t>Elektronika</w:t>
      </w:r>
      <w:bookmarkEnd w:id="309"/>
    </w:p>
    <w:p w14:paraId="52E59AE1" w14:textId="77777777" w:rsidR="00D55D7D" w:rsidRPr="00BE4225" w:rsidRDefault="00ED22AB" w:rsidP="00485E7E">
      <w:pPr>
        <w:pStyle w:val="Heading3"/>
        <w:spacing w:line="360" w:lineRule="auto"/>
      </w:pPr>
      <w:bookmarkStart w:id="310" w:name="_Toc422599318"/>
      <w:r w:rsidRPr="00BE4225">
        <w:t>Digitális Elektronika</w:t>
      </w:r>
      <w:bookmarkEnd w:id="310"/>
    </w:p>
    <w:p w14:paraId="4D73993B" w14:textId="7E90A5D9" w:rsidR="00DA2328" w:rsidRPr="00485E7E" w:rsidRDefault="00ED22AB" w:rsidP="0071433B">
      <w:pPr>
        <w:spacing w:line="360" w:lineRule="auto"/>
        <w:ind w:firstLine="576"/>
        <w:rPr>
          <w:rFonts w:ascii="Times New Roman" w:hAnsi="Times New Roman"/>
          <w:szCs w:val="24"/>
        </w:rPr>
      </w:pPr>
      <w:r w:rsidRPr="00485E7E">
        <w:rPr>
          <w:rFonts w:ascii="Times New Roman" w:hAnsi="Times New Roman"/>
          <w:szCs w:val="24"/>
        </w:rPr>
        <w:t>Az szenzorok adatainak a gyűjtésére és a beavatkozó jelek számítására FPGA rendszert használtam</w:t>
      </w:r>
      <w:r w:rsidR="00DA2328" w:rsidRPr="00485E7E">
        <w:rPr>
          <w:rFonts w:ascii="Times New Roman" w:hAnsi="Times New Roman"/>
          <w:szCs w:val="24"/>
        </w:rPr>
        <w:t xml:space="preserve"> a flexibilitásuk miatt</w:t>
      </w:r>
      <w:r w:rsidR="00485E7E" w:rsidRPr="00485E7E">
        <w:rPr>
          <w:rFonts w:ascii="Times New Roman" w:hAnsi="Times New Roman"/>
          <w:szCs w:val="24"/>
        </w:rPr>
        <w:t>,</w:t>
      </w:r>
      <w:r w:rsidR="00811183" w:rsidRPr="00485E7E">
        <w:rPr>
          <w:rFonts w:ascii="Times New Roman" w:hAnsi="Times New Roman"/>
          <w:szCs w:val="24"/>
        </w:rPr>
        <w:t xml:space="preserve"> amely megkönnyíti a fejlesztést</w:t>
      </w:r>
      <w:r w:rsidR="00DA2328" w:rsidRPr="00485E7E">
        <w:rPr>
          <w:rFonts w:ascii="Times New Roman" w:hAnsi="Times New Roman"/>
          <w:szCs w:val="24"/>
        </w:rPr>
        <w:t xml:space="preserve">. FPGA </w:t>
      </w:r>
      <w:r w:rsidR="00A2286E" w:rsidRPr="00485E7E">
        <w:rPr>
          <w:rFonts w:ascii="Times New Roman" w:hAnsi="Times New Roman"/>
          <w:szCs w:val="24"/>
        </w:rPr>
        <w:t>rendszeren,</w:t>
      </w:r>
      <w:r w:rsidR="00811183" w:rsidRPr="00485E7E">
        <w:rPr>
          <w:rFonts w:ascii="Times New Roman" w:hAnsi="Times New Roman"/>
          <w:szCs w:val="24"/>
        </w:rPr>
        <w:t xml:space="preserve"> </w:t>
      </w:r>
      <w:r w:rsidR="00A2286E" w:rsidRPr="00485E7E">
        <w:rPr>
          <w:rFonts w:ascii="Times New Roman" w:hAnsi="Times New Roman"/>
          <w:szCs w:val="24"/>
        </w:rPr>
        <w:t>k</w:t>
      </w:r>
      <w:r w:rsidRPr="00485E7E">
        <w:rPr>
          <w:rFonts w:ascii="Times New Roman" w:hAnsi="Times New Roman"/>
          <w:szCs w:val="24"/>
        </w:rPr>
        <w:t>önnyedén</w:t>
      </w:r>
      <w:r w:rsidR="00811183" w:rsidRPr="00485E7E">
        <w:rPr>
          <w:rFonts w:ascii="Times New Roman" w:hAnsi="Times New Roman"/>
          <w:szCs w:val="24"/>
        </w:rPr>
        <w:t xml:space="preserve"> </w:t>
      </w:r>
      <w:r w:rsidRPr="00485E7E">
        <w:rPr>
          <w:rFonts w:ascii="Times New Roman" w:hAnsi="Times New Roman"/>
          <w:szCs w:val="24"/>
        </w:rPr>
        <w:t>kivitelezhetjük az általunk tervezett hardveres elemeket és hozzákapcsolhat</w:t>
      </w:r>
      <w:r w:rsidR="00485E7E" w:rsidRPr="00485E7E">
        <w:rPr>
          <w:rFonts w:ascii="Times New Roman" w:hAnsi="Times New Roman"/>
          <w:szCs w:val="24"/>
        </w:rPr>
        <w:t>juk egy beépített processzorhoz. O</w:t>
      </w:r>
      <w:r w:rsidRPr="00485E7E">
        <w:rPr>
          <w:rFonts w:ascii="Times New Roman" w:hAnsi="Times New Roman"/>
          <w:szCs w:val="24"/>
        </w:rPr>
        <w:t>sztott regisztereken keresztül adatokat nyerhetünk, illetve küldhetünk az általunk megtervezett hardveres elemeknek.</w:t>
      </w:r>
    </w:p>
    <w:p w14:paraId="66CA510F" w14:textId="77777777" w:rsidR="00530C79" w:rsidRPr="00BE4225" w:rsidRDefault="00ED22AB" w:rsidP="007537AE">
      <w:pPr>
        <w:pStyle w:val="Heading3"/>
      </w:pPr>
      <w:bookmarkStart w:id="311" w:name="_Toc417922768"/>
      <w:bookmarkStart w:id="312" w:name="_Toc419222375"/>
      <w:bookmarkStart w:id="313" w:name="_Toc422599319"/>
      <w:r w:rsidRPr="00BE4225">
        <w:t>FPGA Rendszer Felépítése</w:t>
      </w:r>
      <w:bookmarkEnd w:id="311"/>
      <w:bookmarkEnd w:id="312"/>
      <w:bookmarkEnd w:id="313"/>
    </w:p>
    <w:p w14:paraId="4976A734" w14:textId="17B1AC16" w:rsidR="00485E7E" w:rsidRPr="00485E7E" w:rsidRDefault="00C81A1F" w:rsidP="00485E7E">
      <w:pPr>
        <w:spacing w:line="360" w:lineRule="auto"/>
        <w:ind w:firstLine="720"/>
        <w:rPr>
          <w:rFonts w:ascii="Times New Roman" w:hAnsi="Times New Roman" w:cs="Times New Roman"/>
          <w:szCs w:val="24"/>
        </w:rPr>
      </w:pPr>
      <w:r w:rsidRPr="00485E7E">
        <w:rPr>
          <w:rFonts w:ascii="Times New Roman" w:hAnsi="Times New Roman"/>
          <w:noProof/>
          <w:szCs w:val="24"/>
          <w:lang w:val="en-US"/>
        </w:rPr>
        <mc:AlternateContent>
          <mc:Choice Requires="wpg">
            <w:drawing>
              <wp:anchor distT="0" distB="0" distL="114300" distR="114300" simplePos="0" relativeHeight="251658240" behindDoc="1" locked="0" layoutInCell="1" allowOverlap="1" wp14:anchorId="33C17353" wp14:editId="4F637F28">
                <wp:simplePos x="0" y="0"/>
                <wp:positionH relativeFrom="column">
                  <wp:posOffset>145415</wp:posOffset>
                </wp:positionH>
                <wp:positionV relativeFrom="paragraph">
                  <wp:posOffset>106045</wp:posOffset>
                </wp:positionV>
                <wp:extent cx="3513299" cy="3713484"/>
                <wp:effectExtent l="0" t="0" r="0" b="1270"/>
                <wp:wrapTight wrapText="bothSides">
                  <wp:wrapPolygon edited="0">
                    <wp:start x="0" y="0"/>
                    <wp:lineTo x="0" y="20721"/>
                    <wp:lineTo x="1640" y="21275"/>
                    <wp:lineTo x="1640" y="21497"/>
                    <wp:lineTo x="21436" y="21497"/>
                    <wp:lineTo x="21436" y="20610"/>
                    <wp:lineTo x="19796" y="19502"/>
                    <wp:lineTo x="19796" y="0"/>
                    <wp:lineTo x="0" y="0"/>
                  </wp:wrapPolygon>
                </wp:wrapTight>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3299" cy="3713484"/>
                          <a:chOff x="-311727" y="498657"/>
                          <a:chExt cx="3513876" cy="3714316"/>
                        </a:xfrm>
                      </wpg:grpSpPr>
                      <pic:pic xmlns:pic="http://schemas.openxmlformats.org/drawingml/2006/picture">
                        <pic:nvPicPr>
                          <pic:cNvPr id="111" name="Picture 11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47" y="4037674"/>
                            <a:ext cx="3202196" cy="175299"/>
                          </a:xfrm>
                          <a:prstGeom prst="rect">
                            <a:avLst/>
                          </a:prstGeom>
                          <a:solidFill>
                            <a:prstClr val="white"/>
                          </a:solidFill>
                          <a:ln>
                            <a:noFill/>
                          </a:ln>
                          <a:effectLst/>
                        </wps:spPr>
                        <wps:txbx>
                          <w:txbxContent>
                            <w:p w14:paraId="3FF16065" w14:textId="77777777" w:rsidR="0025279D" w:rsidRPr="003853FF" w:rsidRDefault="0025279D" w:rsidP="00530C79">
                              <w:pPr>
                                <w:pStyle w:val="Caption"/>
                                <w:rPr>
                                  <w:rFonts w:ascii="Times New Roman" w:hAnsi="Times New Roman"/>
                                  <w:noProof/>
                                  <w:color w:val="404040" w:themeColor="text1" w:themeTint="B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17353" id="Group 263" o:spid="_x0000_s1165" style="position:absolute;left:0;text-align:left;margin-left:11.45pt;margin-top:8.35pt;width:276.65pt;height:292.4pt;z-index:-251658240;mso-position-horizontal-relative:text;mso-position-vertical-relative:text" coordorigin="-3117,4986" coordsize="35138,371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">
                <v:shape id="Picture 111" o:spid="_x0000_s1166"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160" o:title=""/>
                  <v:path arrowok="t"/>
                </v:shape>
                <v:shape id="Text Box 262" o:spid="_x0000_s1167" type="#_x0000_t202" style="position:absolute;top:40376;width:32021;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FF16065" w14:textId="77777777" w:rsidR="0025279D" w:rsidRPr="003853FF" w:rsidRDefault="0025279D" w:rsidP="00530C79">
                        <w:pPr>
                          <w:pStyle w:val="Caption"/>
                          <w:rPr>
                            <w:rFonts w:ascii="Times New Roman" w:hAnsi="Times New Roman"/>
                            <w:noProof/>
                            <w:color w:val="404040" w:themeColor="text1" w:themeTint="BF"/>
                            <w:sz w:val="24"/>
                            <w:szCs w:val="24"/>
                          </w:rPr>
                        </w:pPr>
                      </w:p>
                    </w:txbxContent>
                  </v:textbox>
                </v:shape>
                <w10:wrap type="tight"/>
              </v:group>
            </w:pict>
          </mc:Fallback>
        </mc:AlternateContent>
      </w:r>
      <w:r w:rsidR="00485E7E" w:rsidRPr="00485E7E">
        <w:rPr>
          <w:rFonts w:ascii="Times New Roman" w:hAnsi="Times New Roman" w:cs="Times New Roman"/>
          <w:szCs w:val="24"/>
        </w:rPr>
        <w:t>A rendszeren megtalálható két FPGA fejlesztő lap. Egy ZYBO, amely nagyobb erőforrással rendelkezik, de kevés a kivezetéséinek a száma. Valamint egy Spartan3e chippel rendelkező fejlesztőlap, amely kevés erőforrással bír, de 120 kivezetést tartalmaz.</w:t>
      </w:r>
    </w:p>
    <w:p w14:paraId="345CF817" w14:textId="6F5E226B" w:rsidR="00530C79" w:rsidRPr="00485E7E" w:rsidRDefault="00ED22AB" w:rsidP="00485E7E">
      <w:pPr>
        <w:spacing w:line="360" w:lineRule="auto"/>
        <w:ind w:firstLine="720"/>
        <w:rPr>
          <w:rFonts w:ascii="Times New Roman" w:hAnsi="Times New Roman"/>
          <w:szCs w:val="24"/>
        </w:rPr>
      </w:pPr>
      <w:r w:rsidRPr="00485E7E">
        <w:rPr>
          <w:rFonts w:ascii="Times New Roman" w:hAnsi="Times New Roman"/>
          <w:szCs w:val="24"/>
        </w:rPr>
        <w:t>A ZYBO fejlesztőlapon levő ZYNQ 7010 chip tartalmaz két beépí</w:t>
      </w:r>
      <w:r w:rsidR="00485E7E" w:rsidRPr="00485E7E">
        <w:rPr>
          <w:rFonts w:ascii="Times New Roman" w:hAnsi="Times New Roman"/>
          <w:szCs w:val="24"/>
        </w:rPr>
        <w:t>tett ARM Cortex A9 processzort. A</w:t>
      </w:r>
      <w:r w:rsidR="00485E7E">
        <w:rPr>
          <w:rFonts w:ascii="Times New Roman" w:hAnsi="Times New Roman"/>
          <w:szCs w:val="24"/>
        </w:rPr>
        <w:t xml:space="preserve"> processzor mellet </w:t>
      </w:r>
      <w:r w:rsidRPr="00485E7E">
        <w:rPr>
          <w:rFonts w:ascii="Times New Roman" w:hAnsi="Times New Roman"/>
          <w:szCs w:val="24"/>
        </w:rPr>
        <w:t>találh</w:t>
      </w:r>
      <w:r w:rsidR="00485E7E" w:rsidRPr="00485E7E">
        <w:rPr>
          <w:rFonts w:ascii="Times New Roman" w:hAnsi="Times New Roman"/>
          <w:szCs w:val="24"/>
        </w:rPr>
        <w:t xml:space="preserve">ató egy újrakonfigurálható mag </w:t>
      </w:r>
      <w:r w:rsidRPr="00485E7E">
        <w:rPr>
          <w:rFonts w:ascii="Times New Roman" w:hAnsi="Times New Roman"/>
          <w:szCs w:val="24"/>
        </w:rPr>
        <w:t>és egy előre elkészített periférikus elemeket tartalmazó rész. A processzorok a körülöttük levő elemekkel az AXI busznak nevezet sín rendszeren keresztül tudnak kommunikálni.</w:t>
      </w:r>
    </w:p>
    <w:p w14:paraId="6DA6683D" w14:textId="0E8AC8F8" w:rsidR="00530C79" w:rsidRPr="00485E7E" w:rsidRDefault="00ED22AB" w:rsidP="00911B32">
      <w:pPr>
        <w:spacing w:line="360" w:lineRule="auto"/>
        <w:ind w:firstLine="720"/>
        <w:rPr>
          <w:rFonts w:ascii="Times New Roman" w:hAnsi="Times New Roman"/>
          <w:szCs w:val="24"/>
        </w:rPr>
      </w:pPr>
      <w:r w:rsidRPr="00485E7E">
        <w:rPr>
          <w:rFonts w:ascii="Times New Roman" w:hAnsi="Times New Roman"/>
          <w:szCs w:val="24"/>
        </w:rPr>
        <w:t>Az Spartan</w:t>
      </w:r>
      <w:r w:rsidR="00485E7E" w:rsidRPr="00485E7E">
        <w:rPr>
          <w:rFonts w:ascii="Times New Roman" w:hAnsi="Times New Roman"/>
          <w:szCs w:val="24"/>
        </w:rPr>
        <w:t xml:space="preserve"> </w:t>
      </w:r>
      <w:r w:rsidRPr="00485E7E">
        <w:rPr>
          <w:rFonts w:ascii="Times New Roman" w:hAnsi="Times New Roman"/>
          <w:szCs w:val="24"/>
        </w:rPr>
        <w:t>FPGA-ba kialakítunk egy 32 bites</w:t>
      </w:r>
      <w:r w:rsidR="00BE4225" w:rsidRPr="00485E7E">
        <w:rPr>
          <w:rFonts w:ascii="Times New Roman" w:hAnsi="Times New Roman"/>
          <w:szCs w:val="24"/>
        </w:rPr>
        <w:t xml:space="preserve"> </w:t>
      </w:r>
      <w:r w:rsidR="000E389B" w:rsidRPr="00485E7E">
        <w:rPr>
          <w:rFonts w:ascii="Times New Roman" w:hAnsi="Times New Roman"/>
          <w:i/>
          <w:szCs w:val="24"/>
        </w:rPr>
        <w:t>M</w:t>
      </w:r>
      <w:r w:rsidR="00530C79" w:rsidRPr="00485E7E">
        <w:rPr>
          <w:rFonts w:ascii="Times New Roman" w:hAnsi="Times New Roman"/>
          <w:i/>
          <w:szCs w:val="24"/>
        </w:rPr>
        <w:t>icroBlaze</w:t>
      </w:r>
      <w:r w:rsidR="000E389B" w:rsidRPr="00485E7E">
        <w:rPr>
          <w:rFonts w:ascii="Times New Roman" w:hAnsi="Times New Roman"/>
          <w:szCs w:val="24"/>
        </w:rPr>
        <w:t xml:space="preserve"> processzort</w:t>
      </w:r>
      <w:r w:rsidR="00530C79" w:rsidRPr="00485E7E">
        <w:rPr>
          <w:rFonts w:ascii="Times New Roman" w:hAnsi="Times New Roman"/>
          <w:szCs w:val="24"/>
        </w:rPr>
        <w:t xml:space="preserve"> és a hozzá szükséges PLB s</w:t>
      </w:r>
      <w:r w:rsidR="000E389B" w:rsidRPr="00485E7E">
        <w:rPr>
          <w:rFonts w:ascii="Times New Roman" w:hAnsi="Times New Roman"/>
          <w:szCs w:val="24"/>
        </w:rPr>
        <w:t>í</w:t>
      </w:r>
      <w:r w:rsidR="00530C79" w:rsidRPr="00485E7E">
        <w:rPr>
          <w:rFonts w:ascii="Times New Roman" w:hAnsi="Times New Roman"/>
          <w:szCs w:val="24"/>
        </w:rPr>
        <w:t>nrendszert, a s</w:t>
      </w:r>
      <w:r w:rsidR="000E389B" w:rsidRPr="00485E7E">
        <w:rPr>
          <w:rFonts w:ascii="Times New Roman" w:hAnsi="Times New Roman"/>
          <w:szCs w:val="24"/>
        </w:rPr>
        <w:t>í</w:t>
      </w:r>
      <w:r w:rsidR="00530C79" w:rsidRPr="00485E7E">
        <w:rPr>
          <w:rFonts w:ascii="Times New Roman" w:hAnsi="Times New Roman"/>
          <w:szCs w:val="24"/>
        </w:rPr>
        <w:t xml:space="preserve">nrendszere illesztünk egy SPI kommunikációs egységet melynek feladata a ZYBO fejlesztőlappal való fizikai kommunikációs réteg kialakítása. A PLB buszra illesztünk még négy darab </w:t>
      </w:r>
      <w:r w:rsidR="00530C79" w:rsidRPr="00485E7E">
        <w:rPr>
          <w:rFonts w:ascii="Times New Roman" w:hAnsi="Times New Roman"/>
          <w:i/>
          <w:szCs w:val="24"/>
        </w:rPr>
        <w:t>SebességÉsPozició</w:t>
      </w:r>
      <w:r w:rsidR="00811183" w:rsidRPr="00485E7E">
        <w:rPr>
          <w:rFonts w:ascii="Times New Roman" w:hAnsi="Times New Roman"/>
          <w:szCs w:val="24"/>
        </w:rPr>
        <w:t xml:space="preserve"> </w:t>
      </w:r>
      <w:r w:rsidRPr="00485E7E">
        <w:rPr>
          <w:rFonts w:ascii="Times New Roman" w:hAnsi="Times New Roman"/>
          <w:color w:val="000000"/>
          <w:szCs w:val="24"/>
          <w:shd w:val="clear" w:color="auto" w:fill="FFFFFF"/>
        </w:rPr>
        <w:t>szabályozó</w:t>
      </w:r>
      <w:r w:rsidR="00811183" w:rsidRPr="00485E7E">
        <w:rPr>
          <w:rFonts w:ascii="Times New Roman" w:hAnsi="Times New Roman"/>
          <w:color w:val="000000"/>
          <w:szCs w:val="24"/>
          <w:shd w:val="clear" w:color="auto" w:fill="FFFFFF"/>
        </w:rPr>
        <w:t xml:space="preserve"> </w:t>
      </w:r>
      <w:r w:rsidR="00530C79" w:rsidRPr="00485E7E">
        <w:rPr>
          <w:rFonts w:ascii="Times New Roman" w:hAnsi="Times New Roman"/>
          <w:i/>
          <w:szCs w:val="24"/>
        </w:rPr>
        <w:t>IPmagot,</w:t>
      </w:r>
      <w:r w:rsidR="00530C79" w:rsidRPr="00485E7E">
        <w:rPr>
          <w:rFonts w:ascii="Times New Roman" w:hAnsi="Times New Roman"/>
          <w:szCs w:val="24"/>
        </w:rPr>
        <w:t xml:space="preserve"> amelyeket a System Generátorban készítünk el és generálunk ki.</w:t>
      </w:r>
    </w:p>
    <w:p w14:paraId="783823FC" w14:textId="77777777" w:rsidR="000F291D" w:rsidRDefault="00530C79" w:rsidP="000F291D">
      <w:pPr>
        <w:spacing w:line="360" w:lineRule="auto"/>
        <w:ind w:firstLine="720"/>
        <w:rPr>
          <w:rFonts w:ascii="Times New Roman" w:hAnsi="Times New Roman"/>
          <w:noProof/>
          <w:szCs w:val="24"/>
        </w:rPr>
      </w:pPr>
      <w:r w:rsidRPr="00485E7E">
        <w:rPr>
          <w:rFonts w:ascii="Times New Roman" w:hAnsi="Times New Roman"/>
          <w:szCs w:val="24"/>
        </w:rPr>
        <w:t xml:space="preserve">A szabályozókat tartalmazó </w:t>
      </w:r>
      <w:r w:rsidRPr="00485E7E">
        <w:rPr>
          <w:rFonts w:ascii="Times New Roman" w:hAnsi="Times New Roman"/>
          <w:i/>
          <w:szCs w:val="24"/>
        </w:rPr>
        <w:t>IPmag</w:t>
      </w:r>
      <w:r w:rsidR="00BE4225" w:rsidRPr="00485E7E">
        <w:rPr>
          <w:rFonts w:ascii="Times New Roman" w:hAnsi="Times New Roman"/>
          <w:i/>
          <w:szCs w:val="24"/>
        </w:rPr>
        <w:t xml:space="preserve"> </w:t>
      </w:r>
      <w:r w:rsidR="000E389B" w:rsidRPr="00485E7E">
        <w:rPr>
          <w:rFonts w:ascii="Times New Roman" w:hAnsi="Times New Roman"/>
          <w:szCs w:val="24"/>
        </w:rPr>
        <w:t xml:space="preserve">paramétereit </w:t>
      </w:r>
      <w:r w:rsidR="00485E7E" w:rsidRPr="00485E7E">
        <w:rPr>
          <w:rFonts w:ascii="Times New Roman" w:hAnsi="Times New Roman"/>
          <w:szCs w:val="24"/>
        </w:rPr>
        <w:t>osztot</w:t>
      </w:r>
      <w:r w:rsidRPr="00485E7E">
        <w:rPr>
          <w:rFonts w:ascii="Times New Roman" w:hAnsi="Times New Roman"/>
          <w:szCs w:val="24"/>
        </w:rPr>
        <w:t xml:space="preserve">t regisztereken keresztül állíthatjuk be vagy olvashatunk ki értékeket, </w:t>
      </w:r>
      <w:r w:rsidR="000E389B" w:rsidRPr="00485E7E">
        <w:rPr>
          <w:rFonts w:ascii="Times New Roman" w:hAnsi="Times New Roman"/>
          <w:szCs w:val="24"/>
        </w:rPr>
        <w:t>a regiszterek</w:t>
      </w:r>
      <w:r w:rsidRPr="00485E7E">
        <w:rPr>
          <w:rFonts w:ascii="Times New Roman" w:hAnsi="Times New Roman"/>
          <w:szCs w:val="24"/>
        </w:rPr>
        <w:t xml:space="preserve"> a PLB </w:t>
      </w:r>
      <w:r w:rsidR="000E389B" w:rsidRPr="00485E7E">
        <w:rPr>
          <w:rFonts w:ascii="Times New Roman" w:hAnsi="Times New Roman"/>
          <w:szCs w:val="24"/>
        </w:rPr>
        <w:t>sínre vannak illesztve</w:t>
      </w:r>
      <w:r w:rsidRPr="00485E7E">
        <w:rPr>
          <w:rFonts w:ascii="Times New Roman" w:hAnsi="Times New Roman"/>
          <w:szCs w:val="24"/>
        </w:rPr>
        <w:t xml:space="preserve">. A </w:t>
      </w:r>
      <w:r w:rsidRPr="00485E7E">
        <w:rPr>
          <w:rFonts w:ascii="Times New Roman" w:hAnsi="Times New Roman"/>
          <w:i/>
          <w:szCs w:val="24"/>
        </w:rPr>
        <w:t>Zybo</w:t>
      </w:r>
      <w:r w:rsidRPr="00485E7E">
        <w:rPr>
          <w:rFonts w:ascii="Times New Roman" w:hAnsi="Times New Roman"/>
          <w:szCs w:val="24"/>
        </w:rPr>
        <w:t xml:space="preserve"> lapon található Eternet modulon keresztül kapcsolódunk egy Wifirouterhez, amely </w:t>
      </w:r>
      <w:r w:rsidRPr="00485E7E">
        <w:rPr>
          <w:rFonts w:ascii="Times New Roman" w:hAnsi="Times New Roman"/>
          <w:szCs w:val="24"/>
        </w:rPr>
        <w:lastRenderedPageBreak/>
        <w:t>Access pontként működik. A routerhez még csatlakoztathatunk három más vezetékes eszközt, amelyek lokális</w:t>
      </w:r>
      <w:r w:rsidR="00594BE9" w:rsidRPr="00485E7E">
        <w:rPr>
          <w:rFonts w:ascii="Times New Roman" w:hAnsi="Times New Roman"/>
          <w:szCs w:val="24"/>
        </w:rPr>
        <w:t xml:space="preserve"> hálózatba lesznek kötve a Zyboval.</w:t>
      </w:r>
      <w:r w:rsidR="00E03AB2" w:rsidRPr="00485E7E">
        <w:rPr>
          <w:rFonts w:ascii="Times New Roman" w:hAnsi="Times New Roman"/>
          <w:noProof/>
          <w:szCs w:val="24"/>
        </w:rPr>
        <w:t xml:space="preserve"> </w:t>
      </w:r>
    </w:p>
    <w:p w14:paraId="136DA956" w14:textId="1CC97488" w:rsidR="00485E7E" w:rsidRDefault="00485E7E" w:rsidP="000F291D">
      <w:pPr>
        <w:spacing w:line="360" w:lineRule="auto"/>
        <w:ind w:firstLine="720"/>
      </w:pPr>
      <w:r>
        <w:rPr>
          <w:noProof/>
          <w:lang w:val="en-US"/>
        </w:rPr>
        <w:lastRenderedPageBreak/>
        <mc:AlternateContent>
          <mc:Choice Requires="wpg">
            <w:drawing>
              <wp:inline distT="0" distB="0" distL="0" distR="0" wp14:anchorId="38F8E510" wp14:editId="0331ABC6">
                <wp:extent cx="5242560" cy="8356600"/>
                <wp:effectExtent l="0" t="0" r="0" b="0"/>
                <wp:docPr id="274"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2560" cy="8356600"/>
                          <a:chOff x="0" y="0"/>
                          <a:chExt cx="52959" cy="72325"/>
                        </a:xfrm>
                      </wpg:grpSpPr>
                      <pic:pic xmlns:pic="http://schemas.openxmlformats.org/drawingml/2006/picture">
                        <pic:nvPicPr>
                          <pic:cNvPr id="275" name="Picture 8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 cy="69621"/>
                          </a:xfrm>
                          <a:prstGeom prst="rect">
                            <a:avLst/>
                          </a:prstGeom>
                          <a:noFill/>
                          <a:extLst>
                            <a:ext uri="{909E8E84-426E-40DD-AFC4-6F175D3DCCD1}">
                              <a14:hiddenFill xmlns:a14="http://schemas.microsoft.com/office/drawing/2010/main">
                                <a:solidFill>
                                  <a:srgbClr val="FFFFFF"/>
                                </a:solidFill>
                              </a14:hiddenFill>
                            </a:ext>
                          </a:extLst>
                        </pic:spPr>
                      </pic:pic>
                      <wps:wsp>
                        <wps:cNvPr id="276" name="Text Box 264"/>
                        <wps:cNvSpPr txBox="1">
                          <a:spLocks noChangeArrowheads="1"/>
                        </wps:cNvSpPr>
                        <wps:spPr bwMode="auto">
                          <a:xfrm>
                            <a:off x="0" y="69621"/>
                            <a:ext cx="52959" cy="2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C391AB" w14:textId="283B7BFD" w:rsidR="0025279D" w:rsidRDefault="0025279D" w:rsidP="002A7DF1">
                              <w:pPr>
                                <w:pStyle w:val="Caption"/>
                              </w:pPr>
                              <w:r w:rsidRPr="00485E7E">
                                <w:t>Kép. 3.34 Kommunikációs csomagok és az FPGA áramkörökbe programozott modulok elvi felépítése</w:t>
                              </w:r>
                            </w:p>
                          </w:txbxContent>
                        </wps:txbx>
                        <wps:bodyPr rot="0" vert="horz" wrap="square" lIns="0" tIns="0" rIns="0" bIns="0" anchor="t" anchorCtr="0" upright="1">
                          <a:noAutofit/>
                        </wps:bodyPr>
                      </wps:wsp>
                    </wpg:wgp>
                  </a:graphicData>
                </a:graphic>
              </wp:inline>
            </w:drawing>
          </mc:Choice>
          <mc:Fallback>
            <w:pict>
              <v:group w14:anchorId="38F8E510" id="Group 265" o:spid="_x0000_s1168" style="width:412.8pt;height:658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">
                <v:shape id="Picture 83" o:spid="_x0000_s1169"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8Wy3EAAAA3AAAAA8AAABkcnMvZG93bnJldi54bWxEj0+LwjAUxO+C3yE8wZumFrtKNYosCF5k&#10;Xf/cn82zLTYvpcnW6qffLCx4HGbmN8xy3ZlKtNS40rKCyTgCQZxZXXKu4HzajuYgnEfWWFkmBU9y&#10;sF71e0tMtX3wN7VHn4sAYZeigsL7OpXSZQUZdGNbEwfvZhuDPsgml7rBR4CbSsZR9CENlhwWCqzp&#10;s6DsfvwxCrKz3re3eFoddleXfF2SfP/aHpQaDrrNAoSnzr/D/+2dVhDPEvg7E4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8Wy3EAAAA3AAAAA8AAAAAAAAAAAAAAAAA&#10;nwIAAGRycy9kb3ducmV2LnhtbFBLBQYAAAAABAAEAPcAAACQAwAAAAA=&#10;">
                  <v:imagedata r:id="rId19" o:title=""/>
                  <v:path arrowok="t"/>
                </v:shape>
                <v:shape id="Text Box 264" o:spid="_x0000_s1170"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Z5cUA&#10;AADcAAAADwAAAGRycy9kb3ducmV2LnhtbESPT4vCMBTE7wt+h/AEL4um20N3qUbxzwp7cA+64vnR&#10;PNti81KSaOu33wiCx2FmfsPMFr1pxI2cry0r+JgkIIgLq2suFRz/tuMvED4ga2wsk4I7eVjMB28z&#10;zLXteE+3QyhFhLDPUUEVQptL6YuKDPqJbYmjd7bOYIjSlVI77CLcNDJNkkwarDkuVNjSuqLicrga&#10;BdnGXbs9r983x+8d/rZlelrdT0qNhv1yCiJQH17hZ/tHK0g/M3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ZnlxQAAANwAAAAPAAAAAAAAAAAAAAAAAJgCAABkcnMv&#10;ZG93bnJldi54bWxQSwUGAAAAAAQABAD1AAAAigMAAAAA&#10;" stroked="f">
                  <v:textbox inset="0,0,0,0">
                    <w:txbxContent>
                      <w:p w14:paraId="2EC391AB" w14:textId="283B7BFD" w:rsidR="0025279D" w:rsidRDefault="0025279D" w:rsidP="002A7DF1">
                        <w:pPr>
                          <w:pStyle w:val="Caption"/>
                        </w:pPr>
                        <w:r w:rsidRPr="00485E7E">
                          <w:t>Kép. 3.34 Kommunikációs csomagok és az FPGA áramkörökbe programozott modulok elvi felépítése</w:t>
                        </w:r>
                      </w:p>
                    </w:txbxContent>
                  </v:textbox>
                </v:shape>
                <w10:anchorlock/>
              </v:group>
            </w:pict>
          </mc:Fallback>
        </mc:AlternateContent>
      </w:r>
    </w:p>
    <w:p w14:paraId="23F9DCDB" w14:textId="5F67B299" w:rsidR="00530C79" w:rsidRPr="00BE4225" w:rsidRDefault="00485E7E" w:rsidP="00485E7E">
      <w:pPr>
        <w:pStyle w:val="Caption"/>
        <w:rPr>
          <w:rFonts w:ascii="Times New Roman" w:hAnsi="Times New Roman"/>
        </w:rPr>
      </w:pPr>
      <w:r w:rsidRPr="00485E7E">
        <w:t xml:space="preserve"> </w:t>
      </w:r>
    </w:p>
    <w:p w14:paraId="439A783A" w14:textId="77777777" w:rsidR="00530C79" w:rsidRPr="00BE4225" w:rsidRDefault="00530C79" w:rsidP="007852B4">
      <w:pPr>
        <w:pStyle w:val="Heading4"/>
        <w:spacing w:line="360" w:lineRule="auto"/>
      </w:pPr>
      <w:bookmarkStart w:id="314" w:name="_Toc417922769"/>
      <w:bookmarkStart w:id="315" w:name="_Toc419222376"/>
      <w:bookmarkStart w:id="316" w:name="_Toc422599320"/>
      <w:r w:rsidRPr="00BE4225">
        <w:lastRenderedPageBreak/>
        <w:t>Zybo FPGA fejlesztőlap</w:t>
      </w:r>
      <w:bookmarkEnd w:id="314"/>
      <w:bookmarkEnd w:id="315"/>
      <w:bookmarkEnd w:id="316"/>
    </w:p>
    <w:p w14:paraId="18032B87" w14:textId="77777777" w:rsidR="00530C79" w:rsidRPr="002A7DF1" w:rsidRDefault="00530C79" w:rsidP="0071433B">
      <w:pPr>
        <w:spacing w:line="360" w:lineRule="auto"/>
        <w:ind w:firstLine="432"/>
        <w:rPr>
          <w:rFonts w:ascii="Times New Roman" w:hAnsi="Times New Roman"/>
          <w:szCs w:val="24"/>
        </w:rPr>
      </w:pPr>
      <w:r w:rsidRPr="002A7DF1">
        <w:rPr>
          <w:rFonts w:ascii="Times New Roman" w:hAnsi="Times New Roman"/>
          <w:szCs w:val="24"/>
        </w:rPr>
        <w:t>A két beépített processzor</w:t>
      </w:r>
      <w:r w:rsidR="000E389B" w:rsidRPr="002A7DF1">
        <w:rPr>
          <w:rFonts w:ascii="Times New Roman" w:hAnsi="Times New Roman"/>
          <w:szCs w:val="24"/>
        </w:rPr>
        <w:t xml:space="preserve"> magok</w:t>
      </w:r>
      <w:r w:rsidRPr="002A7DF1">
        <w:rPr>
          <w:rFonts w:ascii="Times New Roman" w:hAnsi="Times New Roman"/>
          <w:szCs w:val="24"/>
        </w:rPr>
        <w:t xml:space="preserve"> (Core0, Core1) között munkamegosztást kell kialakítani a hatékonyabb működés elérése céljából.</w:t>
      </w:r>
    </w:p>
    <w:p w14:paraId="23898C3E" w14:textId="2320D376" w:rsidR="00530C79" w:rsidRPr="002A7DF1" w:rsidRDefault="00530C79" w:rsidP="00911B32">
      <w:pPr>
        <w:spacing w:line="360" w:lineRule="auto"/>
        <w:rPr>
          <w:rFonts w:ascii="Times New Roman" w:hAnsi="Times New Roman"/>
          <w:szCs w:val="24"/>
        </w:rPr>
      </w:pPr>
      <w:r w:rsidRPr="002A7DF1">
        <w:rPr>
          <w:rFonts w:ascii="Times New Roman" w:hAnsi="Times New Roman"/>
          <w:szCs w:val="24"/>
        </w:rPr>
        <w:tab/>
        <w:t>A Core0 processzor feladatai között szer</w:t>
      </w:r>
      <w:r w:rsidR="002A7DF1">
        <w:rPr>
          <w:rFonts w:ascii="Times New Roman" w:hAnsi="Times New Roman"/>
          <w:szCs w:val="24"/>
        </w:rPr>
        <w:t>epel a megszakítások lekezelése. A</w:t>
      </w:r>
      <w:r w:rsidRPr="002A7DF1">
        <w:rPr>
          <w:rFonts w:ascii="Times New Roman" w:hAnsi="Times New Roman"/>
          <w:szCs w:val="24"/>
        </w:rPr>
        <w:t xml:space="preserve"> legfontosabb a mintavételi periódust generáló számlálótól érkező megszakítás, amelynek bekövet</w:t>
      </w:r>
      <w:r w:rsidR="002A7DF1">
        <w:rPr>
          <w:rFonts w:ascii="Times New Roman" w:hAnsi="Times New Roman"/>
          <w:szCs w:val="24"/>
        </w:rPr>
        <w:t xml:space="preserve">keztekor a processzor begyűjti </w:t>
      </w:r>
      <w:r w:rsidRPr="002A7DF1">
        <w:rPr>
          <w:rFonts w:ascii="Times New Roman" w:hAnsi="Times New Roman"/>
          <w:szCs w:val="24"/>
        </w:rPr>
        <w:t>az adatokat a szenzoroktól (Giroszkóp 1 és 2). Lekezeli a megszakítást, amelyek a</w:t>
      </w:r>
      <w:r w:rsidR="002A7DF1">
        <w:rPr>
          <w:rFonts w:ascii="Times New Roman" w:hAnsi="Times New Roman"/>
          <w:szCs w:val="24"/>
        </w:rPr>
        <w:t>z UART modultól érkeznek</w:t>
      </w:r>
      <w:r w:rsidR="00811183" w:rsidRPr="002A7DF1">
        <w:rPr>
          <w:rFonts w:ascii="Times New Roman" w:hAnsi="Times New Roman"/>
          <w:szCs w:val="24"/>
        </w:rPr>
        <w:t xml:space="preserve"> és a</w:t>
      </w:r>
      <w:r w:rsidR="00ED22AB" w:rsidRPr="002A7DF1">
        <w:rPr>
          <w:rFonts w:ascii="Times New Roman" w:hAnsi="Times New Roman"/>
          <w:szCs w:val="24"/>
        </w:rPr>
        <w:t xml:space="preserve"> GPS adatait </w:t>
      </w:r>
      <w:r w:rsidR="00811183" w:rsidRPr="002A7DF1">
        <w:rPr>
          <w:rFonts w:ascii="Times New Roman" w:hAnsi="Times New Roman"/>
          <w:szCs w:val="24"/>
        </w:rPr>
        <w:t>olvashatjuk ki az UART pufferéből</w:t>
      </w:r>
      <w:r w:rsidRPr="002A7DF1">
        <w:rPr>
          <w:rFonts w:ascii="Times New Roman" w:hAnsi="Times New Roman"/>
          <w:szCs w:val="24"/>
        </w:rPr>
        <w:t xml:space="preserve">. Az adatok begyűjtése után elindítja a matematikai modell kiszámítását, amely a Core1 processzoron </w:t>
      </w:r>
      <w:r w:rsidR="00811183" w:rsidRPr="002A7DF1">
        <w:rPr>
          <w:rFonts w:ascii="Times New Roman" w:hAnsi="Times New Roman"/>
          <w:szCs w:val="24"/>
        </w:rPr>
        <w:t xml:space="preserve">fog </w:t>
      </w:r>
      <w:r w:rsidRPr="002A7DF1">
        <w:rPr>
          <w:rFonts w:ascii="Times New Roman" w:hAnsi="Times New Roman"/>
          <w:szCs w:val="24"/>
        </w:rPr>
        <w:t>történik. Az Ethernet kommunikációhoz szükséges szervereket futatja.</w:t>
      </w:r>
    </w:p>
    <w:p w14:paraId="6ED5F977" w14:textId="71E6FF16" w:rsidR="00530C79" w:rsidRPr="002A7DF1" w:rsidRDefault="00530C79" w:rsidP="00A05E75">
      <w:pPr>
        <w:spacing w:line="360" w:lineRule="auto"/>
        <w:ind w:firstLine="720"/>
        <w:rPr>
          <w:rFonts w:ascii="Times New Roman" w:hAnsi="Times New Roman"/>
          <w:szCs w:val="24"/>
        </w:rPr>
      </w:pPr>
      <w:r w:rsidRPr="002A7DF1">
        <w:rPr>
          <w:rFonts w:ascii="Times New Roman" w:hAnsi="Times New Roman"/>
          <w:szCs w:val="24"/>
        </w:rPr>
        <w:t>Miután végzett a Core1 a matematikai számításokkal az SPI kommunikáción keresztül elküldi a szabályozók referencia értékeit a Spartan fejlesztőlapnak.</w:t>
      </w:r>
      <w:r w:rsidR="00811183" w:rsidRPr="002A7DF1">
        <w:rPr>
          <w:rFonts w:ascii="Times New Roman" w:hAnsi="Times New Roman"/>
          <w:szCs w:val="24"/>
          <w:lang w:eastAsia="hu-HU"/>
        </w:rPr>
        <w:t xml:space="preserve"> </w:t>
      </w:r>
    </w:p>
    <w:p w14:paraId="21D04D5B" w14:textId="351CA810" w:rsidR="00530C79" w:rsidRPr="002A7DF1" w:rsidRDefault="00ED22AB" w:rsidP="00BC64C7">
      <w:pPr>
        <w:spacing w:line="360" w:lineRule="auto"/>
        <w:ind w:firstLine="720"/>
        <w:rPr>
          <w:rFonts w:ascii="Times New Roman" w:hAnsi="Times New Roman"/>
          <w:szCs w:val="24"/>
        </w:rPr>
      </w:pPr>
      <w:r w:rsidRPr="002A7DF1">
        <w:rPr>
          <w:rFonts w:ascii="Times New Roman" w:hAnsi="Times New Roman"/>
          <w:szCs w:val="24"/>
        </w:rPr>
        <w:t>A szoftver a 3.3. képen látható folyamatábra szerint működik. Az indítás után a program elvégzi az eszközök előkészítés</w:t>
      </w:r>
      <w:r w:rsidR="000E389B" w:rsidRPr="002A7DF1">
        <w:rPr>
          <w:rFonts w:ascii="Times New Roman" w:hAnsi="Times New Roman"/>
          <w:szCs w:val="24"/>
        </w:rPr>
        <w:t>é</w:t>
      </w:r>
      <w:r w:rsidR="002A7DF1">
        <w:rPr>
          <w:rFonts w:ascii="Times New Roman" w:hAnsi="Times New Roman"/>
          <w:szCs w:val="24"/>
        </w:rPr>
        <w:t>t és a beállításai</w:t>
      </w:r>
      <w:r w:rsidR="00530C79" w:rsidRPr="002A7DF1">
        <w:rPr>
          <w:rFonts w:ascii="Times New Roman" w:hAnsi="Times New Roman"/>
          <w:szCs w:val="24"/>
        </w:rPr>
        <w:t xml:space="preserve">t, majd egy végtelen ciklusba lép. A ciklust bármikor megszakíthatja a </w:t>
      </w:r>
      <w:r w:rsidR="00530C79" w:rsidRPr="002A7DF1">
        <w:rPr>
          <w:rFonts w:ascii="Times New Roman" w:hAnsi="Times New Roman"/>
          <w:i/>
          <w:szCs w:val="24"/>
        </w:rPr>
        <w:t>TsTimer</w:t>
      </w:r>
      <w:r w:rsidR="00530C79" w:rsidRPr="002A7DF1">
        <w:rPr>
          <w:rFonts w:ascii="Times New Roman" w:hAnsi="Times New Roman"/>
          <w:szCs w:val="24"/>
        </w:rPr>
        <w:t xml:space="preserve"> megszakítása, amely a legnagyobb prioritással bír. A megszakítás kiszolgálása előtt letiltjuk a megszakításvektort így nem érkezhet megszakítás a kiszolgáló rutin végr</w:t>
      </w:r>
      <w:r w:rsidRPr="002A7DF1">
        <w:rPr>
          <w:rFonts w:ascii="Times New Roman" w:hAnsi="Times New Roman"/>
          <w:szCs w:val="24"/>
        </w:rPr>
        <w:t xml:space="preserve">ehajtásakor. </w:t>
      </w:r>
    </w:p>
    <w:p w14:paraId="4F34711A" w14:textId="4F506F08" w:rsidR="00530C79" w:rsidRPr="002A7DF1" w:rsidRDefault="00ED22AB" w:rsidP="00BC64C7">
      <w:pPr>
        <w:spacing w:line="360" w:lineRule="auto"/>
        <w:ind w:firstLine="720"/>
        <w:rPr>
          <w:rFonts w:ascii="Times New Roman" w:hAnsi="Times New Roman"/>
          <w:szCs w:val="24"/>
        </w:rPr>
      </w:pPr>
      <w:r w:rsidRPr="002A7DF1">
        <w:rPr>
          <w:rFonts w:ascii="Times New Roman" w:hAnsi="Times New Roman"/>
          <w:i/>
          <w:szCs w:val="24"/>
        </w:rPr>
        <w:t>SwitchButtonok</w:t>
      </w:r>
      <w:r w:rsidRPr="002A7DF1">
        <w:rPr>
          <w:rFonts w:ascii="Times New Roman" w:hAnsi="Times New Roman"/>
          <w:szCs w:val="24"/>
        </w:rPr>
        <w:t xml:space="preserve"> megszakítása nem nagy pr</w:t>
      </w:r>
      <w:r w:rsidR="002A7DF1">
        <w:rPr>
          <w:rFonts w:ascii="Times New Roman" w:hAnsi="Times New Roman"/>
          <w:szCs w:val="24"/>
        </w:rPr>
        <w:t>ioritású, célja hogy a manuálisan beá</w:t>
      </w:r>
      <w:r w:rsidR="002A7DF1" w:rsidRPr="002A7DF1">
        <w:rPr>
          <w:rFonts w:ascii="Times New Roman" w:hAnsi="Times New Roman"/>
          <w:szCs w:val="24"/>
        </w:rPr>
        <w:t>llítható</w:t>
      </w:r>
      <w:r w:rsidRPr="002A7DF1">
        <w:rPr>
          <w:rFonts w:ascii="Times New Roman" w:hAnsi="Times New Roman"/>
          <w:szCs w:val="24"/>
        </w:rPr>
        <w:t xml:space="preserve"> paraméterek futás közben változtathatóak. A megszakítás érkezésekor lekérjük a </w:t>
      </w:r>
      <w:r w:rsidRPr="002A7DF1">
        <w:rPr>
          <w:rFonts w:ascii="Times New Roman" w:hAnsi="Times New Roman"/>
          <w:i/>
          <w:szCs w:val="24"/>
        </w:rPr>
        <w:t>SwitchButton</w:t>
      </w:r>
      <w:r w:rsidRPr="002A7DF1">
        <w:rPr>
          <w:rFonts w:ascii="Times New Roman" w:hAnsi="Times New Roman"/>
          <w:szCs w:val="24"/>
        </w:rPr>
        <w:t xml:space="preserve"> kapcsolok állapotait, majd generálunk egy eseményt annak függvényében, hogy mely kapcsoló állapota változott meg.</w:t>
      </w:r>
      <w:r w:rsidR="00811183" w:rsidRPr="002A7DF1">
        <w:rPr>
          <w:rFonts w:ascii="Times New Roman" w:hAnsi="Times New Roman"/>
          <w:szCs w:val="24"/>
          <w:lang w:eastAsia="hu-HU"/>
        </w:rPr>
        <w:t xml:space="preserve"> </w:t>
      </w:r>
    </w:p>
    <w:p w14:paraId="58AF6484" w14:textId="55B2D9E4" w:rsidR="00811183" w:rsidRPr="002A7DF1" w:rsidRDefault="00ED22AB" w:rsidP="00BC64C7">
      <w:pPr>
        <w:spacing w:line="360" w:lineRule="auto"/>
        <w:ind w:firstLine="720"/>
        <w:rPr>
          <w:rFonts w:ascii="Times New Roman" w:hAnsi="Times New Roman"/>
          <w:szCs w:val="24"/>
          <w:lang w:eastAsia="hu-HU"/>
        </w:rPr>
      </w:pPr>
      <w:r w:rsidRPr="002A7DF1">
        <w:rPr>
          <w:rFonts w:ascii="Times New Roman" w:hAnsi="Times New Roman"/>
          <w:szCs w:val="24"/>
        </w:rPr>
        <w:t>A program tartalmaz három TCP szervert is, amelyek a megadott port számon várják a kéréseket, minden kérés beérkezte után elküldik a pufferekben tárolt ad</w:t>
      </w:r>
      <w:r w:rsidR="002A7DF1">
        <w:rPr>
          <w:rFonts w:ascii="Times New Roman" w:hAnsi="Times New Roman"/>
          <w:szCs w:val="24"/>
        </w:rPr>
        <w:t xml:space="preserve">atokat a kérést küldő kliensnek </w:t>
      </w:r>
      <w:r w:rsidRPr="002A7DF1">
        <w:rPr>
          <w:rFonts w:ascii="Times New Roman" w:hAnsi="Times New Roman"/>
          <w:szCs w:val="24"/>
        </w:rPr>
        <w:t>és kiürítik a puffereket.</w:t>
      </w:r>
      <w:r w:rsidR="00811183" w:rsidRPr="002A7DF1">
        <w:rPr>
          <w:rFonts w:ascii="Times New Roman" w:hAnsi="Times New Roman"/>
          <w:szCs w:val="24"/>
          <w:lang w:eastAsia="hu-HU"/>
        </w:rPr>
        <w:t xml:space="preserve"> </w:t>
      </w:r>
    </w:p>
    <w:p w14:paraId="29E3D281" w14:textId="10AC7B86" w:rsidR="00530C79" w:rsidRPr="00BE4225" w:rsidRDefault="00485E7E" w:rsidP="00BC64C7">
      <w:pPr>
        <w:spacing w:line="360" w:lineRule="auto"/>
        <w:ind w:firstLine="720"/>
        <w:rPr>
          <w:rFonts w:ascii="Times New Roman" w:hAnsi="Times New Roman"/>
        </w:rPr>
      </w:pPr>
      <w:r>
        <w:rPr>
          <w:noProof/>
          <w:lang w:val="en-US"/>
        </w:rPr>
        <w:lastRenderedPageBreak/>
        <mc:AlternateContent>
          <mc:Choice Requires="wpg">
            <w:drawing>
              <wp:inline distT="0" distB="0" distL="0" distR="0" wp14:anchorId="07D7580E" wp14:editId="74E85908">
                <wp:extent cx="5478145" cy="4622051"/>
                <wp:effectExtent l="0" t="0" r="8255" b="7620"/>
                <wp:docPr id="271"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4622051"/>
                          <a:chOff x="0" y="0"/>
                          <a:chExt cx="54781" cy="46222"/>
                        </a:xfrm>
                      </wpg:grpSpPr>
                      <pic:pic xmlns:pic="http://schemas.openxmlformats.org/drawingml/2006/picture">
                        <pic:nvPicPr>
                          <pic:cNvPr id="272" name="Picture 98"/>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781" cy="44303"/>
                          </a:xfrm>
                          <a:prstGeom prst="rect">
                            <a:avLst/>
                          </a:prstGeom>
                          <a:noFill/>
                          <a:extLst>
                            <a:ext uri="{909E8E84-426E-40DD-AFC4-6F175D3DCCD1}">
                              <a14:hiddenFill xmlns:a14="http://schemas.microsoft.com/office/drawing/2010/main">
                                <a:solidFill>
                                  <a:srgbClr val="FFFFFF"/>
                                </a:solidFill>
                              </a14:hiddenFill>
                            </a:ext>
                          </a:extLst>
                        </pic:spPr>
                      </pic:pic>
                      <wps:wsp>
                        <wps:cNvPr id="273" name="Text Box 266"/>
                        <wps:cNvSpPr txBox="1">
                          <a:spLocks noChangeArrowheads="1"/>
                        </wps:cNvSpPr>
                        <wps:spPr bwMode="auto">
                          <a:xfrm>
                            <a:off x="0" y="44908"/>
                            <a:ext cx="54781"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35204D" w14:textId="7D815F53" w:rsidR="0025279D" w:rsidRDefault="0025279D" w:rsidP="002A7DF1">
                              <w:pPr>
                                <w:pStyle w:val="Caption"/>
                              </w:pPr>
                              <w:r w:rsidRPr="002A7DF1">
                                <w:t>Kép. 3.35 ZYBO Core0 program folyamat árbája</w:t>
                              </w:r>
                            </w:p>
                          </w:txbxContent>
                        </wps:txbx>
                        <wps:bodyPr rot="0" vert="horz" wrap="square" lIns="0" tIns="0" rIns="0" bIns="0" anchor="t" anchorCtr="0" upright="1">
                          <a:spAutoFit/>
                        </wps:bodyPr>
                      </wps:wsp>
                    </wpg:wgp>
                  </a:graphicData>
                </a:graphic>
              </wp:inline>
            </w:drawing>
          </mc:Choice>
          <mc:Fallback>
            <w:pict>
              <v:group w14:anchorId="07D7580E" id="Group 267" o:spid="_x0000_s1171" style="width:431.35pt;height:363.95pt;mso-position-horizontal-relative:char;mso-position-vertical-relative:line" coordsize="54781,462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">
                <v:shape id="Picture 98" o:spid="_x0000_s1172"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r77nGAAAA3AAAAA8AAABkcnMvZG93bnJldi54bWxEj0FrwkAUhO8F/8PyhN7qxhxMTV2DiNq0&#10;4EFrD709ss8kmH0bstsk/vtuodDjMPPNMKtsNI3oqXO1ZQXzWQSCuLC65lLB5WP/9AzCeWSNjWVS&#10;cCcH2XrysMJU24FP1J99KUIJuxQVVN63qZSuqMigm9mWOHhX2xn0QXal1B0Oodw0Mo6ihTRYc1io&#10;sKVtRcXt/G0UxMto9/ZeH17HBL/iz0teHu/XQanH6bh5AeFp9P/hPzrXgUti+D0Tjo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vvucYAAADcAAAADwAAAAAAAAAAAAAA&#10;AACfAgAAZHJzL2Rvd25yZXYueG1sUEsFBgAAAAAEAAQA9wAAAJIDAAAAAA==&#10;">
                  <v:imagedata r:id="rId162" o:title=""/>
                  <v:path arrowok="t"/>
                </v:shape>
                <v:shape id="Text Box 266" o:spid="_x0000_s1173" type="#_x0000_t202" style="position:absolute;top:44908;width:547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14:paraId="2335204D" w14:textId="7D815F53" w:rsidR="0025279D" w:rsidRDefault="0025279D" w:rsidP="002A7DF1">
                        <w:pPr>
                          <w:pStyle w:val="Caption"/>
                        </w:pPr>
                        <w:r w:rsidRPr="002A7DF1">
                          <w:t>Kép. 3.35 ZYBO Core0 program folyamat árbája</w:t>
                        </w:r>
                      </w:p>
                    </w:txbxContent>
                  </v:textbox>
                </v:shape>
                <w10:anchorlock/>
              </v:group>
            </w:pict>
          </mc:Fallback>
        </mc:AlternateContent>
      </w:r>
    </w:p>
    <w:p w14:paraId="7FCD2C1D" w14:textId="2779F3A6" w:rsidR="00530C79" w:rsidRPr="00BE4225" w:rsidRDefault="00530C79" w:rsidP="007852B4">
      <w:pPr>
        <w:pStyle w:val="Heading4"/>
        <w:spacing w:line="360" w:lineRule="auto"/>
      </w:pPr>
      <w:bookmarkStart w:id="317" w:name="_Toc417922770"/>
      <w:bookmarkStart w:id="318" w:name="_Toc419222377"/>
      <w:bookmarkStart w:id="319" w:name="_Toc422599321"/>
      <w:r w:rsidRPr="00BE4225">
        <w:t>Spartan3e FPGA fejlesztőlap</w:t>
      </w:r>
      <w:bookmarkEnd w:id="317"/>
      <w:bookmarkEnd w:id="318"/>
      <w:bookmarkEnd w:id="319"/>
    </w:p>
    <w:p w14:paraId="7D2241DA" w14:textId="26175462" w:rsidR="00530C79" w:rsidRPr="00BE4225" w:rsidRDefault="00E03AB2" w:rsidP="0071433B">
      <w:pPr>
        <w:spacing w:line="360" w:lineRule="auto"/>
        <w:ind w:firstLine="432"/>
        <w:rPr>
          <w:rFonts w:ascii="Times New Roman" w:hAnsi="Times New Roman"/>
        </w:rPr>
      </w:pPr>
      <w:r w:rsidRPr="00BE4225">
        <w:rPr>
          <w:rFonts w:ascii="Times New Roman" w:hAnsi="Times New Roman"/>
          <w:noProof/>
          <w:lang w:val="en-US"/>
        </w:rPr>
        <mc:AlternateContent>
          <mc:Choice Requires="wpg">
            <w:drawing>
              <wp:anchor distT="0" distB="0" distL="114300" distR="114300" simplePos="0" relativeHeight="251653120" behindDoc="0" locked="0" layoutInCell="1" allowOverlap="1" wp14:anchorId="71F432BB" wp14:editId="37120A35">
                <wp:simplePos x="0" y="0"/>
                <wp:positionH relativeFrom="column">
                  <wp:posOffset>7620</wp:posOffset>
                </wp:positionH>
                <wp:positionV relativeFrom="paragraph">
                  <wp:posOffset>12700</wp:posOffset>
                </wp:positionV>
                <wp:extent cx="2593975" cy="3388360"/>
                <wp:effectExtent l="0" t="0" r="0" b="0"/>
                <wp:wrapSquare wrapText="bothSides"/>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3975" cy="3388360"/>
                          <a:chOff x="0" y="0"/>
                          <a:chExt cx="2593975" cy="3722516"/>
                        </a:xfrm>
                      </wpg:grpSpPr>
                      <pic:pic xmlns:pic="http://schemas.openxmlformats.org/drawingml/2006/picture">
                        <pic:nvPicPr>
                          <pic:cNvPr id="138" name="Picture 138"/>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3D6C0E" w14:textId="3F43D1F4" w:rsidR="0025279D" w:rsidRPr="003853FF" w:rsidRDefault="0025279D" w:rsidP="00530C79">
                              <w:pPr>
                                <w:pStyle w:val="Caption"/>
                              </w:pPr>
                              <w:bookmarkStart w:id="320" w:name="_Toc422422491"/>
                              <w:bookmarkStart w:id="321" w:name="_Toc422568630"/>
                              <w:bookmarkStart w:id="322" w:name="_Toc422568701"/>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36</w:t>
                              </w:r>
                              <w:r>
                                <w:fldChar w:fldCharType="end"/>
                              </w:r>
                              <w:r>
                                <w:t xml:space="preserve"> Spartan3e500, MicroBlaze szoftver Folyamat ábrája</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1F432BB" id="Group 117" o:spid="_x0000_s1174" style="position:absolute;left:0;text-align:left;margin-left:.6pt;margin-top:1pt;width:204.25pt;height:266.8pt;z-index:251653120;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">
                <v:shape id="Picture 138" o:spid="_x0000_s1175"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164" o:title=""/>
                  <v:path arrowok="t"/>
                </v:shape>
                <v:shape id="Text Box 143" o:spid="_x0000_s1176"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14:paraId="203D6C0E" w14:textId="3F43D1F4" w:rsidR="0025279D" w:rsidRPr="003853FF" w:rsidRDefault="0025279D" w:rsidP="00530C79">
                        <w:pPr>
                          <w:pStyle w:val="Caption"/>
                        </w:pPr>
                        <w:bookmarkStart w:id="323" w:name="_Toc422422491"/>
                        <w:bookmarkStart w:id="324" w:name="_Toc422568630"/>
                        <w:bookmarkStart w:id="325" w:name="_Toc422568701"/>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36</w:t>
                        </w:r>
                        <w:r>
                          <w:fldChar w:fldCharType="end"/>
                        </w:r>
                        <w:r>
                          <w:t xml:space="preserve"> Spartan3e500, MicroBlaze szoftver Folyamat ábrája</w:t>
                        </w:r>
                        <w:bookmarkEnd w:id="323"/>
                        <w:bookmarkEnd w:id="324"/>
                        <w:bookmarkEnd w:id="325"/>
                      </w:p>
                    </w:txbxContent>
                  </v:textbox>
                </v:shape>
                <w10:wrap type="square"/>
              </v:group>
            </w:pict>
          </mc:Fallback>
        </mc:AlternateContent>
      </w:r>
      <w:r w:rsidR="00530C79" w:rsidRPr="00BE4225">
        <w:rPr>
          <w:rFonts w:ascii="Times New Roman" w:hAnsi="Times New Roman"/>
        </w:rPr>
        <w:t>Feladata</w:t>
      </w:r>
      <w:r w:rsidR="002A7DF1">
        <w:rPr>
          <w:rFonts w:ascii="Times New Roman" w:hAnsi="Times New Roman"/>
        </w:rPr>
        <w:t>:</w:t>
      </w:r>
      <w:r w:rsidR="00530C79" w:rsidRPr="00BE4225">
        <w:rPr>
          <w:rFonts w:ascii="Times New Roman" w:hAnsi="Times New Roman"/>
        </w:rPr>
        <w:t xml:space="preserve"> kezeli a SPI kommunikáción beérkező adatokat és eljutatja a megfélő osztott regisztereken, valamint a visszaküldi a szabályozók adatait a Zybo rendszernek.</w:t>
      </w:r>
    </w:p>
    <w:p w14:paraId="26454900" w14:textId="77777777" w:rsidR="00530C79" w:rsidRPr="00BE4225" w:rsidRDefault="00ED22AB" w:rsidP="00911B32">
      <w:pPr>
        <w:spacing w:line="360" w:lineRule="auto"/>
        <w:ind w:firstLine="432"/>
        <w:rPr>
          <w:rFonts w:ascii="Times New Roman" w:hAnsi="Times New Roman"/>
        </w:rPr>
      </w:pPr>
      <w:r w:rsidRPr="00BE4225">
        <w:rPr>
          <w:rFonts w:ascii="Times New Roman" w:hAnsi="Times New Roman"/>
        </w:rPr>
        <w:t xml:space="preserve">Abban az esetben, ha megszakad az SPI kommunikáció egy adott időn belül letiltja a PWM modulok kimenetét így állítva meg a rendszert. </w:t>
      </w:r>
    </w:p>
    <w:p w14:paraId="4B0E41C4" w14:textId="0E328348" w:rsidR="00813648" w:rsidRPr="00BE4225" w:rsidRDefault="00530C79" w:rsidP="00A05E75">
      <w:pPr>
        <w:spacing w:line="360" w:lineRule="auto"/>
        <w:ind w:firstLine="432"/>
        <w:rPr>
          <w:rFonts w:ascii="Times New Roman" w:hAnsi="Times New Roman"/>
        </w:rPr>
      </w:pPr>
      <w:r w:rsidRPr="00BE4225">
        <w:rPr>
          <w:rFonts w:ascii="Times New Roman" w:hAnsi="Times New Roman"/>
        </w:rPr>
        <w:t>A 8 hardveres szabályzó függetlenül működik a programtól, a programtól csak paramétereket kap. Abban az esetben, ha a program leáll vagy lefagy</w:t>
      </w:r>
      <w:r w:rsidR="002A7DF1">
        <w:rPr>
          <w:rFonts w:ascii="Times New Roman" w:hAnsi="Times New Roman"/>
        </w:rPr>
        <w:t>, a szabályozók</w:t>
      </w:r>
      <w:r w:rsidRPr="00BE4225">
        <w:rPr>
          <w:rFonts w:ascii="Times New Roman" w:hAnsi="Times New Roman"/>
        </w:rPr>
        <w:t xml:space="preserve"> akkor is tovább működnek.</w:t>
      </w:r>
    </w:p>
    <w:p w14:paraId="7CFDE1F4" w14:textId="3BDD35FF" w:rsidR="00813648" w:rsidRPr="00BE4225" w:rsidRDefault="00530C79" w:rsidP="00BC64C7">
      <w:pPr>
        <w:spacing w:line="360" w:lineRule="auto"/>
        <w:ind w:firstLine="432"/>
        <w:rPr>
          <w:rFonts w:ascii="Times New Roman" w:hAnsi="Times New Roman"/>
        </w:rPr>
      </w:pPr>
      <w:r w:rsidRPr="00BE4225">
        <w:rPr>
          <w:rFonts w:ascii="Times New Roman" w:hAnsi="Times New Roman"/>
        </w:rPr>
        <w:lastRenderedPageBreak/>
        <w:t xml:space="preserve">A </w:t>
      </w:r>
      <w:r w:rsidR="006E2D9E" w:rsidRPr="00BE4225">
        <w:rPr>
          <w:rFonts w:ascii="Times New Roman" w:hAnsi="Times New Roman"/>
        </w:rPr>
        <w:t>M</w:t>
      </w:r>
      <w:r w:rsidRPr="00BE4225">
        <w:rPr>
          <w:rFonts w:ascii="Times New Roman" w:hAnsi="Times New Roman"/>
        </w:rPr>
        <w:t>icroBlaze processzoron futó program legfőbb feladata az SPI kommunikáció és az osztott regiszterek kezelése. Az Spi olvasás blokkolásos művelet, mivel a blokkolásból csak akkor lép ki</w:t>
      </w:r>
      <w:r w:rsidR="00E2201B">
        <w:rPr>
          <w:rFonts w:ascii="Times New Roman" w:hAnsi="Times New Roman"/>
        </w:rPr>
        <w:t>,</w:t>
      </w:r>
      <w:r w:rsidRPr="00BE4225">
        <w:rPr>
          <w:rFonts w:ascii="Times New Roman" w:hAnsi="Times New Roman"/>
        </w:rPr>
        <w:t xml:space="preserve"> ha lezajlott az ada</w:t>
      </w:r>
      <w:r w:rsidR="00E2201B">
        <w:rPr>
          <w:rFonts w:ascii="Times New Roman" w:hAnsi="Times New Roman"/>
        </w:rPr>
        <w:t>tcsere a Zybo fejlesztőlappal. E</w:t>
      </w:r>
      <w:r w:rsidRPr="00BE4225">
        <w:rPr>
          <w:rFonts w:ascii="Times New Roman" w:hAnsi="Times New Roman"/>
        </w:rPr>
        <w:t>zután a kap</w:t>
      </w:r>
      <w:r w:rsidR="00E2201B">
        <w:rPr>
          <w:rFonts w:ascii="Times New Roman" w:hAnsi="Times New Roman"/>
        </w:rPr>
        <w:t>ott</w:t>
      </w:r>
      <w:r w:rsidRPr="00BE4225">
        <w:rPr>
          <w:rFonts w:ascii="Times New Roman" w:hAnsi="Times New Roman"/>
        </w:rPr>
        <w:t xml:space="preserve"> adatokat beírja a megfelelő regiszterekbe, és kiolvassa a szabályozók adatait</w:t>
      </w:r>
      <w:r w:rsidR="00E2201B">
        <w:rPr>
          <w:rFonts w:ascii="Times New Roman" w:hAnsi="Times New Roman"/>
        </w:rPr>
        <w:t>,</w:t>
      </w:r>
      <w:r w:rsidRPr="00BE4225">
        <w:rPr>
          <w:rFonts w:ascii="Times New Roman" w:hAnsi="Times New Roman"/>
        </w:rPr>
        <w:t xml:space="preserve"> amelyet a következő adatcserekor küld majd tovább.</w:t>
      </w:r>
    </w:p>
    <w:p w14:paraId="32D2411B" w14:textId="77777777" w:rsidR="00530C79" w:rsidRPr="00BE4225" w:rsidRDefault="00ED22AB" w:rsidP="00BC64C7">
      <w:pPr>
        <w:spacing w:line="360" w:lineRule="auto"/>
        <w:rPr>
          <w:rFonts w:ascii="Times New Roman" w:hAnsi="Times New Roman"/>
        </w:rPr>
      </w:pPr>
      <w:r w:rsidRPr="00BE4225">
        <w:rPr>
          <w:rFonts w:ascii="Times New Roman" w:hAnsi="Times New Roman"/>
        </w:rPr>
        <w:tab/>
        <w:t>A mintavételezési időt a Zybo határozza meg, a TsTimer segítségével.</w:t>
      </w:r>
    </w:p>
    <w:p w14:paraId="47187F33" w14:textId="77777777" w:rsidR="00530C79" w:rsidRPr="00BE4225" w:rsidRDefault="00ED22AB" w:rsidP="007852B4">
      <w:pPr>
        <w:pStyle w:val="Heading4"/>
        <w:spacing w:line="360" w:lineRule="auto"/>
      </w:pPr>
      <w:bookmarkStart w:id="326" w:name="_Toc419222378"/>
      <w:bookmarkStart w:id="327" w:name="_Toc422599322"/>
      <w:r w:rsidRPr="00BE4225">
        <w:t>Kommunikációs protokollok</w:t>
      </w:r>
      <w:bookmarkEnd w:id="326"/>
      <w:bookmarkEnd w:id="327"/>
    </w:p>
    <w:p w14:paraId="11D4B1EE" w14:textId="77777777" w:rsidR="00530C79" w:rsidRPr="00BE4225" w:rsidRDefault="00ED22AB" w:rsidP="007852B4">
      <w:pPr>
        <w:pStyle w:val="Heading5"/>
        <w:spacing w:line="360" w:lineRule="auto"/>
      </w:pPr>
      <w:bookmarkStart w:id="328" w:name="_Toc419222379"/>
      <w:r w:rsidRPr="00BE4225">
        <w:t>SPI kommunikációs protokoll:</w:t>
      </w:r>
      <w:bookmarkEnd w:id="328"/>
    </w:p>
    <w:p w14:paraId="27BAA83E" w14:textId="6CD8A71E" w:rsidR="00D25367" w:rsidRPr="00BE4225" w:rsidRDefault="00ED22AB" w:rsidP="0071433B">
      <w:pPr>
        <w:spacing w:line="360" w:lineRule="auto"/>
        <w:ind w:firstLine="720"/>
        <w:rPr>
          <w:rFonts w:ascii="Times New Roman" w:hAnsi="Times New Roman"/>
          <w:color w:val="005032"/>
        </w:rPr>
      </w:pPr>
      <w:r w:rsidRPr="00BE4225">
        <w:rPr>
          <w:rFonts w:ascii="Times New Roman" w:hAnsi="Times New Roman"/>
        </w:rPr>
        <w:t>A Zybo</w:t>
      </w:r>
      <w:r w:rsidR="00E2201B">
        <w:rPr>
          <w:rFonts w:ascii="Times New Roman" w:hAnsi="Times New Roman"/>
        </w:rPr>
        <w:t xml:space="preserve"> </w:t>
      </w:r>
      <w:r w:rsidRPr="00BE4225">
        <w:rPr>
          <w:rFonts w:ascii="Times New Roman" w:hAnsi="Times New Roman"/>
        </w:rPr>
        <w:t>mester míg a Spartan szolga egységként működik, a kommunikáció szinkron típusú</w:t>
      </w:r>
      <w:r w:rsidR="00E2201B">
        <w:rPr>
          <w:rFonts w:ascii="Times New Roman" w:hAnsi="Times New Roman"/>
        </w:rPr>
        <w:t>,</w:t>
      </w:r>
      <w:r w:rsidRPr="00BE4225">
        <w:rPr>
          <w:rFonts w:ascii="Times New Roman" w:hAnsi="Times New Roman"/>
        </w:rPr>
        <w:t xml:space="preserve"> az órajel frekvenciája 1.56 MHz. Miközben a mester adatokat küld a szolga irányába a szolga egység is továbbit párhuzamosan adatokat a mester irányába. Az spi legkisebb csomagja minimum 32bit. Az spi kommunikáció</w:t>
      </w:r>
      <w:r w:rsidR="00D25367" w:rsidRPr="00BE4225">
        <w:rPr>
          <w:rStyle w:val="CommentReference"/>
          <w:rFonts w:ascii="Times New Roman" w:hAnsi="Times New Roman"/>
          <w:sz w:val="24"/>
          <w:szCs w:val="24"/>
        </w:rPr>
        <w:commentReference w:id="329"/>
      </w:r>
      <w:r w:rsidR="00D25367" w:rsidRPr="00BE4225">
        <w:rPr>
          <w:rFonts w:ascii="Times New Roman" w:hAnsi="Times New Roman"/>
        </w:rPr>
        <w:t xml:space="preserve"> a </w:t>
      </w:r>
      <w:r w:rsidR="00F61364" w:rsidRPr="00BE4225">
        <w:fldChar w:fldCharType="begin"/>
      </w:r>
      <w:r w:rsidR="00F61364" w:rsidRPr="00BE4225">
        <w:instrText xml:space="preserve"> REF _Ref420529667 \h  \* MERGEFORMAT </w:instrText>
      </w:r>
      <w:r w:rsidR="00F61364" w:rsidRPr="00BE4225">
        <w:fldChar w:fldCharType="separate"/>
      </w:r>
      <w:r w:rsidR="00CB34B4" w:rsidRPr="00BE4225">
        <w:t>Kép. 3.35</w:t>
      </w:r>
      <w:r w:rsidR="00F61364" w:rsidRPr="00BE4225">
        <w:fldChar w:fldCharType="end"/>
      </w:r>
      <w:r w:rsidR="00D25367" w:rsidRPr="00BE4225">
        <w:rPr>
          <w:rFonts w:ascii="Times New Roman" w:hAnsi="Times New Roman"/>
        </w:rPr>
        <w:t xml:space="preserve"> látható SPI csomagszerkezeten keresztül történik. </w:t>
      </w:r>
    </w:p>
    <w:p w14:paraId="3ED50F84" w14:textId="4A005D14" w:rsidR="00530C79" w:rsidRPr="00BE4225" w:rsidRDefault="00ED22AB" w:rsidP="00911B32">
      <w:pPr>
        <w:spacing w:line="360" w:lineRule="auto"/>
        <w:ind w:firstLine="720"/>
        <w:rPr>
          <w:rFonts w:ascii="Times New Roman" w:hAnsi="Times New Roman"/>
        </w:rPr>
      </w:pPr>
      <w:r w:rsidRPr="00BE4225">
        <w:rPr>
          <w:rFonts w:ascii="Times New Roman" w:hAnsi="Times New Roman"/>
        </w:rPr>
        <w:t>A struktúrák, amelyeket küldünk vagy fogadunk, mérete mindkét esetben megegyezik, egy IPmag 13*4 byte adatot kap és küld minden adatcserekor. Mivel 4 IPmag van a rendszerben így a teljes csomag 13*4*4, összesen 208</w:t>
      </w:r>
      <w:r w:rsidR="00E2201B">
        <w:rPr>
          <w:rFonts w:ascii="Times New Roman" w:hAnsi="Times New Roman"/>
        </w:rPr>
        <w:t xml:space="preserve"> </w:t>
      </w:r>
      <w:r w:rsidRPr="00BE4225">
        <w:rPr>
          <w:rFonts w:ascii="Times New Roman" w:hAnsi="Times New Roman"/>
        </w:rPr>
        <w:t>b</w:t>
      </w:r>
      <w:r w:rsidR="00E2201B">
        <w:rPr>
          <w:rFonts w:ascii="Times New Roman" w:hAnsi="Times New Roman"/>
        </w:rPr>
        <w:t>it</w:t>
      </w:r>
      <w:r w:rsidRPr="00BE4225">
        <w:rPr>
          <w:rFonts w:ascii="Times New Roman" w:hAnsi="Times New Roman"/>
        </w:rPr>
        <w:t xml:space="preserve"> hosszú.</w:t>
      </w:r>
    </w:p>
    <w:p w14:paraId="0EC10F40" w14:textId="77777777" w:rsidR="00D25367" w:rsidRPr="00BE4225" w:rsidRDefault="00ED22AB" w:rsidP="007852B4">
      <w:pPr>
        <w:autoSpaceDE w:val="0"/>
        <w:autoSpaceDN w:val="0"/>
        <w:adjustRightInd w:val="0"/>
        <w:spacing w:line="360" w:lineRule="auto"/>
        <w:rPr>
          <w:rFonts w:ascii="Times New Roman" w:hAnsi="Times New Roman"/>
        </w:rPr>
      </w:pPr>
      <w:r w:rsidRPr="00BE4225">
        <w:rPr>
          <w:rFonts w:ascii="Times New Roman" w:hAnsi="Times New Roman"/>
        </w:rPr>
        <w:tab/>
        <w:t xml:space="preserve">Az ipmag csomagok mellet megtalálható két regiszter, amely segítségével a nem kritikus modulokat tudjuk megcímezni és adatokat továbbítani nekik pl: ventilátor pwm modul, pumpa pwm modul. </w:t>
      </w:r>
    </w:p>
    <w:p w14:paraId="1F72CAFE" w14:textId="77777777" w:rsidR="00D25367" w:rsidRPr="00BE4225" w:rsidRDefault="00ED22AB" w:rsidP="007852B4">
      <w:pPr>
        <w:autoSpaceDE w:val="0"/>
        <w:autoSpaceDN w:val="0"/>
        <w:adjustRightInd w:val="0"/>
        <w:spacing w:line="360" w:lineRule="auto"/>
        <w:rPr>
          <w:rFonts w:ascii="Courier New" w:hAnsi="Courier New" w:cs="Courier New"/>
          <w:sz w:val="20"/>
          <w:szCs w:val="20"/>
        </w:rPr>
      </w:pPr>
      <w:r w:rsidRPr="00BE4225">
        <w:rPr>
          <w:rFonts w:ascii="Courier New" w:hAnsi="Courier New" w:cs="Courier New"/>
          <w:color w:val="005032"/>
          <w:sz w:val="20"/>
          <w:szCs w:val="20"/>
        </w:rPr>
        <w:tab/>
        <w:t>s32</w:t>
      </w:r>
      <w:r w:rsidRPr="00BE4225">
        <w:rPr>
          <w:rFonts w:ascii="Courier New" w:hAnsi="Courier New" w:cs="Courier New"/>
          <w:color w:val="0000C0"/>
          <w:sz w:val="20"/>
          <w:szCs w:val="20"/>
        </w:rPr>
        <w:t>addresReg</w:t>
      </w:r>
      <w:r w:rsidRPr="00BE4225">
        <w:rPr>
          <w:rFonts w:ascii="Courier New" w:hAnsi="Courier New" w:cs="Courier New"/>
          <w:color w:val="000000"/>
          <w:sz w:val="20"/>
          <w:szCs w:val="20"/>
        </w:rPr>
        <w:t>; - cél regiszter szoftveres címe</w:t>
      </w:r>
    </w:p>
    <w:p w14:paraId="77B5B41F" w14:textId="60AAE8BD" w:rsidR="00530C79" w:rsidRPr="00BE4225" w:rsidRDefault="00ED22AB" w:rsidP="0071433B">
      <w:pPr>
        <w:autoSpaceDE w:val="0"/>
        <w:autoSpaceDN w:val="0"/>
        <w:adjustRightInd w:val="0"/>
        <w:spacing w:line="360" w:lineRule="auto"/>
        <w:rPr>
          <w:rFonts w:ascii="Courier New" w:hAnsi="Courier New" w:cs="Courier New"/>
          <w:sz w:val="20"/>
          <w:szCs w:val="20"/>
        </w:rPr>
      </w:pPr>
      <w:r w:rsidRPr="00BE4225">
        <w:rPr>
          <w:rFonts w:ascii="Courier New" w:hAnsi="Courier New" w:cs="Courier New"/>
          <w:color w:val="005032"/>
          <w:sz w:val="20"/>
          <w:szCs w:val="20"/>
        </w:rPr>
        <w:tab/>
        <w:t>s32</w:t>
      </w:r>
      <w:r w:rsidRPr="00BE4225">
        <w:rPr>
          <w:rFonts w:ascii="Courier New" w:hAnsi="Courier New" w:cs="Courier New"/>
          <w:color w:val="0000C0"/>
          <w:sz w:val="20"/>
          <w:szCs w:val="20"/>
        </w:rPr>
        <w:t>dataReg</w:t>
      </w:r>
      <w:r w:rsidRPr="00BE4225">
        <w:rPr>
          <w:rFonts w:ascii="Courier New" w:hAnsi="Courier New" w:cs="Courier New"/>
          <w:color w:val="000000"/>
          <w:sz w:val="20"/>
          <w:szCs w:val="20"/>
        </w:rPr>
        <w:t>; - cél regiszter adata</w:t>
      </w:r>
    </w:p>
    <w:p w14:paraId="23BB363A" w14:textId="73AE023C" w:rsidR="00BE4225" w:rsidRPr="00BE4225" w:rsidRDefault="00BE4225" w:rsidP="00BE4225">
      <w:pPr>
        <w:spacing w:line="360" w:lineRule="auto"/>
        <w:rPr>
          <w:rFonts w:ascii="Times New Roman" w:hAnsi="Times New Roman"/>
        </w:rPr>
      </w:pPr>
      <w:r>
        <w:rPr>
          <w:rFonts w:ascii="Times New Roman" w:hAnsi="Times New Roman"/>
        </w:rPr>
        <w:tab/>
      </w:r>
      <w:r w:rsidRPr="00BE4225">
        <w:rPr>
          <w:rFonts w:ascii="Times New Roman" w:hAnsi="Times New Roman"/>
        </w:rPr>
        <w:t>A</w:t>
      </w:r>
      <w:r w:rsidR="00E2201B">
        <w:rPr>
          <w:rFonts w:ascii="Times New Roman" w:hAnsi="Times New Roman"/>
        </w:rPr>
        <w:t>z</w:t>
      </w:r>
      <w:r w:rsidRPr="00BE4225">
        <w:rPr>
          <w:rFonts w:ascii="Times New Roman" w:hAnsi="Times New Roman"/>
        </w:rPr>
        <w:t xml:space="preserve"> outMag0 csomag tartalmazza egy beépített IPmag kimenő adatait: aktuális</w:t>
      </w:r>
      <w:r w:rsidR="00E2201B">
        <w:rPr>
          <w:rFonts w:ascii="Times New Roman" w:hAnsi="Times New Roman"/>
        </w:rPr>
        <w:t xml:space="preserve"> sebesség, pozíció, sebesség,</w:t>
      </w:r>
      <w:r w:rsidRPr="00BE4225">
        <w:rPr>
          <w:rFonts w:ascii="Times New Roman" w:hAnsi="Times New Roman"/>
        </w:rPr>
        <w:t xml:space="preserve"> pozíció szabályozó beavatkozó jele, valamint n20-n60-ig üres csomagok, azért van rá szükség hogy a</w:t>
      </w:r>
      <w:r w:rsidR="00E2201B">
        <w:rPr>
          <w:rFonts w:ascii="Times New Roman" w:hAnsi="Times New Roman"/>
        </w:rPr>
        <w:t>z</w:t>
      </w:r>
      <w:r w:rsidRPr="00BE4225">
        <w:rPr>
          <w:rFonts w:ascii="Times New Roman" w:hAnsi="Times New Roman"/>
        </w:rPr>
        <w:t xml:space="preserve"> outMag0 mérete megegyezzen a inMag0 méretével.</w:t>
      </w:r>
    </w:p>
    <w:p w14:paraId="601C1307" w14:textId="661F3F9B" w:rsidR="00BE4225" w:rsidRDefault="00BE4225" w:rsidP="00BE4225">
      <w:pPr>
        <w:spacing w:line="360" w:lineRule="auto"/>
        <w:rPr>
          <w:rFonts w:ascii="Times New Roman" w:hAnsi="Times New Roman"/>
        </w:rPr>
      </w:pPr>
      <w:r w:rsidRPr="00BE4225">
        <w:rPr>
          <w:rFonts w:ascii="Times New Roman" w:hAnsi="Times New Roman"/>
        </w:rPr>
        <w:tab/>
        <w:t>Az inMag0 tartalmazza azokat az adatokat, amelyek segítségével betudjuk konfigurálni a szabályzókat, és a paramétereket tudjuk frissíteni.</w:t>
      </w:r>
      <w:r>
        <w:rPr>
          <w:rFonts w:ascii="Times New Roman" w:hAnsi="Times New Roman"/>
        </w:rPr>
        <w:t xml:space="preserve"> Az Spi kommunikáción keresztül tudjuk </w:t>
      </w:r>
      <w:r w:rsidR="00E2201B">
        <w:rPr>
          <w:rFonts w:ascii="Times New Roman" w:hAnsi="Times New Roman"/>
        </w:rPr>
        <w:t>beállítani</w:t>
      </w:r>
      <w:r>
        <w:rPr>
          <w:rFonts w:ascii="Times New Roman" w:hAnsi="Times New Roman"/>
        </w:rPr>
        <w:t xml:space="preserve"> a kirajzoláshoz szükséges adatregisztereknek az olvasási frekvenciáját. A Spartan rendszerben megtalálható MicroBlaze szoftvere</w:t>
      </w:r>
      <w:r w:rsidR="00E2201B">
        <w:rPr>
          <w:rFonts w:ascii="Times New Roman" w:hAnsi="Times New Roman"/>
        </w:rPr>
        <w:t>,</w:t>
      </w:r>
      <w:r>
        <w:rPr>
          <w:rFonts w:ascii="Times New Roman" w:hAnsi="Times New Roman"/>
        </w:rPr>
        <w:t xml:space="preserve"> blokkolással várakozik az SPI csomagok érkezésére. A blokkolásból kikerülve kiolvassa az</w:t>
      </w:r>
      <w:r w:rsidR="00E2201B">
        <w:rPr>
          <w:rFonts w:ascii="Times New Roman" w:hAnsi="Times New Roman"/>
        </w:rPr>
        <w:t xml:space="preserve"> osztott regiszterek tartalmát </w:t>
      </w:r>
      <w:r>
        <w:rPr>
          <w:rFonts w:ascii="Times New Roman" w:hAnsi="Times New Roman"/>
        </w:rPr>
        <w:t xml:space="preserve">és a bejött adatokat beírja más osztott regiszterbe, majd ismét blokkolásba kerül. Így tudjuk a Zybo rendszerből változtatni a mintavételezési frekvenciát anélkül, hogy bármit is kellene mordosítani a MikroBlaze szoftverében. A zybo rendszer az adatokat egy frissítési periódus késéssel kapja meg. A Zybo rendszerben minden 0.005s ként </w:t>
      </w:r>
      <w:r>
        <w:rPr>
          <w:rFonts w:ascii="Times New Roman" w:hAnsi="Times New Roman"/>
        </w:rPr>
        <w:lastRenderedPageBreak/>
        <w:t>érkezik egy megszakítás, amelynek kiszolgálásakor a rendszer begyűjti az adatokat az érzékelőktől és küld egy SPI csomagot a Spartan rendszernek.</w:t>
      </w:r>
    </w:p>
    <w:p w14:paraId="3F910E57" w14:textId="726DC838" w:rsidR="00BE4225" w:rsidRPr="00BE4225" w:rsidRDefault="00BE4225" w:rsidP="00BE4225">
      <w:pPr>
        <w:spacing w:line="360" w:lineRule="auto"/>
        <w:rPr>
          <w:rFonts w:ascii="Times New Roman" w:hAnsi="Times New Roman"/>
        </w:rPr>
      </w:pPr>
      <w:r>
        <w:rPr>
          <w:rFonts w:ascii="Times New Roman" w:hAnsi="Times New Roman"/>
        </w:rPr>
        <w:tab/>
        <w:t xml:space="preserve">Az alább szemléltetett ábrán látható a SPI csomagban megtalálható 32bites változok. Az outMag0 </w:t>
      </w:r>
      <w:r w:rsidR="00E2201B">
        <w:rPr>
          <w:rFonts w:ascii="Times New Roman" w:hAnsi="Times New Roman"/>
        </w:rPr>
        <w:t>struktúrát</w:t>
      </w:r>
      <w:r>
        <w:rPr>
          <w:rFonts w:ascii="Times New Roman" w:hAnsi="Times New Roman"/>
        </w:rPr>
        <w:t xml:space="preserve"> a Spartan rendszer küldi a Zybo fele, míg a inMag0-t a Zybo küldi párhuzamosan a Spartan rendszernek. A</w:t>
      </w:r>
      <w:r w:rsidR="00E2201B">
        <w:rPr>
          <w:rFonts w:ascii="Times New Roman" w:hAnsi="Times New Roman"/>
        </w:rPr>
        <w:t>z</w:t>
      </w:r>
      <w:r>
        <w:rPr>
          <w:rFonts w:ascii="Times New Roman" w:hAnsi="Times New Roman"/>
        </w:rPr>
        <w:t xml:space="preserve"> inMag0 ban találhatók meg a szabályozók előirt értékei, és a konfigurációs beálltások.</w:t>
      </w:r>
    </w:p>
    <w:p w14:paraId="568A75BB" w14:textId="734956E5" w:rsidR="00BE4225" w:rsidRDefault="00BE4225">
      <w:pPr>
        <w:autoSpaceDE w:val="0"/>
        <w:autoSpaceDN w:val="0"/>
        <w:adjustRightInd w:val="0"/>
        <w:spacing w:line="360" w:lineRule="auto"/>
        <w:rPr>
          <w:rFonts w:ascii="Times New Roman" w:hAnsi="Times New Roman"/>
          <w:b/>
          <w:color w:val="000000" w:themeColor="text1"/>
          <w:u w:val="single"/>
        </w:rPr>
      </w:pPr>
    </w:p>
    <w:p w14:paraId="5DED1FBD" w14:textId="222AD2E3" w:rsidR="005C0641" w:rsidRPr="00BE4225" w:rsidRDefault="00C81A1F">
      <w:pPr>
        <w:spacing w:line="360" w:lineRule="auto"/>
        <w:rPr>
          <w:rFonts w:ascii="Times New Roman" w:hAnsi="Times New Roman"/>
          <w:color w:val="000000"/>
        </w:rPr>
      </w:pPr>
      <w:r w:rsidRPr="00BE4225">
        <w:rPr>
          <w:rFonts w:ascii="Times New Roman" w:hAnsi="Times New Roman"/>
          <w:b/>
          <w:noProof/>
          <w:color w:val="000000" w:themeColor="text1"/>
          <w:u w:val="single"/>
          <w:lang w:val="en-US"/>
        </w:rPr>
        <mc:AlternateContent>
          <mc:Choice Requires="wps">
            <w:drawing>
              <wp:inline distT="0" distB="0" distL="0" distR="0" wp14:anchorId="02FFFC57" wp14:editId="7F2EF4E8">
                <wp:extent cx="2122170" cy="2647950"/>
                <wp:effectExtent l="0" t="0" r="11430" b="19050"/>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647950"/>
                        </a:xfrm>
                        <a:prstGeom prst="rect">
                          <a:avLst/>
                        </a:prstGeom>
                        <a:solidFill>
                          <a:srgbClr val="FFFFFF"/>
                        </a:solidFill>
                        <a:ln w="9525">
                          <a:solidFill>
                            <a:srgbClr val="000000"/>
                          </a:solidFill>
                          <a:miter lim="800000"/>
                          <a:headEnd/>
                          <a:tailEnd/>
                        </a:ln>
                      </wps:spPr>
                      <wps:txbx>
                        <w:txbxContent>
                          <w:p w14:paraId="275AF04A" w14:textId="77777777" w:rsidR="0025279D" w:rsidRDefault="0025279D"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25279D" w:rsidRDefault="0025279D"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02FFFC57" id="Text Box 2" o:spid="_x0000_s1177" type="#_x0000_t202" style="width:167.1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">
                <v:textbox>
                  <w:txbxContent>
                    <w:p w14:paraId="275AF04A" w14:textId="77777777" w:rsidR="0025279D" w:rsidRDefault="0025279D"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25279D" w:rsidRDefault="0025279D"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25279D" w:rsidRDefault="0025279D"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anchorlock/>
              </v:shape>
            </w:pict>
          </mc:Fallback>
        </mc:AlternateContent>
      </w:r>
      <w:r w:rsidRPr="00BE4225">
        <w:rPr>
          <w:rFonts w:ascii="Times New Roman" w:hAnsi="Times New Roman"/>
          <w:noProof/>
          <w:color w:val="000000"/>
          <w:lang w:val="en-US"/>
        </w:rPr>
        <mc:AlternateContent>
          <mc:Choice Requires="wps">
            <w:drawing>
              <wp:inline distT="0" distB="0" distL="0" distR="0" wp14:anchorId="201DB97B" wp14:editId="5052F1F6">
                <wp:extent cx="1837690" cy="2609850"/>
                <wp:effectExtent l="0" t="0" r="1016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690" cy="2609850"/>
                        </a:xfrm>
                        <a:prstGeom prst="rect">
                          <a:avLst/>
                        </a:prstGeom>
                        <a:solidFill>
                          <a:srgbClr val="FFFFFF"/>
                        </a:solidFill>
                        <a:ln w="9525">
                          <a:solidFill>
                            <a:srgbClr val="000000"/>
                          </a:solidFill>
                          <a:miter lim="800000"/>
                          <a:headEnd/>
                          <a:tailEnd/>
                        </a:ln>
                      </wps:spPr>
                      <wps:txbx>
                        <w:txbxContent>
                          <w:p w14:paraId="6B9E1F57" w14:textId="77777777" w:rsidR="0025279D" w:rsidRDefault="0025279D"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25279D" w:rsidRDefault="0025279D"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201DB97B" id="_x0000_s1178" type="#_x0000_t202" style="width:144.7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1dbJwIAAE8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">
                <v:textbox>
                  <w:txbxContent>
                    <w:p w14:paraId="6B9E1F57" w14:textId="77777777" w:rsidR="0025279D" w:rsidRDefault="0025279D"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25279D" w:rsidRDefault="0025279D"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25279D" w:rsidRDefault="0025279D"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anchorlock/>
              </v:shape>
            </w:pict>
          </mc:Fallback>
        </mc:AlternateContent>
      </w:r>
      <w:r w:rsidR="00ED22AB" w:rsidRPr="00BE4225">
        <w:rPr>
          <w:rFonts w:ascii="Times New Roman" w:hAnsi="Times New Roman"/>
          <w:color w:val="000000"/>
        </w:rPr>
        <w:tab/>
      </w:r>
    </w:p>
    <w:p w14:paraId="63BCB333" w14:textId="77777777" w:rsidR="00530C79" w:rsidRPr="00BE4225" w:rsidRDefault="00ED22AB" w:rsidP="007852B4">
      <w:pPr>
        <w:pStyle w:val="Heading5"/>
        <w:spacing w:line="360" w:lineRule="auto"/>
      </w:pPr>
      <w:bookmarkStart w:id="330" w:name="_Toc419222380"/>
      <w:r w:rsidRPr="00BE4225">
        <w:t>Ethernet</w:t>
      </w:r>
      <w:bookmarkEnd w:id="330"/>
    </w:p>
    <w:p w14:paraId="53CC222A" w14:textId="7216B816" w:rsidR="005C0641" w:rsidRPr="00BE4225" w:rsidRDefault="006405F3" w:rsidP="00E2201B">
      <w:pPr>
        <w:spacing w:line="360" w:lineRule="auto"/>
      </w:pPr>
      <w:r w:rsidRPr="00BE4225">
        <w:tab/>
      </w:r>
      <w:r w:rsidR="005C0641" w:rsidRPr="00BE4225">
        <w:t xml:space="preserve">A </w:t>
      </w:r>
      <w:r w:rsidR="00E2201B">
        <w:t>Z</w:t>
      </w:r>
      <w:r w:rsidR="005C0641" w:rsidRPr="00BE4225">
        <w:t>ybo rends</w:t>
      </w:r>
      <w:r w:rsidR="00E2201B">
        <w:t>z</w:t>
      </w:r>
      <w:r w:rsidR="005C0641" w:rsidRPr="00BE4225">
        <w:t>er</w:t>
      </w:r>
      <w:r w:rsidR="00E2201B">
        <w:t>en</w:t>
      </w:r>
      <w:r w:rsidR="005C0641" w:rsidRPr="00BE4225">
        <w:t xml:space="preserve"> megtalálható egy Ethernet csatlakozó</w:t>
      </w:r>
      <w:r w:rsidR="00492C0A" w:rsidRPr="00BE4225">
        <w:t xml:space="preserve"> 1GBit/s </w:t>
      </w:r>
      <w:r w:rsidRPr="00BE4225">
        <w:t>sebességre</w:t>
      </w:r>
      <w:r w:rsidR="00E2201B">
        <w:t xml:space="preserve"> képes a programba</w:t>
      </w:r>
      <w:r w:rsidR="005C0641" w:rsidRPr="00BE4225">
        <w:t xml:space="preserve"> </w:t>
      </w:r>
      <w:r w:rsidR="00492C0A" w:rsidRPr="00BE4225">
        <w:t>be</w:t>
      </w:r>
      <w:r w:rsidR="00E2201B">
        <w:t>á</w:t>
      </w:r>
      <w:r w:rsidR="00492C0A" w:rsidRPr="00BE4225">
        <w:t>gyazva</w:t>
      </w:r>
      <w:r w:rsidR="005C0641" w:rsidRPr="00BE4225">
        <w:t xml:space="preserve"> az lwip140 </w:t>
      </w:r>
      <w:r w:rsidR="00492C0A" w:rsidRPr="00BE4225">
        <w:t>modult</w:t>
      </w:r>
      <w:r w:rsidR="005C0641" w:rsidRPr="00BE4225">
        <w:t xml:space="preserve">. A </w:t>
      </w:r>
      <w:sdt>
        <w:sdtPr>
          <w:id w:val="1124965596"/>
          <w:citation/>
        </w:sdtPr>
        <w:sdtEndPr/>
        <w:sdtContent>
          <w:r w:rsidR="005C0641" w:rsidRPr="00BE4225">
            <w:fldChar w:fldCharType="begin"/>
          </w:r>
          <w:r w:rsidR="005C0641" w:rsidRPr="00BE4225">
            <w:instrText xml:space="preserve"> CITATION xil151 \l 1038 </w:instrText>
          </w:r>
          <w:r w:rsidR="005C0641" w:rsidRPr="00BE4225">
            <w:fldChar w:fldCharType="separate"/>
          </w:r>
          <w:r w:rsidR="00CB34B4" w:rsidRPr="00BE4225">
            <w:t>[9]</w:t>
          </w:r>
          <w:r w:rsidR="005C0641" w:rsidRPr="00BE4225">
            <w:fldChar w:fldCharType="end"/>
          </w:r>
        </w:sdtContent>
      </w:sdt>
      <w:r w:rsidR="005C0641" w:rsidRPr="00BE4225">
        <w:t xml:space="preserve"> adatlap alapján </w:t>
      </w:r>
      <w:r w:rsidR="00492C0A" w:rsidRPr="00BE4225">
        <w:t>három TCP portot hozunk létre.</w:t>
      </w:r>
    </w:p>
    <w:p w14:paraId="5933A85B" w14:textId="6CA12431" w:rsidR="00530C79" w:rsidRPr="00BE4225" w:rsidRDefault="00ED22AB" w:rsidP="00E2201B">
      <w:pPr>
        <w:spacing w:line="360" w:lineRule="auto"/>
      </w:pPr>
      <w:r w:rsidRPr="00BE4225">
        <w:rPr>
          <w:rFonts w:ascii="Times New Roman" w:hAnsi="Times New Roman"/>
        </w:rPr>
        <w:tab/>
        <w:t>A kommunikáció három TCP serveren keresztül zajlik. Az első szerver a port7 várja a kéréseket, minden kérésre elküldi a giroszkópok adatait</w:t>
      </w:r>
      <w:r w:rsidR="00E2201B">
        <w:rPr>
          <w:rFonts w:ascii="Times New Roman" w:hAnsi="Times New Roman"/>
        </w:rPr>
        <w:t>,</w:t>
      </w:r>
      <w:r w:rsidRPr="00BE4225">
        <w:rPr>
          <w:rFonts w:ascii="Times New Roman" w:hAnsi="Times New Roman"/>
        </w:rPr>
        <w:t xml:space="preserve"> tároló puffert, amely tartalmazza az utolsó lekérdezéstől gyűjtött adatokat. A második szerver a port8 várja a kéréseket, minden kérésre úgy, mint az előző, elküldi az IP MAGOKTÓL beérkezett adatokat. A harmadik szerver segítségével konfigurációs parancsokat küldhetünk a rendszernek, amelyeket értelmez és végrehajtja.</w:t>
      </w:r>
    </w:p>
    <w:p w14:paraId="2DCE9C6D" w14:textId="4B359A64" w:rsidR="002513EE" w:rsidRPr="00BE4225" w:rsidRDefault="005C0641" w:rsidP="00E2201B">
      <w:pPr>
        <w:spacing w:line="360" w:lineRule="auto"/>
        <w:rPr>
          <w:rFonts w:ascii="Times New Roman" w:hAnsi="Times New Roman"/>
        </w:rPr>
      </w:pPr>
      <w:r w:rsidRPr="00BE4225">
        <w:rPr>
          <w:rFonts w:ascii="Times New Roman" w:hAnsi="Times New Roman"/>
        </w:rPr>
        <w:t xml:space="preserve">A csomagok szerkezete a </w:t>
      </w:r>
      <w:r w:rsidRPr="00BE4225">
        <w:rPr>
          <w:rFonts w:ascii="Times New Roman" w:hAnsi="Times New Roman"/>
        </w:rPr>
        <w:fldChar w:fldCharType="begin"/>
      </w:r>
      <w:r w:rsidRPr="00BE4225">
        <w:rPr>
          <w:rFonts w:ascii="Times New Roman" w:hAnsi="Times New Roman"/>
        </w:rPr>
        <w:instrText xml:space="preserve"> REF _Ref422048699 \h </w:instrText>
      </w:r>
      <w:r w:rsidR="0071433B" w:rsidRPr="00BE4225">
        <w:rPr>
          <w:rFonts w:ascii="Times New Roman" w:hAnsi="Times New Roman"/>
        </w:rPr>
        <w:instrText xml:space="preserve"> \* MERGEFORMAT </w:instrText>
      </w:r>
      <w:r w:rsidRPr="00BE4225">
        <w:rPr>
          <w:rFonts w:ascii="Times New Roman" w:hAnsi="Times New Roman"/>
        </w:rPr>
      </w:r>
      <w:r w:rsidRPr="00BE4225">
        <w:rPr>
          <w:rFonts w:ascii="Times New Roman" w:hAnsi="Times New Roman"/>
        </w:rPr>
        <w:fldChar w:fldCharType="separate"/>
      </w:r>
      <w:r w:rsidR="00CB34B4" w:rsidRPr="00BE4225">
        <w:t>Kép. 3.35</w:t>
      </w:r>
      <w:r w:rsidRPr="00BE4225">
        <w:rPr>
          <w:rFonts w:ascii="Times New Roman" w:hAnsi="Times New Roman"/>
        </w:rPr>
        <w:fldChar w:fldCharType="end"/>
      </w:r>
      <w:r w:rsidRPr="00BE4225">
        <w:rPr>
          <w:rFonts w:ascii="Times New Roman" w:hAnsi="Times New Roman"/>
        </w:rPr>
        <w:t xml:space="preserve"> látható a „</w:t>
      </w:r>
      <w:r w:rsidRPr="00BE4225">
        <w:rPr>
          <w:rFonts w:ascii="Times New Roman" w:hAnsi="Times New Roman"/>
          <w:i/>
        </w:rPr>
        <w:t>TCP csomagok</w:t>
      </w:r>
      <w:r w:rsidRPr="00BE4225">
        <w:rPr>
          <w:rFonts w:ascii="Times New Roman" w:hAnsi="Times New Roman"/>
        </w:rPr>
        <w:t>” feliratnál.</w:t>
      </w:r>
    </w:p>
    <w:p w14:paraId="15F00543" w14:textId="77777777" w:rsidR="006405F3" w:rsidRPr="00BE4225" w:rsidRDefault="006405F3" w:rsidP="00E2201B">
      <w:pPr>
        <w:autoSpaceDE w:val="0"/>
        <w:autoSpaceDN w:val="0"/>
        <w:adjustRightInd w:val="0"/>
        <w:spacing w:line="360" w:lineRule="auto"/>
        <w:rPr>
          <w:rFonts w:ascii="Times New Roman" w:hAnsi="Times New Roman"/>
          <w:b/>
        </w:rPr>
      </w:pPr>
      <w:r w:rsidRPr="00BE4225">
        <w:rPr>
          <w:rFonts w:ascii="Times New Roman" w:hAnsi="Times New Roman"/>
          <w:b/>
        </w:rPr>
        <w:t xml:space="preserve">A program: </w:t>
      </w:r>
    </w:p>
    <w:p w14:paraId="2B266654" w14:textId="063BE1CD" w:rsidR="006405F3" w:rsidRPr="00BE4225" w:rsidRDefault="00BC64C7" w:rsidP="00E2201B">
      <w:pPr>
        <w:autoSpaceDE w:val="0"/>
        <w:autoSpaceDN w:val="0"/>
        <w:adjustRightInd w:val="0"/>
        <w:spacing w:line="360" w:lineRule="auto"/>
        <w:rPr>
          <w:rFonts w:cstheme="minorHAnsi"/>
          <w:color w:val="000000"/>
          <w:szCs w:val="24"/>
        </w:rPr>
      </w:pPr>
      <w:r w:rsidRPr="00BE4225">
        <w:rPr>
          <w:rFonts w:cstheme="minorHAnsi"/>
          <w:color w:val="000000"/>
          <w:szCs w:val="24"/>
        </w:rPr>
        <w:tab/>
      </w:r>
      <w:r w:rsidR="006405F3" w:rsidRPr="00BE4225">
        <w:rPr>
          <w:rFonts w:cstheme="minorHAnsi"/>
          <w:color w:val="000000"/>
          <w:szCs w:val="24"/>
        </w:rPr>
        <w:t>Első lépésben létrehozzuk a hálózat kialakításához szükséges IP4 címeket: az Zybo statikus IP címmel</w:t>
      </w:r>
      <w:r w:rsidR="00F81E3A" w:rsidRPr="00BE4225">
        <w:rPr>
          <w:rFonts w:cstheme="minorHAnsi"/>
          <w:color w:val="000000"/>
          <w:szCs w:val="24"/>
        </w:rPr>
        <w:t xml:space="preserve"> rendelkezik</w:t>
      </w:r>
      <w:r w:rsidR="006405F3" w:rsidRPr="00BE4225">
        <w:rPr>
          <w:rFonts w:cstheme="minorHAnsi"/>
          <w:color w:val="000000"/>
          <w:szCs w:val="24"/>
        </w:rPr>
        <w:t xml:space="preserve">: </w:t>
      </w:r>
    </w:p>
    <w:p w14:paraId="714BBB76" w14:textId="0E2A1DB5" w:rsidR="006405F3" w:rsidRPr="00BE4225" w:rsidRDefault="006405F3" w:rsidP="007852B4">
      <w:pPr>
        <w:autoSpaceDE w:val="0"/>
        <w:autoSpaceDN w:val="0"/>
        <w:adjustRightInd w:val="0"/>
        <w:spacing w:line="360" w:lineRule="auto"/>
        <w:rPr>
          <w:rFonts w:cstheme="minorHAnsi"/>
          <w:i/>
          <w:szCs w:val="24"/>
        </w:rPr>
      </w:pPr>
      <w:r w:rsidRPr="00BE4225">
        <w:rPr>
          <w:rFonts w:cstheme="minorHAnsi"/>
          <w:color w:val="000000"/>
          <w:szCs w:val="24"/>
        </w:rPr>
        <w:tab/>
      </w:r>
      <w:r w:rsidRPr="00BE4225">
        <w:rPr>
          <w:rFonts w:cstheme="minorHAnsi"/>
          <w:i/>
          <w:color w:val="000000"/>
          <w:szCs w:val="24"/>
        </w:rPr>
        <w:t>IP4_ADDR(&amp;ipaddr,  192, 168,   0, 10);</w:t>
      </w:r>
    </w:p>
    <w:p w14:paraId="1E7BA2D2" w14:textId="27672746" w:rsidR="006405F3" w:rsidRPr="00BE4225" w:rsidRDefault="00F81E3A" w:rsidP="0071433B">
      <w:pPr>
        <w:spacing w:line="360" w:lineRule="auto"/>
        <w:rPr>
          <w:rFonts w:cstheme="minorHAnsi"/>
          <w:szCs w:val="24"/>
        </w:rPr>
      </w:pPr>
      <w:r w:rsidRPr="00BE4225">
        <w:rPr>
          <w:rFonts w:cstheme="minorHAnsi"/>
          <w:szCs w:val="24"/>
        </w:rPr>
        <w:lastRenderedPageBreak/>
        <w:t>Az alhálózati maszk</w:t>
      </w:r>
      <w:r w:rsidR="006405F3" w:rsidRPr="00BE4225">
        <w:rPr>
          <w:rFonts w:cstheme="minorHAnsi"/>
          <w:szCs w:val="24"/>
        </w:rPr>
        <w:t>:</w:t>
      </w:r>
    </w:p>
    <w:p w14:paraId="565D6280" w14:textId="6F45A8B9" w:rsidR="006405F3" w:rsidRPr="00BE4225" w:rsidRDefault="006405F3" w:rsidP="0071433B">
      <w:pPr>
        <w:spacing w:line="360" w:lineRule="auto"/>
        <w:rPr>
          <w:rFonts w:cstheme="minorHAnsi"/>
          <w:color w:val="000000"/>
          <w:szCs w:val="24"/>
        </w:rPr>
      </w:pPr>
      <w:r w:rsidRPr="00BE4225">
        <w:rPr>
          <w:rFonts w:cstheme="minorHAnsi"/>
          <w:szCs w:val="24"/>
        </w:rPr>
        <w:tab/>
      </w:r>
      <w:r w:rsidRPr="00BE4225">
        <w:rPr>
          <w:rFonts w:cstheme="minorHAnsi"/>
          <w:i/>
          <w:color w:val="000000"/>
          <w:szCs w:val="24"/>
        </w:rPr>
        <w:t>IP4_ADDR(&amp;netmask, 255, 255, 255,  0);</w:t>
      </w:r>
    </w:p>
    <w:p w14:paraId="6DC744CA" w14:textId="77777777" w:rsidR="006405F3" w:rsidRPr="00BE4225" w:rsidRDefault="006405F3" w:rsidP="00911B32">
      <w:pPr>
        <w:spacing w:line="360" w:lineRule="auto"/>
        <w:rPr>
          <w:rFonts w:cstheme="minorHAnsi"/>
          <w:color w:val="000000"/>
          <w:szCs w:val="24"/>
        </w:rPr>
      </w:pPr>
      <w:r w:rsidRPr="00BE4225">
        <w:rPr>
          <w:rFonts w:cstheme="minorHAnsi"/>
          <w:color w:val="000000"/>
          <w:szCs w:val="24"/>
        </w:rPr>
        <w:t xml:space="preserve"> A routrer is rendelkezik egy statikus IP címmel a 192.168.0.1 amelyet beálltunk a zybo rendszeren, mint átjáró címet:</w:t>
      </w:r>
    </w:p>
    <w:p w14:paraId="5874BAC9" w14:textId="6F65F0F6" w:rsidR="006405F3" w:rsidRPr="00BE4225" w:rsidRDefault="006405F3" w:rsidP="00911B32">
      <w:pPr>
        <w:spacing w:line="360" w:lineRule="auto"/>
        <w:rPr>
          <w:rFonts w:cstheme="minorHAnsi"/>
          <w:i/>
          <w:color w:val="000000"/>
          <w:szCs w:val="24"/>
        </w:rPr>
      </w:pPr>
      <w:r w:rsidRPr="00BE4225">
        <w:rPr>
          <w:rFonts w:cstheme="minorHAnsi"/>
          <w:color w:val="000000"/>
          <w:szCs w:val="24"/>
        </w:rPr>
        <w:tab/>
      </w:r>
      <w:r w:rsidRPr="00BE4225">
        <w:rPr>
          <w:rFonts w:cstheme="minorHAnsi"/>
          <w:i/>
          <w:color w:val="000000"/>
          <w:szCs w:val="24"/>
        </w:rPr>
        <w:t xml:space="preserve">IP4_ADDR(&amp;gw,      192, 168,   0,  1); </w:t>
      </w:r>
    </w:p>
    <w:p w14:paraId="5C5D4B57" w14:textId="1363C215" w:rsidR="006405F3" w:rsidRPr="00BE4225" w:rsidRDefault="006405F3" w:rsidP="00A05E75">
      <w:pPr>
        <w:spacing w:line="360" w:lineRule="auto"/>
        <w:rPr>
          <w:rFonts w:cstheme="minorHAnsi"/>
          <w:color w:val="000000"/>
          <w:szCs w:val="24"/>
        </w:rPr>
      </w:pPr>
      <w:r w:rsidRPr="00BE4225">
        <w:rPr>
          <w:rFonts w:cstheme="minorHAnsi"/>
          <w:color w:val="000000"/>
          <w:szCs w:val="24"/>
        </w:rPr>
        <w:t>Második lépésként létrehozunk egy fizikai címet, amelye</w:t>
      </w:r>
      <w:r w:rsidR="00E2201B">
        <w:rPr>
          <w:rFonts w:cstheme="minorHAnsi"/>
          <w:color w:val="000000"/>
          <w:szCs w:val="24"/>
        </w:rPr>
        <w:t>l</w:t>
      </w:r>
      <w:r w:rsidRPr="00BE4225">
        <w:rPr>
          <w:rFonts w:cstheme="minorHAnsi"/>
          <w:color w:val="000000"/>
          <w:szCs w:val="24"/>
        </w:rPr>
        <w:t xml:space="preserve"> fog rendelkezni az eszköz:</w:t>
      </w:r>
    </w:p>
    <w:p w14:paraId="2A996888" w14:textId="02407B92" w:rsidR="006405F3" w:rsidRPr="00BE4225" w:rsidRDefault="006405F3" w:rsidP="00A05E75">
      <w:pPr>
        <w:spacing w:line="360" w:lineRule="auto"/>
        <w:rPr>
          <w:rFonts w:cstheme="minorHAnsi"/>
          <w:i/>
          <w:szCs w:val="24"/>
        </w:rPr>
      </w:pPr>
      <w:r w:rsidRPr="00BE4225">
        <w:rPr>
          <w:rFonts w:cstheme="minorHAnsi"/>
          <w:b/>
          <w:bCs/>
          <w:i/>
          <w:color w:val="7F0055"/>
          <w:szCs w:val="24"/>
        </w:rPr>
        <w:tab/>
        <w:t>unsigned</w:t>
      </w:r>
      <w:r w:rsidRPr="00BE4225">
        <w:rPr>
          <w:rFonts w:cstheme="minorHAnsi"/>
          <w:i/>
          <w:color w:val="000000"/>
          <w:szCs w:val="24"/>
        </w:rPr>
        <w:t xml:space="preserve"> </w:t>
      </w:r>
      <w:r w:rsidRPr="00BE4225">
        <w:rPr>
          <w:rFonts w:cstheme="minorHAnsi"/>
          <w:b/>
          <w:bCs/>
          <w:i/>
          <w:color w:val="7F0055"/>
          <w:szCs w:val="24"/>
        </w:rPr>
        <w:t>char</w:t>
      </w:r>
      <w:r w:rsidRPr="00BE4225">
        <w:rPr>
          <w:rFonts w:cstheme="minorHAnsi"/>
          <w:i/>
          <w:color w:val="000000"/>
          <w:szCs w:val="24"/>
        </w:rPr>
        <w:t xml:space="preserve"> mac_ethernet_address[] ={ 0x00, 0x0a, 0x35, 0x00, 0x01, 0x02 };</w:t>
      </w:r>
    </w:p>
    <w:p w14:paraId="55989B8B" w14:textId="3EFC41B8" w:rsidR="006405F3" w:rsidRPr="00BE4225" w:rsidRDefault="006405F3" w:rsidP="00BC64C7">
      <w:pPr>
        <w:spacing w:line="360" w:lineRule="auto"/>
        <w:rPr>
          <w:rFonts w:ascii="Times New Roman" w:hAnsi="Times New Roman"/>
        </w:rPr>
      </w:pPr>
      <w:r w:rsidRPr="00BE4225">
        <w:rPr>
          <w:rFonts w:ascii="Times New Roman" w:hAnsi="Times New Roman"/>
        </w:rPr>
        <w:t xml:space="preserve">Következő lépésben aktualizáljuk a </w:t>
      </w:r>
      <w:r w:rsidR="00E2201B" w:rsidRPr="00BE4225">
        <w:rPr>
          <w:rFonts w:ascii="Times New Roman" w:hAnsi="Times New Roman"/>
        </w:rPr>
        <w:t>beáll</w:t>
      </w:r>
      <w:r w:rsidR="00E2201B">
        <w:rPr>
          <w:rFonts w:ascii="Times New Roman" w:hAnsi="Times New Roman"/>
        </w:rPr>
        <w:t>í</w:t>
      </w:r>
      <w:r w:rsidR="00E2201B" w:rsidRPr="00BE4225">
        <w:rPr>
          <w:rFonts w:ascii="Times New Roman" w:hAnsi="Times New Roman"/>
        </w:rPr>
        <w:t>tásokat</w:t>
      </w:r>
      <w:r w:rsidRPr="00BE4225">
        <w:rPr>
          <w:rFonts w:ascii="Times New Roman" w:hAnsi="Times New Roman"/>
        </w:rPr>
        <w:t xml:space="preserve"> a hardveren:</w:t>
      </w:r>
    </w:p>
    <w:p w14:paraId="6FB35891" w14:textId="17999D89" w:rsidR="00F81E3A" w:rsidRPr="00BE4225" w:rsidRDefault="006405F3" w:rsidP="007852B4">
      <w:pPr>
        <w:spacing w:line="240" w:lineRule="auto"/>
        <w:rPr>
          <w:i/>
          <w:szCs w:val="24"/>
        </w:rPr>
      </w:pPr>
      <w:r w:rsidRPr="00BE4225">
        <w:tab/>
      </w:r>
      <w:r w:rsidR="00F81E3A" w:rsidRPr="00BE4225">
        <w:rPr>
          <w:i/>
          <w:szCs w:val="24"/>
        </w:rPr>
        <w:t>init_platform();</w:t>
      </w:r>
    </w:p>
    <w:p w14:paraId="4781D01B" w14:textId="0BEEFBB3" w:rsidR="006405F3" w:rsidRPr="00BE4225" w:rsidRDefault="00F81E3A" w:rsidP="007852B4">
      <w:pPr>
        <w:spacing w:line="240" w:lineRule="auto"/>
        <w:rPr>
          <w:i/>
          <w:szCs w:val="24"/>
        </w:rPr>
      </w:pPr>
      <w:r w:rsidRPr="00BE4225">
        <w:rPr>
          <w:rFonts w:ascii="Courier New" w:hAnsi="Courier New" w:cs="Courier New"/>
          <w:i/>
          <w:color w:val="000000"/>
          <w:szCs w:val="24"/>
        </w:rPr>
        <w:tab/>
      </w:r>
      <w:r w:rsidR="006405F3" w:rsidRPr="00BE4225">
        <w:rPr>
          <w:i/>
          <w:szCs w:val="24"/>
        </w:rPr>
        <w:t>lwip_init();</w:t>
      </w:r>
    </w:p>
    <w:p w14:paraId="1E065FFE" w14:textId="076B99B7" w:rsidR="00F81E3A" w:rsidRPr="00BE4225" w:rsidRDefault="00F81E3A" w:rsidP="007852B4">
      <w:pPr>
        <w:spacing w:line="240" w:lineRule="auto"/>
        <w:rPr>
          <w:rFonts w:ascii="Times New Roman" w:hAnsi="Times New Roman"/>
          <w:i/>
          <w:szCs w:val="24"/>
        </w:rPr>
      </w:pPr>
      <w:r w:rsidRPr="00BE4225">
        <w:rPr>
          <w:rFonts w:ascii="Times New Roman" w:hAnsi="Times New Roman"/>
          <w:i/>
          <w:szCs w:val="24"/>
        </w:rPr>
        <w:tab/>
        <w:t>xemac_add</w:t>
      </w:r>
      <w:r w:rsidR="00232A68">
        <w:rPr>
          <w:rFonts w:ascii="Times New Roman" w:hAnsi="Times New Roman"/>
          <w:i/>
          <w:szCs w:val="24"/>
        </w:rPr>
        <w:t xml:space="preserve"> </w:t>
      </w:r>
      <w:r w:rsidRPr="00BE4225">
        <w:rPr>
          <w:rFonts w:ascii="Times New Roman" w:hAnsi="Times New Roman"/>
          <w:i/>
          <w:szCs w:val="24"/>
        </w:rPr>
        <w:t>(echo_netif, &amp;ipaddr, &amp;netmask,&amp;gw, mac_ethernet_address,</w:t>
      </w:r>
      <w:r w:rsidR="00232A68">
        <w:rPr>
          <w:rFonts w:ascii="Times New Roman" w:hAnsi="Times New Roman"/>
          <w:i/>
          <w:szCs w:val="24"/>
        </w:rPr>
        <w:t xml:space="preserve"> </w:t>
      </w:r>
      <w:r w:rsidRPr="00BE4225">
        <w:rPr>
          <w:rFonts w:ascii="Times New Roman" w:hAnsi="Times New Roman"/>
          <w:i/>
          <w:szCs w:val="24"/>
        </w:rPr>
        <w:t>PLATFORM_EMAC_BASEADDR)</w:t>
      </w:r>
    </w:p>
    <w:p w14:paraId="01C2E346" w14:textId="373E011D" w:rsidR="00F81E3A" w:rsidRPr="00BE4225" w:rsidRDefault="00F81E3A" w:rsidP="007852B4">
      <w:pPr>
        <w:spacing w:line="240" w:lineRule="auto"/>
        <w:rPr>
          <w:rFonts w:ascii="Times New Roman" w:hAnsi="Times New Roman"/>
          <w:i/>
          <w:szCs w:val="24"/>
        </w:rPr>
      </w:pPr>
      <w:r w:rsidRPr="00BE4225">
        <w:rPr>
          <w:rFonts w:ascii="Times New Roman" w:hAnsi="Times New Roman"/>
          <w:i/>
          <w:szCs w:val="24"/>
        </w:rPr>
        <w:tab/>
        <w:t>netif_set_default(echo_netif);</w:t>
      </w:r>
    </w:p>
    <w:p w14:paraId="0E7B78B1" w14:textId="5B96DA42" w:rsidR="00F81E3A" w:rsidRPr="00BE4225" w:rsidRDefault="00F81E3A" w:rsidP="007852B4">
      <w:pPr>
        <w:spacing w:line="240" w:lineRule="auto"/>
        <w:rPr>
          <w:rFonts w:ascii="Times New Roman" w:hAnsi="Times New Roman"/>
          <w:i/>
          <w:szCs w:val="24"/>
        </w:rPr>
      </w:pPr>
      <w:r w:rsidRPr="00BE4225">
        <w:rPr>
          <w:rFonts w:ascii="Times New Roman" w:hAnsi="Times New Roman"/>
          <w:i/>
          <w:szCs w:val="24"/>
        </w:rPr>
        <w:tab/>
        <w:t>platform_enable_interrupts();</w:t>
      </w:r>
    </w:p>
    <w:p w14:paraId="1466B24B" w14:textId="77777777" w:rsidR="00D601C6" w:rsidRPr="00BE4225" w:rsidRDefault="00F81E3A" w:rsidP="007852B4">
      <w:pPr>
        <w:spacing w:line="240" w:lineRule="auto"/>
        <w:rPr>
          <w:rFonts w:ascii="Times New Roman" w:hAnsi="Times New Roman"/>
          <w:i/>
          <w:szCs w:val="24"/>
        </w:rPr>
      </w:pPr>
      <w:r w:rsidRPr="00BE4225">
        <w:rPr>
          <w:rFonts w:ascii="Times New Roman" w:hAnsi="Times New Roman"/>
          <w:i/>
          <w:szCs w:val="24"/>
        </w:rPr>
        <w:tab/>
        <w:t>netif_set_up(echo_netif);</w:t>
      </w:r>
    </w:p>
    <w:p w14:paraId="78FD0620" w14:textId="77777777" w:rsidR="005A3170" w:rsidRPr="00BE4225" w:rsidRDefault="005A3170" w:rsidP="007852B4">
      <w:pPr>
        <w:spacing w:line="240" w:lineRule="auto"/>
        <w:rPr>
          <w:rFonts w:ascii="Times New Roman" w:hAnsi="Times New Roman"/>
          <w:i/>
          <w:szCs w:val="24"/>
        </w:rPr>
      </w:pPr>
    </w:p>
    <w:p w14:paraId="09E0D436" w14:textId="6E720842" w:rsidR="00D601C6" w:rsidRPr="00BE4225" w:rsidRDefault="00BC64C7" w:rsidP="007852B4">
      <w:pPr>
        <w:spacing w:line="240" w:lineRule="auto"/>
        <w:rPr>
          <w:rFonts w:ascii="Times New Roman" w:hAnsi="Times New Roman"/>
          <w:b/>
          <w:szCs w:val="24"/>
        </w:rPr>
      </w:pPr>
      <w:r w:rsidRPr="00BE4225">
        <w:rPr>
          <w:rFonts w:ascii="Times New Roman" w:hAnsi="Times New Roman"/>
          <w:b/>
          <w:szCs w:val="24"/>
        </w:rPr>
        <w:t>Szerver létrehozás</w:t>
      </w:r>
      <w:r w:rsidR="00E2201B">
        <w:rPr>
          <w:rFonts w:ascii="Times New Roman" w:hAnsi="Times New Roman"/>
          <w:b/>
          <w:szCs w:val="24"/>
        </w:rPr>
        <w:t>a</w:t>
      </w:r>
      <w:r w:rsidRPr="00BE4225">
        <w:rPr>
          <w:rFonts w:ascii="Times New Roman" w:hAnsi="Times New Roman"/>
          <w:b/>
          <w:szCs w:val="24"/>
        </w:rPr>
        <w:t>:</w:t>
      </w:r>
      <w:r w:rsidR="00D601C6" w:rsidRPr="00BE4225">
        <w:rPr>
          <w:rFonts w:ascii="Times New Roman" w:hAnsi="Times New Roman"/>
          <w:b/>
          <w:szCs w:val="24"/>
        </w:rPr>
        <w:t xml:space="preserve"> </w:t>
      </w:r>
    </w:p>
    <w:p w14:paraId="2826F31C" w14:textId="19534C72" w:rsidR="00D601C6" w:rsidRPr="00BE4225" w:rsidRDefault="00D601C6" w:rsidP="00E2201B">
      <w:pPr>
        <w:spacing w:line="360" w:lineRule="auto"/>
        <w:rPr>
          <w:rFonts w:ascii="Times New Roman" w:hAnsi="Times New Roman"/>
          <w:szCs w:val="24"/>
        </w:rPr>
      </w:pPr>
      <w:r w:rsidRPr="00BE4225">
        <w:rPr>
          <w:rFonts w:ascii="Times New Roman" w:hAnsi="Times New Roman"/>
          <w:b/>
          <w:szCs w:val="24"/>
        </w:rPr>
        <w:tab/>
      </w:r>
      <w:r w:rsidRPr="00BE4225">
        <w:rPr>
          <w:rFonts w:ascii="Times New Roman" w:hAnsi="Times New Roman"/>
          <w:szCs w:val="24"/>
        </w:rPr>
        <w:t xml:space="preserve">A </w:t>
      </w:r>
      <w:r w:rsidRPr="00BE4225">
        <w:rPr>
          <w:rFonts w:ascii="Times New Roman" w:hAnsi="Times New Roman"/>
          <w:szCs w:val="24"/>
        </w:rPr>
        <w:fldChar w:fldCharType="begin"/>
      </w:r>
      <w:r w:rsidRPr="00BE4225">
        <w:rPr>
          <w:rFonts w:ascii="Times New Roman" w:hAnsi="Times New Roman"/>
          <w:szCs w:val="24"/>
        </w:rPr>
        <w:instrText xml:space="preserve"> REF _Ref422062245 \h  \* MERGEFORMAT </w:instrText>
      </w:r>
      <w:r w:rsidRPr="00BE4225">
        <w:rPr>
          <w:rFonts w:ascii="Times New Roman" w:hAnsi="Times New Roman"/>
          <w:szCs w:val="24"/>
        </w:rPr>
      </w:r>
      <w:r w:rsidRPr="00BE4225">
        <w:rPr>
          <w:rFonts w:ascii="Times New Roman" w:hAnsi="Times New Roman"/>
          <w:szCs w:val="24"/>
        </w:rPr>
        <w:fldChar w:fldCharType="separate"/>
      </w:r>
      <w:r w:rsidR="00E2201B">
        <w:t xml:space="preserve">Program. </w:t>
      </w:r>
      <w:r w:rsidR="003401E3" w:rsidRPr="00BE4225">
        <w:t>3.6.1</w:t>
      </w:r>
      <w:r w:rsidRPr="00BE4225">
        <w:rPr>
          <w:rFonts w:ascii="Times New Roman" w:hAnsi="Times New Roman"/>
          <w:szCs w:val="24"/>
        </w:rPr>
        <w:fldChar w:fldCharType="end"/>
      </w:r>
      <w:r w:rsidRPr="00BE4225">
        <w:rPr>
          <w:rFonts w:ascii="Times New Roman" w:hAnsi="Times New Roman"/>
          <w:szCs w:val="24"/>
        </w:rPr>
        <w:t xml:space="preserve"> kódrészletben létrehozunk egy TCP servert, amelyen majd fogadja a kapcsolatokat. A harmadik sorba definiálunk egy változót</w:t>
      </w:r>
      <w:r w:rsidR="00232A68">
        <w:rPr>
          <w:rFonts w:ascii="Times New Roman" w:hAnsi="Times New Roman"/>
          <w:szCs w:val="24"/>
        </w:rPr>
        <w:t>,</w:t>
      </w:r>
      <w:r w:rsidRPr="00BE4225">
        <w:rPr>
          <w:rFonts w:ascii="Times New Roman" w:hAnsi="Times New Roman"/>
          <w:szCs w:val="24"/>
        </w:rPr>
        <w:t xml:space="preserve"> amelyben majd tároljuk a függvények</w:t>
      </w:r>
      <w:r w:rsidR="00232A68">
        <w:rPr>
          <w:rFonts w:ascii="Times New Roman" w:hAnsi="Times New Roman"/>
          <w:szCs w:val="24"/>
        </w:rPr>
        <w:t xml:space="preserve"> által visszatérített értéket. H</w:t>
      </w:r>
      <w:r w:rsidRPr="00BE4225">
        <w:rPr>
          <w:rFonts w:ascii="Times New Roman" w:hAnsi="Times New Roman"/>
          <w:szCs w:val="24"/>
        </w:rPr>
        <w:t xml:space="preserve">a az érték nem egyenlő 0 val akkor hiba történt a végrehajtáskor. A 4. sorban definiáljuk a port számot amelyen fog majd </w:t>
      </w:r>
      <w:r w:rsidR="00232A68" w:rsidRPr="00BE4225">
        <w:rPr>
          <w:rFonts w:ascii="Times New Roman" w:hAnsi="Times New Roman"/>
          <w:szCs w:val="24"/>
        </w:rPr>
        <w:t>hal</w:t>
      </w:r>
      <w:r w:rsidR="00232A68">
        <w:rPr>
          <w:rFonts w:ascii="Times New Roman" w:hAnsi="Times New Roman"/>
          <w:szCs w:val="24"/>
        </w:rPr>
        <w:t>l</w:t>
      </w:r>
      <w:r w:rsidR="00232A68" w:rsidRPr="00BE4225">
        <w:rPr>
          <w:rFonts w:ascii="Times New Roman" w:hAnsi="Times New Roman"/>
          <w:szCs w:val="24"/>
        </w:rPr>
        <w:t>gatózni</w:t>
      </w:r>
      <w:r w:rsidRPr="00BE4225">
        <w:rPr>
          <w:rFonts w:ascii="Times New Roman" w:hAnsi="Times New Roman"/>
          <w:szCs w:val="24"/>
        </w:rPr>
        <w:t xml:space="preserve"> a szerver.</w:t>
      </w:r>
      <w:r w:rsidR="00232A68">
        <w:rPr>
          <w:rFonts w:ascii="Times New Roman" w:hAnsi="Times New Roman"/>
          <w:szCs w:val="24"/>
        </w:rPr>
        <w:t xml:space="preserve"> 5.-ben </w:t>
      </w:r>
      <w:r w:rsidR="005A3170" w:rsidRPr="00BE4225">
        <w:rPr>
          <w:rFonts w:ascii="Times New Roman" w:hAnsi="Times New Roman"/>
          <w:szCs w:val="24"/>
        </w:rPr>
        <w:t xml:space="preserve">létrehozunk egy </w:t>
      </w:r>
      <w:r w:rsidR="00232A68" w:rsidRPr="00BE4225">
        <w:rPr>
          <w:rFonts w:ascii="Times New Roman" w:hAnsi="Times New Roman"/>
          <w:szCs w:val="24"/>
        </w:rPr>
        <w:t>új</w:t>
      </w:r>
      <w:r w:rsidR="005A3170" w:rsidRPr="00BE4225">
        <w:rPr>
          <w:rFonts w:ascii="Times New Roman" w:hAnsi="Times New Roman"/>
          <w:szCs w:val="24"/>
        </w:rPr>
        <w:t xml:space="preserve"> TCP protokollt. 9. lépésben társítjuk az IP címet és a pontszámot a TCP protokollal.18. sorban társítjuk a kapcsolat kérésekor végrehajtandó eljárást. </w:t>
      </w:r>
    </w:p>
    <w:p w14:paraId="60083917" w14:textId="7A3D49B1" w:rsidR="005A3170" w:rsidRPr="00BE4225" w:rsidRDefault="005A3170" w:rsidP="00232A68">
      <w:r w:rsidRPr="00BE4225">
        <w:rPr>
          <w:rFonts w:ascii="Times New Roman" w:hAnsi="Times New Roman"/>
        </w:rPr>
        <w:tab/>
        <w:t>A</w:t>
      </w:r>
      <w:r w:rsidR="00232A68">
        <w:rPr>
          <w:rFonts w:ascii="Times New Roman" w:hAnsi="Times New Roman"/>
        </w:rPr>
        <w:t>z</w:t>
      </w:r>
      <w:r w:rsidRPr="00BE4225">
        <w:rPr>
          <w:rFonts w:ascii="Times New Roman" w:hAnsi="Times New Roman"/>
        </w:rPr>
        <w:t xml:space="preserve"> </w:t>
      </w:r>
      <w:r w:rsidRPr="00BE4225">
        <w:rPr>
          <w:b/>
        </w:rPr>
        <w:t>accept_callbackSV1</w:t>
      </w:r>
      <w:r w:rsidRPr="00BE4225">
        <w:rPr>
          <w:rFonts w:ascii="Courier New" w:hAnsi="Courier New" w:cs="Courier New"/>
          <w:b/>
          <w:sz w:val="20"/>
          <w:szCs w:val="20"/>
        </w:rPr>
        <w:t xml:space="preserve"> </w:t>
      </w:r>
      <w:r w:rsidRPr="00BE4225">
        <w:t>eljárás társítja</w:t>
      </w:r>
      <w:r w:rsidRPr="00BE4225">
        <w:rPr>
          <w:b/>
        </w:rPr>
        <w:t xml:space="preserve"> </w:t>
      </w:r>
      <w:r w:rsidRPr="00BE4225">
        <w:t>a csomagok érkezésekor meghívódó rutint</w:t>
      </w:r>
      <w:r w:rsidR="00232A68">
        <w:t xml:space="preserve">, </w:t>
      </w:r>
      <w:r w:rsidR="003E0F58" w:rsidRPr="00BE4225">
        <w:t>amelyben majd</w:t>
      </w:r>
      <w:r w:rsidRPr="00BE4225">
        <w:t xml:space="preserve"> történik az adatok visszaküldése a feladónak.</w:t>
      </w:r>
      <w:r w:rsidR="003E0F58" w:rsidRPr="00BE4225">
        <w:t xml:space="preserve"> A </w:t>
      </w:r>
      <w:r w:rsidR="003E0F58" w:rsidRPr="00BE4225">
        <w:rPr>
          <w:b/>
        </w:rPr>
        <w:t xml:space="preserve">recv_callbackSV1 </w:t>
      </w:r>
      <w:r w:rsidR="003E0F58" w:rsidRPr="00BE4225">
        <w:t>történik az adatok kiolvasása.</w:t>
      </w:r>
    </w:p>
    <w:p w14:paraId="6669DA16" w14:textId="77777777" w:rsidR="005A3170" w:rsidRPr="00BE4225" w:rsidRDefault="005A3170" w:rsidP="007852B4">
      <w:pPr>
        <w:spacing w:line="360" w:lineRule="auto"/>
        <w:rPr>
          <w:rFonts w:ascii="Times New Roman" w:hAnsi="Times New Roman"/>
          <w:szCs w:val="24"/>
        </w:rPr>
      </w:pPr>
    </w:p>
    <w:p w14:paraId="0B41CBFB" w14:textId="77A81974" w:rsidR="0032221C" w:rsidRPr="00BE4225" w:rsidRDefault="00C81A1F" w:rsidP="007852B4">
      <w:pPr>
        <w:spacing w:line="240" w:lineRule="auto"/>
        <w:rPr>
          <w:rFonts w:ascii="Times New Roman" w:hAnsi="Times New Roman"/>
          <w:b/>
          <w:szCs w:val="24"/>
        </w:rPr>
      </w:pPr>
      <w:r w:rsidRPr="00BE4225">
        <w:rPr>
          <w:rFonts w:ascii="Times New Roman" w:hAnsi="Times New Roman"/>
          <w:b/>
          <w:noProof/>
          <w:szCs w:val="24"/>
          <w:lang w:val="en-US"/>
        </w:rPr>
        <w:lastRenderedPageBreak/>
        <mc:AlternateContent>
          <mc:Choice Requires="wps">
            <w:drawing>
              <wp:inline distT="0" distB="0" distL="0" distR="0" wp14:anchorId="5381CF74" wp14:editId="263C649B">
                <wp:extent cx="6348095" cy="3768090"/>
                <wp:effectExtent l="9525" t="9525" r="5080" b="13335"/>
                <wp:docPr id="71"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3768090"/>
                        </a:xfrm>
                        <a:prstGeom prst="rect">
                          <a:avLst/>
                        </a:prstGeom>
                        <a:solidFill>
                          <a:srgbClr val="FFFFFF"/>
                        </a:solidFill>
                        <a:ln w="9525">
                          <a:solidFill>
                            <a:srgbClr val="000000"/>
                          </a:solidFill>
                          <a:miter lim="800000"/>
                          <a:headEnd/>
                          <a:tailEnd/>
                        </a:ln>
                      </wps:spPr>
                      <wps:txbx>
                        <w:txbxContent>
                          <w:tbl>
                            <w:tblPr>
                              <w:tblStyle w:val="PlainTable1"/>
                              <w:tblW w:w="7644" w:type="dxa"/>
                              <w:tblLook w:val="04A0" w:firstRow="1" w:lastRow="0" w:firstColumn="1" w:lastColumn="0" w:noHBand="0" w:noVBand="1"/>
                            </w:tblPr>
                            <w:tblGrid>
                              <w:gridCol w:w="1008"/>
                              <w:gridCol w:w="2092"/>
                              <w:gridCol w:w="4544"/>
                            </w:tblGrid>
                            <w:tr w:rsidR="0025279D"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16829BB9" w14:textId="2AAE9594" w:rsidR="0025279D" w:rsidRPr="00C82F41" w:rsidRDefault="0025279D">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val="0"/>
                                      <w:bCs w:val="0"/>
                                      <w:color w:val="7F0055"/>
                                      <w:sz w:val="20"/>
                                      <w:szCs w:val="20"/>
                                    </w:rPr>
                                    <w:t>int</w:t>
                                  </w:r>
                                  <w:r w:rsidRPr="00C82F41">
                                    <w:rPr>
                                      <w:rFonts w:ascii="Courier New" w:hAnsi="Courier New" w:cs="Courier New"/>
                                      <w:color w:val="000000"/>
                                      <w:sz w:val="20"/>
                                      <w:szCs w:val="20"/>
                                    </w:rPr>
                                    <w:t xml:space="preserve"> </w:t>
                                  </w:r>
                                  <w:r>
                                    <w:rPr>
                                      <w:rFonts w:ascii="Courier New" w:hAnsi="Courier New" w:cs="Courier New"/>
                                      <w:b w:val="0"/>
                                      <w:bCs w:val="0"/>
                                      <w:color w:val="000000"/>
                                      <w:sz w:val="20"/>
                                      <w:szCs w:val="20"/>
                                    </w:rPr>
                                    <w:t>start_applicationSV1</w:t>
                                  </w:r>
                                  <w:r w:rsidRPr="00C82F41">
                                    <w:rPr>
                                      <w:rFonts w:ascii="Courier New" w:hAnsi="Courier New" w:cs="Courier New"/>
                                      <w:color w:val="000000"/>
                                      <w:sz w:val="20"/>
                                      <w:szCs w:val="20"/>
                                    </w:rPr>
                                    <w:t>()</w:t>
                                  </w:r>
                                </w:p>
                              </w:tc>
                            </w:tr>
                            <w:tr w:rsidR="0025279D"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15D3B67C"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w:t>
                                  </w:r>
                                </w:p>
                              </w:tc>
                            </w:tr>
                            <w:tr w:rsidR="0025279D"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5032"/>
                                      <w:sz w:val="20"/>
                                      <w:szCs w:val="20"/>
                                    </w:rPr>
                                  </w:pPr>
                                </w:p>
                              </w:tc>
                              <w:tc>
                                <w:tcPr>
                                  <w:tcW w:w="6636" w:type="dxa"/>
                                  <w:gridSpan w:val="2"/>
                                </w:tcPr>
                                <w:p w14:paraId="116DA521"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5032"/>
                                      <w:sz w:val="20"/>
                                      <w:szCs w:val="20"/>
                                    </w:rPr>
                                    <w:t>err_t</w:t>
                                  </w:r>
                                  <w:r w:rsidRPr="00C82F41">
                                    <w:rPr>
                                      <w:rFonts w:ascii="Courier New" w:hAnsi="Courier New" w:cs="Courier New"/>
                                      <w:color w:val="000000"/>
                                      <w:sz w:val="20"/>
                                      <w:szCs w:val="20"/>
                                    </w:rPr>
                                    <w:t xml:space="preserve"> err;</w:t>
                                  </w:r>
                                </w:p>
                              </w:tc>
                            </w:tr>
                            <w:tr w:rsidR="0025279D"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711CE4DC"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unsigned</w:t>
                                  </w:r>
                                  <w:r w:rsidRPr="00C82F41">
                                    <w:rPr>
                                      <w:rFonts w:ascii="Courier New" w:hAnsi="Courier New" w:cs="Courier New"/>
                                      <w:color w:val="000000"/>
                                      <w:sz w:val="20"/>
                                      <w:szCs w:val="20"/>
                                    </w:rPr>
                                    <w:t xml:space="preserve"> port = 9;</w:t>
                                  </w:r>
                                </w:p>
                              </w:tc>
                            </w:tr>
                            <w:tr w:rsidR="0025279D"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7592649F"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pcb = tcp_new();</w:t>
                                  </w:r>
                                </w:p>
                              </w:tc>
                            </w:tr>
                            <w:tr w:rsidR="0025279D"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106F90C6"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if</w:t>
                                  </w:r>
                                  <w:r w:rsidRPr="00C82F41">
                                    <w:rPr>
                                      <w:rFonts w:ascii="Courier New" w:hAnsi="Courier New" w:cs="Courier New"/>
                                      <w:color w:val="000000"/>
                                      <w:sz w:val="20"/>
                                      <w:szCs w:val="20"/>
                                    </w:rPr>
                                    <w:t xml:space="preserve"> (!pcb) {</w:t>
                                  </w:r>
                                </w:p>
                              </w:tc>
                            </w:tr>
                            <w:tr w:rsidR="0025279D"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18520D7B"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xil_printf(</w:t>
                                  </w:r>
                                  <w:r w:rsidRPr="00C82F41">
                                    <w:rPr>
                                      <w:rFonts w:ascii="Courier New" w:hAnsi="Courier New" w:cs="Courier New"/>
                                      <w:color w:val="2A00FF"/>
                                      <w:sz w:val="20"/>
                                      <w:szCs w:val="20"/>
                                    </w:rPr>
                                    <w:t>"Error creating PCB. Out of Memory\n\r"</w:t>
                                  </w:r>
                                  <w:r w:rsidRPr="00C82F41">
                                    <w:rPr>
                                      <w:rFonts w:ascii="Courier New" w:hAnsi="Courier New" w:cs="Courier New"/>
                                      <w:color w:val="000000"/>
                                      <w:sz w:val="20"/>
                                      <w:szCs w:val="20"/>
                                    </w:rPr>
                                    <w:t>);</w:t>
                                  </w:r>
                                </w:p>
                              </w:tc>
                            </w:tr>
                            <w:tr w:rsidR="0025279D"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1863A199"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return</w:t>
                                  </w:r>
                                  <w:r w:rsidRPr="00C82F41">
                                    <w:rPr>
                                      <w:rFonts w:ascii="Courier New" w:hAnsi="Courier New" w:cs="Courier New"/>
                                      <w:color w:val="000000"/>
                                      <w:sz w:val="20"/>
                                      <w:szCs w:val="20"/>
                                    </w:rPr>
                                    <w:t xml:space="preserve"> -1;</w:t>
                                  </w:r>
                                  <w:r w:rsidRPr="00C82F41">
                                    <w:rPr>
                                      <w:rFonts w:ascii="Courier New" w:hAnsi="Courier New" w:cs="Courier New"/>
                                      <w:color w:val="000000"/>
                                      <w:sz w:val="20"/>
                                      <w:szCs w:val="20"/>
                                    </w:rPr>
                                    <w:tab/>
                                    <w:t>}</w:t>
                                  </w:r>
                                </w:p>
                              </w:tc>
                            </w:tr>
                            <w:tr w:rsidR="0025279D"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21D3FD27"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err = tcp_bind(pcb, IP_ADDR_ANY, port);</w:t>
                                  </w:r>
                                </w:p>
                              </w:tc>
                            </w:tr>
                            <w:tr w:rsidR="0025279D"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5B936FE2"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if</w:t>
                                  </w:r>
                                  <w:r w:rsidRPr="00C82F41">
                                    <w:rPr>
                                      <w:rFonts w:ascii="Courier New" w:hAnsi="Courier New" w:cs="Courier New"/>
                                      <w:color w:val="000000"/>
                                      <w:sz w:val="20"/>
                                      <w:szCs w:val="20"/>
                                    </w:rPr>
                                    <w:t xml:space="preserve"> (err != ERR_OK) {</w:t>
                                  </w:r>
                                </w:p>
                              </w:tc>
                            </w:tr>
                            <w:tr w:rsidR="0025279D"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0E2F9A55"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xil_printf(</w:t>
                                  </w:r>
                                  <w:r w:rsidRPr="00C82F41">
                                    <w:rPr>
                                      <w:rFonts w:ascii="Courier New" w:hAnsi="Courier New" w:cs="Courier New"/>
                                      <w:color w:val="2A00FF"/>
                                      <w:sz w:val="20"/>
                                      <w:szCs w:val="20"/>
                                    </w:rPr>
                                    <w:t>"Unable to bind to port %d: err = %d\n\r"</w:t>
                                  </w:r>
                                  <w:r w:rsidRPr="00C82F41">
                                    <w:rPr>
                                      <w:rFonts w:ascii="Courier New" w:hAnsi="Courier New" w:cs="Courier New"/>
                                      <w:color w:val="000000"/>
                                      <w:sz w:val="20"/>
                                      <w:szCs w:val="20"/>
                                    </w:rPr>
                                    <w:t>, port, err);</w:t>
                                  </w:r>
                                </w:p>
                              </w:tc>
                            </w:tr>
                            <w:tr w:rsidR="0025279D"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51629842"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return</w:t>
                                  </w:r>
                                  <w:r w:rsidRPr="00C82F41">
                                    <w:rPr>
                                      <w:rFonts w:ascii="Courier New" w:hAnsi="Courier New" w:cs="Courier New"/>
                                      <w:color w:val="000000"/>
                                      <w:sz w:val="20"/>
                                      <w:szCs w:val="20"/>
                                    </w:rPr>
                                    <w:t xml:space="preserve"> -2;</w:t>
                                  </w:r>
                                  <w:r w:rsidRPr="00C82F41">
                                    <w:rPr>
                                      <w:rFonts w:ascii="Courier New" w:hAnsi="Courier New" w:cs="Courier New"/>
                                      <w:color w:val="000000"/>
                                      <w:sz w:val="20"/>
                                      <w:szCs w:val="20"/>
                                    </w:rPr>
                                    <w:tab/>
                                    <w:t>}</w:t>
                                  </w:r>
                                </w:p>
                              </w:tc>
                            </w:tr>
                            <w:tr w:rsidR="0025279D"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6519B49B"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tcp_arg(pcb, NULL);</w:t>
                                  </w:r>
                                </w:p>
                              </w:tc>
                            </w:tr>
                            <w:tr w:rsidR="0025279D"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4EDEA3DF"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pcb = tcp_listen(pcb);</w:t>
                                  </w:r>
                                </w:p>
                              </w:tc>
                            </w:tr>
                            <w:tr w:rsidR="0025279D"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15EFC1AB"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if</w:t>
                                  </w:r>
                                  <w:r w:rsidRPr="00C82F41">
                                    <w:rPr>
                                      <w:rFonts w:ascii="Courier New" w:hAnsi="Courier New" w:cs="Courier New"/>
                                      <w:color w:val="000000"/>
                                      <w:sz w:val="20"/>
                                      <w:szCs w:val="20"/>
                                    </w:rPr>
                                    <w:t xml:space="preserve"> (!pcb) {</w:t>
                                  </w:r>
                                </w:p>
                              </w:tc>
                            </w:tr>
                            <w:tr w:rsidR="0025279D"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58A6E418"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xil_printf(</w:t>
                                  </w:r>
                                  <w:r w:rsidRPr="00C82F41">
                                    <w:rPr>
                                      <w:rFonts w:ascii="Courier New" w:hAnsi="Courier New" w:cs="Courier New"/>
                                      <w:color w:val="2A00FF"/>
                                      <w:sz w:val="20"/>
                                      <w:szCs w:val="20"/>
                                    </w:rPr>
                                    <w:t>"Out of memory while tcp_listen\n\r"</w:t>
                                  </w:r>
                                  <w:r w:rsidRPr="00C82F41">
                                    <w:rPr>
                                      <w:rFonts w:ascii="Courier New" w:hAnsi="Courier New" w:cs="Courier New"/>
                                      <w:color w:val="000000"/>
                                      <w:sz w:val="20"/>
                                      <w:szCs w:val="20"/>
                                    </w:rPr>
                                    <w:t>);</w:t>
                                  </w:r>
                                </w:p>
                              </w:tc>
                            </w:tr>
                            <w:tr w:rsidR="0025279D"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4040F380"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return</w:t>
                                  </w:r>
                                  <w:r w:rsidRPr="00C82F41">
                                    <w:rPr>
                                      <w:rFonts w:ascii="Courier New" w:hAnsi="Courier New" w:cs="Courier New"/>
                                      <w:color w:val="000000"/>
                                      <w:sz w:val="20"/>
                                      <w:szCs w:val="20"/>
                                    </w:rPr>
                                    <w:t xml:space="preserve"> -3;</w:t>
                                  </w:r>
                                  <w:r w:rsidRPr="00C82F41">
                                    <w:rPr>
                                      <w:rFonts w:ascii="Courier New" w:hAnsi="Courier New" w:cs="Courier New"/>
                                      <w:color w:val="000000"/>
                                      <w:sz w:val="20"/>
                                      <w:szCs w:val="20"/>
                                    </w:rPr>
                                    <w:tab/>
                                    <w:t>}</w:t>
                                  </w:r>
                                </w:p>
                              </w:tc>
                            </w:tr>
                            <w:tr w:rsidR="0025279D"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46FC50DB" w14:textId="06AD1A72"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tcp_accept(pcb, accept_callback</w:t>
                                  </w:r>
                                  <w:r>
                                    <w:rPr>
                                      <w:rFonts w:ascii="Courier New" w:hAnsi="Courier New" w:cs="Courier New"/>
                                      <w:color w:val="000000"/>
                                      <w:sz w:val="20"/>
                                      <w:szCs w:val="20"/>
                                    </w:rPr>
                                    <w:t>SV1</w:t>
                                  </w:r>
                                  <w:r w:rsidRPr="00C82F41">
                                    <w:rPr>
                                      <w:rFonts w:ascii="Courier New" w:hAnsi="Courier New" w:cs="Courier New"/>
                                      <w:color w:val="000000"/>
                                      <w:sz w:val="20"/>
                                      <w:szCs w:val="20"/>
                                    </w:rPr>
                                    <w:t>);</w:t>
                                  </w:r>
                                </w:p>
                              </w:tc>
                            </w:tr>
                            <w:tr w:rsidR="0025279D"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66401544"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xil_printf(</w:t>
                                  </w:r>
                                  <w:r w:rsidRPr="00C82F41">
                                    <w:rPr>
                                      <w:rFonts w:ascii="Courier New" w:hAnsi="Courier New" w:cs="Courier New"/>
                                      <w:color w:val="2A00FF"/>
                                      <w:sz w:val="20"/>
                                      <w:szCs w:val="20"/>
                                    </w:rPr>
                                    <w:t>"TCP echo server started @ port %d\n\r"</w:t>
                                  </w:r>
                                  <w:r w:rsidRPr="00C82F41">
                                    <w:rPr>
                                      <w:rFonts w:ascii="Courier New" w:hAnsi="Courier New" w:cs="Courier New"/>
                                      <w:color w:val="000000"/>
                                      <w:sz w:val="20"/>
                                      <w:szCs w:val="20"/>
                                    </w:rPr>
                                    <w:t>, port);</w:t>
                                  </w:r>
                                </w:p>
                              </w:tc>
                            </w:tr>
                            <w:tr w:rsidR="0025279D"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4BD42D6C"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return</w:t>
                                  </w:r>
                                  <w:r w:rsidRPr="00C82F41">
                                    <w:rPr>
                                      <w:rFonts w:ascii="Courier New" w:hAnsi="Courier New" w:cs="Courier New"/>
                                      <w:color w:val="000000"/>
                                      <w:sz w:val="20"/>
                                      <w:szCs w:val="20"/>
                                    </w:rPr>
                                    <w:t xml:space="preserve"> 0;</w:t>
                                  </w:r>
                                </w:p>
                              </w:tc>
                            </w:tr>
                            <w:tr w:rsidR="0025279D"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25279D" w:rsidRPr="00C82F41" w:rsidRDefault="0025279D" w:rsidP="00CB34B4">
                                  <w:pPr>
                                    <w:keepNext/>
                                    <w:autoSpaceDE w:val="0"/>
                                    <w:autoSpaceDN w:val="0"/>
                                    <w:adjustRightInd w:val="0"/>
                                    <w:rPr>
                                      <w:rFonts w:ascii="Courier New" w:hAnsi="Courier New" w:cs="Courier New"/>
                                      <w:color w:val="000000"/>
                                      <w:sz w:val="20"/>
                                      <w:szCs w:val="20"/>
                                    </w:rPr>
                                  </w:pPr>
                                </w:p>
                              </w:tc>
                              <w:tc>
                                <w:tcPr>
                                  <w:tcW w:w="4544" w:type="dxa"/>
                                </w:tcPr>
                                <w:p w14:paraId="5D2346C8" w14:textId="77777777" w:rsidR="0025279D" w:rsidRPr="00C82F41" w:rsidRDefault="0025279D"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w:t>
                                  </w:r>
                                </w:p>
                              </w:tc>
                            </w:tr>
                          </w:tbl>
                          <w:p w14:paraId="3D02F9BC" w14:textId="39DC4C6C" w:rsidR="0025279D" w:rsidRDefault="0025279D" w:rsidP="00D601C6">
                            <w:pPr>
                              <w:pStyle w:val="Caption"/>
                              <w:jc w:val="center"/>
                            </w:pPr>
                            <w:r>
                              <w:t xml:space="preserve">Program.  </w:t>
                            </w:r>
                            <w:r>
                              <w:fldChar w:fldCharType="begin"/>
                            </w:r>
                            <w:r>
                              <w:instrText xml:space="preserve"> STYLEREF 2 \s </w:instrText>
                            </w:r>
                            <w:r>
                              <w:fldChar w:fldCharType="separate"/>
                            </w:r>
                            <w:r>
                              <w:rPr>
                                <w:noProof/>
                              </w:rPr>
                              <w:t>3.6</w:t>
                            </w:r>
                            <w:r>
                              <w:fldChar w:fldCharType="end"/>
                            </w:r>
                            <w:r>
                              <w:t>.</w:t>
                            </w:r>
                            <w:r>
                              <w:fldChar w:fldCharType="begin"/>
                            </w:r>
                            <w:r>
                              <w:instrText xml:space="preserve"> SEQ Program._ \* ARABIC \s 2 </w:instrText>
                            </w:r>
                            <w:r>
                              <w:fldChar w:fldCharType="separate"/>
                            </w:r>
                            <w:r>
                              <w:rPr>
                                <w:noProof/>
                              </w:rPr>
                              <w:t>2</w:t>
                            </w:r>
                            <w:r>
                              <w:fldChar w:fldCharType="end"/>
                            </w:r>
                            <w:r>
                              <w:t xml:space="preserve"> Server létrehozása C kód</w:t>
                            </w:r>
                          </w:p>
                          <w:p w14:paraId="36338879" w14:textId="77777777" w:rsidR="0025279D" w:rsidRPr="00CE729B" w:rsidRDefault="0025279D" w:rsidP="007852B4"/>
                        </w:txbxContent>
                      </wps:txbx>
                      <wps:bodyPr rot="0" vert="horz" wrap="square" lIns="91440" tIns="45720" rIns="91440" bIns="45720" anchor="t" anchorCtr="0" upright="1">
                        <a:noAutofit/>
                      </wps:bodyPr>
                    </wps:wsp>
                  </a:graphicData>
                </a:graphic>
              </wp:inline>
            </w:drawing>
          </mc:Choice>
          <mc:Fallback>
            <w:pict>
              <v:shape w14:anchorId="5381CF74" id="Text Box 225" o:spid="_x0000_s1179" type="#_x0000_t202" style="width:499.85pt;height:2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">
                <v:textbox>
                  <w:txbxContent>
                    <w:tbl>
                      <w:tblPr>
                        <w:tblStyle w:val="PlainTable1"/>
                        <w:tblW w:w="7644" w:type="dxa"/>
                        <w:tblLook w:val="04A0" w:firstRow="1" w:lastRow="0" w:firstColumn="1" w:lastColumn="0" w:noHBand="0" w:noVBand="1"/>
                      </w:tblPr>
                      <w:tblGrid>
                        <w:gridCol w:w="1008"/>
                        <w:gridCol w:w="2092"/>
                        <w:gridCol w:w="4544"/>
                      </w:tblGrid>
                      <w:tr w:rsidR="0025279D"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16829BB9" w14:textId="2AAE9594" w:rsidR="0025279D" w:rsidRPr="00C82F41" w:rsidRDefault="0025279D">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val="0"/>
                                <w:bCs w:val="0"/>
                                <w:color w:val="7F0055"/>
                                <w:sz w:val="20"/>
                                <w:szCs w:val="20"/>
                              </w:rPr>
                              <w:t>int</w:t>
                            </w:r>
                            <w:r w:rsidRPr="00C82F41">
                              <w:rPr>
                                <w:rFonts w:ascii="Courier New" w:hAnsi="Courier New" w:cs="Courier New"/>
                                <w:color w:val="000000"/>
                                <w:sz w:val="20"/>
                                <w:szCs w:val="20"/>
                              </w:rPr>
                              <w:t xml:space="preserve"> </w:t>
                            </w:r>
                            <w:r>
                              <w:rPr>
                                <w:rFonts w:ascii="Courier New" w:hAnsi="Courier New" w:cs="Courier New"/>
                                <w:b w:val="0"/>
                                <w:bCs w:val="0"/>
                                <w:color w:val="000000"/>
                                <w:sz w:val="20"/>
                                <w:szCs w:val="20"/>
                              </w:rPr>
                              <w:t>start_applicationSV1</w:t>
                            </w:r>
                            <w:r w:rsidRPr="00C82F41">
                              <w:rPr>
                                <w:rFonts w:ascii="Courier New" w:hAnsi="Courier New" w:cs="Courier New"/>
                                <w:color w:val="000000"/>
                                <w:sz w:val="20"/>
                                <w:szCs w:val="20"/>
                              </w:rPr>
                              <w:t>()</w:t>
                            </w:r>
                          </w:p>
                        </w:tc>
                      </w:tr>
                      <w:tr w:rsidR="0025279D"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15D3B67C"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w:t>
                            </w:r>
                          </w:p>
                        </w:tc>
                      </w:tr>
                      <w:tr w:rsidR="0025279D"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5032"/>
                                <w:sz w:val="20"/>
                                <w:szCs w:val="20"/>
                              </w:rPr>
                            </w:pPr>
                          </w:p>
                        </w:tc>
                        <w:tc>
                          <w:tcPr>
                            <w:tcW w:w="6636" w:type="dxa"/>
                            <w:gridSpan w:val="2"/>
                          </w:tcPr>
                          <w:p w14:paraId="116DA521"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5032"/>
                                <w:sz w:val="20"/>
                                <w:szCs w:val="20"/>
                              </w:rPr>
                              <w:t>err_t</w:t>
                            </w:r>
                            <w:r w:rsidRPr="00C82F41">
                              <w:rPr>
                                <w:rFonts w:ascii="Courier New" w:hAnsi="Courier New" w:cs="Courier New"/>
                                <w:color w:val="000000"/>
                                <w:sz w:val="20"/>
                                <w:szCs w:val="20"/>
                              </w:rPr>
                              <w:t xml:space="preserve"> err;</w:t>
                            </w:r>
                          </w:p>
                        </w:tc>
                      </w:tr>
                      <w:tr w:rsidR="0025279D"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711CE4DC"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unsigned</w:t>
                            </w:r>
                            <w:r w:rsidRPr="00C82F41">
                              <w:rPr>
                                <w:rFonts w:ascii="Courier New" w:hAnsi="Courier New" w:cs="Courier New"/>
                                <w:color w:val="000000"/>
                                <w:sz w:val="20"/>
                                <w:szCs w:val="20"/>
                              </w:rPr>
                              <w:t xml:space="preserve"> port = 9;</w:t>
                            </w:r>
                          </w:p>
                        </w:tc>
                      </w:tr>
                      <w:tr w:rsidR="0025279D"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7592649F"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pcb = tcp_new();</w:t>
                            </w:r>
                          </w:p>
                        </w:tc>
                      </w:tr>
                      <w:tr w:rsidR="0025279D"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106F90C6"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if</w:t>
                            </w:r>
                            <w:r w:rsidRPr="00C82F41">
                              <w:rPr>
                                <w:rFonts w:ascii="Courier New" w:hAnsi="Courier New" w:cs="Courier New"/>
                                <w:color w:val="000000"/>
                                <w:sz w:val="20"/>
                                <w:szCs w:val="20"/>
                              </w:rPr>
                              <w:t xml:space="preserve"> (!pcb) {</w:t>
                            </w:r>
                          </w:p>
                        </w:tc>
                      </w:tr>
                      <w:tr w:rsidR="0025279D"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18520D7B"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xil_printf(</w:t>
                            </w:r>
                            <w:r w:rsidRPr="00C82F41">
                              <w:rPr>
                                <w:rFonts w:ascii="Courier New" w:hAnsi="Courier New" w:cs="Courier New"/>
                                <w:color w:val="2A00FF"/>
                                <w:sz w:val="20"/>
                                <w:szCs w:val="20"/>
                              </w:rPr>
                              <w:t>"Error creating PCB. Out of Memory\n\r"</w:t>
                            </w:r>
                            <w:r w:rsidRPr="00C82F41">
                              <w:rPr>
                                <w:rFonts w:ascii="Courier New" w:hAnsi="Courier New" w:cs="Courier New"/>
                                <w:color w:val="000000"/>
                                <w:sz w:val="20"/>
                                <w:szCs w:val="20"/>
                              </w:rPr>
                              <w:t>);</w:t>
                            </w:r>
                          </w:p>
                        </w:tc>
                      </w:tr>
                      <w:tr w:rsidR="0025279D"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1863A199"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return</w:t>
                            </w:r>
                            <w:r w:rsidRPr="00C82F41">
                              <w:rPr>
                                <w:rFonts w:ascii="Courier New" w:hAnsi="Courier New" w:cs="Courier New"/>
                                <w:color w:val="000000"/>
                                <w:sz w:val="20"/>
                                <w:szCs w:val="20"/>
                              </w:rPr>
                              <w:t xml:space="preserve"> -1;</w:t>
                            </w:r>
                            <w:r w:rsidRPr="00C82F41">
                              <w:rPr>
                                <w:rFonts w:ascii="Courier New" w:hAnsi="Courier New" w:cs="Courier New"/>
                                <w:color w:val="000000"/>
                                <w:sz w:val="20"/>
                                <w:szCs w:val="20"/>
                              </w:rPr>
                              <w:tab/>
                              <w:t>}</w:t>
                            </w:r>
                          </w:p>
                        </w:tc>
                      </w:tr>
                      <w:tr w:rsidR="0025279D"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21D3FD27"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err = tcp_bind(pcb, IP_ADDR_ANY, port);</w:t>
                            </w:r>
                          </w:p>
                        </w:tc>
                      </w:tr>
                      <w:tr w:rsidR="0025279D"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5B936FE2"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if</w:t>
                            </w:r>
                            <w:r w:rsidRPr="00C82F41">
                              <w:rPr>
                                <w:rFonts w:ascii="Courier New" w:hAnsi="Courier New" w:cs="Courier New"/>
                                <w:color w:val="000000"/>
                                <w:sz w:val="20"/>
                                <w:szCs w:val="20"/>
                              </w:rPr>
                              <w:t xml:space="preserve"> (err != ERR_OK) {</w:t>
                            </w:r>
                          </w:p>
                        </w:tc>
                      </w:tr>
                      <w:tr w:rsidR="0025279D"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0E2F9A55"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xil_printf(</w:t>
                            </w:r>
                            <w:r w:rsidRPr="00C82F41">
                              <w:rPr>
                                <w:rFonts w:ascii="Courier New" w:hAnsi="Courier New" w:cs="Courier New"/>
                                <w:color w:val="2A00FF"/>
                                <w:sz w:val="20"/>
                                <w:szCs w:val="20"/>
                              </w:rPr>
                              <w:t>"Unable to bind to port %d: err = %d\n\r"</w:t>
                            </w:r>
                            <w:r w:rsidRPr="00C82F41">
                              <w:rPr>
                                <w:rFonts w:ascii="Courier New" w:hAnsi="Courier New" w:cs="Courier New"/>
                                <w:color w:val="000000"/>
                                <w:sz w:val="20"/>
                                <w:szCs w:val="20"/>
                              </w:rPr>
                              <w:t>, port, err);</w:t>
                            </w:r>
                          </w:p>
                        </w:tc>
                      </w:tr>
                      <w:tr w:rsidR="0025279D"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51629842"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return</w:t>
                            </w:r>
                            <w:r w:rsidRPr="00C82F41">
                              <w:rPr>
                                <w:rFonts w:ascii="Courier New" w:hAnsi="Courier New" w:cs="Courier New"/>
                                <w:color w:val="000000"/>
                                <w:sz w:val="20"/>
                                <w:szCs w:val="20"/>
                              </w:rPr>
                              <w:t xml:space="preserve"> -2;</w:t>
                            </w:r>
                            <w:r w:rsidRPr="00C82F41">
                              <w:rPr>
                                <w:rFonts w:ascii="Courier New" w:hAnsi="Courier New" w:cs="Courier New"/>
                                <w:color w:val="000000"/>
                                <w:sz w:val="20"/>
                                <w:szCs w:val="20"/>
                              </w:rPr>
                              <w:tab/>
                              <w:t>}</w:t>
                            </w:r>
                          </w:p>
                        </w:tc>
                      </w:tr>
                      <w:tr w:rsidR="0025279D"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6519B49B"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tcp_arg(pcb, NULL);</w:t>
                            </w:r>
                          </w:p>
                        </w:tc>
                      </w:tr>
                      <w:tr w:rsidR="0025279D"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4EDEA3DF"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pcb = tcp_listen(pcb);</w:t>
                            </w:r>
                          </w:p>
                        </w:tc>
                      </w:tr>
                      <w:tr w:rsidR="0025279D"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15EFC1AB"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if</w:t>
                            </w:r>
                            <w:r w:rsidRPr="00C82F41">
                              <w:rPr>
                                <w:rFonts w:ascii="Courier New" w:hAnsi="Courier New" w:cs="Courier New"/>
                                <w:color w:val="000000"/>
                                <w:sz w:val="20"/>
                                <w:szCs w:val="20"/>
                              </w:rPr>
                              <w:t xml:space="preserve"> (!pcb) {</w:t>
                            </w:r>
                          </w:p>
                        </w:tc>
                      </w:tr>
                      <w:tr w:rsidR="0025279D"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58A6E418"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xil_printf(</w:t>
                            </w:r>
                            <w:r w:rsidRPr="00C82F41">
                              <w:rPr>
                                <w:rFonts w:ascii="Courier New" w:hAnsi="Courier New" w:cs="Courier New"/>
                                <w:color w:val="2A00FF"/>
                                <w:sz w:val="20"/>
                                <w:szCs w:val="20"/>
                              </w:rPr>
                              <w:t>"Out of memory while tcp_listen\n\r"</w:t>
                            </w:r>
                            <w:r w:rsidRPr="00C82F41">
                              <w:rPr>
                                <w:rFonts w:ascii="Courier New" w:hAnsi="Courier New" w:cs="Courier New"/>
                                <w:color w:val="000000"/>
                                <w:sz w:val="20"/>
                                <w:szCs w:val="20"/>
                              </w:rPr>
                              <w:t>);</w:t>
                            </w:r>
                          </w:p>
                        </w:tc>
                      </w:tr>
                      <w:tr w:rsidR="0025279D"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4040F380"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return</w:t>
                            </w:r>
                            <w:r w:rsidRPr="00C82F41">
                              <w:rPr>
                                <w:rFonts w:ascii="Courier New" w:hAnsi="Courier New" w:cs="Courier New"/>
                                <w:color w:val="000000"/>
                                <w:sz w:val="20"/>
                                <w:szCs w:val="20"/>
                              </w:rPr>
                              <w:t xml:space="preserve"> -3;</w:t>
                            </w:r>
                            <w:r w:rsidRPr="00C82F41">
                              <w:rPr>
                                <w:rFonts w:ascii="Courier New" w:hAnsi="Courier New" w:cs="Courier New"/>
                                <w:color w:val="000000"/>
                                <w:sz w:val="20"/>
                                <w:szCs w:val="20"/>
                              </w:rPr>
                              <w:tab/>
                              <w:t>}</w:t>
                            </w:r>
                          </w:p>
                        </w:tc>
                      </w:tr>
                      <w:tr w:rsidR="0025279D"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46FC50DB" w14:textId="06AD1A72"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tcp_accept(pcb, accept_callback</w:t>
                            </w:r>
                            <w:r>
                              <w:rPr>
                                <w:rFonts w:ascii="Courier New" w:hAnsi="Courier New" w:cs="Courier New"/>
                                <w:color w:val="000000"/>
                                <w:sz w:val="20"/>
                                <w:szCs w:val="20"/>
                              </w:rPr>
                              <w:t>SV1</w:t>
                            </w:r>
                            <w:r w:rsidRPr="00C82F41">
                              <w:rPr>
                                <w:rFonts w:ascii="Courier New" w:hAnsi="Courier New" w:cs="Courier New"/>
                                <w:color w:val="000000"/>
                                <w:sz w:val="20"/>
                                <w:szCs w:val="20"/>
                              </w:rPr>
                              <w:t>);</w:t>
                            </w:r>
                          </w:p>
                        </w:tc>
                      </w:tr>
                      <w:tr w:rsidR="0025279D"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000000"/>
                                <w:sz w:val="20"/>
                                <w:szCs w:val="20"/>
                              </w:rPr>
                            </w:pPr>
                          </w:p>
                        </w:tc>
                        <w:tc>
                          <w:tcPr>
                            <w:tcW w:w="6636" w:type="dxa"/>
                            <w:gridSpan w:val="2"/>
                          </w:tcPr>
                          <w:p w14:paraId="66401544" w14:textId="77777777" w:rsidR="0025279D" w:rsidRPr="00C82F41" w:rsidRDefault="0025279D"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xil_printf(</w:t>
                            </w:r>
                            <w:r w:rsidRPr="00C82F41">
                              <w:rPr>
                                <w:rFonts w:ascii="Courier New" w:hAnsi="Courier New" w:cs="Courier New"/>
                                <w:color w:val="2A00FF"/>
                                <w:sz w:val="20"/>
                                <w:szCs w:val="20"/>
                              </w:rPr>
                              <w:t>"TCP echo server started @ port %d\n\r"</w:t>
                            </w:r>
                            <w:r w:rsidRPr="00C82F41">
                              <w:rPr>
                                <w:rFonts w:ascii="Courier New" w:hAnsi="Courier New" w:cs="Courier New"/>
                                <w:color w:val="000000"/>
                                <w:sz w:val="20"/>
                                <w:szCs w:val="20"/>
                              </w:rPr>
                              <w:t>, port);</w:t>
                            </w:r>
                          </w:p>
                        </w:tc>
                      </w:tr>
                      <w:tr w:rsidR="0025279D"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25279D" w:rsidRPr="007852B4" w:rsidRDefault="0025279D" w:rsidP="007852B4">
                            <w:pPr>
                              <w:pStyle w:val="ListParagraph"/>
                              <w:numPr>
                                <w:ilvl w:val="0"/>
                                <w:numId w:val="10"/>
                              </w:numPr>
                              <w:autoSpaceDE w:val="0"/>
                              <w:autoSpaceDN w:val="0"/>
                              <w:adjustRightInd w:val="0"/>
                              <w:rPr>
                                <w:rFonts w:ascii="Courier New" w:hAnsi="Courier New" w:cs="Courier New"/>
                                <w:color w:val="7F0055"/>
                                <w:sz w:val="20"/>
                                <w:szCs w:val="20"/>
                              </w:rPr>
                            </w:pPr>
                          </w:p>
                        </w:tc>
                        <w:tc>
                          <w:tcPr>
                            <w:tcW w:w="6636" w:type="dxa"/>
                            <w:gridSpan w:val="2"/>
                          </w:tcPr>
                          <w:p w14:paraId="4BD42D6C" w14:textId="77777777" w:rsidR="0025279D" w:rsidRPr="00C82F41" w:rsidRDefault="0025279D"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b/>
                                <w:bCs/>
                                <w:color w:val="7F0055"/>
                                <w:sz w:val="20"/>
                                <w:szCs w:val="20"/>
                              </w:rPr>
                              <w:t>return</w:t>
                            </w:r>
                            <w:r w:rsidRPr="00C82F41">
                              <w:rPr>
                                <w:rFonts w:ascii="Courier New" w:hAnsi="Courier New" w:cs="Courier New"/>
                                <w:color w:val="000000"/>
                                <w:sz w:val="20"/>
                                <w:szCs w:val="20"/>
                              </w:rPr>
                              <w:t xml:space="preserve"> 0;</w:t>
                            </w:r>
                          </w:p>
                        </w:tc>
                      </w:tr>
                      <w:tr w:rsidR="0025279D"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25279D" w:rsidRPr="00C82F41" w:rsidRDefault="0025279D" w:rsidP="00CB34B4">
                            <w:pPr>
                              <w:keepNext/>
                              <w:autoSpaceDE w:val="0"/>
                              <w:autoSpaceDN w:val="0"/>
                              <w:adjustRightInd w:val="0"/>
                              <w:rPr>
                                <w:rFonts w:ascii="Courier New" w:hAnsi="Courier New" w:cs="Courier New"/>
                                <w:color w:val="000000"/>
                                <w:sz w:val="20"/>
                                <w:szCs w:val="20"/>
                              </w:rPr>
                            </w:pPr>
                          </w:p>
                        </w:tc>
                        <w:tc>
                          <w:tcPr>
                            <w:tcW w:w="4544" w:type="dxa"/>
                          </w:tcPr>
                          <w:p w14:paraId="5D2346C8" w14:textId="77777777" w:rsidR="0025279D" w:rsidRPr="00C82F41" w:rsidRDefault="0025279D"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C82F41">
                              <w:rPr>
                                <w:rFonts w:ascii="Courier New" w:hAnsi="Courier New" w:cs="Courier New"/>
                                <w:color w:val="000000"/>
                                <w:sz w:val="20"/>
                                <w:szCs w:val="20"/>
                              </w:rPr>
                              <w:t>}</w:t>
                            </w:r>
                          </w:p>
                        </w:tc>
                      </w:tr>
                    </w:tbl>
                    <w:p w14:paraId="3D02F9BC" w14:textId="39DC4C6C" w:rsidR="0025279D" w:rsidRDefault="0025279D" w:rsidP="00D601C6">
                      <w:pPr>
                        <w:pStyle w:val="Caption"/>
                        <w:jc w:val="center"/>
                      </w:pPr>
                      <w:r>
                        <w:t xml:space="preserve">Program.  </w:t>
                      </w:r>
                      <w:r>
                        <w:fldChar w:fldCharType="begin"/>
                      </w:r>
                      <w:r>
                        <w:instrText xml:space="preserve"> STYLEREF 2 \s </w:instrText>
                      </w:r>
                      <w:r>
                        <w:fldChar w:fldCharType="separate"/>
                      </w:r>
                      <w:r>
                        <w:rPr>
                          <w:noProof/>
                        </w:rPr>
                        <w:t>3.6</w:t>
                      </w:r>
                      <w:r>
                        <w:fldChar w:fldCharType="end"/>
                      </w:r>
                      <w:r>
                        <w:t>.</w:t>
                      </w:r>
                      <w:r>
                        <w:fldChar w:fldCharType="begin"/>
                      </w:r>
                      <w:r>
                        <w:instrText xml:space="preserve"> SEQ Program._ \* ARABIC \s 2 </w:instrText>
                      </w:r>
                      <w:r>
                        <w:fldChar w:fldCharType="separate"/>
                      </w:r>
                      <w:r>
                        <w:rPr>
                          <w:noProof/>
                        </w:rPr>
                        <w:t>2</w:t>
                      </w:r>
                      <w:r>
                        <w:fldChar w:fldCharType="end"/>
                      </w:r>
                      <w:r>
                        <w:t xml:space="preserve"> Server létrehozása C kód</w:t>
                      </w:r>
                    </w:p>
                    <w:p w14:paraId="36338879" w14:textId="77777777" w:rsidR="0025279D" w:rsidRPr="00CE729B" w:rsidRDefault="0025279D" w:rsidP="007852B4"/>
                  </w:txbxContent>
                </v:textbox>
                <w10:anchorlock/>
              </v:shape>
            </w:pict>
          </mc:Fallback>
        </mc:AlternateContent>
      </w:r>
    </w:p>
    <w:p w14:paraId="6A53D49E" w14:textId="32FCEE61" w:rsidR="008A5A7B" w:rsidRPr="00BE4225" w:rsidRDefault="00B21CD3" w:rsidP="007537AE">
      <w:pPr>
        <w:pStyle w:val="Heading3"/>
      </w:pPr>
      <w:r w:rsidRPr="00BE4225">
        <w:rPr>
          <w:i/>
          <w:iCs/>
        </w:rPr>
        <w:t xml:space="preserve"> </w:t>
      </w:r>
      <w:bookmarkStart w:id="331" w:name="_Toc422064125"/>
      <w:bookmarkStart w:id="332" w:name="_Toc422126908"/>
      <w:bookmarkStart w:id="333" w:name="_Toc420421285"/>
      <w:bookmarkStart w:id="334" w:name="_Toc420422950"/>
      <w:bookmarkStart w:id="335" w:name="_Toc420501418"/>
      <w:bookmarkStart w:id="336" w:name="_Toc420501796"/>
      <w:bookmarkStart w:id="337" w:name="_Toc420501914"/>
      <w:bookmarkStart w:id="338" w:name="_Toc420501972"/>
      <w:bookmarkStart w:id="339" w:name="_Toc420524594"/>
      <w:bookmarkStart w:id="340" w:name="_Toc420531027"/>
      <w:bookmarkStart w:id="341" w:name="_Toc420421289"/>
      <w:bookmarkStart w:id="342" w:name="_Toc420422954"/>
      <w:bookmarkStart w:id="343" w:name="_Toc420501422"/>
      <w:bookmarkStart w:id="344" w:name="_Toc420501800"/>
      <w:bookmarkStart w:id="345" w:name="_Toc420501918"/>
      <w:bookmarkStart w:id="346" w:name="_Toc420501976"/>
      <w:bookmarkStart w:id="347" w:name="_Toc420524598"/>
      <w:bookmarkStart w:id="348" w:name="_Toc420531031"/>
      <w:bookmarkStart w:id="349" w:name="_Toc420421293"/>
      <w:bookmarkStart w:id="350" w:name="_Toc420422958"/>
      <w:bookmarkStart w:id="351" w:name="_Toc420501426"/>
      <w:bookmarkStart w:id="352" w:name="_Toc420501804"/>
      <w:bookmarkStart w:id="353" w:name="_Toc420501922"/>
      <w:bookmarkStart w:id="354" w:name="_Toc420501980"/>
      <w:bookmarkStart w:id="355" w:name="_Toc420524602"/>
      <w:bookmarkStart w:id="356" w:name="_Toc420531035"/>
      <w:bookmarkStart w:id="357" w:name="_Toc422599323"/>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rsidR="00ED22AB" w:rsidRPr="00BE4225">
        <w:t>Feladatok Elosztása</w:t>
      </w:r>
      <w:bookmarkEnd w:id="357"/>
    </w:p>
    <w:p w14:paraId="2D109521" w14:textId="77777777" w:rsidR="008D28CE" w:rsidRPr="00BE4225" w:rsidRDefault="00ED22AB" w:rsidP="007852B4">
      <w:pPr>
        <w:pStyle w:val="Heading4"/>
        <w:spacing w:line="360" w:lineRule="auto"/>
      </w:pPr>
      <w:bookmarkStart w:id="358" w:name="_Toc422599324"/>
      <w:r w:rsidRPr="00BE4225">
        <w:t>Zybo fejlesztőlap</w:t>
      </w:r>
      <w:bookmarkEnd w:id="358"/>
    </w:p>
    <w:p w14:paraId="5E6F8256" w14:textId="77243EC9" w:rsidR="008D28CE" w:rsidRPr="00BE4225" w:rsidRDefault="008D28CE" w:rsidP="0071433B">
      <w:pPr>
        <w:spacing w:line="360" w:lineRule="auto"/>
        <w:rPr>
          <w:rFonts w:ascii="Times New Roman" w:hAnsi="Times New Roman"/>
        </w:rPr>
      </w:pPr>
      <w:r w:rsidRPr="00BE4225">
        <w:rPr>
          <w:rFonts w:ascii="Times New Roman" w:hAnsi="Times New Roman"/>
        </w:rPr>
        <w:tab/>
      </w:r>
      <w:r w:rsidR="00ED22AB" w:rsidRPr="00BE4225">
        <w:rPr>
          <w:rFonts w:ascii="Times New Roman" w:hAnsi="Times New Roman"/>
        </w:rPr>
        <w:t>A Core0 processzor feladatai között szer</w:t>
      </w:r>
      <w:r w:rsidR="00232A68">
        <w:rPr>
          <w:rFonts w:ascii="Times New Roman" w:hAnsi="Times New Roman"/>
        </w:rPr>
        <w:t>epel a megszakítások lekezelése.</w:t>
      </w:r>
      <w:r w:rsidR="00ED22AB" w:rsidRPr="00BE4225">
        <w:rPr>
          <w:rFonts w:ascii="Times New Roman" w:hAnsi="Times New Roman"/>
        </w:rPr>
        <w:t xml:space="preserve"> </w:t>
      </w:r>
      <w:r w:rsidR="00232A68">
        <w:rPr>
          <w:rFonts w:ascii="Times New Roman" w:hAnsi="Times New Roman"/>
        </w:rPr>
        <w:t>A</w:t>
      </w:r>
      <w:r w:rsidR="00ED22AB" w:rsidRPr="00BE4225">
        <w:rPr>
          <w:rFonts w:ascii="Times New Roman" w:hAnsi="Times New Roman"/>
        </w:rPr>
        <w:t xml:space="preserve"> legfontosabb a mintavételi periódust generáló számlálótól érkező megszakítás, amelynek beköve</w:t>
      </w:r>
      <w:r w:rsidR="00232A68">
        <w:rPr>
          <w:rFonts w:ascii="Times New Roman" w:hAnsi="Times New Roman"/>
        </w:rPr>
        <w:t>tkeztekor a processzor begyűjti</w:t>
      </w:r>
      <w:r w:rsidR="00ED22AB" w:rsidRPr="00BE4225">
        <w:rPr>
          <w:rFonts w:ascii="Times New Roman" w:hAnsi="Times New Roman"/>
        </w:rPr>
        <w:t xml:space="preserve"> az adatokat az szenzoroktól (Giroszkóp 1 és 2). Lekezeli a megszakítást, </w:t>
      </w:r>
      <w:r w:rsidR="00232A68">
        <w:rPr>
          <w:rFonts w:ascii="Times New Roman" w:hAnsi="Times New Roman"/>
        </w:rPr>
        <w:t>amelyek az UART modultól érkeznek</w:t>
      </w:r>
      <w:r w:rsidR="00ED22AB" w:rsidRPr="00BE4225">
        <w:rPr>
          <w:rFonts w:ascii="Times New Roman" w:hAnsi="Times New Roman"/>
        </w:rPr>
        <w:t xml:space="preserve"> és a GPS adatait tartalmazza. Az adatok begyűjtése után elindítja a matematikai modell kiszámítását, amely a Core1 processzoron történik. Az Ethernet kommunikációhoz Szükséges Socketeket is kezeli.</w:t>
      </w:r>
    </w:p>
    <w:p w14:paraId="76E7F6A1" w14:textId="77777777" w:rsidR="008D28CE" w:rsidRPr="00BE4225" w:rsidRDefault="00ED22AB" w:rsidP="00911B32">
      <w:pPr>
        <w:spacing w:line="360" w:lineRule="auto"/>
        <w:rPr>
          <w:rFonts w:ascii="Times New Roman" w:hAnsi="Times New Roman"/>
        </w:rPr>
      </w:pPr>
      <w:r w:rsidRPr="00BE4225">
        <w:rPr>
          <w:rFonts w:ascii="Times New Roman" w:hAnsi="Times New Roman"/>
        </w:rPr>
        <w:t>Miután végzett a Core1 a matematikai számításokkal az SPI kommunikáción keresztül elküldi a szabályozók referencia értékeit a Spartan fejlesztőlapnak</w:t>
      </w:r>
      <w:r w:rsidR="00537169" w:rsidRPr="00BE4225">
        <w:rPr>
          <w:rFonts w:ascii="Times New Roman" w:hAnsi="Times New Roman"/>
        </w:rPr>
        <w:t>.</w:t>
      </w:r>
    </w:p>
    <w:p w14:paraId="3BED7314" w14:textId="77777777" w:rsidR="00BD662A" w:rsidRPr="00BE4225" w:rsidRDefault="00ED22AB" w:rsidP="007852B4">
      <w:pPr>
        <w:pStyle w:val="Heading4"/>
        <w:spacing w:line="360" w:lineRule="auto"/>
      </w:pPr>
      <w:bookmarkStart w:id="359" w:name="_Toc422599325"/>
      <w:r w:rsidRPr="00BE4225">
        <w:t>Spartan fejlesztőlap</w:t>
      </w:r>
      <w:bookmarkEnd w:id="359"/>
    </w:p>
    <w:p w14:paraId="1F649205" w14:textId="58281FB8" w:rsidR="00BD662A" w:rsidRPr="00BE4225" w:rsidRDefault="00ED22AB" w:rsidP="0071433B">
      <w:pPr>
        <w:spacing w:line="360" w:lineRule="auto"/>
        <w:ind w:firstLine="432"/>
        <w:rPr>
          <w:rFonts w:ascii="Times New Roman" w:hAnsi="Times New Roman"/>
        </w:rPr>
      </w:pPr>
      <w:r w:rsidRPr="00BE4225">
        <w:rPr>
          <w:rFonts w:ascii="Times New Roman" w:hAnsi="Times New Roman"/>
        </w:rPr>
        <w:t xml:space="preserve">Feladata kezeli a SPI kommunikáción beérkező adatokat és </w:t>
      </w:r>
      <w:r w:rsidR="00AC6915" w:rsidRPr="00BE4225">
        <w:rPr>
          <w:rFonts w:ascii="Times New Roman" w:hAnsi="Times New Roman"/>
        </w:rPr>
        <w:t>eljutt</w:t>
      </w:r>
      <w:r w:rsidR="00AC6915">
        <w:rPr>
          <w:rFonts w:ascii="Times New Roman" w:hAnsi="Times New Roman"/>
        </w:rPr>
        <w:t>a</w:t>
      </w:r>
      <w:r w:rsidR="00AC6915" w:rsidRPr="00BE4225">
        <w:rPr>
          <w:rFonts w:ascii="Times New Roman" w:hAnsi="Times New Roman"/>
        </w:rPr>
        <w:t>tja</w:t>
      </w:r>
      <w:r w:rsidR="00AC6915">
        <w:rPr>
          <w:rFonts w:ascii="Times New Roman" w:hAnsi="Times New Roman"/>
        </w:rPr>
        <w:t xml:space="preserve"> a megfelelő</w:t>
      </w:r>
      <w:r w:rsidRPr="00BE4225">
        <w:rPr>
          <w:rFonts w:ascii="Times New Roman" w:hAnsi="Times New Roman"/>
        </w:rPr>
        <w:t xml:space="preserve"> osztott regisztereken, valamint a</w:t>
      </w:r>
      <w:r w:rsidR="00AC6915">
        <w:rPr>
          <w:rFonts w:ascii="Times New Roman" w:hAnsi="Times New Roman"/>
        </w:rPr>
        <w:t>z</w:t>
      </w:r>
      <w:r w:rsidRPr="00BE4225">
        <w:rPr>
          <w:rFonts w:ascii="Times New Roman" w:hAnsi="Times New Roman"/>
        </w:rPr>
        <w:t xml:space="preserve"> visszaküldi a szabályozók adatait a Zybo rendszernek.</w:t>
      </w:r>
    </w:p>
    <w:p w14:paraId="704295CB" w14:textId="77777777" w:rsidR="0089273C" w:rsidRPr="00BE4225" w:rsidRDefault="00ED22AB" w:rsidP="0071433B">
      <w:pPr>
        <w:spacing w:line="360" w:lineRule="auto"/>
        <w:ind w:firstLine="432"/>
        <w:rPr>
          <w:rFonts w:ascii="Times New Roman" w:hAnsi="Times New Roman"/>
        </w:rPr>
      </w:pPr>
      <w:r w:rsidRPr="00BE4225">
        <w:rPr>
          <w:rFonts w:ascii="Times New Roman" w:hAnsi="Times New Roman"/>
        </w:rPr>
        <w:t>Abban az esetben, ha megszakad az SPI kommunikáció egy adott időn belül letiltja a PWM modulok kimenetét így állítva meg a rendszert.</w:t>
      </w:r>
    </w:p>
    <w:p w14:paraId="5E6F8E15" w14:textId="77777777" w:rsidR="00DC3F2E" w:rsidRPr="00BE4225" w:rsidRDefault="00ED22AB" w:rsidP="007852B4">
      <w:pPr>
        <w:pStyle w:val="Heading2"/>
        <w:spacing w:line="360" w:lineRule="auto"/>
      </w:pPr>
      <w:bookmarkStart w:id="360" w:name="_Toc422599326"/>
      <w:r w:rsidRPr="00BE4225">
        <w:lastRenderedPageBreak/>
        <w:t>Teljesítmény elektronika</w:t>
      </w:r>
      <w:bookmarkEnd w:id="360"/>
    </w:p>
    <w:p w14:paraId="2768A72F" w14:textId="1C9E539E" w:rsidR="003401E3" w:rsidRPr="00BE4225" w:rsidRDefault="00ED22AB" w:rsidP="0071433B">
      <w:pPr>
        <w:keepNext/>
        <w:spacing w:line="360" w:lineRule="auto"/>
      </w:pPr>
      <w:r w:rsidRPr="00BE4225">
        <w:tab/>
        <w:t>A DC motorok betáplálására 12V-16V egyenfeszültséget alkalmazunk</w:t>
      </w:r>
      <w:r w:rsidR="00AC6915">
        <w:t>,</w:t>
      </w:r>
      <w:r w:rsidRPr="00BE4225">
        <w:t xml:space="preserve"> a motorokat feszültségben pwm beavatkozó jel segítségével vezéreljük H-h</w:t>
      </w:r>
      <w:r w:rsidR="00813648" w:rsidRPr="00BE4225">
        <w:t>í</w:t>
      </w:r>
      <w:r w:rsidRPr="00BE4225">
        <w:t>don keresztül. A H-hidakat N-csatornás MOSFET tranzisztor segítségével valósítottam meg, mert az N csatornás MOSFET tranzisztornak kisebb az DS ellenállása kinyitott állapotban. A tranz</w:t>
      </w:r>
      <w:r w:rsidR="00AC6915">
        <w:t>isztorok hűtése vízzel történik. A</w:t>
      </w:r>
      <w:r w:rsidRPr="00BE4225">
        <w:t xml:space="preserve"> tranziszto</w:t>
      </w:r>
      <w:r w:rsidR="00AC6915">
        <w:t>rokat egy réz hűtőlemezre fogatt</w:t>
      </w:r>
      <w:r w:rsidRPr="00BE4225">
        <w:t>a</w:t>
      </w:r>
      <w:r w:rsidR="00AC6915">
        <w:t>m</w:t>
      </w:r>
      <w:r w:rsidRPr="00BE4225">
        <w:t>, amely közvetlen kapcsolatban van a hűtő folyadékkal. A tranzisztorok és a rézlemez között elektromos szigetelés van létesítve egy hővezető,</w:t>
      </w:r>
      <w:r w:rsidR="00813648" w:rsidRPr="00BE4225">
        <w:t xml:space="preserve"> </w:t>
      </w:r>
      <w:r w:rsidRPr="00BE4225">
        <w:t>de elektromos szigetelő segítségével.</w:t>
      </w:r>
    </w:p>
    <w:p w14:paraId="78AA983D" w14:textId="74E26B1F" w:rsidR="00981F90" w:rsidRPr="00BE4225" w:rsidRDefault="00981F90" w:rsidP="0071433B">
      <w:pPr>
        <w:keepNext/>
        <w:spacing w:line="360" w:lineRule="auto"/>
      </w:pPr>
      <w:r w:rsidRPr="00BE4225">
        <w:rPr>
          <w:noProof/>
          <w:lang w:val="en-US"/>
        </w:rPr>
        <w:drawing>
          <wp:inline distT="0" distB="0" distL="0" distR="0" wp14:anchorId="35577069" wp14:editId="75EC5351">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3E25ACB5" w:rsidR="003B13CC" w:rsidRPr="00BE4225" w:rsidRDefault="00981F90" w:rsidP="007852B4">
      <w:pPr>
        <w:pStyle w:val="Caption"/>
        <w:spacing w:line="360" w:lineRule="auto"/>
      </w:pPr>
      <w:bookmarkStart w:id="361" w:name="_Ref422252890"/>
      <w:bookmarkStart w:id="362" w:name="_Toc422422492"/>
      <w:r w:rsidRPr="00BE4225">
        <w:t xml:space="preserve">Kép. </w:t>
      </w:r>
      <w:r w:rsidR="00D402A0">
        <w:fldChar w:fldCharType="begin"/>
      </w:r>
      <w:r w:rsidR="00D402A0">
        <w:instrText xml:space="preserve"> STYLEREF 1 \s </w:instrText>
      </w:r>
      <w:r w:rsidR="00D402A0">
        <w:fldChar w:fldCharType="separate"/>
      </w:r>
      <w:r w:rsidR="00D402A0">
        <w:rPr>
          <w:noProof/>
        </w:rPr>
        <w:t>3</w:t>
      </w:r>
      <w:r w:rsidR="00D402A0">
        <w:fldChar w:fldCharType="end"/>
      </w:r>
      <w:r w:rsidR="00D402A0">
        <w:t>.</w:t>
      </w:r>
      <w:r w:rsidR="00D402A0">
        <w:fldChar w:fldCharType="begin"/>
      </w:r>
      <w:r w:rsidR="00D402A0">
        <w:instrText xml:space="preserve"> SEQ Kép. \* ARABIC \s 1 </w:instrText>
      </w:r>
      <w:r w:rsidR="00D402A0">
        <w:fldChar w:fldCharType="separate"/>
      </w:r>
      <w:r w:rsidR="00D402A0">
        <w:rPr>
          <w:noProof/>
        </w:rPr>
        <w:t>37</w:t>
      </w:r>
      <w:r w:rsidR="00D402A0">
        <w:fldChar w:fldCharType="end"/>
      </w:r>
      <w:bookmarkEnd w:id="361"/>
      <w:r w:rsidR="008F0711">
        <w:t xml:space="preserve"> </w:t>
      </w:r>
      <w:r w:rsidR="00ED22AB" w:rsidRPr="00BE4225">
        <w:t xml:space="preserve">Hip4082 alkalmazása H híd kapcsolásban. Forrás: </w:t>
      </w:r>
      <w:hyperlink r:id="rId166" w:history="1">
        <w:r w:rsidR="00ED22AB" w:rsidRPr="00BE4225">
          <w:rPr>
            <w:rStyle w:val="Hyperlink"/>
          </w:rPr>
          <w:t>http://www.intersil.com/en/products/space-and-harsh-environment/harsh-environment/half--full-bridge-and-three-phase-drivers/HIP4082.html</w:t>
        </w:r>
        <w:bookmarkEnd w:id="362"/>
      </w:hyperlink>
    </w:p>
    <w:p w14:paraId="50D2CE1F" w14:textId="53B386E8" w:rsidR="00B15B34" w:rsidRPr="00BE4225" w:rsidRDefault="00ED22AB" w:rsidP="0071433B">
      <w:pPr>
        <w:spacing w:line="360" w:lineRule="auto"/>
        <w:rPr>
          <w:rFonts w:cstheme="minorHAnsi"/>
        </w:rPr>
      </w:pPr>
      <w:r w:rsidRPr="00BE4225">
        <w:lastRenderedPageBreak/>
        <w:tab/>
        <w:t xml:space="preserve">Az alkalmazott N csatornás MOSFET tranzisztorok </w:t>
      </w:r>
      <w:r w:rsidR="00813648" w:rsidRPr="00BE4225">
        <w:t xml:space="preserve">típusa </w:t>
      </w:r>
      <w:r w:rsidRPr="00BE4225">
        <w:t>IRFB7437, adatlapi adatok szerint az 195A áramot tud vezetni maximálisan, 40V feszültséget bír el, valamit a teljesen kinyitott állapotban az ellenállása kisebb, mint 2m</w:t>
      </w:r>
      <w:r w:rsidRPr="00BE4225">
        <w:rPr>
          <w:rFonts w:cstheme="minorHAnsi"/>
        </w:rPr>
        <w:t>Ω.</w:t>
      </w:r>
      <w:r w:rsidR="00C81A1F" w:rsidRPr="00BE4225">
        <w:rPr>
          <w:rFonts w:cstheme="minorHAnsi"/>
          <w:noProof/>
          <w:lang w:val="en-US"/>
        </w:rPr>
        <mc:AlternateContent>
          <mc:Choice Requires="wpg">
            <w:drawing>
              <wp:anchor distT="0" distB="0" distL="114300" distR="114300" simplePos="0" relativeHeight="251666432" behindDoc="0" locked="0" layoutInCell="1" allowOverlap="1" wp14:anchorId="252E6E67" wp14:editId="06452F6F">
                <wp:simplePos x="0" y="0"/>
                <wp:positionH relativeFrom="column">
                  <wp:posOffset>-1905</wp:posOffset>
                </wp:positionH>
                <wp:positionV relativeFrom="paragraph">
                  <wp:posOffset>3810</wp:posOffset>
                </wp:positionV>
                <wp:extent cx="5566410" cy="5777864"/>
                <wp:effectExtent l="0" t="0" r="0" b="0"/>
                <wp:wrapSquare wrapText="bothSides"/>
                <wp:docPr id="6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777864"/>
                          <a:chOff x="0" y="0"/>
                          <a:chExt cx="55664" cy="57778"/>
                        </a:xfrm>
                      </wpg:grpSpPr>
                      <pic:pic xmlns:pic="http://schemas.openxmlformats.org/drawingml/2006/picture">
                        <pic:nvPicPr>
                          <pic:cNvPr id="69" name="Picture 33"/>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64" cy="55899"/>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36"/>
                        <wps:cNvSpPr txBox="1">
                          <a:spLocks noChangeArrowheads="1"/>
                        </wps:cNvSpPr>
                        <wps:spPr bwMode="auto">
                          <a:xfrm>
                            <a:off x="0" y="56464"/>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EA1E4" w14:textId="569451F8" w:rsidR="0025279D" w:rsidRPr="00C77717" w:rsidRDefault="0025279D" w:rsidP="00EE74C7">
                              <w:pPr>
                                <w:pStyle w:val="Caption"/>
                                <w:jc w:val="center"/>
                                <w:rPr>
                                  <w:rFonts w:cstheme="minorHAnsi"/>
                                </w:rPr>
                              </w:pPr>
                              <w:bookmarkStart w:id="363" w:name="_Ref421811829"/>
                              <w:bookmarkStart w:id="364" w:name="_Toc422422493"/>
                              <w:bookmarkStart w:id="365" w:name="_Toc422568632"/>
                              <w:bookmarkStart w:id="366" w:name="_Toc422568703"/>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38</w:t>
                              </w:r>
                              <w:r>
                                <w:fldChar w:fldCharType="end"/>
                              </w:r>
                              <w:bookmarkEnd w:id="363"/>
                              <w:r>
                                <w:t xml:space="preserve"> Két hídvezérlő áramkör kapcsolási rajza HIP4082 integrált áramkörrel megvalósítva</w:t>
                              </w:r>
                              <w:bookmarkEnd w:id="364"/>
                              <w:bookmarkEnd w:id="365"/>
                              <w:bookmarkEnd w:id="366"/>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52E6E67" id="Group 37" o:spid="_x0000_s1180" style="position:absolute;left:0;text-align:left;margin-left:-.15pt;margin-top:.3pt;width:438.3pt;height:454.95pt;z-index:251666432;mso-position-horizontal-relative:text;mso-position-vertical-relative:text" coordsize="556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">
                <v:shape id="Picture 33" o:spid="_x0000_s1181"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FMLFAAAA2wAAAA8AAABkcnMvZG93bnJldi54bWxEj0FrAjEUhO9C/0N4hd5qVqnSbo0ioiAi&#10;itteentsXneXbl7WJLrpv2+EgsdhZr5hZotoWnEl5xvLCkbDDARxaXXDlYLPj83zKwgfkDW2lknB&#10;L3lYzB8GM8y17flE1yJUIkHY56igDqHLpfRlTQb90HbEyfu2zmBI0lVSO+wT3LRynGVTabDhtFBj&#10;R6uayp/iYhTEwp7dbr3seR+3k+P66/ByGF2UenqMy3cQgWK4h//bW61g+ga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TCxQAAANsAAAAPAAAAAAAAAAAAAAAA&#10;AJ8CAABkcnMvZG93bnJldi54bWxQSwUGAAAAAAQABAD3AAAAkQMAAAAA&#10;">
                  <v:imagedata r:id="rId168" o:title=""/>
                  <v:path arrowok="t"/>
                </v:shape>
                <v:shape id="Text Box 36" o:spid="_x0000_s1182" type="#_x0000_t202" style="position:absolute;top:56464;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58FEA1E4" w14:textId="569451F8" w:rsidR="0025279D" w:rsidRPr="00C77717" w:rsidRDefault="0025279D" w:rsidP="00EE74C7">
                        <w:pPr>
                          <w:pStyle w:val="Caption"/>
                          <w:jc w:val="center"/>
                          <w:rPr>
                            <w:rFonts w:cstheme="minorHAnsi"/>
                          </w:rPr>
                        </w:pPr>
                        <w:bookmarkStart w:id="367" w:name="_Ref421811829"/>
                        <w:bookmarkStart w:id="368" w:name="_Toc422422493"/>
                        <w:bookmarkStart w:id="369" w:name="_Toc422568632"/>
                        <w:bookmarkStart w:id="370" w:name="_Toc422568703"/>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38</w:t>
                        </w:r>
                        <w:r>
                          <w:fldChar w:fldCharType="end"/>
                        </w:r>
                        <w:bookmarkEnd w:id="367"/>
                        <w:r>
                          <w:t xml:space="preserve"> Két hídvezérlő áramkör kapcsolási rajza HIP4082 integrált áramkörrel megvalósítva</w:t>
                        </w:r>
                        <w:bookmarkEnd w:id="368"/>
                        <w:bookmarkEnd w:id="369"/>
                        <w:bookmarkEnd w:id="370"/>
                      </w:p>
                    </w:txbxContent>
                  </v:textbox>
                </v:shape>
                <w10:wrap type="square"/>
              </v:group>
            </w:pict>
          </mc:Fallback>
        </mc:AlternateContent>
      </w:r>
    </w:p>
    <w:p w14:paraId="423A5E51" w14:textId="2FA4A64B" w:rsidR="00B15B34" w:rsidRPr="00BE4225" w:rsidRDefault="00B15B34" w:rsidP="0071433B">
      <w:pPr>
        <w:keepNext/>
        <w:spacing w:line="360" w:lineRule="auto"/>
        <w:rPr>
          <w:rFonts w:cstheme="minorHAnsi"/>
        </w:rPr>
      </w:pPr>
      <w:r w:rsidRPr="00BE4225">
        <w:rPr>
          <w:rFonts w:cstheme="minorHAnsi"/>
        </w:rPr>
        <w:tab/>
        <w:t xml:space="preserve">Az N csatornás MOS tranzisztorokat pozitív feszültséggel tudjuk bekapcsolni a S (Source) </w:t>
      </w:r>
      <w:r w:rsidR="007E502F" w:rsidRPr="00BE4225">
        <w:rPr>
          <w:rFonts w:cstheme="minorHAnsi"/>
        </w:rPr>
        <w:t xml:space="preserve">kivezetéséhez képest 10V feszültséggel. A </w:t>
      </w:r>
      <w:r w:rsidR="00AC6915" w:rsidRPr="00BE4225">
        <w:rPr>
          <w:rFonts w:cstheme="minorHAnsi"/>
        </w:rPr>
        <w:t>felső</w:t>
      </w:r>
      <w:r w:rsidR="00710904" w:rsidRPr="00BE4225">
        <w:rPr>
          <w:rFonts w:cstheme="minorHAnsi"/>
        </w:rPr>
        <w:t xml:space="preserve"> két tranzisztor S kiv</w:t>
      </w:r>
      <w:r w:rsidR="007E502F" w:rsidRPr="00BE4225">
        <w:rPr>
          <w:rFonts w:cstheme="minorHAnsi"/>
        </w:rPr>
        <w:t>ezetésének a feszültség szintjét nagyon befolyásolja a terhelés</w:t>
      </w:r>
      <w:r w:rsidR="00710904" w:rsidRPr="00BE4225">
        <w:rPr>
          <w:rFonts w:cstheme="minorHAnsi"/>
        </w:rPr>
        <w:t>, ezért szinteltolást alkalmazunk</w:t>
      </w:r>
      <w:r w:rsidR="00AC6915">
        <w:rPr>
          <w:rFonts w:cstheme="minorHAnsi"/>
        </w:rPr>
        <w:t>.</w:t>
      </w:r>
      <w:r w:rsidR="00710904" w:rsidRPr="00BE4225">
        <w:rPr>
          <w:rFonts w:cstheme="minorHAnsi"/>
        </w:rPr>
        <w:t xml:space="preserve"> </w:t>
      </w:r>
      <w:r w:rsidR="00AC6915">
        <w:rPr>
          <w:rFonts w:cstheme="minorHAnsi"/>
        </w:rPr>
        <w:t>A</w:t>
      </w:r>
      <w:r w:rsidR="00710904" w:rsidRPr="00BE4225">
        <w:rPr>
          <w:rFonts w:cstheme="minorHAnsi"/>
        </w:rPr>
        <w:t xml:space="preserve"> S kivezetéstől</w:t>
      </w:r>
      <w:r w:rsidR="00B74771" w:rsidRPr="00BE4225">
        <w:rPr>
          <w:rFonts w:cstheme="minorHAnsi"/>
        </w:rPr>
        <w:t xml:space="preserve"> B</w:t>
      </w:r>
      <w:r w:rsidRPr="00BE4225">
        <w:rPr>
          <w:rFonts w:cstheme="minorHAnsi"/>
        </w:rPr>
        <w:t>oost megoldás</w:t>
      </w:r>
      <w:r w:rsidR="00B74771" w:rsidRPr="00BE4225">
        <w:rPr>
          <w:rFonts w:cstheme="minorHAnsi"/>
        </w:rPr>
        <w:t>sal</w:t>
      </w:r>
      <w:r w:rsidR="00AC6915">
        <w:rPr>
          <w:rFonts w:cstheme="minorHAnsi"/>
        </w:rPr>
        <w:t>,</w:t>
      </w:r>
      <w:r w:rsidR="00B74771" w:rsidRPr="00BE4225">
        <w:rPr>
          <w:rFonts w:cstheme="minorHAnsi"/>
        </w:rPr>
        <w:t xml:space="preserve"> amely </w:t>
      </w:r>
      <w:r w:rsidRPr="00BE4225">
        <w:rPr>
          <w:rFonts w:cstheme="minorHAnsi"/>
        </w:rPr>
        <w:t xml:space="preserve">egy diódát és egy kondenzátort tartalmaz, feltételezi a szaggatást így oldva, meg hogy a kondenzátor töltődjön fel és majd a HIP4082 </w:t>
      </w:r>
      <w:r w:rsidR="00CC1D46" w:rsidRPr="00BE4225">
        <w:rPr>
          <w:rFonts w:cstheme="minorHAnsi"/>
        </w:rPr>
        <w:t>integrált áramkörön</w:t>
      </w:r>
      <w:r w:rsidRPr="00BE4225">
        <w:rPr>
          <w:rFonts w:cstheme="minorHAnsi"/>
        </w:rPr>
        <w:t xml:space="preserve"> keresztül tudjuk rákapcsolni a felső tranzisztorok Gate bemenetére. A </w:t>
      </w:r>
      <w:sdt>
        <w:sdtPr>
          <w:rPr>
            <w:rFonts w:cstheme="minorHAnsi"/>
          </w:rPr>
          <w:id w:val="3028391"/>
          <w:citation/>
        </w:sdtPr>
        <w:sdtEndPr/>
        <w:sdtContent>
          <w:r w:rsidR="00ED22AB" w:rsidRPr="00BE4225">
            <w:rPr>
              <w:rFonts w:cstheme="minorHAnsi"/>
            </w:rPr>
            <w:fldChar w:fldCharType="begin"/>
          </w:r>
          <w:r w:rsidR="00ED22AB" w:rsidRPr="00BE4225">
            <w:rPr>
              <w:rFonts w:cstheme="minorHAnsi"/>
            </w:rPr>
            <w:instrText xml:space="preserve"> CITATION int15 \l 1038 </w:instrText>
          </w:r>
          <w:r w:rsidR="00ED22AB" w:rsidRPr="00BE4225">
            <w:rPr>
              <w:rFonts w:cstheme="minorHAnsi"/>
            </w:rPr>
            <w:fldChar w:fldCharType="separate"/>
          </w:r>
          <w:r w:rsidR="00CB34B4" w:rsidRPr="00BE4225">
            <w:rPr>
              <w:rFonts w:cstheme="minorHAnsi"/>
            </w:rPr>
            <w:t>[10]</w:t>
          </w:r>
          <w:r w:rsidR="00ED22AB" w:rsidRPr="00BE4225">
            <w:rPr>
              <w:rFonts w:cstheme="minorHAnsi"/>
            </w:rPr>
            <w:fldChar w:fldCharType="end"/>
          </w:r>
        </w:sdtContent>
      </w:sdt>
      <w:r w:rsidRPr="00BE4225">
        <w:rPr>
          <w:rFonts w:cstheme="minorHAnsi"/>
        </w:rPr>
        <w:t xml:space="preserve"> adatlap alapján AHB, BHB az </w:t>
      </w:r>
      <w:r w:rsidR="00CC1D46" w:rsidRPr="00BE4225">
        <w:rPr>
          <w:rFonts w:cstheme="minorHAnsi"/>
        </w:rPr>
        <w:t>integrált áramkör</w:t>
      </w:r>
      <w:r w:rsidRPr="00BE4225">
        <w:rPr>
          <w:rFonts w:cstheme="minorHAnsi"/>
        </w:rPr>
        <w:t xml:space="preserve"> azon bemenetei, amelyeknek feszültsége el</w:t>
      </w:r>
      <w:r w:rsidR="00064501">
        <w:rPr>
          <w:rFonts w:cstheme="minorHAnsi"/>
        </w:rPr>
        <w:t xml:space="preserve"> </w:t>
      </w:r>
      <w:r w:rsidRPr="00BE4225">
        <w:rPr>
          <w:rFonts w:cstheme="minorHAnsi"/>
        </w:rPr>
        <w:t>van tolva az AHS,</w:t>
      </w:r>
      <w:r w:rsidR="00CC1D46" w:rsidRPr="00BE4225">
        <w:rPr>
          <w:rFonts w:cstheme="minorHAnsi"/>
        </w:rPr>
        <w:t xml:space="preserve"> </w:t>
      </w:r>
      <w:r w:rsidRPr="00BE4225">
        <w:rPr>
          <w:rFonts w:cstheme="minorHAnsi"/>
        </w:rPr>
        <w:t xml:space="preserve">BHS közös pontokhoz képest, a H hídban </w:t>
      </w:r>
      <w:r w:rsidR="00B74771" w:rsidRPr="00BE4225">
        <w:rPr>
          <w:rFonts w:cstheme="minorHAnsi"/>
        </w:rPr>
        <w:t xml:space="preserve">10V feszültséggel feltöltött </w:t>
      </w:r>
      <w:r w:rsidRPr="00BE4225">
        <w:rPr>
          <w:rFonts w:cstheme="minorHAnsi"/>
        </w:rPr>
        <w:t xml:space="preserve">kondenzátor feszültségével. </w:t>
      </w:r>
      <w:r w:rsidR="00FB2E76" w:rsidRPr="00BE4225">
        <w:rPr>
          <w:rFonts w:cstheme="minorHAnsi"/>
        </w:rPr>
        <w:t>Az</w:t>
      </w:r>
      <w:r w:rsidRPr="00BE4225">
        <w:rPr>
          <w:rFonts w:cstheme="minorHAnsi"/>
        </w:rPr>
        <w:t xml:space="preserve"> AHO, BHO azok a </w:t>
      </w:r>
      <w:r w:rsidR="00CC1D46" w:rsidRPr="00BE4225">
        <w:rPr>
          <w:rFonts w:cstheme="minorHAnsi"/>
        </w:rPr>
        <w:t>kimenetek,</w:t>
      </w:r>
      <w:r w:rsidRPr="00BE4225">
        <w:rPr>
          <w:rFonts w:cstheme="minorHAnsi"/>
        </w:rPr>
        <w:t xml:space="preserve"> amel</w:t>
      </w:r>
      <w:r w:rsidR="00ED22AB" w:rsidRPr="00BE4225">
        <w:rPr>
          <w:rFonts w:cstheme="minorHAnsi"/>
        </w:rPr>
        <w:t xml:space="preserve">yek a felső </w:t>
      </w:r>
      <w:r w:rsidR="00ED22AB" w:rsidRPr="00BE4225">
        <w:rPr>
          <w:rFonts w:cstheme="minorHAnsi"/>
        </w:rPr>
        <w:lastRenderedPageBreak/>
        <w:t>tranzisztorokat vezérli</w:t>
      </w:r>
      <w:r w:rsidR="00CC1D46" w:rsidRPr="00BE4225">
        <w:rPr>
          <w:rFonts w:cstheme="minorHAnsi"/>
        </w:rPr>
        <w:t>k</w:t>
      </w:r>
      <w:r w:rsidR="00ED22AB" w:rsidRPr="00BE4225">
        <w:rPr>
          <w:rFonts w:cstheme="minorHAnsi"/>
        </w:rPr>
        <w:t xml:space="preserve">, az ALO, BLO az alsó tranzisztorok vezérlő kivezetései. A HIP4082 </w:t>
      </w:r>
      <w:r w:rsidR="00CC1D46" w:rsidRPr="00BE4225">
        <w:rPr>
          <w:rFonts w:cstheme="minorHAnsi"/>
        </w:rPr>
        <w:t>áramkörben</w:t>
      </w:r>
      <w:r w:rsidR="00ED22AB" w:rsidRPr="00BE4225">
        <w:rPr>
          <w:rFonts w:cstheme="minorHAnsi"/>
        </w:rPr>
        <w:t xml:space="preserve"> </w:t>
      </w:r>
      <w:r w:rsidR="00064501">
        <w:rPr>
          <w:rFonts w:cstheme="minorHAnsi"/>
        </w:rPr>
        <w:t>van</w:t>
      </w:r>
      <w:r w:rsidR="00ED22AB" w:rsidRPr="00BE4225">
        <w:rPr>
          <w:rFonts w:cstheme="minorHAnsi"/>
        </w:rPr>
        <w:t xml:space="preserve"> beépítve egy késleltető,</w:t>
      </w:r>
      <w:r w:rsidR="00CC1D46" w:rsidRPr="00BE4225">
        <w:rPr>
          <w:rFonts w:cstheme="minorHAnsi"/>
        </w:rPr>
        <w:t xml:space="preserve"> </w:t>
      </w:r>
      <w:r w:rsidR="00ED22AB" w:rsidRPr="00BE4225">
        <w:rPr>
          <w:rFonts w:cstheme="minorHAnsi"/>
        </w:rPr>
        <w:t>amely garantálja, hogy ne alakuljon ki rövidzárás a hídban, abban az esetben, amikor a felső és az alsó tranzisztorokat kapcsoljuk át ugyan azon a f</w:t>
      </w:r>
      <w:r w:rsidR="00CC1D46" w:rsidRPr="00BE4225">
        <w:rPr>
          <w:rFonts w:cstheme="minorHAnsi"/>
        </w:rPr>
        <w:t>é</w:t>
      </w:r>
      <w:r w:rsidR="00ED22AB" w:rsidRPr="00BE4225">
        <w:rPr>
          <w:rFonts w:cstheme="minorHAnsi"/>
        </w:rPr>
        <w:t>l híd oldalon.</w:t>
      </w:r>
    </w:p>
    <w:p w14:paraId="01DFECBB" w14:textId="3CC87924" w:rsidR="0071433B" w:rsidRPr="00BE4225" w:rsidRDefault="0071433B" w:rsidP="00911B32">
      <w:pPr>
        <w:keepNext/>
        <w:spacing w:line="360" w:lineRule="auto"/>
        <w:rPr>
          <w:rFonts w:cstheme="minorHAnsi"/>
        </w:rPr>
      </w:pPr>
      <w:r w:rsidRPr="00BE4225">
        <w:tab/>
        <w:t>A</w:t>
      </w:r>
      <w:sdt>
        <w:sdtPr>
          <w:id w:val="1826396887"/>
          <w:citation/>
        </w:sdtPr>
        <w:sdtEndPr/>
        <w:sdtContent>
          <w:r w:rsidRPr="00BE4225">
            <w:fldChar w:fldCharType="begin"/>
          </w:r>
          <w:r w:rsidRPr="00BE4225">
            <w:instrText xml:space="preserve"> CITATION int15 \l 1038 </w:instrText>
          </w:r>
          <w:r w:rsidRPr="00BE4225">
            <w:fldChar w:fldCharType="separate"/>
          </w:r>
          <w:r w:rsidR="00CB34B4" w:rsidRPr="00BE4225">
            <w:t xml:space="preserve"> [10]</w:t>
          </w:r>
          <w:r w:rsidRPr="00BE4225">
            <w:fldChar w:fldCharType="end"/>
          </w:r>
        </w:sdtContent>
      </w:sdt>
      <w:r w:rsidRPr="00BE4225">
        <w:t xml:space="preserve"> adatlap alapján </w:t>
      </w:r>
      <w:r w:rsidR="00064501">
        <w:t>ALI, AHI, BLI, BHI bemenetek vannak</w:t>
      </w:r>
      <w:r w:rsidRPr="00BE4225">
        <w:t>, amelyek segítségével vezérelni tudjuk a tranzisztorokat. Az alsó két tranzisztor az ALO, BLO prioritást élveznek a felső AHO, BHO tranzisztorokkal szemben. Ami abból áll, ha bekapcsoljuk az alsó tranzisztorokat</w:t>
      </w:r>
      <w:r w:rsidR="00064501">
        <w:t xml:space="preserve">, </w:t>
      </w:r>
      <w:r w:rsidR="00064501" w:rsidRPr="00BE4225">
        <w:t>akkor kikapcsolja</w:t>
      </w:r>
      <w:r w:rsidR="00064501">
        <w:t xml:space="preserve"> a felső tranzisztorokat,</w:t>
      </w:r>
      <w:r w:rsidRPr="00BE4225">
        <w:t xml:space="preserve"> h</w:t>
      </w:r>
      <w:r w:rsidR="00064501">
        <w:t xml:space="preserve">a azok bekapcsolt állapotban vannak. Ha kikapcsolt állapotban vannak </w:t>
      </w:r>
      <w:r w:rsidRPr="00BE4225">
        <w:t>és be</w:t>
      </w:r>
      <w:r w:rsidR="00064501">
        <w:t xml:space="preserve"> </w:t>
      </w:r>
      <w:r w:rsidRPr="00BE4225">
        <w:t>szeretnénk kapcso</w:t>
      </w:r>
      <w:r w:rsidR="00064501">
        <w:t>lni. akkor nem</w:t>
      </w:r>
      <w:r w:rsidRPr="00BE4225">
        <w:t xml:space="preserve"> engedi a bekapcsolásukat.</w:t>
      </w:r>
    </w:p>
    <w:p w14:paraId="5D294F23" w14:textId="07B4005E" w:rsidR="0071433B" w:rsidRPr="00BE4225" w:rsidRDefault="00C81A1F" w:rsidP="00A05E75">
      <w:pPr>
        <w:keepNext/>
        <w:spacing w:line="360" w:lineRule="auto"/>
        <w:rPr>
          <w:rFonts w:cstheme="minorHAnsi"/>
        </w:rPr>
      </w:pPr>
      <w:r w:rsidRPr="00BE4225">
        <w:rPr>
          <w:noProof/>
          <w:lang w:val="en-US"/>
        </w:rPr>
        <mc:AlternateContent>
          <mc:Choice Requires="wpg">
            <w:drawing>
              <wp:inline distT="0" distB="0" distL="0" distR="0" wp14:anchorId="10C999C1" wp14:editId="223C9489">
                <wp:extent cx="5092700" cy="2089150"/>
                <wp:effectExtent l="0" t="0" r="0" b="6350"/>
                <wp:docPr id="6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2700" cy="2089150"/>
                          <a:chOff x="0" y="0"/>
                          <a:chExt cx="55657" cy="25292"/>
                        </a:xfrm>
                      </wpg:grpSpPr>
                      <pic:pic xmlns:pic="http://schemas.openxmlformats.org/drawingml/2006/picture">
                        <pic:nvPicPr>
                          <pic:cNvPr id="66" name="Picture 146"/>
                          <pic:cNvPicPr>
                            <a:picLocks noChangeAspect="1"/>
                          </pic:cNvPicPr>
                        </pic:nvPicPr>
                        <pic:blipFill>
                          <a:blip r:embed="rId169">
                            <a:extLst>
                              <a:ext uri="{28A0092B-C50C-407E-A947-70E740481C1C}">
                                <a14:useLocalDpi xmlns:a14="http://schemas.microsoft.com/office/drawing/2010/main" val="0"/>
                              </a:ext>
                            </a:extLst>
                          </a:blip>
                          <a:srcRect t="14322" b="57529"/>
                          <a:stretch>
                            <a:fillRect/>
                          </a:stretch>
                        </pic:blipFill>
                        <pic:spPr bwMode="auto">
                          <a:xfrm>
                            <a:off x="0" y="0"/>
                            <a:ext cx="55657" cy="22142"/>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47"/>
                        <wps:cNvSpPr txBox="1">
                          <a:spLocks noChangeArrowheads="1"/>
                        </wps:cNvSpPr>
                        <wps:spPr bwMode="auto">
                          <a:xfrm>
                            <a:off x="0" y="22707"/>
                            <a:ext cx="55657"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F06AC" w14:textId="44C48AE9" w:rsidR="0025279D" w:rsidRPr="0025279D" w:rsidRDefault="0025279D" w:rsidP="0025279D">
                              <w:pPr>
                                <w:pStyle w:val="Caption"/>
                                <w:jc w:val="center"/>
                              </w:pPr>
                              <w:r w:rsidRPr="0025279D">
                                <w:t>Kép. 3.39 PWM és a tranzisztorok kapcsolása</w:t>
                              </w:r>
                            </w:p>
                          </w:txbxContent>
                        </wps:txbx>
                        <wps:bodyPr rot="0" vert="horz" wrap="square" lIns="0" tIns="0" rIns="0" bIns="0" anchor="t" anchorCtr="0" upright="1">
                          <a:noAutofit/>
                        </wps:bodyPr>
                      </wps:wsp>
                    </wpg:wgp>
                  </a:graphicData>
                </a:graphic>
              </wp:inline>
            </w:drawing>
          </mc:Choice>
          <mc:Fallback>
            <w:pict>
              <v:group w14:anchorId="10C999C1" id="Group 148" o:spid="_x0000_s1183" style="width:401pt;height:164.5pt;mso-position-horizontal-relative:char;mso-position-vertical-relative:line" coordsize="55657,25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">
                <v:shape id="Picture 146" o:spid="_x0000_s1184"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HfjFAAAA2wAAAA8AAABkcnMvZG93bnJldi54bWxEj91qwkAUhO8LvsNyhN7VjdIGia6hCoVS&#10;oaC14uUhe/Jjs2fT7DamPr0rCF4OM/MNM097U4uOWldZVjAeRSCIM6srLhTsvt6epiCcR9ZYWyYF&#10;/+QgXQwe5phoe+INdVtfiABhl6CC0vsmkdJlJRl0I9sQBy+3rUEfZFtI3eIpwE0tJ1EUS4MVh4US&#10;G1qVlP1s/4yCw/lZr39f8unuc5/nxzWh/F5+KPU47F9nIDz1/h6+td+1gjiG65fwA+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h34xQAAANsAAAAPAAAAAAAAAAAAAAAA&#10;AJ8CAABkcnMvZG93bnJldi54bWxQSwUGAAAAAAQABAD3AAAAkQMAAAAA&#10;">
                  <v:imagedata r:id="rId170" o:title="" croptop="9386f" cropbottom="37702f"/>
                  <v:path arrowok="t"/>
                </v:shape>
                <v:shape id="Text Box 147" o:spid="_x0000_s1185" type="#_x0000_t202" style="position:absolute;top:22707;width:5565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V8UA&#10;AADbAAAADwAAAGRycy9kb3ducmV2LnhtbESPzWrDMBCE74G+g9hCL6GR64MT3CihTVrooTk4CTkv&#10;1sY2sVZGUvzz9lWh0OMw880w6+1oWtGT841lBS+LBARxaXXDlYLz6fN5BcIHZI2tZVIwkYft5mG2&#10;xlzbgQvqj6ESsYR9jgrqELpcSl/WZNAvbEccvat1BkOUrpLa4RDLTSvTJMmkwYbjQo0d7Woqb8e7&#10;UZDt3X0oeDffnz++8dBV6eV9uij19Di+vYIINIb/8B/9pSO3h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T9XxQAAANsAAAAPAAAAAAAAAAAAAAAAAJgCAABkcnMv&#10;ZG93bnJldi54bWxQSwUGAAAAAAQABAD1AAAAigMAAAAA&#10;" stroked="f">
                  <v:textbox inset="0,0,0,0">
                    <w:txbxContent>
                      <w:p w14:paraId="4AAF06AC" w14:textId="44C48AE9" w:rsidR="0025279D" w:rsidRPr="0025279D" w:rsidRDefault="0025279D" w:rsidP="0025279D">
                        <w:pPr>
                          <w:pStyle w:val="Caption"/>
                          <w:jc w:val="center"/>
                        </w:pPr>
                        <w:r w:rsidRPr="0025279D">
                          <w:t>Kép. 3.39 PWM és a tranzisztorok kapcsolása</w:t>
                        </w:r>
                      </w:p>
                    </w:txbxContent>
                  </v:textbox>
                </v:shape>
                <w10:anchorlock/>
              </v:group>
            </w:pict>
          </mc:Fallback>
        </mc:AlternateContent>
      </w:r>
      <w:r w:rsidR="0071433B" w:rsidRPr="00BE4225">
        <w:rPr>
          <w:rFonts w:cstheme="minorHAnsi"/>
        </w:rPr>
        <w:tab/>
        <w:t xml:space="preserve">A </w:t>
      </w:r>
      <w:r w:rsidR="0071433B" w:rsidRPr="00BE4225">
        <w:rPr>
          <w:rFonts w:cstheme="minorHAnsi"/>
        </w:rPr>
        <w:fldChar w:fldCharType="begin"/>
      </w:r>
      <w:r w:rsidR="0071433B" w:rsidRPr="00BE4225">
        <w:rPr>
          <w:rFonts w:cstheme="minorHAnsi"/>
        </w:rPr>
        <w:instrText xml:space="preserve"> REF _Ref422006374 \h  \* MERGEFORMAT </w:instrText>
      </w:r>
      <w:r w:rsidR="0071433B" w:rsidRPr="00BE4225">
        <w:rPr>
          <w:rFonts w:cstheme="minorHAnsi"/>
        </w:rPr>
      </w:r>
      <w:r w:rsidR="0071433B" w:rsidRPr="00BE4225">
        <w:rPr>
          <w:rFonts w:cstheme="minorHAnsi"/>
        </w:rPr>
        <w:fldChar w:fldCharType="separate"/>
      </w:r>
      <w:r w:rsidR="00CB34B4" w:rsidRPr="00BE4225">
        <w:t>Kép. 3.42</w:t>
      </w:r>
      <w:r w:rsidR="0071433B" w:rsidRPr="00BE4225">
        <w:rPr>
          <w:rFonts w:cstheme="minorHAnsi"/>
        </w:rPr>
        <w:fldChar w:fldCharType="end"/>
      </w:r>
      <w:r w:rsidR="0071433B" w:rsidRPr="00BE4225">
        <w:rPr>
          <w:rFonts w:cstheme="minorHAnsi"/>
        </w:rPr>
        <w:t xml:space="preserve"> látható a pwm jel egy periódusának a felbontása. A pwm jel alapfrekvenciája 700Hz, így a T3=1,42ms. T1=0.5%T3=71us. A pwm jel </w:t>
      </w:r>
      <w:r w:rsidR="00E728E2" w:rsidRPr="00BE4225">
        <w:rPr>
          <w:rFonts w:cstheme="minorHAnsi"/>
        </w:rPr>
        <w:t>kitöltése</w:t>
      </w:r>
      <w:r w:rsidR="0071433B" w:rsidRPr="00BE4225">
        <w:rPr>
          <w:rFonts w:cstheme="minorHAnsi"/>
        </w:rPr>
        <w:t xml:space="preserve"> Duty=T1+T2.</w:t>
      </w:r>
    </w:p>
    <w:p w14:paraId="54412836" w14:textId="7D0BE121" w:rsidR="00DE0804" w:rsidRPr="00BE4225" w:rsidRDefault="0023168B" w:rsidP="00064501">
      <w:pPr>
        <w:keepNext/>
        <w:spacing w:line="360" w:lineRule="auto"/>
        <w:rPr>
          <w:rFonts w:cstheme="minorHAnsi"/>
        </w:rPr>
      </w:pPr>
      <w:r w:rsidRPr="00BE4225">
        <w:rPr>
          <w:rFonts w:cstheme="minorHAnsi"/>
        </w:rPr>
        <w:t>A kívánt kapcsolási sor</w:t>
      </w:r>
      <w:r w:rsidR="00064501">
        <w:rPr>
          <w:rFonts w:cstheme="minorHAnsi"/>
        </w:rPr>
        <w:t>r</w:t>
      </w:r>
      <w:r w:rsidRPr="00BE4225">
        <w:rPr>
          <w:rFonts w:cstheme="minorHAnsi"/>
        </w:rPr>
        <w:t>endet úgy tudjuk elérni</w:t>
      </w:r>
      <w:r w:rsidR="00863E8A">
        <w:rPr>
          <w:rFonts w:cstheme="minorHAnsi"/>
        </w:rPr>
        <w:t>,</w:t>
      </w:r>
      <w:r w:rsidRPr="00BE4225">
        <w:rPr>
          <w:rFonts w:cstheme="minorHAnsi"/>
        </w:rPr>
        <w:t xml:space="preserve"> hogy</w:t>
      </w:r>
      <w:r w:rsidR="00064501">
        <w:rPr>
          <w:rFonts w:cstheme="minorHAnsi"/>
        </w:rPr>
        <w:t>,</w:t>
      </w:r>
      <w:r w:rsidRPr="00BE4225">
        <w:rPr>
          <w:rFonts w:cstheme="minorHAnsi"/>
        </w:rPr>
        <w:t xml:space="preserve"> a </w:t>
      </w:r>
      <w:r w:rsidR="00ED22AB" w:rsidRPr="00BE4225">
        <w:rPr>
          <w:rFonts w:cstheme="minorHAnsi"/>
        </w:rPr>
        <w:t>DIS bemeneten áramkorlát vagy más védelme</w:t>
      </w:r>
      <w:r w:rsidR="00064501">
        <w:rPr>
          <w:rFonts w:cstheme="minorHAnsi"/>
        </w:rPr>
        <w:t>ket iktathatunk be a rendszerbe.</w:t>
      </w:r>
      <w:r w:rsidR="00ED22AB" w:rsidRPr="00BE4225">
        <w:rPr>
          <w:rFonts w:cstheme="minorHAnsi"/>
        </w:rPr>
        <w:t xml:space="preserve"> </w:t>
      </w:r>
      <w:r w:rsidR="00064501">
        <w:rPr>
          <w:rFonts w:cstheme="minorHAnsi"/>
        </w:rPr>
        <w:t>A</w:t>
      </w:r>
      <w:r w:rsidR="00ED22AB" w:rsidRPr="00BE4225">
        <w:rPr>
          <w:rFonts w:cstheme="minorHAnsi"/>
        </w:rPr>
        <w:t xml:space="preserve"> </w:t>
      </w:r>
      <w:sdt>
        <w:sdtPr>
          <w:rPr>
            <w:rFonts w:cstheme="minorHAnsi"/>
          </w:rPr>
          <w:id w:val="121428869"/>
          <w:citation/>
        </w:sdtPr>
        <w:sdtEndPr/>
        <w:sdtContent>
          <w:r w:rsidR="00ED22AB" w:rsidRPr="00BE4225">
            <w:rPr>
              <w:rFonts w:cstheme="minorHAnsi"/>
            </w:rPr>
            <w:fldChar w:fldCharType="begin"/>
          </w:r>
          <w:r w:rsidR="00ED22AB" w:rsidRPr="00BE4225">
            <w:rPr>
              <w:rFonts w:cstheme="minorHAnsi"/>
            </w:rPr>
            <w:instrText xml:space="preserve"> CITATION int15 \l 1038 </w:instrText>
          </w:r>
          <w:r w:rsidR="00ED22AB" w:rsidRPr="00BE4225">
            <w:rPr>
              <w:rFonts w:cstheme="minorHAnsi"/>
            </w:rPr>
            <w:fldChar w:fldCharType="separate"/>
          </w:r>
          <w:r w:rsidR="00CB34B4" w:rsidRPr="00BE4225">
            <w:rPr>
              <w:rFonts w:cstheme="minorHAnsi"/>
            </w:rPr>
            <w:t>[10]</w:t>
          </w:r>
          <w:r w:rsidR="00ED22AB" w:rsidRPr="00BE4225">
            <w:rPr>
              <w:rFonts w:cstheme="minorHAnsi"/>
            </w:rPr>
            <w:fldChar w:fldCharType="end"/>
          </w:r>
        </w:sdtContent>
      </w:sdt>
      <w:r w:rsidR="00204576" w:rsidRPr="00BE4225">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sidR="00204576" w:rsidRPr="00BE4225">
        <w:rPr>
          <w:rFonts w:cstheme="minorHAnsi"/>
        </w:rPr>
        <w:t xml:space="preserve"> ellenálláson keresztül, egy műveleti erősítő segítségével, amelyet nem invertáló erősítő alapkapcsolásban használ</w:t>
      </w:r>
      <w:r w:rsidR="00CC1D46" w:rsidRPr="00BE4225">
        <w:rPr>
          <w:rFonts w:cstheme="minorHAnsi"/>
        </w:rPr>
        <w:t>,</w:t>
      </w:r>
      <w:r w:rsidR="00204576" w:rsidRPr="00BE4225">
        <w:rPr>
          <w:rFonts w:cstheme="minorHAnsi"/>
        </w:rPr>
        <w:t xml:space="preserve"> így dönti </w:t>
      </w:r>
      <w:r w:rsidR="00FB2E76" w:rsidRPr="00BE4225">
        <w:rPr>
          <w:rFonts w:cstheme="minorHAnsi"/>
        </w:rPr>
        <w:t>el,</w:t>
      </w:r>
      <w:r w:rsidR="00204576" w:rsidRPr="00BE4225">
        <w:rPr>
          <w:rFonts w:cstheme="minorHAnsi"/>
        </w:rPr>
        <w:t xml:space="preserve"> hogy áramkorlátban van vagy </w:t>
      </w:r>
      <w:r w:rsidR="00204576" w:rsidRPr="00BE4225">
        <w:rPr>
          <w:rFonts w:cstheme="minorHAnsi"/>
        </w:rPr>
        <w:lastRenderedPageBreak/>
        <w:t>nincs.</w:t>
      </w:r>
      <w:r w:rsidR="00ED22AB" w:rsidRPr="00BE4225">
        <w:rPr>
          <w:rFonts w:cstheme="minorHAnsi"/>
        </w:rPr>
        <w:t xml:space="preserve"> A DIS bemenet logikai 1 ben</w:t>
      </w:r>
      <w:r w:rsidR="00CC1D46" w:rsidRPr="00BE4225">
        <w:rPr>
          <w:rFonts w:cstheme="minorHAnsi"/>
        </w:rPr>
        <w:t xml:space="preserve"> </w:t>
      </w:r>
      <w:r w:rsidR="00ED22AB" w:rsidRPr="00BE4225">
        <w:rPr>
          <w:rFonts w:cstheme="minorHAnsi"/>
        </w:rPr>
        <w:t>van, ha 2.5V fölött van, illetve logikai 0, ha 1V alatt van.</w:t>
      </w:r>
    </w:p>
    <w:p w14:paraId="62B070D6" w14:textId="3796DD71" w:rsidR="004E263B" w:rsidRPr="00BE4225" w:rsidRDefault="00C81A1F" w:rsidP="00A05E75">
      <w:pPr>
        <w:spacing w:line="360" w:lineRule="auto"/>
        <w:rPr>
          <w:rFonts w:cstheme="minorHAnsi"/>
        </w:rPr>
      </w:pPr>
      <w:r w:rsidRPr="00BE4225">
        <w:rPr>
          <w:rFonts w:cstheme="minorHAnsi"/>
          <w:noProof/>
          <w:lang w:val="en-US"/>
        </w:rPr>
        <mc:AlternateContent>
          <mc:Choice Requires="wpg">
            <w:drawing>
              <wp:anchor distT="0" distB="0" distL="114300" distR="114300" simplePos="0" relativeHeight="251668480" behindDoc="0" locked="0" layoutInCell="1" allowOverlap="1" wp14:anchorId="014E2DBA" wp14:editId="3E9F08CE">
                <wp:simplePos x="0" y="0"/>
                <wp:positionH relativeFrom="margin">
                  <wp:align>left</wp:align>
                </wp:positionH>
                <wp:positionV relativeFrom="paragraph">
                  <wp:posOffset>1905</wp:posOffset>
                </wp:positionV>
                <wp:extent cx="2950210" cy="2156460"/>
                <wp:effectExtent l="3810" t="0" r="0" b="1270"/>
                <wp:wrapSquare wrapText="bothSides"/>
                <wp:docPr id="61"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2156460"/>
                          <a:chOff x="0" y="0"/>
                          <a:chExt cx="46234" cy="31654"/>
                        </a:xfrm>
                      </wpg:grpSpPr>
                      <pic:pic xmlns:pic="http://schemas.openxmlformats.org/drawingml/2006/picture">
                        <pic:nvPicPr>
                          <pic:cNvPr id="62" name="Picture 60"/>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34" cy="28536"/>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62"/>
                        <wps:cNvSpPr txBox="1">
                          <a:spLocks noChangeArrowheads="1"/>
                        </wps:cNvSpPr>
                        <wps:spPr bwMode="auto">
                          <a:xfrm>
                            <a:off x="0" y="29070"/>
                            <a:ext cx="4623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E9F96" w14:textId="64449983" w:rsidR="0025279D" w:rsidRPr="00537F8B" w:rsidRDefault="0025279D" w:rsidP="00064501">
                              <w:pPr>
                                <w:pStyle w:val="Caption"/>
                                <w:rPr>
                                  <w:noProof/>
                                </w:rPr>
                              </w:pPr>
                              <w:r w:rsidRPr="00064501">
                                <w:rPr>
                                  <w:noProof/>
                                </w:rPr>
                                <w:t xml:space="preserve">Kép. 3.40 Nem </w:t>
                              </w:r>
                              <w:r w:rsidRPr="00064501">
                                <w:t>invertáló</w:t>
                              </w:r>
                              <w:r w:rsidRPr="00064501">
                                <w:rPr>
                                  <w:noProof/>
                                </w:rPr>
                                <w:t xml:space="preserve"> erősítő forrás [14]</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4E2DBA" id="Group 63" o:spid="_x0000_s1186" style="position:absolute;left:0;text-align:left;margin-left:0;margin-top:.15pt;width:232.3pt;height:169.8pt;z-index:251668480;mso-position-horizontal:left;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">
                <v:shape id="Picture 60" o:spid="_x0000_s1187"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AarDAAAA2wAAAA8AAABkcnMvZG93bnJldi54bWxEj9FqwkAURN8F/2G5Qt/qRmlFo6tIqdD6&#10;Uo1+wCV7TRazd2N2Nenfu4Lg4zAzZ5jFqrOVuFHjjWMFo2ECgjh32nCh4HjYvE9B+ICssXJMCv7J&#10;w2rZ7y0w1a7lPd2yUIgIYZ+igjKEOpXS5yVZ9ENXE0fv5BqLIcqmkLrBNsJtJcdJMpEWDceFEmv6&#10;Kik/Z1ergKvzd8e7fftrthfzkX3KWbH+U+pt0K3nIAJ14RV+tn+0gskY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ABqsMAAADbAAAADwAAAAAAAAAAAAAAAACf&#10;AgAAZHJzL2Rvd25yZXYueG1sUEsFBgAAAAAEAAQA9wAAAI8DAAAAAA==&#10;">
                  <v:imagedata r:id="rId172" o:title=""/>
                  <v:path arrowok="t"/>
                </v:shape>
                <v:shape id="Text Box 62" o:spid="_x0000_s1188"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14:paraId="080E9F96" w14:textId="64449983" w:rsidR="0025279D" w:rsidRPr="00537F8B" w:rsidRDefault="0025279D" w:rsidP="00064501">
                        <w:pPr>
                          <w:pStyle w:val="Caption"/>
                          <w:rPr>
                            <w:noProof/>
                          </w:rPr>
                        </w:pPr>
                        <w:r w:rsidRPr="00064501">
                          <w:rPr>
                            <w:noProof/>
                          </w:rPr>
                          <w:t xml:space="preserve">Kép. 3.40 Nem </w:t>
                        </w:r>
                        <w:r w:rsidRPr="00064501">
                          <w:t>invertáló</w:t>
                        </w:r>
                        <w:r w:rsidRPr="00064501">
                          <w:rPr>
                            <w:noProof/>
                          </w:rPr>
                          <w:t xml:space="preserve"> erősítő forrás [14]</w:t>
                        </w:r>
                      </w:p>
                    </w:txbxContent>
                  </v:textbox>
                </v:shape>
                <w10:wrap type="square" anchorx="margin"/>
              </v:group>
            </w:pict>
          </mc:Fallback>
        </mc:AlternateContent>
      </w:r>
      <w:r w:rsidR="00DE0804" w:rsidRPr="00BE4225">
        <w:rPr>
          <w:rFonts w:cstheme="minorHAnsi"/>
        </w:rPr>
        <w:tab/>
        <w:t xml:space="preserve">A </w:t>
      </w:r>
      <w:r w:rsidR="00ED22AB" w:rsidRPr="00BE4225">
        <w:rPr>
          <w:rFonts w:cstheme="minorHAnsi"/>
        </w:rPr>
        <w:fldChar w:fldCharType="begin"/>
      </w:r>
      <w:r w:rsidR="00ED22AB" w:rsidRPr="00BE4225">
        <w:rPr>
          <w:rFonts w:cstheme="minorHAnsi"/>
        </w:rPr>
        <w:instrText xml:space="preserve"> REF _Ref421810979 \h </w:instrText>
      </w:r>
      <w:r w:rsidR="0071433B" w:rsidRPr="00BE4225">
        <w:rPr>
          <w:rFonts w:cstheme="minorHAnsi"/>
        </w:rPr>
        <w:instrText xml:space="preserve"> \* MERGEFORMAT </w:instrText>
      </w:r>
      <w:r w:rsidR="00ED22AB" w:rsidRPr="00BE4225">
        <w:rPr>
          <w:rFonts w:cstheme="minorHAnsi"/>
        </w:rPr>
      </w:r>
      <w:r w:rsidR="00ED22AB" w:rsidRPr="00BE4225">
        <w:rPr>
          <w:rFonts w:cstheme="minorHAnsi"/>
        </w:rPr>
        <w:fldChar w:fldCharType="separate"/>
      </w:r>
      <w:r w:rsidR="003401E3" w:rsidRPr="00BE4225">
        <w:t>Kép. 3.43</w:t>
      </w:r>
      <w:r w:rsidR="00ED22AB" w:rsidRPr="00BE4225">
        <w:rPr>
          <w:rFonts w:cstheme="minorHAnsi"/>
        </w:rPr>
        <w:fldChar w:fldCharType="end"/>
      </w:r>
      <w:r w:rsidR="00DE0804" w:rsidRPr="00BE4225">
        <w:rPr>
          <w:rFonts w:cstheme="minorHAnsi"/>
        </w:rPr>
        <w:t xml:space="preserve"> látható a nem invertáló erősítő kapcsolás</w:t>
      </w:r>
      <w:r w:rsidR="00064501">
        <w:rPr>
          <w:rFonts w:cstheme="minorHAnsi"/>
        </w:rPr>
        <w:t>,</w:t>
      </w:r>
      <w:r w:rsidR="00DE0804" w:rsidRPr="00BE4225">
        <w:rPr>
          <w:rFonts w:cstheme="minorHAnsi"/>
        </w:rPr>
        <w:t xml:space="preserve"> a</w:t>
      </w:r>
      <w:r w:rsidR="00CC1D46" w:rsidRPr="00BE4225">
        <w:rPr>
          <w:rFonts w:cstheme="minorHAnsi"/>
        </w:rPr>
        <w:t xml:space="preserve">z </w:t>
      </w:r>
      <w:r w:rsidR="00DE0804" w:rsidRPr="00BE4225">
        <w:rPr>
          <w:rFonts w:cstheme="minorHAnsi"/>
        </w:rPr>
        <w:t>Ube bemeneti feszültség</w:t>
      </w:r>
      <w:r w:rsidR="00064501">
        <w:rPr>
          <w:rFonts w:cstheme="minorHAnsi"/>
        </w:rPr>
        <w:t>,</w:t>
      </w:r>
      <w:r w:rsidR="00DE0804" w:rsidRPr="00BE4225">
        <w:rPr>
          <w:rFonts w:cstheme="minorHAnsi"/>
        </w:rPr>
        <w:t xml:space="preserve"> az áram</w:t>
      </w:r>
      <w:r w:rsidR="00CC1D46" w:rsidRPr="00BE4225">
        <w:rPr>
          <w:rFonts w:cstheme="minorHAnsi"/>
        </w:rPr>
        <w:t>m</w:t>
      </w:r>
      <w:r w:rsidR="00DE0804" w:rsidRPr="00BE4225">
        <w:rPr>
          <w:rFonts w:cstheme="minorHAnsi"/>
        </w:rPr>
        <w:t xml:space="preserve">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p>
    <w:p w14:paraId="25E5BE0D" w14:textId="77777777" w:rsidR="00DE0804" w:rsidRPr="00BE4225" w:rsidRDefault="00DE0804" w:rsidP="000F291D">
      <w:pPr>
        <w:spacing w:line="360" w:lineRule="auto"/>
        <w:rPr>
          <w:rFonts w:cstheme="minorHAnsi"/>
        </w:rPr>
      </w:pPr>
      <w:r w:rsidRPr="00BE4225">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sidR="00ED22AB" w:rsidRPr="00BE4225">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sidRPr="00BE4225">
        <w:rPr>
          <w:rFonts w:cstheme="minorHAnsi"/>
        </w:rPr>
        <w:t xml:space="preserve">, ahol az </w:t>
      </w:r>
      <m:oMath>
        <m:r>
          <w:rPr>
            <w:rFonts w:ascii="Cambria Math" w:hAnsi="Cambria Math" w:cstheme="minorHAnsi"/>
          </w:rPr>
          <m:t>I</m:t>
        </m:r>
      </m:oMath>
      <w:r w:rsidR="00ED22AB" w:rsidRPr="00BE4225">
        <w:rPr>
          <w:rFonts w:cstheme="minorHAnsi"/>
        </w:rPr>
        <w:t xml:space="preserve"> a H hídon átfolyó áram.</w:t>
      </w:r>
    </w:p>
    <w:p w14:paraId="79B8B94F" w14:textId="0099FB7E" w:rsidR="00DE0804" w:rsidRPr="00BE4225" w:rsidRDefault="00D4257B" w:rsidP="00BC64C7">
      <w:pPr>
        <w:spacing w:line="360" w:lineRule="auto"/>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ED22AB" w:rsidRPr="00BE4225">
        <w:rPr>
          <w:rFonts w:cstheme="minorHAnsi"/>
        </w:rPr>
        <w:t xml:space="preserve"> Az erősítés: </w:t>
      </w:r>
      <m:oMath>
        <m:r>
          <w:rPr>
            <w:rFonts w:ascii="Cambria Math" w:hAnsi="Cambria Math" w:cstheme="minorHAnsi"/>
          </w:rPr>
          <m:t>A=</m:t>
        </m:r>
        <m:f>
          <m:fPr>
            <m:ctrlPr>
              <w:rPr>
                <w:rFonts w:ascii="Cambria Math" w:hAnsi="Cambria Math" w:cstheme="minorHAnsi"/>
                <w:i/>
              </w:rPr>
            </m:ctrlPr>
          </m:fPr>
          <m:num>
            <m:r>
              <w:rPr>
                <w:rFonts w:ascii="Cambria Math" w:hAnsi="Cambria Math" w:cstheme="minorHAnsi"/>
              </w:rPr>
              <m:t>Uki</m:t>
            </m:r>
          </m:num>
          <m:den>
            <m:r>
              <w:rPr>
                <w:rFonts w:ascii="Cambria Math" w:hAnsi="Cambria Math" w:cstheme="minorHAnsi"/>
              </w:rPr>
              <m:t>Ube</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2,5V</m:t>
            </m:r>
          </m:num>
          <m:den>
            <m:r>
              <w:rPr>
                <w:rFonts w:ascii="Cambria Math" w:hAnsi="Cambria Math" w:cstheme="minorHAnsi"/>
              </w:rPr>
              <m:t>1V</m:t>
            </m:r>
          </m:den>
        </m:f>
        <m:r>
          <w:rPr>
            <w:rFonts w:ascii="Cambria Math" w:hAnsi="Cambria Math" w:cstheme="minorHAnsi"/>
          </w:rPr>
          <m:t>=2,5</m:t>
        </m:r>
      </m:oMath>
      <w:r w:rsidR="00DE0804" w:rsidRPr="00BE4225">
        <w:rPr>
          <w:rFonts w:cstheme="minorHAnsi"/>
        </w:rPr>
        <w:t>.</w:t>
      </w:r>
      <w:r w:rsidR="00BD1CD1" w:rsidRPr="00BE4225">
        <w:rPr>
          <w:rFonts w:cstheme="minorHAnsi"/>
        </w:rPr>
        <w:t xml:space="preserve"> A műveleti erősítős áramkorlát nem jelenik meg a megvalósításba</w:t>
      </w:r>
      <w:r w:rsidR="00CC1D46" w:rsidRPr="00BE4225">
        <w:rPr>
          <w:rFonts w:cstheme="minorHAnsi"/>
        </w:rPr>
        <w:t>n</w:t>
      </w:r>
      <w:r w:rsidR="00BD1CD1" w:rsidRPr="00BE4225">
        <w:rPr>
          <w:rFonts w:cstheme="minorHAnsi"/>
        </w:rPr>
        <w:t xml:space="preserve">, de a továbbfejlesztési lehetőség megvan rá. </w:t>
      </w:r>
      <w:r w:rsidR="00BD1CD1" w:rsidRPr="00863E8A">
        <w:rPr>
          <w:rFonts w:cstheme="minorHAnsi"/>
          <w:highlight w:val="red"/>
        </w:rPr>
        <w:t xml:space="preserve">A </w:t>
      </w:r>
      <w:r w:rsidR="00ED22AB" w:rsidRPr="00863E8A">
        <w:rPr>
          <w:rFonts w:cstheme="minorHAnsi"/>
          <w:highlight w:val="red"/>
        </w:rPr>
        <w:fldChar w:fldCharType="begin"/>
      </w:r>
      <w:r w:rsidR="00ED22AB" w:rsidRPr="00863E8A">
        <w:rPr>
          <w:rFonts w:cstheme="minorHAnsi"/>
          <w:highlight w:val="red"/>
        </w:rPr>
        <w:instrText xml:space="preserve"> REF _Ref421811829 \h </w:instrText>
      </w:r>
      <w:r w:rsidR="0071433B" w:rsidRPr="00863E8A">
        <w:rPr>
          <w:rFonts w:cstheme="minorHAnsi"/>
          <w:highlight w:val="red"/>
        </w:rPr>
        <w:instrText xml:space="preserve"> \* MERGEFORMAT </w:instrText>
      </w:r>
      <w:r w:rsidR="00ED22AB" w:rsidRPr="00863E8A">
        <w:rPr>
          <w:rFonts w:cstheme="minorHAnsi"/>
          <w:highlight w:val="red"/>
        </w:rPr>
      </w:r>
      <w:r w:rsidR="00ED22AB" w:rsidRPr="00863E8A">
        <w:rPr>
          <w:rFonts w:cstheme="minorHAnsi"/>
          <w:highlight w:val="red"/>
        </w:rPr>
        <w:fldChar w:fldCharType="separate"/>
      </w:r>
      <w:r w:rsidR="00CB34B4" w:rsidRPr="00863E8A">
        <w:rPr>
          <w:highlight w:val="red"/>
        </w:rPr>
        <w:t>Kép. 3.39</w:t>
      </w:r>
      <w:r w:rsidR="00ED22AB" w:rsidRPr="00863E8A">
        <w:rPr>
          <w:rFonts w:cstheme="minorHAnsi"/>
          <w:highlight w:val="red"/>
        </w:rPr>
        <w:fldChar w:fldCharType="end"/>
      </w:r>
      <w:r w:rsidR="00BD1CD1" w:rsidRPr="00863E8A">
        <w:rPr>
          <w:rFonts w:cstheme="minorHAnsi"/>
          <w:highlight w:val="red"/>
        </w:rPr>
        <w:t xml:space="preserve"> látható JP4 és JP5</w:t>
      </w:r>
      <w:r w:rsidR="00CC1D46" w:rsidRPr="00863E8A">
        <w:rPr>
          <w:rFonts w:cstheme="minorHAnsi"/>
          <w:highlight w:val="red"/>
        </w:rPr>
        <w:t xml:space="preserve"> </w:t>
      </w:r>
      <w:r w:rsidR="00FB2E76" w:rsidRPr="00863E8A">
        <w:rPr>
          <w:rFonts w:cstheme="minorHAnsi"/>
          <w:highlight w:val="red"/>
        </w:rPr>
        <w:t>jumper</w:t>
      </w:r>
      <w:r w:rsidR="00FB2E76" w:rsidRPr="00BE4225">
        <w:rPr>
          <w:rFonts w:cstheme="minorHAnsi"/>
        </w:rPr>
        <w:t xml:space="preserve"> segítségével elengedhetjük a DIS bennetet földhöz képest</w:t>
      </w:r>
      <w:r w:rsidR="00863E8A">
        <w:rPr>
          <w:rFonts w:cstheme="minorHAnsi"/>
        </w:rPr>
        <w:t>.</w:t>
      </w:r>
      <w:r w:rsidR="00CC1D46" w:rsidRPr="00BE4225">
        <w:rPr>
          <w:rFonts w:cstheme="minorHAnsi"/>
        </w:rPr>
        <w:t xml:space="preserve"> </w:t>
      </w:r>
      <w:r w:rsidR="00FB2E76" w:rsidRPr="00BE4225">
        <w:rPr>
          <w:rFonts w:cstheme="minorHAnsi"/>
        </w:rPr>
        <w:t>így kiiktatva</w:t>
      </w:r>
      <w:r w:rsidR="00ED22AB" w:rsidRPr="00BE4225">
        <w:rPr>
          <w:rFonts w:cstheme="minorHAnsi"/>
        </w:rPr>
        <w:t xml:space="preserve"> az áramkorlátot, de illeszthető hozzá a jumperek helyére</w:t>
      </w:r>
      <w:r w:rsidR="00CC1D46" w:rsidRPr="00BE4225">
        <w:rPr>
          <w:rFonts w:cstheme="minorHAnsi"/>
        </w:rPr>
        <w:t xml:space="preserve"> </w:t>
      </w:r>
      <w:r w:rsidR="00ED22AB" w:rsidRPr="00BE4225">
        <w:rPr>
          <w:rFonts w:cstheme="minorHAnsi"/>
        </w:rPr>
        <w:fldChar w:fldCharType="begin"/>
      </w:r>
      <w:r w:rsidR="00ED22AB" w:rsidRPr="00BE4225">
        <w:rPr>
          <w:rFonts w:cstheme="minorHAnsi"/>
        </w:rPr>
        <w:instrText xml:space="preserve"> REF _Ref421810979 \h </w:instrText>
      </w:r>
      <w:r w:rsidR="0071433B" w:rsidRPr="00BE4225">
        <w:rPr>
          <w:rFonts w:cstheme="minorHAnsi"/>
        </w:rPr>
        <w:instrText xml:space="preserve"> \* MERGEFORMAT </w:instrText>
      </w:r>
      <w:r w:rsidR="00ED22AB" w:rsidRPr="00BE4225">
        <w:rPr>
          <w:rFonts w:cstheme="minorHAnsi"/>
        </w:rPr>
      </w:r>
      <w:r w:rsidR="00ED22AB" w:rsidRPr="00BE4225">
        <w:rPr>
          <w:rFonts w:cstheme="minorHAnsi"/>
        </w:rPr>
        <w:fldChar w:fldCharType="separate"/>
      </w:r>
      <w:r w:rsidR="003401E3" w:rsidRPr="00BE4225">
        <w:t>Kép. 3.43</w:t>
      </w:r>
      <w:r w:rsidR="00ED22AB" w:rsidRPr="00BE4225">
        <w:rPr>
          <w:rFonts w:cstheme="minorHAnsi"/>
        </w:rPr>
        <w:fldChar w:fldCharType="end"/>
      </w:r>
      <w:r w:rsidR="00BD1CD1" w:rsidRPr="00BE4225">
        <w:rPr>
          <w:rFonts w:cstheme="minorHAnsi"/>
        </w:rPr>
        <w:t xml:space="preserve"> képen látható áramérő és áramkorlátozó kialakítás.</w:t>
      </w:r>
    </w:p>
    <w:p w14:paraId="3EA9FB91" w14:textId="4D5E8390" w:rsidR="00974A5C" w:rsidRPr="00BE4225" w:rsidRDefault="00974A5C" w:rsidP="00BC64C7">
      <w:pPr>
        <w:spacing w:line="360" w:lineRule="auto"/>
        <w:rPr>
          <w:rFonts w:cstheme="minorHAnsi"/>
        </w:rPr>
      </w:pPr>
      <w:r w:rsidRPr="00BE4225">
        <w:rPr>
          <w:rFonts w:cstheme="minorHAnsi"/>
        </w:rPr>
        <w:tab/>
        <w:t xml:space="preserve">A </w:t>
      </w:r>
      <w:r w:rsidR="00ED22AB" w:rsidRPr="00BE4225">
        <w:rPr>
          <w:rFonts w:cstheme="minorHAnsi"/>
        </w:rPr>
        <w:fldChar w:fldCharType="begin"/>
      </w:r>
      <w:r w:rsidR="00ED22AB" w:rsidRPr="00BE4225">
        <w:rPr>
          <w:rFonts w:cstheme="minorHAnsi"/>
        </w:rPr>
        <w:instrText xml:space="preserve"> REF _Ref421811829 \h </w:instrText>
      </w:r>
      <w:r w:rsidR="0071433B" w:rsidRPr="00BE4225">
        <w:rPr>
          <w:rFonts w:cstheme="minorHAnsi"/>
        </w:rPr>
        <w:instrText xml:space="preserve"> \* MERGEFORMAT </w:instrText>
      </w:r>
      <w:r w:rsidR="00ED22AB" w:rsidRPr="00BE4225">
        <w:rPr>
          <w:rFonts w:cstheme="minorHAnsi"/>
        </w:rPr>
      </w:r>
      <w:r w:rsidR="00ED22AB" w:rsidRPr="00BE4225">
        <w:rPr>
          <w:rFonts w:cstheme="minorHAnsi"/>
        </w:rPr>
        <w:fldChar w:fldCharType="separate"/>
      </w:r>
      <w:r w:rsidR="003401E3" w:rsidRPr="00BE4225">
        <w:t>Kép. 3.41</w:t>
      </w:r>
      <w:r w:rsidR="00ED22AB" w:rsidRPr="00BE4225">
        <w:rPr>
          <w:rFonts w:cstheme="minorHAnsi"/>
        </w:rPr>
        <w:fldChar w:fldCharType="end"/>
      </w:r>
      <w:r w:rsidRPr="00BE4225">
        <w:rPr>
          <w:rFonts w:cstheme="minorHAnsi"/>
        </w:rPr>
        <w:t xml:space="preserve"> képen látható kapcsolási rajz tartalmaz két HIP4082 hídvezérlő áramkört, az áramkör</w:t>
      </w:r>
      <w:r w:rsidR="00863E8A">
        <w:rPr>
          <w:rFonts w:cstheme="minorHAnsi"/>
        </w:rPr>
        <w:t>r</w:t>
      </w:r>
      <w:r w:rsidRPr="00BE4225">
        <w:rPr>
          <w:rFonts w:cstheme="minorHAnsi"/>
        </w:rPr>
        <w:t>e a bemenet a JP2 bemeneten történik, amelyen keresztü</w:t>
      </w:r>
      <w:r w:rsidR="00863E8A">
        <w:rPr>
          <w:rFonts w:cstheme="minorHAnsi"/>
        </w:rPr>
        <w:t>l betápláljuk 12V feszültséggel</w:t>
      </w:r>
      <w:r w:rsidRPr="00BE4225">
        <w:rPr>
          <w:rFonts w:cstheme="minorHAnsi"/>
        </w:rPr>
        <w:t xml:space="preserve"> és 4 PWM jelet segítségével meg</w:t>
      </w:r>
      <w:r w:rsidR="00CC1D46" w:rsidRPr="00BE4225">
        <w:rPr>
          <w:rFonts w:cstheme="minorHAnsi"/>
        </w:rPr>
        <w:t xml:space="preserve"> </w:t>
      </w:r>
      <w:r w:rsidRPr="00BE4225">
        <w:rPr>
          <w:rFonts w:cstheme="minorHAnsi"/>
        </w:rPr>
        <w:t>tudjuk hajtani a két hidat. A jeleket szalagkábel segítségével csatoljuk az áramkörhöz. A szalagkábel 8 vezetékből tevődik össze, rendeltetésük szerint:</w:t>
      </w:r>
    </w:p>
    <w:p w14:paraId="1A24CADC" w14:textId="77777777" w:rsidR="00BD1CD1" w:rsidRPr="00BE4225" w:rsidRDefault="00974A5C" w:rsidP="00BC64C7">
      <w:pPr>
        <w:keepNext/>
        <w:spacing w:line="360" w:lineRule="auto"/>
      </w:pPr>
      <w:r w:rsidRPr="00BE4225">
        <w:rPr>
          <w:rFonts w:cstheme="minorHAnsi"/>
          <w:noProof/>
          <w:lang w:val="en-US"/>
        </w:rPr>
        <w:drawing>
          <wp:inline distT="0" distB="0" distL="0" distR="0" wp14:anchorId="7E50CB1A" wp14:editId="7952BF23">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inline>
        </w:drawing>
      </w:r>
    </w:p>
    <w:p w14:paraId="108723F4" w14:textId="5521B3CA" w:rsidR="00974A5C" w:rsidRPr="00BE4225" w:rsidRDefault="00BD1CD1" w:rsidP="007852B4">
      <w:pPr>
        <w:pStyle w:val="Caption"/>
        <w:spacing w:line="360" w:lineRule="auto"/>
        <w:jc w:val="center"/>
        <w:rPr>
          <w:rFonts w:cstheme="minorHAnsi"/>
        </w:rPr>
      </w:pPr>
      <w:bookmarkStart w:id="371" w:name="_Toc422422496"/>
      <w:r w:rsidRPr="00BE4225">
        <w:t xml:space="preserve">Kép. </w:t>
      </w:r>
      <w:r w:rsidR="00D402A0">
        <w:fldChar w:fldCharType="begin"/>
      </w:r>
      <w:r w:rsidR="00D402A0">
        <w:instrText xml:space="preserve"> STYLEREF 1 \s </w:instrText>
      </w:r>
      <w:r w:rsidR="00D402A0">
        <w:fldChar w:fldCharType="separate"/>
      </w:r>
      <w:r w:rsidR="00D402A0">
        <w:rPr>
          <w:noProof/>
        </w:rPr>
        <w:t>3</w:t>
      </w:r>
      <w:r w:rsidR="00D402A0">
        <w:fldChar w:fldCharType="end"/>
      </w:r>
      <w:r w:rsidR="00D402A0">
        <w:t>.</w:t>
      </w:r>
      <w:r w:rsidR="00D402A0">
        <w:fldChar w:fldCharType="begin"/>
      </w:r>
      <w:r w:rsidR="00D402A0">
        <w:instrText xml:space="preserve"> SEQ Kép. \* ARABIC \s 1 </w:instrText>
      </w:r>
      <w:r w:rsidR="00D402A0">
        <w:fldChar w:fldCharType="separate"/>
      </w:r>
      <w:r w:rsidR="00D402A0">
        <w:rPr>
          <w:noProof/>
        </w:rPr>
        <w:t>41</w:t>
      </w:r>
      <w:r w:rsidR="00D402A0">
        <w:fldChar w:fldCharType="end"/>
      </w:r>
      <w:r w:rsidR="00ED22AB" w:rsidRPr="00BE4225">
        <w:t xml:space="preserve"> Dupla hídvezérlő áramkor vezérlő jelei JP2 csatlakozó a </w:t>
      </w:r>
      <w:r w:rsidR="00ED22AB" w:rsidRPr="00BE4225">
        <w:fldChar w:fldCharType="begin"/>
      </w:r>
      <w:r w:rsidR="00ED22AB" w:rsidRPr="00BE4225">
        <w:instrText xml:space="preserve"> REF _Ref421811829 \h </w:instrText>
      </w:r>
      <w:r w:rsidR="0071433B" w:rsidRPr="00BE4225">
        <w:instrText xml:space="preserve"> \* MERGEFORMAT </w:instrText>
      </w:r>
      <w:r w:rsidR="00ED22AB" w:rsidRPr="00BE4225">
        <w:fldChar w:fldCharType="separate"/>
      </w:r>
      <w:r w:rsidR="00CB34B4" w:rsidRPr="00BE4225">
        <w:t>Kép. 3.39</w:t>
      </w:r>
      <w:r w:rsidR="00ED22AB" w:rsidRPr="00BE4225">
        <w:fldChar w:fldCharType="end"/>
      </w:r>
      <w:r w:rsidR="00ED22AB" w:rsidRPr="00BE4225">
        <w:t>-n.</w:t>
      </w:r>
      <w:bookmarkEnd w:id="371"/>
    </w:p>
    <w:p w14:paraId="19915A01" w14:textId="65ED9BF6" w:rsidR="0025279D" w:rsidRDefault="00ED22AB" w:rsidP="0071433B">
      <w:pPr>
        <w:spacing w:line="360" w:lineRule="auto"/>
      </w:pPr>
      <w:r w:rsidRPr="00BE4225">
        <w:rPr>
          <w:rFonts w:cstheme="minorHAnsi"/>
        </w:rPr>
        <w:t>A pirossal megjelölt vezeték az 1 számú. A PWM4 egy 3,3V</w:t>
      </w:r>
      <w:r w:rsidR="00CC1D46" w:rsidRPr="00BE4225">
        <w:rPr>
          <w:rFonts w:cstheme="minorHAnsi"/>
        </w:rPr>
        <w:t xml:space="preserve"> </w:t>
      </w:r>
      <w:r w:rsidRPr="00BE4225">
        <w:rPr>
          <w:rFonts w:cstheme="minorHAnsi"/>
        </w:rPr>
        <w:t>pwm jel, amely egy NPN (Q2) tranzisztoron keresztül kapcsolja az BLI, AHI bemeneteket, a t</w:t>
      </w:r>
      <w:r w:rsidR="00CC1D46" w:rsidRPr="00BE4225">
        <w:rPr>
          <w:rFonts w:cstheme="minorHAnsi"/>
        </w:rPr>
        <w:t>ra</w:t>
      </w:r>
      <w:r w:rsidRPr="00BE4225">
        <w:rPr>
          <w:rFonts w:cstheme="minorHAnsi"/>
        </w:rPr>
        <w:t>n</w:t>
      </w:r>
      <w:r w:rsidR="00CC1D46" w:rsidRPr="00BE4225">
        <w:rPr>
          <w:rFonts w:cstheme="minorHAnsi"/>
        </w:rPr>
        <w:t>z</w:t>
      </w:r>
      <w:r w:rsidRPr="00BE4225">
        <w:rPr>
          <w:rFonts w:cstheme="minorHAnsi"/>
        </w:rPr>
        <w:t>isztor a jelet megtagadja, ezért majd a FPGA pwm moduljába illesztünk egy tagadó, kaput</w:t>
      </w:r>
      <w:r w:rsidR="00CC1D46" w:rsidRPr="00BE4225">
        <w:rPr>
          <w:rFonts w:cstheme="minorHAnsi"/>
        </w:rPr>
        <w:t>,</w:t>
      </w:r>
      <w:r w:rsidRPr="00BE4225">
        <w:rPr>
          <w:rFonts w:cstheme="minorHAnsi"/>
        </w:rPr>
        <w:t xml:space="preserve"> </w:t>
      </w:r>
      <w:commentRangeStart w:id="372"/>
      <w:r w:rsidRPr="00BE4225">
        <w:t xml:space="preserve">hogy </w:t>
      </w:r>
      <w:r w:rsidR="00B74771" w:rsidRPr="00BE4225">
        <w:t>semlegesítse</w:t>
      </w:r>
      <w:r w:rsidRPr="00BE4225">
        <w:t xml:space="preserve"> egymást </w:t>
      </w:r>
      <w:r w:rsidRPr="00BE4225">
        <w:lastRenderedPageBreak/>
        <w:t>a két kapu</w:t>
      </w:r>
      <w:commentRangeEnd w:id="372"/>
      <w:r w:rsidR="00CC1D46" w:rsidRPr="00BE4225">
        <w:commentReference w:id="372"/>
      </w:r>
      <w:r w:rsidRPr="00BE4225">
        <w:rPr>
          <w:rFonts w:cstheme="minorHAnsi"/>
        </w:rPr>
        <w:t xml:space="preserve">. </w:t>
      </w:r>
      <w:r w:rsidRPr="008A4332">
        <w:rPr>
          <w:rFonts w:cstheme="minorHAnsi"/>
          <w:highlight w:val="red"/>
        </w:rPr>
        <w:t>A</w:t>
      </w:r>
      <w:commentRangeStart w:id="373"/>
      <w:r w:rsidRPr="008A4332">
        <w:rPr>
          <w:highlight w:val="red"/>
        </w:rPr>
        <w:t xml:space="preserve"> PWM3 </w:t>
      </w:r>
      <w:r w:rsidR="009C1D3B" w:rsidRPr="008A4332">
        <w:rPr>
          <w:highlight w:val="red"/>
        </w:rPr>
        <w:t>hasonlóak</w:t>
      </w:r>
      <w:r w:rsidRPr="008A4332">
        <w:rPr>
          <w:highlight w:val="red"/>
        </w:rPr>
        <w:t xml:space="preserve"> az előzőhöz</w:t>
      </w:r>
      <w:r w:rsidR="009C1D3B" w:rsidRPr="008A4332">
        <w:rPr>
          <w:highlight w:val="red"/>
        </w:rPr>
        <w:t xml:space="preserve">, különbség, hogy </w:t>
      </w:r>
      <w:r w:rsidRPr="008A4332">
        <w:rPr>
          <w:highlight w:val="red"/>
        </w:rPr>
        <w:t>ALI</w:t>
      </w:r>
      <w:r w:rsidR="009C1D3B" w:rsidRPr="008A4332">
        <w:rPr>
          <w:highlight w:val="red"/>
        </w:rPr>
        <w:t xml:space="preserve"> </w:t>
      </w:r>
      <w:r w:rsidRPr="008A4332">
        <w:rPr>
          <w:highlight w:val="red"/>
        </w:rPr>
        <w:t xml:space="preserve">és BHI bementeket </w:t>
      </w:r>
      <w:r w:rsidR="0025279D" w:rsidRPr="008A4332">
        <w:rPr>
          <w:noProof/>
          <w:highlight w:val="red"/>
          <w:lang w:val="en-US"/>
        </w:rPr>
        <mc:AlternateContent>
          <mc:Choice Requires="wpg">
            <w:drawing>
              <wp:anchor distT="0" distB="0" distL="114300" distR="114300" simplePos="0" relativeHeight="251670528" behindDoc="0" locked="0" layoutInCell="1" allowOverlap="1" wp14:anchorId="35C4C3F2" wp14:editId="52FA85B4">
                <wp:simplePos x="0" y="0"/>
                <wp:positionH relativeFrom="page">
                  <wp:posOffset>1085850</wp:posOffset>
                </wp:positionH>
                <wp:positionV relativeFrom="paragraph">
                  <wp:posOffset>552450</wp:posOffset>
                </wp:positionV>
                <wp:extent cx="5276850" cy="1133475"/>
                <wp:effectExtent l="0" t="0" r="0" b="9525"/>
                <wp:wrapSquare wrapText="bothSides"/>
                <wp:docPr id="5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1133475"/>
                          <a:chOff x="0" y="0"/>
                          <a:chExt cx="52012" cy="10572"/>
                        </a:xfrm>
                      </wpg:grpSpPr>
                      <pic:pic xmlns:pic="http://schemas.openxmlformats.org/drawingml/2006/picture">
                        <pic:nvPicPr>
                          <pic:cNvPr id="59" name="Diagram 65"/>
                          <pic:cNvPicPr>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8839" y="1402"/>
                            <a:ext cx="35174" cy="4694"/>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6"/>
                        <wps:cNvSpPr txBox="1">
                          <a:spLocks noChangeArrowheads="1"/>
                        </wps:cNvSpPr>
                        <wps:spPr bwMode="auto">
                          <a:xfrm>
                            <a:off x="0" y="7988"/>
                            <a:ext cx="52012"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25B94" w14:textId="230B3EB0" w:rsidR="0025279D" w:rsidRPr="00592F9A" w:rsidRDefault="0025279D" w:rsidP="00BD1CD1">
                              <w:pPr>
                                <w:pStyle w:val="Caption"/>
                                <w:jc w:val="center"/>
                                <w:rPr>
                                  <w:rFonts w:cstheme="minorHAnsi"/>
                                  <w:noProof/>
                                </w:rPr>
                              </w:pPr>
                              <w:bookmarkStart w:id="374" w:name="_Ref421815576"/>
                              <w:bookmarkStart w:id="375" w:name="_Toc422422497"/>
                              <w:bookmarkStart w:id="376" w:name="_Toc422568636"/>
                              <w:bookmarkStart w:id="377" w:name="_Toc42256870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42</w:t>
                              </w:r>
                              <w:r>
                                <w:fldChar w:fldCharType="end"/>
                              </w:r>
                              <w:bookmarkEnd w:id="374"/>
                              <w:r>
                                <w:t xml:space="preserve"> H híd tranzisztorainak a Gate vezetékei</w:t>
                              </w:r>
                              <w:bookmarkEnd w:id="375"/>
                              <w:bookmarkEnd w:id="376"/>
                              <w:bookmarkEnd w:id="377"/>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4C3F2" id="Group 67" o:spid="_x0000_s1189" style="position:absolute;left:0;text-align:left;margin-left:85.5pt;margin-top:43.5pt;width:415.5pt;height:89.25pt;z-index:251670528;mso-position-horizontal-relative:page;mso-position-vertical-relative:text" coordsize="5201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">
                <v:shape id="Diagram 65" o:spid="_x0000_s1190" type="#_x0000_t75" style="position:absolute;left:8839;top:1402;width:3517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kn7EAAAA2wAAAA8AAABkcnMvZG93bnJldi54bWxEj0FrwkAUhO8F/8PyBC9FN0qVNroGCUpb&#10;BKUqPT+yzySYfRuyG5P++65Q6HGYmW+YVdKbStypcaVlBdNJBII4s7rkXMHlvBu/gnAeWWNlmRT8&#10;kINkPXhaYaxtx190P/lcBAi7GBUU3texlC4ryKCb2Jo4eFfbGPRBNrnUDXYBbio5i6KFNFhyWCiw&#10;prSg7HZqjYLn7+7l+G63xsn9IdtdPilNbavUaNhvliA89f4//Nf+0Armb/D4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Mkn7EAAAA2wAAAA8AAAAAAAAAAAAAAAAA&#10;nwIAAGRycy9kb3ducmV2LnhtbFBLBQYAAAAABAAEAPcAAACQAwAAAAA=&#10;">
                  <v:imagedata r:id="rId179" o:title=""/>
                  <o:lock v:ext="edit" aspectratio="f"/>
                </v:shape>
                <v:shape id="Text Box 66" o:spid="_x0000_s1191" type="#_x0000_t202" style="position:absolute;top:7988;width:520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14:paraId="0F825B94" w14:textId="230B3EB0" w:rsidR="0025279D" w:rsidRPr="00592F9A" w:rsidRDefault="0025279D" w:rsidP="00BD1CD1">
                        <w:pPr>
                          <w:pStyle w:val="Caption"/>
                          <w:jc w:val="center"/>
                          <w:rPr>
                            <w:rFonts w:cstheme="minorHAnsi"/>
                            <w:noProof/>
                          </w:rPr>
                        </w:pPr>
                        <w:bookmarkStart w:id="378" w:name="_Ref421815576"/>
                        <w:bookmarkStart w:id="379" w:name="_Toc422422497"/>
                        <w:bookmarkStart w:id="380" w:name="_Toc422568636"/>
                        <w:bookmarkStart w:id="381" w:name="_Toc42256870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42</w:t>
                        </w:r>
                        <w:r>
                          <w:fldChar w:fldCharType="end"/>
                        </w:r>
                        <w:bookmarkEnd w:id="378"/>
                        <w:r>
                          <w:t xml:space="preserve"> H híd tranzisztorainak a Gate vezetékei</w:t>
                        </w:r>
                        <w:bookmarkEnd w:id="379"/>
                        <w:bookmarkEnd w:id="380"/>
                        <w:bookmarkEnd w:id="381"/>
                      </w:p>
                    </w:txbxContent>
                  </v:textbox>
                </v:shape>
                <w10:wrap type="square" anchorx="page"/>
              </v:group>
            </w:pict>
          </mc:Fallback>
        </mc:AlternateContent>
      </w:r>
      <w:r w:rsidRPr="008A4332">
        <w:rPr>
          <w:highlight w:val="red"/>
        </w:rPr>
        <w:t>vezérli a (Q1) tranzisztorokon keresztül.</w:t>
      </w:r>
      <w:commentRangeEnd w:id="373"/>
      <w:r w:rsidR="00F75C4D" w:rsidRPr="008A4332">
        <w:rPr>
          <w:highlight w:val="red"/>
        </w:rPr>
        <w:commentReference w:id="373"/>
      </w:r>
    </w:p>
    <w:p w14:paraId="2AA6E10D" w14:textId="60D5FACF" w:rsidR="00BD1CD1" w:rsidRPr="00BE4225" w:rsidRDefault="00BD1CD1" w:rsidP="0071433B">
      <w:pPr>
        <w:spacing w:line="360" w:lineRule="auto"/>
        <w:rPr>
          <w:rFonts w:cstheme="minorHAnsi"/>
        </w:rPr>
      </w:pPr>
      <w:r w:rsidRPr="00BE4225">
        <w:rPr>
          <w:rFonts w:cstheme="minorHAnsi"/>
        </w:rPr>
        <w:t xml:space="preserve">A </w:t>
      </w:r>
      <w:r w:rsidR="00ED22AB" w:rsidRPr="00BE4225">
        <w:rPr>
          <w:rFonts w:cstheme="minorHAnsi"/>
        </w:rPr>
        <w:fldChar w:fldCharType="begin"/>
      </w:r>
      <w:r w:rsidR="00ED22AB" w:rsidRPr="00BE4225">
        <w:rPr>
          <w:rFonts w:cstheme="minorHAnsi"/>
        </w:rPr>
        <w:instrText xml:space="preserve"> REF _Ref421805220 \h </w:instrText>
      </w:r>
      <w:r w:rsidR="0071433B" w:rsidRPr="00BE4225">
        <w:rPr>
          <w:rFonts w:cstheme="minorHAnsi"/>
        </w:rPr>
        <w:instrText xml:space="preserve"> \* MERGEFORMAT </w:instrText>
      </w:r>
      <w:r w:rsidR="00ED22AB" w:rsidRPr="00BE4225">
        <w:rPr>
          <w:rFonts w:cstheme="minorHAnsi"/>
        </w:rPr>
      </w:r>
      <w:r w:rsidR="00ED22AB" w:rsidRPr="00BE4225">
        <w:rPr>
          <w:rFonts w:cstheme="minorHAnsi"/>
        </w:rPr>
        <w:fldChar w:fldCharType="separate"/>
      </w:r>
      <w:r w:rsidR="003401E3" w:rsidRPr="00BE4225">
        <w:t xml:space="preserve">Kép. 3.48 </w:t>
      </w:r>
      <w:r w:rsidR="00ED22AB" w:rsidRPr="00BE4225">
        <w:rPr>
          <w:rFonts w:cstheme="minorHAnsi"/>
        </w:rPr>
        <w:fldChar w:fldCharType="end"/>
      </w:r>
      <w:r w:rsidRPr="00BE4225">
        <w:rPr>
          <w:rFonts w:cstheme="minorHAnsi"/>
        </w:rPr>
        <w:t>látható 4H-híd B és A dobozok tartalmaznak négy H hidat, a hidak k</w:t>
      </w:r>
      <w:r w:rsidR="00F75C4D" w:rsidRPr="00BE4225">
        <w:rPr>
          <w:rFonts w:cstheme="minorHAnsi"/>
        </w:rPr>
        <w:t>et</w:t>
      </w:r>
      <w:r w:rsidRPr="00BE4225">
        <w:rPr>
          <w:rFonts w:cstheme="minorHAnsi"/>
        </w:rPr>
        <w:t>tesével rögzítve vannak egy rézlem</w:t>
      </w:r>
      <w:r w:rsidR="008A4332">
        <w:rPr>
          <w:rFonts w:cstheme="minorHAnsi"/>
        </w:rPr>
        <w:t>ezre, amelyeken keresztül tudunk</w:t>
      </w:r>
      <w:r w:rsidRPr="00BE4225">
        <w:rPr>
          <w:rFonts w:cstheme="minorHAnsi"/>
        </w:rPr>
        <w:t xml:space="preserve"> </w:t>
      </w:r>
      <w:r w:rsidR="00E74A8B" w:rsidRPr="00BE4225">
        <w:rPr>
          <w:rFonts w:cstheme="minorHAnsi"/>
        </w:rPr>
        <w:t xml:space="preserve">vizet keringetni egy </w:t>
      </w:r>
      <w:r w:rsidRPr="00BE4225">
        <w:rPr>
          <w:rFonts w:cstheme="minorHAnsi"/>
        </w:rPr>
        <w:t>réz csővezeték segítségével így hűtve a tranzisztorokat. A tranzisztorok galvanikusan levannak választva a lemeztől egy elek</w:t>
      </w:r>
      <w:r w:rsidR="00ED22AB" w:rsidRPr="00BE4225">
        <w:rPr>
          <w:rFonts w:cstheme="minorHAnsi"/>
        </w:rPr>
        <w:t xml:space="preserve">tromos szigetelő segítségedével, de ugyanakkor a szigetelő jó hővezető is. Egy hídban megtalálható tranzisztorok vezérléséhez szükséges vezetékek a </w:t>
      </w:r>
      <w:r w:rsidR="00ED22AB" w:rsidRPr="00BE4225">
        <w:rPr>
          <w:rFonts w:cstheme="minorHAnsi"/>
        </w:rPr>
        <w:fldChar w:fldCharType="begin"/>
      </w:r>
      <w:r w:rsidR="00ED22AB" w:rsidRPr="00BE4225">
        <w:rPr>
          <w:rFonts w:cstheme="minorHAnsi"/>
        </w:rPr>
        <w:instrText xml:space="preserve"> REF _Ref421815576 \h </w:instrText>
      </w:r>
      <w:r w:rsidR="0071433B" w:rsidRPr="00BE4225">
        <w:rPr>
          <w:rFonts w:cstheme="minorHAnsi"/>
        </w:rPr>
        <w:instrText xml:space="preserve"> \* MERGEFORMAT </w:instrText>
      </w:r>
      <w:r w:rsidR="00ED22AB" w:rsidRPr="00BE4225">
        <w:rPr>
          <w:rFonts w:cstheme="minorHAnsi"/>
        </w:rPr>
      </w:r>
      <w:r w:rsidR="00ED22AB" w:rsidRPr="00BE4225">
        <w:rPr>
          <w:rFonts w:cstheme="minorHAnsi"/>
        </w:rPr>
        <w:fldChar w:fldCharType="separate"/>
      </w:r>
      <w:r w:rsidR="003401E3" w:rsidRPr="00BE4225">
        <w:t>Kép. 3.45</w:t>
      </w:r>
      <w:r w:rsidR="00ED22AB" w:rsidRPr="00BE4225">
        <w:rPr>
          <w:rFonts w:cstheme="minorHAnsi"/>
        </w:rPr>
        <w:fldChar w:fldCharType="end"/>
      </w:r>
      <w:r w:rsidR="00E74A8B" w:rsidRPr="00BE4225">
        <w:rPr>
          <w:rFonts w:cstheme="minorHAnsi"/>
        </w:rPr>
        <w:t xml:space="preserve"> láthatok.</w:t>
      </w:r>
    </w:p>
    <w:p w14:paraId="69B64089" w14:textId="2C5D48E9" w:rsidR="0025279D" w:rsidRDefault="0025279D" w:rsidP="007852B4">
      <w:pPr>
        <w:spacing w:line="360" w:lineRule="auto"/>
        <w:rPr>
          <w:rFonts w:cstheme="minorHAnsi"/>
        </w:rPr>
      </w:pPr>
      <w:r w:rsidRPr="00BE4225">
        <w:rPr>
          <w:noProof/>
          <w:lang w:val="en-US"/>
        </w:rPr>
        <mc:AlternateContent>
          <mc:Choice Requires="wpg">
            <w:drawing>
              <wp:anchor distT="0" distB="0" distL="114300" distR="114300" simplePos="0" relativeHeight="251664384" behindDoc="0" locked="0" layoutInCell="1" allowOverlap="1" wp14:anchorId="589DE158" wp14:editId="61A73E7E">
                <wp:simplePos x="0" y="0"/>
                <wp:positionH relativeFrom="page">
                  <wp:posOffset>2362200</wp:posOffset>
                </wp:positionH>
                <wp:positionV relativeFrom="paragraph">
                  <wp:posOffset>603885</wp:posOffset>
                </wp:positionV>
                <wp:extent cx="3257550" cy="3352800"/>
                <wp:effectExtent l="0" t="0" r="0" b="0"/>
                <wp:wrapTopAndBottom/>
                <wp:docPr id="4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7550" cy="3352800"/>
                          <a:chOff x="0" y="0"/>
                          <a:chExt cx="32181" cy="34950"/>
                        </a:xfrm>
                      </wpg:grpSpPr>
                      <wpg:grpSp>
                        <wpg:cNvPr id="50" name="Group 30"/>
                        <wpg:cNvGrpSpPr>
                          <a:grpSpLocks/>
                        </wpg:cNvGrpSpPr>
                        <wpg:grpSpPr bwMode="auto">
                          <a:xfrm>
                            <a:off x="0" y="0"/>
                            <a:ext cx="32181" cy="30492"/>
                            <a:chOff x="0" y="0"/>
                            <a:chExt cx="32181" cy="30493"/>
                          </a:xfrm>
                        </wpg:grpSpPr>
                        <pic:pic xmlns:pic="http://schemas.openxmlformats.org/drawingml/2006/picture">
                          <pic:nvPicPr>
                            <pic:cNvPr id="51" name="Picture 18"/>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4750"/>
                              <a:ext cx="32181" cy="2574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ular Callout 21"/>
                          <wps:cNvSpPr>
                            <a:spLocks noChangeArrowheads="1"/>
                          </wps:cNvSpPr>
                          <wps:spPr bwMode="auto">
                            <a:xfrm>
                              <a:off x="1905" y="0"/>
                              <a:ext cx="14497" cy="4217"/>
                            </a:xfrm>
                            <a:prstGeom prst="wedgeRectCallout">
                              <a:avLst>
                                <a:gd name="adj1" fmla="val -11713"/>
                                <a:gd name="adj2" fmla="val 115389"/>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AB91196" w14:textId="77777777" w:rsidR="0025279D" w:rsidRDefault="0025279D" w:rsidP="003F1754">
                                <w:pPr>
                                  <w:jc w:val="center"/>
                                </w:pPr>
                                <w:r>
                                  <w:t>Műanyag szigetelő</w:t>
                                </w:r>
                              </w:p>
                            </w:txbxContent>
                          </wps:txbx>
                          <wps:bodyPr rot="0" vert="horz" wrap="square" lIns="91440" tIns="45720" rIns="91440" bIns="45720" anchor="ctr" anchorCtr="0" upright="1">
                            <a:noAutofit/>
                          </wps:bodyPr>
                        </wps:wsp>
                        <wps:wsp>
                          <wps:cNvPr id="53" name="Rectangular Callout 28"/>
                          <wps:cNvSpPr>
                            <a:spLocks noChangeArrowheads="1"/>
                          </wps:cNvSpPr>
                          <wps:spPr bwMode="auto">
                            <a:xfrm>
                              <a:off x="17159" y="0"/>
                              <a:ext cx="12586" cy="4508"/>
                            </a:xfrm>
                            <a:prstGeom prst="wedgeRectCallout">
                              <a:avLst>
                                <a:gd name="adj1" fmla="val -861"/>
                                <a:gd name="adj2" fmla="val 126014"/>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37E71D0" w14:textId="77777777" w:rsidR="0025279D" w:rsidRDefault="0025279D" w:rsidP="003F1754">
                                <w:pPr>
                                  <w:jc w:val="center"/>
                                </w:pPr>
                                <w:r>
                                  <w:t xml:space="preserve">Alumínium fólia árnyékolás </w:t>
                                </w:r>
                              </w:p>
                            </w:txbxContent>
                          </wps:txbx>
                          <wps:bodyPr rot="0" vert="horz" wrap="square" lIns="91440" tIns="45720" rIns="91440" bIns="45720" anchor="ctr" anchorCtr="0" upright="1">
                            <a:noAutofit/>
                          </wps:bodyPr>
                        </wps:wsp>
                      </wpg:grpSp>
                      <wps:wsp>
                        <wps:cNvPr id="54" name="Text Box 56"/>
                        <wps:cNvSpPr txBox="1">
                          <a:spLocks noChangeArrowheads="1"/>
                        </wps:cNvSpPr>
                        <wps:spPr bwMode="auto">
                          <a:xfrm>
                            <a:off x="0" y="31051"/>
                            <a:ext cx="32181" cy="3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F829C" w14:textId="6F5A2FD7" w:rsidR="0025279D" w:rsidRDefault="0025279D" w:rsidP="00E077BC">
                              <w:pPr>
                                <w:pStyle w:val="Caption"/>
                                <w:jc w:val="center"/>
                                <w:rPr>
                                  <w:noProof/>
                                </w:rPr>
                              </w:pPr>
                              <w:bookmarkStart w:id="382" w:name="_Ref421815658"/>
                              <w:bookmarkStart w:id="383" w:name="_Toc422422499"/>
                              <w:bookmarkStart w:id="384" w:name="_Toc422568638"/>
                              <w:bookmarkStart w:id="385" w:name="_Toc422568709"/>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44</w:t>
                              </w:r>
                              <w:r>
                                <w:fldChar w:fldCharType="end"/>
                              </w:r>
                              <w:bookmarkEnd w:id="382"/>
                              <w:r>
                                <w:t xml:space="preserve"> A négy </w:t>
                              </w:r>
                              <w:r>
                                <w:fldChar w:fldCharType="begin"/>
                              </w:r>
                              <w:r>
                                <w:instrText xml:space="preserve"> REF _Ref421815576 \h </w:instrText>
                              </w:r>
                              <w:r>
                                <w:fldChar w:fldCharType="separate"/>
                              </w:r>
                              <w:r>
                                <w:t xml:space="preserve">Kép. </w:t>
                              </w:r>
                              <w:r>
                                <w:rPr>
                                  <w:noProof/>
                                </w:rPr>
                                <w:t>3</w:t>
                              </w:r>
                              <w:r>
                                <w:t>.</w:t>
                              </w:r>
                              <w:r>
                                <w:rPr>
                                  <w:noProof/>
                                </w:rPr>
                                <w:t>45</w:t>
                              </w:r>
                              <w:r>
                                <w:fldChar w:fldCharType="end"/>
                              </w:r>
                              <w:r>
                                <w:t xml:space="preserve"> látható szalagvezeték jelenik meg a Buszvezetékben.</w:t>
                              </w:r>
                              <w:bookmarkEnd w:id="383"/>
                              <w:bookmarkEnd w:id="384"/>
                              <w:bookmarkEnd w:id="38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9DE158" id="Group 58" o:spid="_x0000_s1192" style="position:absolute;left:0;text-align:left;margin-left:186pt;margin-top:47.55pt;width:256.5pt;height:264pt;z-index:251664384;mso-position-horizontal-relative:page;mso-position-vertical-relative:text" coordsize="32181,34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">
                <v:group id="Group 30" o:spid="_x0000_s1193" style="position:absolute;width:32181;height:30492" coordsize="3218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18" o:spid="_x0000_s1194"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y0PEAAAA2wAAAA8AAABkcnMvZG93bnJldi54bWxEj9FqwkAURN+F/sNyC32rm1RqNXUjVbQI&#10;FkHtB1x2b5PQ7N2QXZP4926h4OMwM2eYxXKwteio9ZVjBek4AUGsnam4UPB93j7PQPiAbLB2TAqu&#10;5GGZP4wWmBnX85G6UyhEhLDPUEEZQpNJ6XVJFv3YNcTR+3GtxRBlW0jTYh/htpYvSTKVFiuOCyU2&#10;tC5J/54uVsFGanPpP/XbfLWZ7L8O7rjadoNST4/DxzuIQEO4h//bO6PgNYW/L/EH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Oy0PEAAAA2wAAAA8AAAAAAAAAAAAAAAAA&#10;nwIAAGRycy9kb3ducmV2LnhtbFBLBQYAAAAABAAEAPcAAACQAwAAAAA=&#10;">
                    <v:imagedata r:id="rId181"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195" type="#_x0000_t61" style="position:absolute;left:1905;width:14497;height:4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5M8MA&#10;AADbAAAADwAAAGRycy9kb3ducmV2LnhtbESPQYvCMBSE7wv+h/AEb2uqoCzVKCIKgiDoiujt2Tzb&#10;YvNSkqjVX28WFjwOM/MNM542phJ3cr60rKDXTUAQZ1aXnCvY/y6/f0D4gKyxskwKnuRhOml9jTHV&#10;9sFbuu9CLiKEfYoKihDqVEqfFWTQd21NHL2LdQZDlC6X2uEjwk0l+0kylAZLjgsF1jQvKLvubkYB&#10;ytf56N3wlh/mh8XztFm71+asVKfdzEYgAjXhE/5vr7SCQR/+vs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I5M8MAAADbAAAADwAAAAAAAAAAAAAAAACYAgAAZHJzL2Rv&#10;d25yZXYueG1sUEsFBgAAAAAEAAQA9QAAAIgDAAAAAA==&#10;" adj="8270,35724" fillcolor="#5b9bd5 [3204]" strokecolor="#1f4d78 [1604]" strokeweight="1pt">
                    <v:textbox>
                      <w:txbxContent>
                        <w:p w14:paraId="6AB91196" w14:textId="77777777" w:rsidR="0025279D" w:rsidRDefault="0025279D" w:rsidP="003F1754">
                          <w:pPr>
                            <w:jc w:val="center"/>
                          </w:pPr>
                          <w:r>
                            <w:t>Műanyag szigetelő</w:t>
                          </w:r>
                        </w:p>
                      </w:txbxContent>
                    </v:textbox>
                  </v:shape>
                  <v:shape id="Rectangular Callout 28" o:spid="_x0000_s1196" type="#_x0000_t61" style="position:absolute;left:17159;width:12586;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eqMQA&#10;AADbAAAADwAAAGRycy9kb3ducmV2LnhtbESP0WrCQBRE3wX/YbmFvohuVCohuglSkPoitrYfcMle&#10;kzTZu2l2jfHvXUHo4zAzZ5hNNphG9NS5yrKC+SwCQZxbXXGh4Od7N41BOI+ssbFMCm7kIEvHow0m&#10;2l75i/qTL0SAsEtQQel9m0jp8pIMupltiYN3tp1BH2RXSN3hNcBNIxdRtJIGKw4LJbb0XlJeny5G&#10;Af6tqjiffEa1/p0fl/H543ZYsFKvL8N2DcLT4P/Dz/ZeK3hbwuNL+AE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EnqjEAAAA2wAAAA8AAAAAAAAAAAAAAAAAmAIAAGRycy9k&#10;b3ducmV2LnhtbFBLBQYAAAAABAAEAPUAAACJAwAAAAA=&#10;" adj="10614,38019" fillcolor="#5b9bd5 [3204]" strokecolor="#1f4d78 [1604]" strokeweight="1pt">
                    <v:textbox>
                      <w:txbxContent>
                        <w:p w14:paraId="537E71D0" w14:textId="77777777" w:rsidR="0025279D" w:rsidRDefault="0025279D" w:rsidP="003F1754">
                          <w:pPr>
                            <w:jc w:val="center"/>
                          </w:pPr>
                          <w:r>
                            <w:t xml:space="preserve">Alumínium fólia árnyékolás </w:t>
                          </w:r>
                        </w:p>
                      </w:txbxContent>
                    </v:textbox>
                  </v:shape>
                </v:group>
                <v:shape id="Text Box 56" o:spid="_x0000_s1197" type="#_x0000_t202" style="position:absolute;top:31051;width:32181;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14:paraId="3D0F829C" w14:textId="6F5A2FD7" w:rsidR="0025279D" w:rsidRDefault="0025279D" w:rsidP="00E077BC">
                        <w:pPr>
                          <w:pStyle w:val="Caption"/>
                          <w:jc w:val="center"/>
                          <w:rPr>
                            <w:noProof/>
                          </w:rPr>
                        </w:pPr>
                        <w:bookmarkStart w:id="386" w:name="_Ref421815658"/>
                        <w:bookmarkStart w:id="387" w:name="_Toc422422499"/>
                        <w:bookmarkStart w:id="388" w:name="_Toc422568638"/>
                        <w:bookmarkStart w:id="389" w:name="_Toc422568709"/>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44</w:t>
                        </w:r>
                        <w:r>
                          <w:fldChar w:fldCharType="end"/>
                        </w:r>
                        <w:bookmarkEnd w:id="386"/>
                        <w:r>
                          <w:t xml:space="preserve"> A négy </w:t>
                        </w:r>
                        <w:r>
                          <w:fldChar w:fldCharType="begin"/>
                        </w:r>
                        <w:r>
                          <w:instrText xml:space="preserve"> REF _Ref421815576 \h </w:instrText>
                        </w:r>
                        <w:r>
                          <w:fldChar w:fldCharType="separate"/>
                        </w:r>
                        <w:r>
                          <w:t xml:space="preserve">Kép. </w:t>
                        </w:r>
                        <w:r>
                          <w:rPr>
                            <w:noProof/>
                          </w:rPr>
                          <w:t>3</w:t>
                        </w:r>
                        <w:r>
                          <w:t>.</w:t>
                        </w:r>
                        <w:r>
                          <w:rPr>
                            <w:noProof/>
                          </w:rPr>
                          <w:t>45</w:t>
                        </w:r>
                        <w:r>
                          <w:fldChar w:fldCharType="end"/>
                        </w:r>
                        <w:r>
                          <w:t xml:space="preserve"> látható szalagvezeték jelenik meg a Buszvezetékben.</w:t>
                        </w:r>
                        <w:bookmarkEnd w:id="387"/>
                        <w:bookmarkEnd w:id="388"/>
                        <w:bookmarkEnd w:id="389"/>
                      </w:p>
                    </w:txbxContent>
                  </v:textbox>
                </v:shape>
                <w10:wrap type="topAndBottom" anchorx="page"/>
              </v:group>
            </w:pict>
          </mc:Fallback>
        </mc:AlternateContent>
      </w:r>
      <w:r w:rsidR="00C81A1F" w:rsidRPr="00BE4225">
        <w:rPr>
          <w:rFonts w:cstheme="minorHAnsi"/>
          <w:noProof/>
          <w:lang w:val="en-US"/>
        </w:rPr>
        <mc:AlternateContent>
          <mc:Choice Requires="wpg">
            <w:drawing>
              <wp:anchor distT="0" distB="0" distL="114300" distR="114300" simplePos="0" relativeHeight="251672576" behindDoc="0" locked="0" layoutInCell="1" allowOverlap="1" wp14:anchorId="3BDAE348" wp14:editId="5D29D022">
                <wp:simplePos x="0" y="0"/>
                <wp:positionH relativeFrom="margin">
                  <wp:posOffset>3810</wp:posOffset>
                </wp:positionH>
                <wp:positionV relativeFrom="paragraph">
                  <wp:posOffset>4389755</wp:posOffset>
                </wp:positionV>
                <wp:extent cx="2811780" cy="1865630"/>
                <wp:effectExtent l="0" t="0" r="0" b="2540"/>
                <wp:wrapSquare wrapText="bothSides"/>
                <wp:docPr id="55"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1865630"/>
                          <a:chOff x="0" y="6038"/>
                          <a:chExt cx="36004" cy="20377"/>
                        </a:xfrm>
                      </wpg:grpSpPr>
                      <pic:pic xmlns:pic="http://schemas.openxmlformats.org/drawingml/2006/picture">
                        <pic:nvPicPr>
                          <pic:cNvPr id="56" name="Picture 70"/>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857" y="6038"/>
                            <a:ext cx="35147" cy="17202"/>
                          </a:xfrm>
                          <a:prstGeom prst="rect">
                            <a:avLst/>
                          </a:prstGeom>
                          <a:noFill/>
                          <a:extLst>
                            <a:ext uri="{909E8E84-426E-40DD-AFC4-6F175D3DCCD1}">
                              <a14:hiddenFill xmlns:a14="http://schemas.microsoft.com/office/drawing/2010/main">
                                <a:solidFill>
                                  <a:srgbClr val="FFFFFF"/>
                                </a:solidFill>
                              </a14:hiddenFill>
                            </a:ext>
                          </a:extLst>
                        </pic:spPr>
                      </pic:pic>
                      <wps:wsp>
                        <wps:cNvPr id="57" name="Text Box 71"/>
                        <wps:cNvSpPr txBox="1">
                          <a:spLocks noChangeArrowheads="1"/>
                        </wps:cNvSpPr>
                        <wps:spPr bwMode="auto">
                          <a:xfrm>
                            <a:off x="0" y="23831"/>
                            <a:ext cx="36004"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C3DA7" w14:textId="1368EB5D" w:rsidR="0025279D" w:rsidRPr="00E336AA" w:rsidRDefault="0025279D" w:rsidP="00E077BC">
                              <w:pPr>
                                <w:pStyle w:val="Caption"/>
                                <w:jc w:val="center"/>
                                <w:rPr>
                                  <w:rFonts w:cstheme="minorHAnsi"/>
                                  <w:noProof/>
                                </w:rPr>
                              </w:pPr>
                              <w:bookmarkStart w:id="390" w:name="_Ref421817189"/>
                              <w:bookmarkStart w:id="391" w:name="_Toc422422498"/>
                              <w:bookmarkStart w:id="392" w:name="_Toc422568637"/>
                              <w:bookmarkStart w:id="393" w:name="_Toc422568708"/>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43</w:t>
                              </w:r>
                              <w:r>
                                <w:fldChar w:fldCharType="end"/>
                              </w:r>
                              <w:bookmarkEnd w:id="390"/>
                              <w:r>
                                <w:t xml:space="preserve"> FPGA kimentének a védelme</w:t>
                              </w:r>
                              <w:bookmarkEnd w:id="391"/>
                              <w:bookmarkEnd w:id="392"/>
                              <w:bookmarkEnd w:id="393"/>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DAE348" id="Group 72" o:spid="_x0000_s1198" style="position:absolute;left:0;text-align:left;margin-left:.3pt;margin-top:345.65pt;width:221.4pt;height:146.9pt;z-index:251672576;mso-position-horizontal-relative:margin;mso-position-vertical-relative:text"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">
                <v:shape id="Picture 70" o:spid="_x0000_s1199"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KqqLDAAAA2wAAAA8AAABkcnMvZG93bnJldi54bWxEj0FrwkAUhO+F/oflFbwU3aSlotFVbLTU&#10;a6Pen9lnEsy+jdk1Sf99t1DocZiZb5jlejC16Kh1lWUF8SQCQZxbXXGh4Hj4GM9AOI+ssbZMCr7J&#10;wXr1+LDERNuev6jLfCEChF2CCkrvm0RKl5dk0E1sQxy8i20N+iDbQuoW+wA3tXyJoqk0WHFYKLGh&#10;tKT8mt2NgvT0/nzFo91mu3PMzg+fxfz2qtToadgsQHga/H/4r73XCt6m8Psl/A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4qqosMAAADbAAAADwAAAAAAAAAAAAAAAACf&#10;AgAAZHJzL2Rvd25yZXYueG1sUEsFBgAAAAAEAAQA9wAAAI8DAAAAAA==&#10;">
                  <v:imagedata r:id="rId183" o:title=""/>
                  <v:path arrowok="t"/>
                </v:shape>
                <v:shape id="Text Box 71" o:spid="_x0000_s1200"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14:paraId="722C3DA7" w14:textId="1368EB5D" w:rsidR="0025279D" w:rsidRPr="00E336AA" w:rsidRDefault="0025279D" w:rsidP="00E077BC">
                        <w:pPr>
                          <w:pStyle w:val="Caption"/>
                          <w:jc w:val="center"/>
                          <w:rPr>
                            <w:rFonts w:cstheme="minorHAnsi"/>
                            <w:noProof/>
                          </w:rPr>
                        </w:pPr>
                        <w:bookmarkStart w:id="394" w:name="_Ref421817189"/>
                        <w:bookmarkStart w:id="395" w:name="_Toc422422498"/>
                        <w:bookmarkStart w:id="396" w:name="_Toc422568637"/>
                        <w:bookmarkStart w:id="397" w:name="_Toc422568708"/>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43</w:t>
                        </w:r>
                        <w:r>
                          <w:fldChar w:fldCharType="end"/>
                        </w:r>
                        <w:bookmarkEnd w:id="394"/>
                        <w:r>
                          <w:t xml:space="preserve"> FPGA kimentének a védelme</w:t>
                        </w:r>
                        <w:bookmarkEnd w:id="395"/>
                        <w:bookmarkEnd w:id="396"/>
                        <w:bookmarkEnd w:id="397"/>
                      </w:p>
                    </w:txbxContent>
                  </v:textbox>
                </v:shape>
                <w10:wrap type="square" anchorx="margin"/>
              </v:group>
            </w:pict>
          </mc:Fallback>
        </mc:AlternateContent>
      </w:r>
      <w:r w:rsidR="00E74A8B" w:rsidRPr="00BE4225">
        <w:rPr>
          <w:rFonts w:cstheme="minorHAnsi"/>
        </w:rPr>
        <w:tab/>
        <w:t>A négy híd vezérlésére négy</w:t>
      </w:r>
      <w:r w:rsidR="008A4332">
        <w:rPr>
          <w:rFonts w:cstheme="minorHAnsi"/>
        </w:rPr>
        <w:t xml:space="preserve"> (</w:t>
      </w:r>
      <w:r w:rsidR="00ED22AB" w:rsidRPr="00BE4225">
        <w:rPr>
          <w:rFonts w:cstheme="minorHAnsi"/>
        </w:rPr>
        <w:fldChar w:fldCharType="begin"/>
      </w:r>
      <w:r w:rsidR="00ED22AB" w:rsidRPr="00BE4225">
        <w:rPr>
          <w:rFonts w:cstheme="minorHAnsi"/>
        </w:rPr>
        <w:instrText xml:space="preserve"> REF _Ref421815576 \h </w:instrText>
      </w:r>
      <w:r w:rsidR="0071433B" w:rsidRPr="00BE4225">
        <w:rPr>
          <w:rFonts w:cstheme="minorHAnsi"/>
        </w:rPr>
        <w:instrText xml:space="preserve"> \* MERGEFORMAT </w:instrText>
      </w:r>
      <w:r w:rsidR="00ED22AB" w:rsidRPr="00BE4225">
        <w:rPr>
          <w:rFonts w:cstheme="minorHAnsi"/>
        </w:rPr>
      </w:r>
      <w:r w:rsidR="00ED22AB" w:rsidRPr="00BE4225">
        <w:rPr>
          <w:rFonts w:cstheme="minorHAnsi"/>
        </w:rPr>
        <w:fldChar w:fldCharType="separate"/>
      </w:r>
      <w:r w:rsidR="003401E3" w:rsidRPr="00BE4225">
        <w:t>Kép. 3.45</w:t>
      </w:r>
      <w:r w:rsidR="00ED22AB" w:rsidRPr="00BE4225">
        <w:rPr>
          <w:rFonts w:cstheme="minorHAnsi"/>
        </w:rPr>
        <w:fldChar w:fldCharType="end"/>
      </w:r>
      <w:r w:rsidR="008A4332">
        <w:rPr>
          <w:rFonts w:cstheme="minorHAnsi"/>
        </w:rPr>
        <w:t>)</w:t>
      </w:r>
      <w:r w:rsidR="00E74A8B" w:rsidRPr="00BE4225">
        <w:rPr>
          <w:rFonts w:cstheme="minorHAnsi"/>
        </w:rPr>
        <w:t xml:space="preserve"> szalagkábelre van szükségünk, amelyeket a </w:t>
      </w:r>
      <w:r w:rsidR="00ED22AB" w:rsidRPr="00BE4225">
        <w:rPr>
          <w:rFonts w:cstheme="minorHAnsi"/>
        </w:rPr>
        <w:fldChar w:fldCharType="begin"/>
      </w:r>
      <w:r w:rsidR="00ED22AB" w:rsidRPr="00BE4225">
        <w:rPr>
          <w:rFonts w:cstheme="minorHAnsi"/>
        </w:rPr>
        <w:instrText xml:space="preserve"> REF _Ref421815658 \h </w:instrText>
      </w:r>
      <w:r w:rsidR="0071433B" w:rsidRPr="00BE4225">
        <w:rPr>
          <w:rFonts w:cstheme="minorHAnsi"/>
        </w:rPr>
        <w:instrText xml:space="preserve"> \* MERGEFORMAT </w:instrText>
      </w:r>
      <w:r w:rsidR="00ED22AB" w:rsidRPr="00BE4225">
        <w:rPr>
          <w:rFonts w:cstheme="minorHAnsi"/>
        </w:rPr>
      </w:r>
      <w:r w:rsidR="00ED22AB" w:rsidRPr="00BE4225">
        <w:rPr>
          <w:rFonts w:cstheme="minorHAnsi"/>
        </w:rPr>
        <w:fldChar w:fldCharType="separate"/>
      </w:r>
      <w:r w:rsidR="00CB34B4" w:rsidRPr="00BE4225">
        <w:t>Kép. 3.43</w:t>
      </w:r>
      <w:r w:rsidR="00ED22AB" w:rsidRPr="00BE4225">
        <w:rPr>
          <w:rFonts w:cstheme="minorHAnsi"/>
        </w:rPr>
        <w:fldChar w:fldCharType="end"/>
      </w:r>
      <w:r w:rsidR="00E74A8B" w:rsidRPr="00BE4225">
        <w:rPr>
          <w:rFonts w:cstheme="minorHAnsi"/>
        </w:rPr>
        <w:t xml:space="preserve"> látható módon rendeztem el és árnyékoltam le a zavarforrásoktól. </w:t>
      </w:r>
    </w:p>
    <w:p w14:paraId="6815479B" w14:textId="77777777" w:rsidR="0025279D" w:rsidRDefault="0025279D" w:rsidP="007852B4">
      <w:pPr>
        <w:spacing w:line="360" w:lineRule="auto"/>
        <w:rPr>
          <w:rFonts w:cstheme="minorHAnsi"/>
        </w:rPr>
      </w:pPr>
    </w:p>
    <w:p w14:paraId="1886E63B" w14:textId="6624C9C4" w:rsidR="00A05E75" w:rsidRPr="00BE4225" w:rsidRDefault="00E74A8B" w:rsidP="007852B4">
      <w:pPr>
        <w:spacing w:line="360" w:lineRule="auto"/>
        <w:rPr>
          <w:rFonts w:cstheme="minorHAnsi"/>
        </w:rPr>
      </w:pPr>
      <w:r w:rsidRPr="00BE4225">
        <w:rPr>
          <w:rFonts w:cstheme="minorHAnsi"/>
        </w:rPr>
        <w:t xml:space="preserve">A szalagvezetékek között és körül alumínium fólia található, amelyek földpotenciálon vannak. </w:t>
      </w:r>
      <w:r w:rsidR="00B74771" w:rsidRPr="00BE4225">
        <w:rPr>
          <w:rFonts w:cstheme="minorHAnsi"/>
        </w:rPr>
        <w:t>A külső műanyag szigetelés véd a fizikai behatásoktól.</w:t>
      </w:r>
    </w:p>
    <w:p w14:paraId="4528BDD0" w14:textId="77777777" w:rsidR="008A4332" w:rsidRDefault="00E74A8B" w:rsidP="007852B4">
      <w:pPr>
        <w:spacing w:line="360" w:lineRule="auto"/>
        <w:rPr>
          <w:rFonts w:cstheme="minorHAnsi"/>
        </w:rPr>
      </w:pPr>
      <w:r w:rsidRPr="00BE4225">
        <w:rPr>
          <w:rFonts w:cstheme="minorHAnsi"/>
        </w:rPr>
        <w:lastRenderedPageBreak/>
        <w:tab/>
      </w:r>
      <w:r w:rsidR="00A05E75" w:rsidRPr="00BE4225">
        <w:rPr>
          <w:rFonts w:cstheme="minorHAnsi"/>
        </w:rPr>
        <w:t xml:space="preserve"> A </w:t>
      </w:r>
      <w:r w:rsidR="00A05E75" w:rsidRPr="00BE4225">
        <w:rPr>
          <w:rFonts w:cstheme="minorHAnsi"/>
        </w:rPr>
        <w:fldChar w:fldCharType="begin"/>
      </w:r>
      <w:r w:rsidR="00A05E75" w:rsidRPr="00BE4225">
        <w:rPr>
          <w:rFonts w:cstheme="minorHAnsi"/>
        </w:rPr>
        <w:instrText xml:space="preserve"> REF _Ref421805220 \h  \* MERGEFORMAT </w:instrText>
      </w:r>
      <w:r w:rsidR="00A05E75" w:rsidRPr="00BE4225">
        <w:rPr>
          <w:rFonts w:cstheme="minorHAnsi"/>
        </w:rPr>
      </w:r>
      <w:r w:rsidR="00A05E75" w:rsidRPr="00BE4225">
        <w:rPr>
          <w:rFonts w:cstheme="minorHAnsi"/>
        </w:rPr>
        <w:fldChar w:fldCharType="separate"/>
      </w:r>
      <w:r w:rsidR="003401E3" w:rsidRPr="00BE4225">
        <w:t xml:space="preserve">Kép. 3.48 </w:t>
      </w:r>
      <w:r w:rsidR="00A05E75" w:rsidRPr="00BE4225">
        <w:rPr>
          <w:rFonts w:cstheme="minorHAnsi"/>
        </w:rPr>
        <w:fldChar w:fldCharType="end"/>
      </w:r>
      <w:r w:rsidR="00A05E75" w:rsidRPr="00BE4225">
        <w:rPr>
          <w:rFonts w:cstheme="minorHAnsi"/>
        </w:rPr>
        <w:t xml:space="preserve"> látható 32 bites buszvezeték, amely az FPGA rendszertől érkezik, és megtalálható benne a 8 motor hajtásáho</w:t>
      </w:r>
      <w:r w:rsidR="008A4332">
        <w:rPr>
          <w:rFonts w:cstheme="minorHAnsi"/>
        </w:rPr>
        <w:t>z szükséges pwm beavatkozó jelek</w:t>
      </w:r>
      <w:r w:rsidR="00A05E75" w:rsidRPr="00BE4225">
        <w:rPr>
          <w:rFonts w:cstheme="minorHAnsi"/>
        </w:rPr>
        <w:t>, amelyek az amplitúdója 3,3V. A busz szalagvezeték segítségével van kial</w:t>
      </w:r>
      <w:r w:rsidR="008A4332">
        <w:rPr>
          <w:rFonts w:cstheme="minorHAnsi"/>
        </w:rPr>
        <w:t xml:space="preserve">akítva </w:t>
      </w:r>
      <w:r w:rsidR="00A05E75" w:rsidRPr="00BE4225">
        <w:rPr>
          <w:rFonts w:cstheme="minorHAnsi"/>
        </w:rPr>
        <w:t xml:space="preserve">és megtalálható benne egy védelem is, amely megvédi az FPGA rendszert az esetleges visszahatásoktól. A védelem </w:t>
      </w:r>
      <w:r w:rsidR="00A05E75" w:rsidRPr="00BE4225">
        <w:rPr>
          <w:rFonts w:cstheme="minorHAnsi"/>
        </w:rPr>
        <w:fldChar w:fldCharType="begin"/>
      </w:r>
      <w:r w:rsidR="00A05E75" w:rsidRPr="00BE4225">
        <w:rPr>
          <w:rFonts w:cstheme="minorHAnsi"/>
        </w:rPr>
        <w:instrText xml:space="preserve"> REF _Ref421817189 \h  \* MERGEFORMAT </w:instrText>
      </w:r>
      <w:r w:rsidR="00A05E75" w:rsidRPr="00BE4225">
        <w:rPr>
          <w:rFonts w:cstheme="minorHAnsi"/>
        </w:rPr>
      </w:r>
      <w:r w:rsidR="00A05E75" w:rsidRPr="00BE4225">
        <w:rPr>
          <w:rFonts w:cstheme="minorHAnsi"/>
        </w:rPr>
        <w:fldChar w:fldCharType="separate"/>
      </w:r>
      <w:r w:rsidR="00CB34B4" w:rsidRPr="00BE4225">
        <w:t>Kép. 3.44</w:t>
      </w:r>
      <w:r w:rsidR="00A05E75" w:rsidRPr="00BE4225">
        <w:rPr>
          <w:rFonts w:cstheme="minorHAnsi"/>
        </w:rPr>
        <w:fldChar w:fldCharType="end"/>
      </w:r>
      <w:r w:rsidR="00A05E75" w:rsidRPr="00BE4225">
        <w:rPr>
          <w:rFonts w:cstheme="minorHAnsi"/>
        </w:rPr>
        <w:t xml:space="preserve"> látható, 3,3V ós zenre dióda segítségével történik, melynek feladata megakadályozza a 3,3V-ál nagyobb feszültségek az FPGA rendszerbe történő továbbhaladását. A diódával sorba van egy ellenállás is, amely az áramot korlátozza mivel az FPGA a bemenetén 16mA áramot visel el. </w:t>
      </w:r>
    </w:p>
    <w:p w14:paraId="721A3BE3" w14:textId="77777777" w:rsidR="0025279D" w:rsidRDefault="00A05E75" w:rsidP="0025279D">
      <w:pPr>
        <w:spacing w:line="360" w:lineRule="auto"/>
      </w:pPr>
      <w:r w:rsidRPr="00BE4225">
        <w:t xml:space="preserve">A </w:t>
      </w:r>
      <w:r w:rsidRPr="00BE4225">
        <w:fldChar w:fldCharType="begin"/>
      </w:r>
      <w:r w:rsidRPr="00BE4225">
        <w:instrText xml:space="preserve"> REF _Ref421805220 \h  \* MERGEFORMAT </w:instrText>
      </w:r>
      <w:r w:rsidRPr="00BE4225">
        <w:fldChar w:fldCharType="separate"/>
      </w:r>
      <w:r w:rsidR="003401E3" w:rsidRPr="00BE4225">
        <w:t xml:space="preserve">Kép. 3.48 </w:t>
      </w:r>
      <w:r w:rsidRPr="00BE4225">
        <w:fldChar w:fldCharType="end"/>
      </w:r>
      <w:r w:rsidRPr="00BE4225">
        <w:t>látható a robot energia</w:t>
      </w:r>
      <w:r w:rsidR="008A4332">
        <w:t>ellátásának a terve. Az energia</w:t>
      </w:r>
      <w:r w:rsidRPr="00BE4225">
        <w:t>ellátás akkumulátorokkal fog történi, rendeltetésük szerint két csoportba oszthatók: egy 12V akkumulátor gondoskodik a rendszer digitális áramköreinek az ellátásáról. A digitális elemeket DC-DC konverteren keresztül táplálom be melyeknek a feszültsége állítható. A minimális feszültség ami szükséges a konvertereknek 3V, és a kimeneti feszültséget állíthatjuk 3-30V-ig. A konverterek maximálisan 2A tudnak leadni.</w:t>
      </w:r>
    </w:p>
    <w:p w14:paraId="7FF562AE" w14:textId="40324775" w:rsidR="00A05E75" w:rsidRDefault="00CA5EBE" w:rsidP="0014552F">
      <w:pPr>
        <w:spacing w:line="360" w:lineRule="auto"/>
      </w:pPr>
      <w:r w:rsidRPr="00BE4225">
        <w:rPr>
          <w:noProof/>
          <w:lang w:val="en-US"/>
        </w:rPr>
        <w:lastRenderedPageBreak/>
        <mc:AlternateContent>
          <mc:Choice Requires="wpg">
            <w:drawing>
              <wp:anchor distT="0" distB="0" distL="114300" distR="114300" simplePos="0" relativeHeight="251677696" behindDoc="0" locked="0" layoutInCell="1" allowOverlap="1" wp14:anchorId="574E13BA" wp14:editId="4222F9D4">
                <wp:simplePos x="0" y="0"/>
                <wp:positionH relativeFrom="page">
                  <wp:posOffset>990600</wp:posOffset>
                </wp:positionH>
                <wp:positionV relativeFrom="paragraph">
                  <wp:posOffset>856615</wp:posOffset>
                </wp:positionV>
                <wp:extent cx="5868670" cy="7143778"/>
                <wp:effectExtent l="0" t="0" r="0" b="0"/>
                <wp:wrapSquare wrapText="bothSides"/>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8670" cy="7143778"/>
                          <a:chOff x="0" y="-2937"/>
                          <a:chExt cx="56692" cy="58543"/>
                        </a:xfrm>
                      </wpg:grpSpPr>
                      <pic:pic xmlns:pic="http://schemas.openxmlformats.org/drawingml/2006/picture">
                        <pic:nvPicPr>
                          <pic:cNvPr id="47" name="Picture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035" y="-293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9B33A5" w14:textId="77777777" w:rsidR="0014552F" w:rsidRPr="0014552F" w:rsidRDefault="0014552F" w:rsidP="0014552F">
                              <w:pPr>
                                <w:pStyle w:val="Caption"/>
                                <w:jc w:val="center"/>
                                <w:rPr>
                                  <w:noProof/>
                                </w:rPr>
                              </w:pPr>
                              <w:bookmarkStart w:id="398" w:name="_Ref422127349"/>
                              <w:bookmarkStart w:id="399" w:name="_Ref421805220"/>
                              <w:bookmarkStart w:id="400" w:name="_Ref421805194"/>
                              <w:bookmarkStart w:id="401" w:name="_Toc422422500"/>
                              <w:r w:rsidRPr="0014552F">
                                <w:t xml:space="preserve">Kép. </w:t>
                              </w:r>
                              <w:r w:rsidRPr="0014552F">
                                <w:fldChar w:fldCharType="begin"/>
                              </w:r>
                              <w:r w:rsidRPr="0014552F">
                                <w:instrText xml:space="preserve"> STYLEREF 1 \s </w:instrText>
                              </w:r>
                              <w:r w:rsidRPr="0014552F">
                                <w:fldChar w:fldCharType="separate"/>
                              </w:r>
                              <w:r w:rsidRPr="0014552F">
                                <w:rPr>
                                  <w:noProof/>
                                </w:rPr>
                                <w:t>3</w:t>
                              </w:r>
                              <w:r w:rsidRPr="0014552F">
                                <w:fldChar w:fldCharType="end"/>
                              </w:r>
                              <w:r w:rsidRPr="0014552F">
                                <w:t>.</w:t>
                              </w:r>
                              <w:r w:rsidRPr="0014552F">
                                <w:fldChar w:fldCharType="begin"/>
                              </w:r>
                              <w:r w:rsidRPr="0014552F">
                                <w:instrText xml:space="preserve"> SEQ Kép. \* ARABIC \s 1 </w:instrText>
                              </w:r>
                              <w:r w:rsidRPr="0014552F">
                                <w:fldChar w:fldCharType="separate"/>
                              </w:r>
                              <w:r w:rsidRPr="0014552F">
                                <w:rPr>
                                  <w:noProof/>
                                </w:rPr>
                                <w:t>45</w:t>
                              </w:r>
                              <w:r w:rsidRPr="0014552F">
                                <w:fldChar w:fldCharType="end"/>
                              </w:r>
                              <w:bookmarkEnd w:id="398"/>
                              <w:r w:rsidRPr="0014552F">
                                <w:t xml:space="preserve"> </w:t>
                              </w:r>
                              <w:bookmarkEnd w:id="399"/>
                              <w:r w:rsidRPr="0014552F">
                                <w:t>A robot energia ellátása valamint a hűtő rendszer elvi felépítése</w:t>
                              </w:r>
                              <w:bookmarkEnd w:id="400"/>
                              <w:bookmarkEnd w:id="401"/>
                            </w:p>
                            <w:p w14:paraId="72034F0D" w14:textId="77777777" w:rsidR="0025279D" w:rsidRDefault="0025279D" w:rsidP="00EE74C7">
                              <w:pPr>
                                <w:pStyle w:val="Caption"/>
                                <w:jc w:val="center"/>
                                <w:rPr>
                                  <w:noProof/>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E13BA" id="Group 42" o:spid="_x0000_s1201" style="position:absolute;left:0;text-align:left;margin-left:78pt;margin-top:67.45pt;width:462.1pt;height:562.5pt;z-index:251677696;mso-position-horizontal-relative:page;mso-position-vertical-relative:text" coordorigin=",-2937" coordsize="56692,58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f9o3/k&#10;4j4I/wDXx4R/9TiWiigD74ooooAKKKKACiiigAooooA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">
                <v:shape id="Picture 8" o:spid="_x0000_s1202" type="#_x0000_t75" style="position:absolute;left:1035;top:-293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TCjDAAAA2wAAAA8AAABkcnMvZG93bnJldi54bWxEj0GLwjAUhO8L/ofwBG9rqoiVrlFULKwX&#10;xbqHPT6at22xealN1O6/N4LgcZiZb5j5sjO1uFHrKssKRsMIBHFudcWFgp9T+jkD4TyyxtoyKfgn&#10;B8tF72OOibZ3PtIt84UIEHYJKii9bxIpXV6SQTe0DXHw/mxr0AfZFlK3eA9wU8txFE2lwYrDQokN&#10;bUrKz9nVKDDr/SFuqjTadqm87PbjyXEd/yo16HerLxCeOv8Ov9rfWsEkh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MKMMAAADbAAAADwAAAAAAAAAAAAAAAACf&#10;AgAAZHJzL2Rvd25yZXYueG1sUEsFBgAAAAAEAAQA9wAAAI8DAAAAAA==&#10;">
                  <v:imagedata r:id="rId15" o:title=""/>
                  <v:path arrowok="t"/>
                </v:shape>
                <v:shape id="Text Box 38" o:spid="_x0000_s1203"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749B33A5" w14:textId="77777777" w:rsidR="0014552F" w:rsidRPr="0014552F" w:rsidRDefault="0014552F" w:rsidP="0014552F">
                        <w:pPr>
                          <w:pStyle w:val="Caption"/>
                          <w:jc w:val="center"/>
                          <w:rPr>
                            <w:noProof/>
                          </w:rPr>
                        </w:pPr>
                        <w:bookmarkStart w:id="402" w:name="_Ref422127349"/>
                        <w:bookmarkStart w:id="403" w:name="_Ref421805220"/>
                        <w:bookmarkStart w:id="404" w:name="_Ref421805194"/>
                        <w:bookmarkStart w:id="405" w:name="_Toc422422500"/>
                        <w:r w:rsidRPr="0014552F">
                          <w:t xml:space="preserve">Kép. </w:t>
                        </w:r>
                        <w:r w:rsidRPr="0014552F">
                          <w:fldChar w:fldCharType="begin"/>
                        </w:r>
                        <w:r w:rsidRPr="0014552F">
                          <w:instrText xml:space="preserve"> STYLEREF 1 \s </w:instrText>
                        </w:r>
                        <w:r w:rsidRPr="0014552F">
                          <w:fldChar w:fldCharType="separate"/>
                        </w:r>
                        <w:r w:rsidRPr="0014552F">
                          <w:rPr>
                            <w:noProof/>
                          </w:rPr>
                          <w:t>3</w:t>
                        </w:r>
                        <w:r w:rsidRPr="0014552F">
                          <w:fldChar w:fldCharType="end"/>
                        </w:r>
                        <w:r w:rsidRPr="0014552F">
                          <w:t>.</w:t>
                        </w:r>
                        <w:r w:rsidRPr="0014552F">
                          <w:fldChar w:fldCharType="begin"/>
                        </w:r>
                        <w:r w:rsidRPr="0014552F">
                          <w:instrText xml:space="preserve"> SEQ Kép. \* ARABIC \s 1 </w:instrText>
                        </w:r>
                        <w:r w:rsidRPr="0014552F">
                          <w:fldChar w:fldCharType="separate"/>
                        </w:r>
                        <w:r w:rsidRPr="0014552F">
                          <w:rPr>
                            <w:noProof/>
                          </w:rPr>
                          <w:t>45</w:t>
                        </w:r>
                        <w:r w:rsidRPr="0014552F">
                          <w:fldChar w:fldCharType="end"/>
                        </w:r>
                        <w:bookmarkEnd w:id="402"/>
                        <w:r w:rsidRPr="0014552F">
                          <w:t xml:space="preserve"> </w:t>
                        </w:r>
                        <w:bookmarkEnd w:id="403"/>
                        <w:r w:rsidRPr="0014552F">
                          <w:t>A robot energia ellátása valamint a hűtő rendszer elvi felépítése</w:t>
                        </w:r>
                        <w:bookmarkEnd w:id="404"/>
                        <w:bookmarkEnd w:id="405"/>
                      </w:p>
                      <w:p w14:paraId="72034F0D" w14:textId="77777777" w:rsidR="0025279D" w:rsidRDefault="0025279D" w:rsidP="00EE74C7">
                        <w:pPr>
                          <w:pStyle w:val="Caption"/>
                          <w:jc w:val="center"/>
                          <w:rPr>
                            <w:noProof/>
                          </w:rPr>
                        </w:pPr>
                      </w:p>
                    </w:txbxContent>
                  </v:textbox>
                </v:shape>
                <w10:wrap type="square" anchorx="page"/>
              </v:group>
            </w:pict>
          </mc:Fallback>
        </mc:AlternateContent>
      </w:r>
      <w:r w:rsidR="00A05E75" w:rsidRPr="00BE4225">
        <w:tab/>
        <w:t>A wifirouter modulban megtalálható a beépített konverter.</w:t>
      </w:r>
      <w:r w:rsidR="0025279D">
        <w:t xml:space="preserve"> </w:t>
      </w:r>
      <w:r w:rsidR="00A05E75" w:rsidRPr="00BE4225">
        <w:t>A másik energiaforrás egy több akkumulátorból álló telep lesz, amelyek párhuzamosan lesznek kapcsolva, és a H hidakat táplálják be energiával.</w:t>
      </w:r>
    </w:p>
    <w:p w14:paraId="676BC31F" w14:textId="77777777" w:rsidR="00CA5EBE" w:rsidRPr="00BE4225" w:rsidRDefault="00CA5EBE" w:rsidP="0014552F">
      <w:pPr>
        <w:spacing w:line="360" w:lineRule="auto"/>
      </w:pPr>
    </w:p>
    <w:p w14:paraId="716EFA65" w14:textId="7B99EFA5" w:rsidR="0014552F" w:rsidRDefault="00A05E75" w:rsidP="007852B4">
      <w:pPr>
        <w:spacing w:line="360" w:lineRule="auto"/>
      </w:pPr>
      <w:r w:rsidRPr="00BE4225">
        <w:lastRenderedPageBreak/>
        <w:tab/>
      </w:r>
      <w:r w:rsidR="0014552F" w:rsidRPr="00BE4225">
        <w:rPr>
          <w:noProof/>
          <w:lang w:val="en-US"/>
        </w:rPr>
        <mc:AlternateContent>
          <mc:Choice Requires="wpg">
            <w:drawing>
              <wp:inline distT="0" distB="0" distL="0" distR="0" wp14:anchorId="5B8B7AEF" wp14:editId="10F8158B">
                <wp:extent cx="2809875" cy="3258185"/>
                <wp:effectExtent l="0" t="0" r="9525"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9875" cy="3258185"/>
                          <a:chOff x="0" y="0"/>
                          <a:chExt cx="2961005" cy="3619500"/>
                        </a:xfrm>
                      </wpg:grpSpPr>
                      <pic:pic xmlns:pic="http://schemas.openxmlformats.org/drawingml/2006/picture">
                        <pic:nvPicPr>
                          <pic:cNvPr id="40" name="Picture 3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163AC40E" w14:textId="77777777" w:rsidR="0014552F" w:rsidRPr="0014552F" w:rsidRDefault="0014552F" w:rsidP="0014552F">
                              <w:pPr>
                                <w:pStyle w:val="Caption"/>
                                <w:jc w:val="center"/>
                                <w:rPr>
                                  <w:noProof/>
                                </w:rPr>
                              </w:pPr>
                              <w:bookmarkStart w:id="406" w:name="_Toc422422501"/>
                              <w:r w:rsidRPr="0014552F">
                                <w:t xml:space="preserve">Kép. </w:t>
                              </w:r>
                              <w:r w:rsidRPr="0014552F">
                                <w:fldChar w:fldCharType="begin"/>
                              </w:r>
                              <w:r w:rsidRPr="0014552F">
                                <w:instrText xml:space="preserve"> STYLEREF 1 \s </w:instrText>
                              </w:r>
                              <w:r w:rsidRPr="0014552F">
                                <w:fldChar w:fldCharType="separate"/>
                              </w:r>
                              <w:r w:rsidRPr="0014552F">
                                <w:rPr>
                                  <w:noProof/>
                                </w:rPr>
                                <w:t>3</w:t>
                              </w:r>
                              <w:r w:rsidRPr="0014552F">
                                <w:fldChar w:fldCharType="end"/>
                              </w:r>
                              <w:r w:rsidRPr="0014552F">
                                <w:t>.</w:t>
                              </w:r>
                              <w:r w:rsidRPr="0014552F">
                                <w:fldChar w:fldCharType="begin"/>
                              </w:r>
                              <w:r w:rsidRPr="0014552F">
                                <w:instrText xml:space="preserve"> SEQ Kép. \* ARABIC \s 1 </w:instrText>
                              </w:r>
                              <w:r w:rsidRPr="0014552F">
                                <w:fldChar w:fldCharType="separate"/>
                              </w:r>
                              <w:r w:rsidRPr="0014552F">
                                <w:rPr>
                                  <w:noProof/>
                                </w:rPr>
                                <w:t>46</w:t>
                              </w:r>
                              <w:r w:rsidRPr="0014552F">
                                <w:fldChar w:fldCharType="end"/>
                              </w:r>
                              <w:r w:rsidRPr="0014552F">
                                <w:t xml:space="preserve"> Vízpumpa és a ventilátor motorjának vezérlő teljesítmény elektronikai kapcsolása</w:t>
                              </w:r>
                              <w:bookmarkEnd w:id="406"/>
                            </w:p>
                            <w:p w14:paraId="12D47505" w14:textId="77777777" w:rsidR="0014552F" w:rsidRDefault="0014552F" w:rsidP="0014552F">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B8B7AEF" id="Group 44" o:spid="_x0000_s1204" style="width:221.25pt;height:256.55pt;mso-position-horizontal-relative:char;mso-position-vertical-relative:line"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">
                <v:shape id="Picture 35" o:spid="_x0000_s1205"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O+bCAAAA2wAAAA8AAABkcnMvZG93bnJldi54bWxET8tqAjEU3Qv9h3ALbqQmitgyNUop+ABR&#10;qfYDrpPbmaGTmzGJOv69WQguD+c9mbW2FhfyoXKsYdBXIIhzZyouNPwe5m8fIEJENlg7Jg03CjCb&#10;vnQmmBl35R+67GMhUgiHDDWUMTaZlCEvyWLou4Y4cX/OW4wJ+kIaj9cUbms5VGosLVacGkps6Luk&#10;/H9/thq26827V2Ex2KneKm6Py9PmcBxr3X1tvz5BRGrjU/xwr4yGUVqfvqQf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DvmwgAAANsAAAAPAAAAAAAAAAAAAAAAAJ8C&#10;AABkcnMvZG93bnJldi54bWxQSwUGAAAAAAQABAD3AAAAjgMAAAAA&#10;">
                  <v:imagedata r:id="rId185" o:title=""/>
                  <v:path arrowok="t"/>
                </v:shape>
                <v:shape id="Text Box 43" o:spid="_x0000_s1206"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163AC40E" w14:textId="77777777" w:rsidR="0014552F" w:rsidRPr="0014552F" w:rsidRDefault="0014552F" w:rsidP="0014552F">
                        <w:pPr>
                          <w:pStyle w:val="Caption"/>
                          <w:jc w:val="center"/>
                          <w:rPr>
                            <w:noProof/>
                          </w:rPr>
                        </w:pPr>
                        <w:bookmarkStart w:id="407" w:name="_Toc422422501"/>
                        <w:r w:rsidRPr="0014552F">
                          <w:t xml:space="preserve">Kép. </w:t>
                        </w:r>
                        <w:r w:rsidRPr="0014552F">
                          <w:fldChar w:fldCharType="begin"/>
                        </w:r>
                        <w:r w:rsidRPr="0014552F">
                          <w:instrText xml:space="preserve"> STYLEREF 1 \s </w:instrText>
                        </w:r>
                        <w:r w:rsidRPr="0014552F">
                          <w:fldChar w:fldCharType="separate"/>
                        </w:r>
                        <w:r w:rsidRPr="0014552F">
                          <w:rPr>
                            <w:noProof/>
                          </w:rPr>
                          <w:t>3</w:t>
                        </w:r>
                        <w:r w:rsidRPr="0014552F">
                          <w:fldChar w:fldCharType="end"/>
                        </w:r>
                        <w:r w:rsidRPr="0014552F">
                          <w:t>.</w:t>
                        </w:r>
                        <w:r w:rsidRPr="0014552F">
                          <w:fldChar w:fldCharType="begin"/>
                        </w:r>
                        <w:r w:rsidRPr="0014552F">
                          <w:instrText xml:space="preserve"> SEQ Kép. \* ARABIC \s 1 </w:instrText>
                        </w:r>
                        <w:r w:rsidRPr="0014552F">
                          <w:fldChar w:fldCharType="separate"/>
                        </w:r>
                        <w:r w:rsidRPr="0014552F">
                          <w:rPr>
                            <w:noProof/>
                          </w:rPr>
                          <w:t>46</w:t>
                        </w:r>
                        <w:r w:rsidRPr="0014552F">
                          <w:fldChar w:fldCharType="end"/>
                        </w:r>
                        <w:r w:rsidRPr="0014552F">
                          <w:t xml:space="preserve"> Vízpumpa és a ventilátor motorjának vezérlő teljesítmény elektronikai kapcsolása</w:t>
                        </w:r>
                        <w:bookmarkEnd w:id="407"/>
                      </w:p>
                      <w:p w14:paraId="12D47505" w14:textId="77777777" w:rsidR="0014552F" w:rsidRDefault="0014552F" w:rsidP="0014552F">
                        <w:pPr>
                          <w:pStyle w:val="Caption"/>
                          <w:jc w:val="center"/>
                          <w:rPr>
                            <w:noProof/>
                          </w:rPr>
                        </w:pPr>
                      </w:p>
                    </w:txbxContent>
                  </v:textbox>
                </v:shape>
                <w10:anchorlock/>
              </v:group>
            </w:pict>
          </mc:Fallback>
        </mc:AlternateContent>
      </w:r>
    </w:p>
    <w:p w14:paraId="408E4CF8" w14:textId="4988ED8D" w:rsidR="00EE74C7" w:rsidRPr="00BE4225" w:rsidRDefault="00685C33" w:rsidP="007852B4">
      <w:pPr>
        <w:spacing w:line="360" w:lineRule="auto"/>
      </w:pPr>
      <w:r w:rsidRPr="00BE4225">
        <w:t xml:space="preserve">A vízpumpa és a ventilátorok motorja PWM jel segítségével van vezérelve egy N csatornás MOSFET tranzisztor segítségével, amelyet </w:t>
      </w:r>
      <w:r w:rsidR="00ED22AB" w:rsidRPr="00BE4225">
        <w:fldChar w:fldCharType="begin"/>
      </w:r>
      <w:r w:rsidR="00ED22AB" w:rsidRPr="00BE4225">
        <w:instrText xml:space="preserve"> REF _Ref421818452 \h </w:instrText>
      </w:r>
      <w:r w:rsidR="0071433B" w:rsidRPr="00BE4225">
        <w:instrText xml:space="preserve"> \* MERGEFORMAT </w:instrText>
      </w:r>
      <w:r w:rsidR="00ED22AB" w:rsidRPr="00BE4225">
        <w:fldChar w:fldCharType="separate"/>
      </w:r>
      <w:r w:rsidR="003401E3" w:rsidRPr="00BE4225">
        <w:fldChar w:fldCharType="begin"/>
      </w:r>
      <w:r w:rsidR="003401E3" w:rsidRPr="00BE4225">
        <w:instrText xml:space="preserve"> REF _Ref422127349 \h </w:instrText>
      </w:r>
      <w:r w:rsidR="003401E3" w:rsidRPr="00BE4225">
        <w:fldChar w:fldCharType="separate"/>
      </w:r>
      <w:r w:rsidR="003401E3" w:rsidRPr="00BE4225">
        <w:t>Kép. 3.48</w:t>
      </w:r>
      <w:r w:rsidR="003401E3" w:rsidRPr="00BE4225">
        <w:fldChar w:fldCharType="end"/>
      </w:r>
      <w:r w:rsidR="00ED22AB" w:rsidRPr="00BE4225">
        <w:fldChar w:fldCharType="end"/>
      </w:r>
      <w:r w:rsidRPr="00BE4225">
        <w:t xml:space="preserve"> ábra szemléltet.</w:t>
      </w:r>
    </w:p>
    <w:p w14:paraId="642B5900" w14:textId="08A782DC" w:rsidR="0071433B" w:rsidRPr="00BE4225" w:rsidRDefault="0071433B" w:rsidP="007537AE">
      <w:pPr>
        <w:pStyle w:val="Heading3"/>
      </w:pPr>
      <w:bookmarkStart w:id="408" w:name="_Toc422599327"/>
      <w:commentRangeStart w:id="409"/>
      <w:r w:rsidRPr="00BE4225">
        <w:t>B</w:t>
      </w:r>
      <w:r w:rsidR="00274C39">
        <w:t>ootstram</w:t>
      </w:r>
      <w:r w:rsidRPr="00BE4225">
        <w:t>p</w:t>
      </w:r>
      <w:r w:rsidR="00274C39">
        <w:t xml:space="preserve"> </w:t>
      </w:r>
      <w:commentRangeEnd w:id="409"/>
      <w:r w:rsidR="00274C39" w:rsidRPr="00BE4225">
        <w:t>működése</w:t>
      </w:r>
      <w:r w:rsidRPr="00BE4225">
        <w:rPr>
          <w:rStyle w:val="CommentReference"/>
          <w:rFonts w:asciiTheme="minorHAnsi" w:eastAsiaTheme="minorEastAsia" w:hAnsiTheme="minorHAnsi" w:cstheme="minorBidi"/>
          <w:b w:val="0"/>
          <w:bCs w:val="0"/>
          <w:color w:val="auto"/>
        </w:rPr>
        <w:commentReference w:id="409"/>
      </w:r>
      <w:bookmarkEnd w:id="408"/>
    </w:p>
    <w:p w14:paraId="6E024338" w14:textId="1D53D61D" w:rsidR="0071433B" w:rsidRPr="00BE4225" w:rsidRDefault="0071433B" w:rsidP="007852B4">
      <w:pPr>
        <w:spacing w:line="360" w:lineRule="auto"/>
      </w:pPr>
      <w:r w:rsidRPr="00BE4225">
        <w:tab/>
        <w:t xml:space="preserve">A </w:t>
      </w:r>
      <w:sdt>
        <w:sdtPr>
          <w:id w:val="-435907216"/>
          <w:citation/>
        </w:sdtPr>
        <w:sdtEndPr/>
        <w:sdtContent>
          <w:r w:rsidRPr="00BE4225">
            <w:fldChar w:fldCharType="begin"/>
          </w:r>
          <w:r w:rsidRPr="00BE4225">
            <w:instrText xml:space="preserve"> CITATION Sil15 \l 1038 </w:instrText>
          </w:r>
          <w:r w:rsidRPr="00BE4225">
            <w:fldChar w:fldCharType="separate"/>
          </w:r>
          <w:r w:rsidR="00CB34B4" w:rsidRPr="00BE4225">
            <w:t>[11]</w:t>
          </w:r>
          <w:r w:rsidRPr="00BE4225">
            <w:fldChar w:fldCharType="end"/>
          </w:r>
        </w:sdtContent>
      </w:sdt>
      <w:r w:rsidRPr="00BE4225">
        <w:t xml:space="preserve"> dokumentum alapján a bootstra</w:t>
      </w:r>
      <w:r w:rsidR="00274C39">
        <w:t>m</w:t>
      </w:r>
      <w:r w:rsidRPr="00BE4225">
        <w:t>p megoldás a</w:t>
      </w:r>
      <w:r w:rsidR="003401E3" w:rsidRPr="00BE4225">
        <w:t xml:space="preserve"> </w:t>
      </w:r>
      <w:r w:rsidR="003401E3" w:rsidRPr="00BE4225">
        <w:fldChar w:fldCharType="begin"/>
      </w:r>
      <w:r w:rsidR="003401E3" w:rsidRPr="00BE4225">
        <w:instrText xml:space="preserve"> REF _Ref422127239 \h </w:instrText>
      </w:r>
      <w:r w:rsidR="003401E3" w:rsidRPr="00BE4225">
        <w:fldChar w:fldCharType="separate"/>
      </w:r>
      <w:r w:rsidR="003401E3" w:rsidRPr="00BE4225">
        <w:t>Kép. 3.51</w:t>
      </w:r>
      <w:r w:rsidR="003401E3" w:rsidRPr="00BE4225">
        <w:fldChar w:fldCharType="end"/>
      </w:r>
      <w:r w:rsidRPr="00BE4225">
        <w:t xml:space="preserve"> képen látható módon történik. A Cb kondenzátort töltjük fel a Db dióda segítségével azokban a pillanatokban, amikor a Q2 tranzisztor kinyitott állapotban van és a w potenciál elég alacsony, ahhoz hogy a Db dióda kinyisson és így feltöltve majdnem 12V feszültségre a kondenzátort.</w:t>
      </w:r>
    </w:p>
    <w:p w14:paraId="67D99C99" w14:textId="696FA2D6" w:rsidR="0071433B" w:rsidRPr="00BE4225" w:rsidRDefault="00C81A1F" w:rsidP="007852B4">
      <w:pPr>
        <w:spacing w:line="360" w:lineRule="auto"/>
      </w:pPr>
      <w:r w:rsidRPr="00BE4225">
        <w:rPr>
          <w:noProof/>
          <w:lang w:val="en-US"/>
        </w:rPr>
        <mc:AlternateContent>
          <mc:Choice Requires="wpg">
            <w:drawing>
              <wp:inline distT="0" distB="0" distL="0" distR="0" wp14:anchorId="31C75F15" wp14:editId="01D626D0">
                <wp:extent cx="4486275" cy="3022074"/>
                <wp:effectExtent l="0" t="0" r="9525" b="6985"/>
                <wp:docPr id="3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022074"/>
                          <a:chOff x="1968" y="8430"/>
                          <a:chExt cx="40195" cy="30223"/>
                        </a:xfrm>
                      </wpg:grpSpPr>
                      <pic:pic xmlns:pic="http://schemas.openxmlformats.org/drawingml/2006/picture">
                        <pic:nvPicPr>
                          <pic:cNvPr id="38" name="Picture 108"/>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4689" y="8430"/>
                            <a:ext cx="35485" cy="27688"/>
                          </a:xfrm>
                          <a:prstGeom prst="rect">
                            <a:avLst/>
                          </a:prstGeom>
                          <a:noFill/>
                          <a:extLst>
                            <a:ext uri="{909E8E84-426E-40DD-AFC4-6F175D3DCCD1}">
                              <a14:hiddenFill xmlns:a14="http://schemas.microsoft.com/office/drawing/2010/main">
                                <a:solidFill>
                                  <a:srgbClr val="FFFFFF"/>
                                </a:solidFill>
                              </a14:hiddenFill>
                            </a:ext>
                          </a:extLst>
                        </pic:spPr>
                      </pic:pic>
                      <wps:wsp>
                        <wps:cNvPr id="39" name="Text Box 109"/>
                        <wps:cNvSpPr txBox="1">
                          <a:spLocks noChangeArrowheads="1"/>
                        </wps:cNvSpPr>
                        <wps:spPr bwMode="auto">
                          <a:xfrm>
                            <a:off x="1968" y="37338"/>
                            <a:ext cx="40195"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BEE5CA" w14:textId="10D4A54F" w:rsidR="0025279D" w:rsidRDefault="0025279D" w:rsidP="0071433B">
                              <w:pPr>
                                <w:pStyle w:val="Caption"/>
                                <w:rPr>
                                  <w:noProof/>
                                </w:rPr>
                              </w:pPr>
                              <w:bookmarkStart w:id="410" w:name="_Ref422127239"/>
                              <w:bookmarkStart w:id="411" w:name="_Toc422422502"/>
                              <w:bookmarkStart w:id="412" w:name="_Toc422568641"/>
                              <w:bookmarkStart w:id="413" w:name="_Toc422568712"/>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47</w:t>
                              </w:r>
                              <w:r>
                                <w:fldChar w:fldCharType="end"/>
                              </w:r>
                              <w:bookmarkEnd w:id="410"/>
                              <w:r>
                                <w:t>Bootstramp megoldás a felső tranzisztor Gate bemenetének a meghajtására</w:t>
                              </w:r>
                              <w:bookmarkEnd w:id="411"/>
                              <w:bookmarkEnd w:id="412"/>
                              <w:bookmarkEnd w:id="413"/>
                            </w:p>
                          </w:txbxContent>
                        </wps:txbx>
                        <wps:bodyPr rot="0" vert="horz" wrap="square" lIns="0" tIns="0" rIns="0" bIns="0" anchor="t" anchorCtr="0" upright="1">
                          <a:spAutoFit/>
                        </wps:bodyPr>
                      </wps:wsp>
                    </wpg:wgp>
                  </a:graphicData>
                </a:graphic>
              </wp:inline>
            </w:drawing>
          </mc:Choice>
          <mc:Fallback>
            <w:pict>
              <v:group w14:anchorId="31C75F15" id="Group 110" o:spid="_x0000_s1207" style="width:353.25pt;height:237.95pt;mso-position-horizontal-relative:char;mso-position-vertical-relative:line" coordorigin="1968,8430" coordsize="40195,3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sH4o/EzwR8F/hn4&#10;i+MPxM1waX4b8KaHd6x4g1JreSYWllbQtNPMUiVncJGjNtVWY44BPFAG9RWX4J8a+EviT4M0n4ie&#10;APElnrOg69plvqOi6xptws1vfWk8aywzxOuQ8boysrA4IYEVq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">
                <v:shape id="Picture 108" o:spid="_x0000_s1208"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Zi7BAAAA2wAAAA8AAABkcnMvZG93bnJldi54bWxET01rwkAQvQv9D8sUvJlNFUKJriJtBS9S&#10;jArmNmbHJJidDdk1xn/fPQg9Pt73YjWYRvTUudqygo8oBkFcWF1zqeB42Ew+QTiPrLGxTAqe5GC1&#10;fBstMNX2wXvqM1+KEMIuRQWV920qpSsqMugi2xIH7mo7gz7ArpS6w0cIN42cxnEiDdYcGips6aui&#10;4pbdjYLLiX6bg7/u8gv9fA93yvJz8lRq/D6s5yA8Df5f/HJvtYJZGBu+hB8gl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cZi7BAAAA2wAAAA8AAAAAAAAAAAAAAAAAnwIA&#10;AGRycy9kb3ducmV2LnhtbFBLBQYAAAAABAAEAPcAAACNAwAAAAA=&#10;">
                  <v:imagedata r:id="rId187" o:title=""/>
                  <v:path arrowok="t"/>
                </v:shape>
                <v:shape id="Text Box 109" o:spid="_x0000_s1209" type="#_x0000_t202" style="position:absolute;left:1968;top:37338;width:4019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1DBEE5CA" w14:textId="10D4A54F" w:rsidR="0025279D" w:rsidRDefault="0025279D" w:rsidP="0071433B">
                        <w:pPr>
                          <w:pStyle w:val="Caption"/>
                          <w:rPr>
                            <w:noProof/>
                          </w:rPr>
                        </w:pPr>
                        <w:bookmarkStart w:id="414" w:name="_Ref422127239"/>
                        <w:bookmarkStart w:id="415" w:name="_Toc422422502"/>
                        <w:bookmarkStart w:id="416" w:name="_Toc422568641"/>
                        <w:bookmarkStart w:id="417" w:name="_Toc422568712"/>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47</w:t>
                        </w:r>
                        <w:r>
                          <w:fldChar w:fldCharType="end"/>
                        </w:r>
                        <w:bookmarkEnd w:id="414"/>
                        <w:r>
                          <w:t>Bootstramp megoldás a felső tranzisztor Gate bemenetének a meghajtására</w:t>
                        </w:r>
                        <w:bookmarkEnd w:id="415"/>
                        <w:bookmarkEnd w:id="416"/>
                        <w:bookmarkEnd w:id="417"/>
                      </w:p>
                    </w:txbxContent>
                  </v:textbox>
                </v:shape>
                <w10:anchorlock/>
              </v:group>
            </w:pict>
          </mc:Fallback>
        </mc:AlternateContent>
      </w:r>
    </w:p>
    <w:p w14:paraId="22599118" w14:textId="4A0C6DC6" w:rsidR="0071433B" w:rsidRPr="00BE4225" w:rsidRDefault="0071433B" w:rsidP="007852B4">
      <w:pPr>
        <w:spacing w:line="360" w:lineRule="auto"/>
      </w:pPr>
      <w:r w:rsidRPr="00BE4225">
        <w:lastRenderedPageBreak/>
        <w:tab/>
        <w:t xml:space="preserve">A </w:t>
      </w:r>
      <w:r w:rsidRPr="00BE4225">
        <w:fldChar w:fldCharType="begin"/>
      </w:r>
      <w:r w:rsidRPr="00BE4225">
        <w:instrText xml:space="preserve"> REF _Ref421903033 \h  \* MERGEFORMAT </w:instrText>
      </w:r>
      <w:r w:rsidRPr="00BE4225">
        <w:fldChar w:fldCharType="separate"/>
      </w:r>
      <w:r w:rsidR="00CB34B4" w:rsidRPr="00BE4225">
        <w:t>Kép. 3.47</w:t>
      </w:r>
      <w:r w:rsidRPr="00BE4225">
        <w:fldChar w:fldCharType="end"/>
      </w:r>
      <w:r w:rsidRPr="00BE4225">
        <w:t xml:space="preserve"> látható b) ábrán látható amint a Q2 tranzisztor tölti a Cb kondenzátort, a) képen a AS és Ac feszültségek be </w:t>
      </w:r>
      <w:r w:rsidR="007B376E" w:rsidRPr="00BE4225">
        <w:t>vannak</w:t>
      </w:r>
      <w:r w:rsidRPr="00BE4225">
        <w:t xml:space="preserve"> vezetve a HIP4082 integrált áramkörbe amely majd az </w:t>
      </w:r>
      <w:commentRangeStart w:id="418"/>
      <w:r w:rsidRPr="00BE4225">
        <w:t>a</w:t>
      </w:r>
      <w:commentRangeEnd w:id="418"/>
      <w:r w:rsidRPr="00BE4225">
        <w:rPr>
          <w:rStyle w:val="CommentReference"/>
        </w:rPr>
        <w:commentReference w:id="418"/>
      </w:r>
      <w:r w:rsidRPr="00BE4225">
        <w:t xml:space="preserve"> vezérlő jel hatására rákapcsolja a Ac bemenet feszültségét a AH kimenetre.</w:t>
      </w:r>
    </w:p>
    <w:p w14:paraId="612014B1" w14:textId="4E88B5C0" w:rsidR="0071433B" w:rsidRPr="00BE4225" w:rsidRDefault="0071433B" w:rsidP="007852B4">
      <w:pPr>
        <w:spacing w:line="360" w:lineRule="auto"/>
      </w:pPr>
      <w:r w:rsidRPr="00BE4225">
        <w:tab/>
        <w:t xml:space="preserve">A </w:t>
      </w:r>
      <w:r w:rsidR="003401E3" w:rsidRPr="00BE4225">
        <w:fldChar w:fldCharType="begin"/>
      </w:r>
      <w:r w:rsidR="003401E3" w:rsidRPr="00BE4225">
        <w:instrText xml:space="preserve"> REF _Ref422127184 \h </w:instrText>
      </w:r>
      <w:r w:rsidR="003401E3" w:rsidRPr="00BE4225">
        <w:fldChar w:fldCharType="separate"/>
      </w:r>
      <w:r w:rsidR="003401E3" w:rsidRPr="00BE4225">
        <w:t>Kép. 3.52</w:t>
      </w:r>
      <w:r w:rsidR="003401E3" w:rsidRPr="00BE4225">
        <w:fldChar w:fldCharType="end"/>
      </w:r>
      <w:r w:rsidRPr="00BE4225">
        <w:t xml:space="preserve"> látható a mérése a Cb kondenzátor feszültségének, a méréseket oszcilloszkóp segítségével végeztem el és mentettem ki az adatokat, amelyeket majd ábrázoltam Matlab programmal.</w:t>
      </w:r>
    </w:p>
    <w:p w14:paraId="26C6B560" w14:textId="75984E42" w:rsidR="0071433B" w:rsidRPr="00BE4225" w:rsidRDefault="00485E7E" w:rsidP="007852B4">
      <w:pPr>
        <w:spacing w:line="360" w:lineRule="auto"/>
      </w:pPr>
      <w:commentRangeStart w:id="419"/>
      <w:r>
        <w:rPr>
          <w:noProof/>
          <w:lang w:val="en-US"/>
        </w:rPr>
        <mc:AlternateContent>
          <mc:Choice Requires="wps">
            <w:drawing>
              <wp:anchor distT="0" distB="0" distL="114300" distR="114300" simplePos="0" relativeHeight="251667968" behindDoc="0" locked="0" layoutInCell="1" allowOverlap="1" wp14:anchorId="7D7C22B6" wp14:editId="52C485D7">
                <wp:simplePos x="0" y="0"/>
                <wp:positionH relativeFrom="column">
                  <wp:posOffset>510540</wp:posOffset>
                </wp:positionH>
                <wp:positionV relativeFrom="paragraph">
                  <wp:posOffset>300355</wp:posOffset>
                </wp:positionV>
                <wp:extent cx="600075" cy="238760"/>
                <wp:effectExtent l="0" t="0" r="28575" b="27940"/>
                <wp:wrapNone/>
                <wp:docPr id="27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38760"/>
                        </a:xfrm>
                        <a:prstGeom prst="rect">
                          <a:avLst/>
                        </a:prstGeom>
                        <a:solidFill>
                          <a:srgbClr val="FFFFFF"/>
                        </a:solidFill>
                        <a:ln w="9525">
                          <a:solidFill>
                            <a:srgbClr val="000000"/>
                          </a:solidFill>
                          <a:miter lim="800000"/>
                          <a:headEnd/>
                          <a:tailEnd/>
                        </a:ln>
                      </wps:spPr>
                      <wps:txbx>
                        <w:txbxContent>
                          <w:p w14:paraId="05D199B9" w14:textId="77777777" w:rsidR="0025279D" w:rsidRDefault="002527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8" o:spid="_x0000_s1210" type="#_x0000_t202" style="position:absolute;left:0;text-align:left;margin-left:40.2pt;margin-top:23.65pt;width:47.25pt;height:18.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">
                <v:textbox>
                  <w:txbxContent>
                    <w:p w14:paraId="05D199B9" w14:textId="77777777" w:rsidR="0025279D" w:rsidRDefault="0025279D"/>
                  </w:txbxContent>
                </v:textbox>
              </v:shape>
            </w:pict>
          </mc:Fallback>
        </mc:AlternateContent>
      </w:r>
      <w:r>
        <w:rPr>
          <w:noProof/>
          <w:lang w:val="en-US"/>
        </w:rPr>
        <mc:AlternateContent>
          <mc:Choice Requires="wps">
            <w:drawing>
              <wp:anchor distT="0" distB="0" distL="114300" distR="114300" simplePos="0" relativeHeight="251666944" behindDoc="0" locked="0" layoutInCell="1" allowOverlap="1" wp14:anchorId="0C7AB592" wp14:editId="37BB99EB">
                <wp:simplePos x="0" y="0"/>
                <wp:positionH relativeFrom="column">
                  <wp:posOffset>869315</wp:posOffset>
                </wp:positionH>
                <wp:positionV relativeFrom="paragraph">
                  <wp:posOffset>614045</wp:posOffset>
                </wp:positionV>
                <wp:extent cx="212725" cy="4445"/>
                <wp:effectExtent l="15875" t="53340" r="19050" b="56515"/>
                <wp:wrapNone/>
                <wp:docPr id="269"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725"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E7D252" id="_x0000_t32" coordsize="21600,21600" o:spt="32" o:oned="t" path="m,l21600,21600e" filled="f">
                <v:path arrowok="t" fillok="f" o:connecttype="none"/>
                <o:lock v:ext="edit" shapetype="t"/>
              </v:shapetype>
              <v:shape id="AutoShape 17" o:spid="_x0000_s1026" type="#_x0000_t32" style="position:absolute;margin-left:68.45pt;margin-top:48.35pt;width:16.75pt;height:.35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">
                <v:stroke startarrow="block" endarrow="block"/>
              </v:shape>
            </w:pict>
          </mc:Fallback>
        </mc:AlternateContent>
      </w:r>
      <w:r>
        <w:rPr>
          <w:noProof/>
          <w:lang w:val="en-US"/>
        </w:rPr>
        <mc:AlternateContent>
          <mc:Choice Requires="wps">
            <w:drawing>
              <wp:anchor distT="0" distB="0" distL="114300" distR="114300" simplePos="0" relativeHeight="251665920" behindDoc="0" locked="0" layoutInCell="1" allowOverlap="1" wp14:anchorId="7D7C22B6" wp14:editId="4772BD66">
                <wp:simplePos x="0" y="0"/>
                <wp:positionH relativeFrom="column">
                  <wp:posOffset>826135</wp:posOffset>
                </wp:positionH>
                <wp:positionV relativeFrom="paragraph">
                  <wp:posOffset>1156970</wp:posOffset>
                </wp:positionV>
                <wp:extent cx="615315" cy="257810"/>
                <wp:effectExtent l="10795" t="5715" r="12065" b="12700"/>
                <wp:wrapNone/>
                <wp:docPr id="26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57810"/>
                        </a:xfrm>
                        <a:prstGeom prst="rect">
                          <a:avLst/>
                        </a:prstGeom>
                        <a:solidFill>
                          <a:srgbClr val="FFFFFF"/>
                        </a:solidFill>
                        <a:ln w="9525">
                          <a:solidFill>
                            <a:srgbClr val="000000"/>
                          </a:solidFill>
                          <a:miter lim="800000"/>
                          <a:headEnd/>
                          <a:tailEnd/>
                        </a:ln>
                      </wps:spPr>
                      <wps:txbx>
                        <w:txbxContent>
                          <w:p w14:paraId="7EC3572E" w14:textId="77777777" w:rsidR="0025279D" w:rsidRDefault="0025279D" w:rsidP="001D1122">
                            <w:pPr>
                              <w:pStyle w:val="Caption"/>
                              <w:jc w:val="center"/>
                              <w:rPr>
                                <w:noProo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6" o:spid="_x0000_s1211" type="#_x0000_t202" style="position:absolute;left:0;text-align:left;margin-left:65.05pt;margin-top:91.1pt;width:48.45pt;height:20.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">
                <v:textbox>
                  <w:txbxContent>
                    <w:p w14:paraId="7EC3572E" w14:textId="77777777" w:rsidR="0025279D" w:rsidRDefault="0025279D" w:rsidP="001D1122">
                      <w:pPr>
                        <w:pStyle w:val="Caption"/>
                        <w:jc w:val="center"/>
                        <w:rPr>
                          <w:noProof/>
                        </w:rPr>
                      </w:pPr>
                    </w:p>
                  </w:txbxContent>
                </v:textbox>
              </v:shape>
            </w:pict>
          </mc:Fallback>
        </mc:AlternateContent>
      </w:r>
      <w:r>
        <w:rPr>
          <w:noProof/>
          <w:lang w:val="en-US"/>
        </w:rPr>
        <mc:AlternateContent>
          <mc:Choice Requires="wps">
            <w:drawing>
              <wp:anchor distT="0" distB="0" distL="114300" distR="114300" simplePos="0" relativeHeight="251664896" behindDoc="0" locked="0" layoutInCell="1" allowOverlap="1" wp14:anchorId="0C7AB592" wp14:editId="70CE31D7">
                <wp:simplePos x="0" y="0"/>
                <wp:positionH relativeFrom="column">
                  <wp:posOffset>848360</wp:posOffset>
                </wp:positionH>
                <wp:positionV relativeFrom="paragraph">
                  <wp:posOffset>1083945</wp:posOffset>
                </wp:positionV>
                <wp:extent cx="389255" cy="0"/>
                <wp:effectExtent l="23495" t="56515" r="15875" b="57785"/>
                <wp:wrapNone/>
                <wp:docPr id="26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12A8D9" id="AutoShape 15" o:spid="_x0000_s1026" type="#_x0000_t32" style="position:absolute;margin-left:66.8pt;margin-top:85.35pt;width:30.65pt;height: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">
                <v:stroke startarrow="block" endarrow="block"/>
              </v:shape>
            </w:pict>
          </mc:Fallback>
        </mc:AlternateContent>
      </w:r>
      <w:commentRangeEnd w:id="419"/>
      <w:r w:rsidR="0029608A">
        <w:rPr>
          <w:rStyle w:val="CommentReference"/>
        </w:rPr>
        <w:commentReference w:id="419"/>
      </w:r>
      <w:r w:rsidR="00C81A1F" w:rsidRPr="00BE4225">
        <w:rPr>
          <w:noProof/>
          <w:lang w:val="en-US"/>
        </w:rPr>
        <mc:AlternateContent>
          <mc:Choice Requires="wpg">
            <w:drawing>
              <wp:inline distT="0" distB="0" distL="0" distR="0" wp14:anchorId="489764CC" wp14:editId="0F9BAC38">
                <wp:extent cx="6094095" cy="3054985"/>
                <wp:effectExtent l="3810" t="2540" r="0" b="0"/>
                <wp:docPr id="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3054985"/>
                          <a:chOff x="0" y="0"/>
                          <a:chExt cx="46348" cy="23990"/>
                        </a:xfrm>
                      </wpg:grpSpPr>
                      <pic:pic xmlns:pic="http://schemas.openxmlformats.org/drawingml/2006/picture">
                        <pic:nvPicPr>
                          <pic:cNvPr id="35" name="Picture 115"/>
                          <pic:cNvPicPr>
                            <a:picLocks noChangeAspect="1"/>
                          </pic:cNvPicPr>
                        </pic:nvPicPr>
                        <pic:blipFill>
                          <a:blip r:embed="rId188">
                            <a:extLst>
                              <a:ext uri="{28A0092B-C50C-407E-A947-70E740481C1C}">
                                <a14:useLocalDpi xmlns:a14="http://schemas.microsoft.com/office/drawing/2010/main" val="0"/>
                              </a:ext>
                            </a:extLst>
                          </a:blip>
                          <a:srcRect l="8926" r="7793" b="5646"/>
                          <a:stretch>
                            <a:fillRect/>
                          </a:stretch>
                        </pic:blipFill>
                        <pic:spPr bwMode="auto">
                          <a:xfrm>
                            <a:off x="0" y="0"/>
                            <a:ext cx="46348" cy="20821"/>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116"/>
                        <wps:cNvSpPr txBox="1">
                          <a:spLocks noChangeArrowheads="1"/>
                        </wps:cNvSpPr>
                        <wps:spPr bwMode="auto">
                          <a:xfrm>
                            <a:off x="0" y="21405"/>
                            <a:ext cx="46348"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B79C7" w14:textId="14929ECA" w:rsidR="0025279D" w:rsidRDefault="0025279D" w:rsidP="0071433B">
                              <w:pPr>
                                <w:pStyle w:val="Caption"/>
                                <w:jc w:val="center"/>
                                <w:rPr>
                                  <w:noProof/>
                                </w:rPr>
                              </w:pPr>
                              <w:bookmarkStart w:id="420" w:name="_Ref422127184"/>
                              <w:bookmarkStart w:id="421" w:name="_Toc422422503"/>
                              <w:bookmarkStart w:id="422" w:name="_Toc422568642"/>
                              <w:bookmarkStart w:id="423" w:name="_Toc422568713"/>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48</w:t>
                              </w:r>
                              <w:r>
                                <w:fldChar w:fldCharType="end"/>
                              </w:r>
                              <w:bookmarkEnd w:id="420"/>
                              <w:r>
                                <w:t>Bootstramp kondenzátor feszültsége a W és W11 pontokban</w:t>
                              </w:r>
                              <w:bookmarkEnd w:id="421"/>
                              <w:bookmarkEnd w:id="422"/>
                              <w:bookmarkEnd w:id="423"/>
                            </w:p>
                          </w:txbxContent>
                        </wps:txbx>
                        <wps:bodyPr rot="0" vert="horz" wrap="square" lIns="0" tIns="0" rIns="0" bIns="0" anchor="t" anchorCtr="0" upright="1">
                          <a:noAutofit/>
                        </wps:bodyPr>
                      </wps:wsp>
                    </wpg:wgp>
                  </a:graphicData>
                </a:graphic>
              </wp:inline>
            </w:drawing>
          </mc:Choice>
          <mc:Fallback>
            <w:pict>
              <v:group w14:anchorId="489764CC" id="Group 118" o:spid="_x0000_s1212" style="width:479.85pt;height:240.55pt;mso-position-horizontal-relative:char;mso-position-vertical-relative:line" coordsize="46348,2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z/ANj8Yf8A&#10;Qd0P/wAE03/yVWfqNx4wsL7Sbb+19Dk/tC7a23f2RMPLxDLLux9p5/1WMcfez2wewrn/ABD/AMhz&#10;wn/2FZP/AEiuqAD7H4w/6Duh/wDgmm/+SqPsfjD/AKDuh/8Agmm/+Sq6Ci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uf8AHf8AyTzxL/2Crr/0U1H/&#10;AAkOqf8AQma5/wB/rL/5IrL8S6hrWs+FdX0u38H6ys97ZTW8bST2QUM6FQTi4Jxk+hoA7S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C8/wCSh6N/2Cr/AP8ARtpX&#10;QVxc+oa1L4q0/VF8H6z5FvZXNu6mey3FpHgZSP8ASMYxE2ee469tT/hIdU/6EzXP+/1l/wDJFAHQ&#10;UVz/APwkOqf9CZrn/f6y/wDki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OZlt5Wt445J&#10;whMaSOUVmxwCwBIGe+Dj0NSUUAcvojazrXhrE+seReLqF3DNd21sgYpFcSoojV9yp91B8wf5QR94&#10;7xc8NXN3MNUt7m6kvY7O9NvBeSKgadRHGWJKBUJWRpI/lAx5eD8wJNebw7qUfh2bS9M1iO0lmvZ7&#10;mS4a2Zj5cs7ytGu2RSp+fbvDA4BI2kgrqaNZ3lhpyWt5LYyeVhIRY2hto44wAFUIXfpg9CBjAxxy&#10;AZ//AAnfg/8A6GvQ/wDwYw//ABVH/Cd+D/8Aoa9D/wDBjD/8VR4E/wCSeeGv+wVa/wDop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o8Pf8AIc8Wf9hWP/0it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Wppel2mjWC2VkkiwK7v+8leVizuXYlnJYksxOS&#10;T1q5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">
                <v:shape id="Picture 115" o:spid="_x0000_s1213"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EK2HCAAAA2wAAAA8AAABkcnMvZG93bnJldi54bWxEj0GLwjAUhO+C/yE8YW+a6rIi1SgiiLsr&#10;HuzuQW+P5tkWm5eSRK3/3giCx2FmvmFmi9bU4krOV5YVDAcJCOLc6ooLBf9/6/4EhA/IGmvLpOBO&#10;HhbzbmeGqbY33tM1C4WIEPYpKihDaFIpfV6SQT+wDXH0TtYZDFG6QmqHtwg3tRwlyVgarDgulNjQ&#10;qqT8nF2MgmXG+ZHvP+ONC2b4u8ED77YHpT567XIKIlAb3uFX+1sr+P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RCthwgAAANsAAAAPAAAAAAAAAAAAAAAAAJ8C&#10;AABkcnMvZG93bnJldi54bWxQSwUGAAAAAAQABAD3AAAAjgMAAAAA&#10;">
                  <v:imagedata r:id="rId189" o:title="" cropbottom="3700f" cropleft="5850f" cropright="5107f"/>
                  <v:path arrowok="t"/>
                </v:shape>
                <v:shape id="Text Box 116" o:spid="_x0000_s1214"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015B79C7" w14:textId="14929ECA" w:rsidR="0025279D" w:rsidRDefault="0025279D" w:rsidP="0071433B">
                        <w:pPr>
                          <w:pStyle w:val="Caption"/>
                          <w:jc w:val="center"/>
                          <w:rPr>
                            <w:noProof/>
                          </w:rPr>
                        </w:pPr>
                        <w:bookmarkStart w:id="424" w:name="_Ref422127184"/>
                        <w:bookmarkStart w:id="425" w:name="_Toc422422503"/>
                        <w:bookmarkStart w:id="426" w:name="_Toc422568642"/>
                        <w:bookmarkStart w:id="427" w:name="_Toc422568713"/>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48</w:t>
                        </w:r>
                        <w:r>
                          <w:fldChar w:fldCharType="end"/>
                        </w:r>
                        <w:bookmarkEnd w:id="424"/>
                        <w:r>
                          <w:t>Bootstramp kondenzátor feszültsége a W és W11 pontokban</w:t>
                        </w:r>
                        <w:bookmarkEnd w:id="425"/>
                        <w:bookmarkEnd w:id="426"/>
                        <w:bookmarkEnd w:id="427"/>
                      </w:p>
                    </w:txbxContent>
                  </v:textbox>
                </v:shape>
                <w10:anchorlock/>
              </v:group>
            </w:pict>
          </mc:Fallback>
        </mc:AlternateContent>
      </w:r>
    </w:p>
    <w:p w14:paraId="72D2AA26" w14:textId="77777777" w:rsidR="0071433B" w:rsidRPr="00BE4225" w:rsidRDefault="0071433B" w:rsidP="007852B4">
      <w:pPr>
        <w:pStyle w:val="Heading4"/>
        <w:spacing w:line="360" w:lineRule="auto"/>
      </w:pPr>
      <w:bookmarkStart w:id="428" w:name="_Toc422599328"/>
      <w:r w:rsidRPr="00BE4225">
        <w:t>Szimuláció simulink környezetben</w:t>
      </w:r>
      <w:bookmarkEnd w:id="428"/>
    </w:p>
    <w:p w14:paraId="16D655E3" w14:textId="0912F64D" w:rsidR="0071433B" w:rsidRPr="00BE4225" w:rsidRDefault="0071433B" w:rsidP="007852B4">
      <w:pPr>
        <w:spacing w:line="360" w:lineRule="auto"/>
      </w:pPr>
      <w:r w:rsidRPr="00BE4225">
        <w:tab/>
        <w:t xml:space="preserve">A szimuláció során előalítottam a </w:t>
      </w:r>
      <w:r w:rsidR="003401E3" w:rsidRPr="00BE4225">
        <w:fldChar w:fldCharType="begin"/>
      </w:r>
      <w:r w:rsidR="003401E3" w:rsidRPr="00BE4225">
        <w:instrText xml:space="preserve"> REF _Ref422127139 \h </w:instrText>
      </w:r>
      <w:r w:rsidR="003401E3" w:rsidRPr="00BE4225">
        <w:fldChar w:fldCharType="separate"/>
      </w:r>
      <w:r w:rsidR="003401E3" w:rsidRPr="00BE4225">
        <w:t>Kép. 3.53</w:t>
      </w:r>
      <w:r w:rsidR="003401E3" w:rsidRPr="00BE4225">
        <w:fldChar w:fldCharType="end"/>
      </w:r>
      <w:r w:rsidR="003401E3" w:rsidRPr="00BE4225">
        <w:t xml:space="preserve"> </w:t>
      </w:r>
      <w:r w:rsidRPr="00BE4225">
        <w:t xml:space="preserve">látható méréseknek megfelelő környezetet. Az eredmények szerint a </w:t>
      </w:r>
      <w:r w:rsidRPr="00BE4225">
        <w:fldChar w:fldCharType="begin"/>
      </w:r>
      <w:r w:rsidRPr="00BE4225">
        <w:instrText xml:space="preserve"> REF _Ref422004011 \h  \* MERGEFORMAT </w:instrText>
      </w:r>
      <w:r w:rsidRPr="00BE4225">
        <w:fldChar w:fldCharType="separate"/>
      </w:r>
      <w:r w:rsidR="00CB34B4" w:rsidRPr="00BE4225">
        <w:t>Kép. 3.54</w:t>
      </w:r>
      <w:r w:rsidRPr="00BE4225">
        <w:fldChar w:fldCharType="end"/>
      </w:r>
      <w:r w:rsidRPr="00BE4225">
        <w:t xml:space="preserve"> látható, ha a kondenzátor kezdeti feszültsége nulla, akkor a feszültség lassan kezd el felfutni rajta, emiatt a felső Q1 tranzisztor nem nyit ki teljesen és ezért veszteségek jelentkeznek rajta. A leg optimálisabb az lenn</w:t>
      </w:r>
      <w:r w:rsidR="007B376E">
        <w:t>e</w:t>
      </w:r>
      <w:r w:rsidRPr="00BE4225">
        <w:t xml:space="preserve">, ha egyszer feltöltenénk a kondenzátort és csak azután kezdenénk el a motor indítását. Amelyet úgy érhetünk el ha a </w:t>
      </w:r>
      <w:r w:rsidRPr="00BE4225">
        <w:fldChar w:fldCharType="begin"/>
      </w:r>
      <w:r w:rsidRPr="00BE4225">
        <w:instrText xml:space="preserve"> REF _Ref421811829 \h  \* MERGEFORMAT </w:instrText>
      </w:r>
      <w:r w:rsidRPr="00BE4225">
        <w:fldChar w:fldCharType="separate"/>
      </w:r>
      <w:r w:rsidR="00CB34B4" w:rsidRPr="00BE4225">
        <w:t>Kép. 3.41</w:t>
      </w:r>
      <w:r w:rsidRPr="00BE4225">
        <w:fldChar w:fldCharType="end"/>
      </w:r>
      <w:r w:rsidRPr="00BE4225">
        <w:t xml:space="preserve"> kapcsolási rajzot nézv</w:t>
      </w:r>
      <w:r w:rsidR="007B376E">
        <w:t>e a mindkét bemenetre 0V adunk. Ugyanis</w:t>
      </w:r>
      <w:r w:rsidRPr="00BE4225">
        <w:t xml:space="preserve"> a tranzisztorokból kialakított tagadó kapu megtagadja és így a hídba mindkét alsó tranzisztor kinyitott állapotba kerül.</w:t>
      </w:r>
    </w:p>
    <w:p w14:paraId="37A9B677" w14:textId="501E9258" w:rsidR="0071433B" w:rsidRPr="00BE4225" w:rsidRDefault="00C81A1F" w:rsidP="007852B4">
      <w:pPr>
        <w:spacing w:line="360" w:lineRule="auto"/>
      </w:pPr>
      <w:r w:rsidRPr="00BE4225">
        <w:rPr>
          <w:noProof/>
          <w:lang w:val="en-US"/>
        </w:rPr>
        <w:lastRenderedPageBreak/>
        <mc:AlternateContent>
          <mc:Choice Requires="wpg">
            <w:drawing>
              <wp:inline distT="0" distB="0" distL="0" distR="0" wp14:anchorId="5DD93673" wp14:editId="622A8BBA">
                <wp:extent cx="5511800" cy="2889250"/>
                <wp:effectExtent l="0" t="0" r="0" b="0"/>
                <wp:docPr id="3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89250"/>
                          <a:chOff x="0" y="0"/>
                          <a:chExt cx="55664" cy="38550"/>
                        </a:xfrm>
                      </wpg:grpSpPr>
                      <pic:pic xmlns:pic="http://schemas.openxmlformats.org/drawingml/2006/picture">
                        <pic:nvPicPr>
                          <pic:cNvPr id="31" name="Picture 119"/>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664" cy="35388"/>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28"/>
                        <wps:cNvSpPr txBox="1">
                          <a:spLocks noChangeArrowheads="1"/>
                        </wps:cNvSpPr>
                        <wps:spPr bwMode="auto">
                          <a:xfrm>
                            <a:off x="0" y="35966"/>
                            <a:ext cx="5566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E5D8C" w14:textId="102B81E8" w:rsidR="0025279D" w:rsidRDefault="0025279D" w:rsidP="0071433B">
                              <w:pPr>
                                <w:pStyle w:val="Caption"/>
                                <w:jc w:val="center"/>
                                <w:rPr>
                                  <w:noProof/>
                                </w:rPr>
                              </w:pPr>
                              <w:bookmarkStart w:id="429" w:name="_Ref422127139"/>
                              <w:bookmarkStart w:id="430" w:name="_Toc422422504"/>
                              <w:bookmarkStart w:id="431" w:name="_Toc422568643"/>
                              <w:bookmarkStart w:id="432" w:name="_Toc422568714"/>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49</w:t>
                              </w:r>
                              <w:r>
                                <w:fldChar w:fldCharType="end"/>
                              </w:r>
                              <w:bookmarkEnd w:id="429"/>
                              <w:r>
                                <w:t xml:space="preserve"> Bootstramp működése, szimulációs modell MATLAB/SIMULINK környezetben</w:t>
                              </w:r>
                              <w:bookmarkEnd w:id="430"/>
                              <w:bookmarkEnd w:id="431"/>
                              <w:bookmarkEnd w:id="432"/>
                            </w:p>
                          </w:txbxContent>
                        </wps:txbx>
                        <wps:bodyPr rot="0" vert="horz" wrap="square" lIns="0" tIns="0" rIns="0" bIns="0" anchor="t" anchorCtr="0" upright="1">
                          <a:noAutofit/>
                        </wps:bodyPr>
                      </wps:wsp>
                    </wpg:wgp>
                  </a:graphicData>
                </a:graphic>
              </wp:inline>
            </w:drawing>
          </mc:Choice>
          <mc:Fallback>
            <w:pict>
              <v:group w14:anchorId="5DD93673" id="Group 129" o:spid="_x0000_s1215" style="width:434pt;height:227.5pt;mso-position-horizontal-relative:char;mso-position-vertical-relative:line" coordsize="5566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">
                <v:shape id="Picture 119" o:spid="_x0000_s1216"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v/nFAAAA2wAAAA8AAABkcnMvZG93bnJldi54bWxEj0FrwkAUhO9C/8PyCr1I3dhK0dRVaoLQ&#10;QxCaevD4yL4modm3YXc18d93C4LHYWa+Ydbb0XTiQs63lhXMZwkI4srqlmsFx+/98xKED8gaO8uk&#10;4EoetpuHyRpTbQf+oksZahEh7FNU0ITQp1L6qiGDfmZ74uj9WGcwROlqqR0OEW46+ZIkb9Jgy3Gh&#10;wZ6yhqrf8mwUuLJYZslh1+f6IE9Fe1qs8qlV6ulx/HgHEWgM9/Ct/akVvM7h/0v8A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L/5xQAAANsAAAAPAAAAAAAAAAAAAAAA&#10;AJ8CAABkcnMvZG93bnJldi54bWxQSwUGAAAAAAQABAD3AAAAkQMAAAAA&#10;">
                  <v:imagedata r:id="rId191" o:title=""/>
                  <v:path arrowok="t"/>
                </v:shape>
                <v:shape id="Text Box 128" o:spid="_x0000_s1217"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27BE5D8C" w14:textId="102B81E8" w:rsidR="0025279D" w:rsidRDefault="0025279D" w:rsidP="0071433B">
                        <w:pPr>
                          <w:pStyle w:val="Caption"/>
                          <w:jc w:val="center"/>
                          <w:rPr>
                            <w:noProof/>
                          </w:rPr>
                        </w:pPr>
                        <w:bookmarkStart w:id="433" w:name="_Ref422127139"/>
                        <w:bookmarkStart w:id="434" w:name="_Toc422422504"/>
                        <w:bookmarkStart w:id="435" w:name="_Toc422568643"/>
                        <w:bookmarkStart w:id="436" w:name="_Toc422568714"/>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49</w:t>
                        </w:r>
                        <w:r>
                          <w:fldChar w:fldCharType="end"/>
                        </w:r>
                        <w:bookmarkEnd w:id="433"/>
                        <w:r>
                          <w:t xml:space="preserve"> Bootstramp működése, szimulációs modell MATLAB/SIMULINK környezetben</w:t>
                        </w:r>
                        <w:bookmarkEnd w:id="434"/>
                        <w:bookmarkEnd w:id="435"/>
                        <w:bookmarkEnd w:id="436"/>
                      </w:p>
                    </w:txbxContent>
                  </v:textbox>
                </v:shape>
                <w10:anchorlock/>
              </v:group>
            </w:pict>
          </mc:Fallback>
        </mc:AlternateContent>
      </w:r>
    </w:p>
    <w:p w14:paraId="04C9B446" w14:textId="46948B6A" w:rsidR="0071433B" w:rsidRPr="00BE4225" w:rsidRDefault="00C81A1F" w:rsidP="007852B4">
      <w:pPr>
        <w:spacing w:line="360" w:lineRule="auto"/>
      </w:pPr>
      <w:r w:rsidRPr="00BE4225">
        <w:rPr>
          <w:noProof/>
          <w:lang w:val="en-US"/>
        </w:rPr>
        <mc:AlternateContent>
          <mc:Choice Requires="wpg">
            <w:drawing>
              <wp:inline distT="0" distB="0" distL="0" distR="0" wp14:anchorId="68EB5E47" wp14:editId="153F55EF">
                <wp:extent cx="5661660" cy="3082286"/>
                <wp:effectExtent l="0" t="0" r="0" b="4445"/>
                <wp:docPr id="2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082286"/>
                          <a:chOff x="0" y="0"/>
                          <a:chExt cx="56616" cy="30822"/>
                        </a:xfrm>
                      </wpg:grpSpPr>
                      <pic:pic xmlns:pic="http://schemas.openxmlformats.org/drawingml/2006/picture">
                        <pic:nvPicPr>
                          <pic:cNvPr id="28" name="Picture 127"/>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616" cy="28956"/>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44"/>
                        <wps:cNvSpPr txBox="1">
                          <a:spLocks noChangeArrowheads="1"/>
                        </wps:cNvSpPr>
                        <wps:spPr bwMode="auto">
                          <a:xfrm>
                            <a:off x="0" y="2950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95C4" w14:textId="402C8A9B" w:rsidR="0025279D" w:rsidRDefault="0025279D" w:rsidP="0071433B">
                              <w:pPr>
                                <w:pStyle w:val="Caption"/>
                                <w:jc w:val="center"/>
                                <w:rPr>
                                  <w:noProof/>
                                </w:rPr>
                              </w:pPr>
                              <w:bookmarkStart w:id="437" w:name="_Ref422004011"/>
                              <w:bookmarkStart w:id="438" w:name="_Toc422422505"/>
                              <w:bookmarkStart w:id="439" w:name="_Toc422568644"/>
                              <w:bookmarkStart w:id="440" w:name="_Toc422568715"/>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50</w:t>
                              </w:r>
                              <w:r>
                                <w:fldChar w:fldCharType="end"/>
                              </w:r>
                              <w:bookmarkEnd w:id="437"/>
                              <w:r>
                                <w:t xml:space="preserve"> Szimulációs eredmények Bootstramp</w:t>
                              </w:r>
                              <w:bookmarkEnd w:id="438"/>
                              <w:bookmarkEnd w:id="439"/>
                              <w:bookmarkEnd w:id="440"/>
                            </w:p>
                          </w:txbxContent>
                        </wps:txbx>
                        <wps:bodyPr rot="0" vert="horz" wrap="square" lIns="0" tIns="0" rIns="0" bIns="0" anchor="t" anchorCtr="0" upright="1">
                          <a:spAutoFit/>
                        </wps:bodyPr>
                      </wps:wsp>
                    </wpg:wgp>
                  </a:graphicData>
                </a:graphic>
              </wp:inline>
            </w:drawing>
          </mc:Choice>
          <mc:Fallback>
            <w:pict>
              <v:group w14:anchorId="68EB5E47" id="Group 145" o:spid="_x0000_s1218" style="width:445.8pt;height:242.7pt;mso-position-horizontal-relative:char;mso-position-vertical-relative:line" coordsize="56616,30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">
                <v:shape id="Picture 127" o:spid="_x0000_s1219"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lBbBAAAA2wAAAA8AAABkcnMvZG93bnJldi54bWxET89rwjAUvg/2P4Qn7DZTyyilGqXIJoXB&#10;YOrB46N5NtXmpTSp7f775TDY8eP7vdnNthMPGnzrWMFqmYAgrp1uuVFwPn285iB8QNbYOSYFP+Rh&#10;t31+2mCh3cTf9DiGRsQQ9gUqMCH0hZS+NmTRL11PHLmrGyyGCIdG6gGnGG47mSZJJi22HBsM9rQ3&#10;VN+Po1VA5utzvJXm/e1wxqwqL3l/sF6pl8VcrkEEmsO/+M9daQVpHBu/xB8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plBbBAAAA2wAAAA8AAAAAAAAAAAAAAAAAnwIA&#10;AGRycy9kb3ducmV2LnhtbFBLBQYAAAAABAAEAPcAAACNAwAAAAA=&#10;">
                  <v:imagedata r:id="rId193" o:title=""/>
                  <v:path arrowok="t"/>
                </v:shape>
                <v:shape id="Text Box 144" o:spid="_x0000_s1220" type="#_x0000_t202" style="position:absolute;top:2950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192B95C4" w14:textId="402C8A9B" w:rsidR="0025279D" w:rsidRDefault="0025279D" w:rsidP="0071433B">
                        <w:pPr>
                          <w:pStyle w:val="Caption"/>
                          <w:jc w:val="center"/>
                          <w:rPr>
                            <w:noProof/>
                          </w:rPr>
                        </w:pPr>
                        <w:bookmarkStart w:id="441" w:name="_Ref422004011"/>
                        <w:bookmarkStart w:id="442" w:name="_Toc422422505"/>
                        <w:bookmarkStart w:id="443" w:name="_Toc422568644"/>
                        <w:bookmarkStart w:id="444" w:name="_Toc422568715"/>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50</w:t>
                        </w:r>
                        <w:r>
                          <w:fldChar w:fldCharType="end"/>
                        </w:r>
                        <w:bookmarkEnd w:id="441"/>
                        <w:r>
                          <w:t xml:space="preserve"> Szimulációs eredmények Bootstramp</w:t>
                        </w:r>
                        <w:bookmarkEnd w:id="442"/>
                        <w:bookmarkEnd w:id="443"/>
                        <w:bookmarkEnd w:id="444"/>
                      </w:p>
                    </w:txbxContent>
                  </v:textbox>
                </v:shape>
                <w10:anchorlock/>
              </v:group>
            </w:pict>
          </mc:Fallback>
        </mc:AlternateContent>
      </w:r>
    </w:p>
    <w:p w14:paraId="7C512C4D" w14:textId="6CAA9B12" w:rsidR="0023168B" w:rsidRPr="00BE4225" w:rsidRDefault="0023168B">
      <w:r w:rsidRPr="00BE4225">
        <w:br w:type="page"/>
      </w:r>
    </w:p>
    <w:p w14:paraId="680BEFE8" w14:textId="77777777" w:rsidR="0071433B" w:rsidRPr="00BE4225" w:rsidRDefault="0071433B" w:rsidP="007852B4">
      <w:pPr>
        <w:spacing w:line="360" w:lineRule="auto"/>
      </w:pPr>
    </w:p>
    <w:p w14:paraId="2F41F64E" w14:textId="77777777" w:rsidR="00BD5921" w:rsidRPr="00BE4225" w:rsidRDefault="00BD5921" w:rsidP="007852B4">
      <w:pPr>
        <w:pStyle w:val="Heading2"/>
        <w:spacing w:line="360" w:lineRule="auto"/>
      </w:pPr>
      <w:bookmarkStart w:id="445" w:name="_Toc422064133"/>
      <w:bookmarkStart w:id="446" w:name="_Toc422126916"/>
      <w:bookmarkStart w:id="447" w:name="_Toc422064135"/>
      <w:bookmarkStart w:id="448" w:name="_Toc422126918"/>
      <w:bookmarkStart w:id="449" w:name="_Toc422064136"/>
      <w:bookmarkStart w:id="450" w:name="_Toc422126919"/>
      <w:bookmarkStart w:id="451" w:name="_Toc422064137"/>
      <w:bookmarkStart w:id="452" w:name="_Toc422126920"/>
      <w:bookmarkStart w:id="453" w:name="_Toc422064138"/>
      <w:bookmarkStart w:id="454" w:name="_Toc422126921"/>
      <w:bookmarkStart w:id="455" w:name="_Toc422599329"/>
      <w:bookmarkEnd w:id="445"/>
      <w:bookmarkEnd w:id="446"/>
      <w:bookmarkEnd w:id="447"/>
      <w:bookmarkEnd w:id="448"/>
      <w:bookmarkEnd w:id="449"/>
      <w:bookmarkEnd w:id="450"/>
      <w:bookmarkEnd w:id="451"/>
      <w:bookmarkEnd w:id="452"/>
      <w:bookmarkEnd w:id="453"/>
      <w:bookmarkEnd w:id="454"/>
      <w:r w:rsidRPr="00BE4225">
        <w:t>Robot Modell</w:t>
      </w:r>
      <w:bookmarkEnd w:id="455"/>
    </w:p>
    <w:p w14:paraId="1092E016" w14:textId="4755502F" w:rsidR="009E5BB3" w:rsidRPr="00BE4225" w:rsidRDefault="00C81A1F" w:rsidP="0071433B">
      <w:pPr>
        <w:spacing w:line="360" w:lineRule="auto"/>
      </w:pPr>
      <w:r w:rsidRPr="00BE4225">
        <w:rPr>
          <w:noProof/>
          <w:lang w:val="en-US"/>
        </w:rPr>
        <mc:AlternateContent>
          <mc:Choice Requires="wpg">
            <w:drawing>
              <wp:anchor distT="0" distB="0" distL="114300" distR="114300" simplePos="0" relativeHeight="251659264" behindDoc="0" locked="0" layoutInCell="1" allowOverlap="1" wp14:anchorId="40010C2A" wp14:editId="39D072DD">
                <wp:simplePos x="0" y="0"/>
                <wp:positionH relativeFrom="column">
                  <wp:posOffset>-1270</wp:posOffset>
                </wp:positionH>
                <wp:positionV relativeFrom="paragraph">
                  <wp:posOffset>683260</wp:posOffset>
                </wp:positionV>
                <wp:extent cx="5594050" cy="3550292"/>
                <wp:effectExtent l="0" t="0" r="6985" b="0"/>
                <wp:wrapSquare wrapText="bothSides"/>
                <wp:docPr id="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050" cy="3550292"/>
                          <a:chOff x="0" y="0"/>
                          <a:chExt cx="55945" cy="35505"/>
                        </a:xfrm>
                      </wpg:grpSpPr>
                      <pic:pic xmlns:pic="http://schemas.openxmlformats.org/drawingml/2006/picture">
                        <pic:nvPicPr>
                          <pic:cNvPr id="25" name="Picture 22"/>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664" cy="33832"/>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20"/>
                        <wps:cNvSpPr txBox="1">
                          <a:spLocks noChangeArrowheads="1"/>
                        </wps:cNvSpPr>
                        <wps:spPr bwMode="auto">
                          <a:xfrm>
                            <a:off x="283" y="34190"/>
                            <a:ext cx="55662"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22961" w14:textId="377F8F50" w:rsidR="0025279D" w:rsidRPr="006D3DC4" w:rsidRDefault="0025279D" w:rsidP="00450144">
                              <w:pPr>
                                <w:pStyle w:val="Caption"/>
                                <w:jc w:val="center"/>
                              </w:pPr>
                              <w:bookmarkStart w:id="456" w:name="_Toc422422506"/>
                              <w:bookmarkStart w:id="457" w:name="_Toc422568645"/>
                              <w:bookmarkStart w:id="458" w:name="_Toc422568716"/>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51</w:t>
                              </w:r>
                              <w:r>
                                <w:fldChar w:fldCharType="end"/>
                              </w:r>
                              <w:r>
                                <w:t xml:space="preserve"> </w:t>
                              </w:r>
                              <w:r w:rsidRPr="00D2549F">
                                <w:t>Robot kerekek seb</w:t>
                              </w:r>
                              <w:r w:rsidR="007B376E">
                                <w:t>es</w:t>
                              </w:r>
                              <w:r w:rsidRPr="00D2549F">
                                <w:t>sége és a robot mozgásának viszonya</w:t>
                              </w:r>
                              <w:bookmarkEnd w:id="456"/>
                              <w:bookmarkEnd w:id="457"/>
                              <w:bookmarkEnd w:id="458"/>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0010C2A" id="Group 26" o:spid="_x0000_s1221" style="position:absolute;left:0;text-align:left;margin-left:-.1pt;margin-top:53.8pt;width:440.5pt;height:279.55pt;z-index:251659264;mso-position-horizontal-relative:text;mso-position-vertical-relative:text;mso-width-relative:margin;mso-height-relative:margin" coordsize="55945,3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">
                <v:shape id="Picture 22" o:spid="_x0000_s1222"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0L7DAAAA2wAAAA8AAABkcnMvZG93bnJldi54bWxEj0trAjEUhfdC/0O4BTeiGYcqdmoUUYRu&#10;RHxsurtMbieDk5thEsf03zdCocvDeXyc5TraRvTU+dqxgukkA0FcOl1zpeB62Y8XIHxA1tg4JgU/&#10;5GG9ehkssdDuwSfqz6ESaYR9gQpMCG0hpS8NWfQT1xIn79t1FkOSXSV1h480bhuZZ9lcWqw5EQy2&#10;tDVU3s53myB5eIvb/nDUu2hu96/99H20aZQavsbNB4hAMfyH/9qfWkE+g+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QvsMAAADbAAAADwAAAAAAAAAAAAAAAACf&#10;AgAAZHJzL2Rvd25yZXYueG1sUEsFBgAAAAAEAAQA9wAAAI8DAAAAAA==&#10;">
                  <v:imagedata r:id="rId195" o:title=""/>
                  <v:path arrowok="t"/>
                </v:shape>
                <v:shape id="Text Box 20" o:spid="_x0000_s1223" type="#_x0000_t202" style="position:absolute;left:283;top:34190;width:5566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4322961" w14:textId="377F8F50" w:rsidR="0025279D" w:rsidRPr="006D3DC4" w:rsidRDefault="0025279D" w:rsidP="00450144">
                        <w:pPr>
                          <w:pStyle w:val="Caption"/>
                          <w:jc w:val="center"/>
                        </w:pPr>
                        <w:bookmarkStart w:id="459" w:name="_Toc422422506"/>
                        <w:bookmarkStart w:id="460" w:name="_Toc422568645"/>
                        <w:bookmarkStart w:id="461" w:name="_Toc422568716"/>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51</w:t>
                        </w:r>
                        <w:r>
                          <w:fldChar w:fldCharType="end"/>
                        </w:r>
                        <w:r>
                          <w:t xml:space="preserve"> </w:t>
                        </w:r>
                        <w:r w:rsidRPr="00D2549F">
                          <w:t>Robot kerekek seb</w:t>
                        </w:r>
                        <w:r w:rsidR="007B376E">
                          <w:t>es</w:t>
                        </w:r>
                        <w:r w:rsidRPr="00D2549F">
                          <w:t>sége és a robot mozgásának viszonya</w:t>
                        </w:r>
                        <w:bookmarkEnd w:id="459"/>
                        <w:bookmarkEnd w:id="460"/>
                        <w:bookmarkEnd w:id="461"/>
                      </w:p>
                    </w:txbxContent>
                  </v:textbox>
                </v:shape>
                <w10:wrap type="square"/>
              </v:group>
            </w:pict>
          </mc:Fallback>
        </mc:AlternateContent>
      </w:r>
      <w:r w:rsidR="009E5BB3" w:rsidRPr="00BE4225">
        <w:tab/>
        <w:t xml:space="preserve">A </w:t>
      </w:r>
      <w:sdt>
        <w:sdtPr>
          <w:id w:val="710533576"/>
          <w:citation/>
        </w:sdtPr>
        <w:sdtEndPr/>
        <w:sdtContent>
          <w:r w:rsidR="00ED22AB" w:rsidRPr="00BE4225">
            <w:fldChar w:fldCharType="begin"/>
          </w:r>
          <w:r w:rsidR="00ED22AB" w:rsidRPr="00BE4225">
            <w:instrText xml:space="preserve"> CITATION KKo \l 1038 </w:instrText>
          </w:r>
          <w:r w:rsidR="00ED22AB" w:rsidRPr="00BE4225">
            <w:fldChar w:fldCharType="separate"/>
          </w:r>
          <w:r w:rsidR="00CB34B4" w:rsidRPr="00BE4225">
            <w:t>[12]</w:t>
          </w:r>
          <w:r w:rsidR="00ED22AB" w:rsidRPr="00BE4225">
            <w:fldChar w:fldCharType="end"/>
          </w:r>
        </w:sdtContent>
      </w:sdt>
      <w:r w:rsidR="009E5BB3" w:rsidRPr="00BE4225">
        <w:t xml:space="preserve"> cikkben leírja egy négykerekű mobilis robot kinematikus és dinamikai mo</w:t>
      </w:r>
      <w:r w:rsidR="00124E58" w:rsidRPr="00BE4225">
        <w:t>d</w:t>
      </w:r>
      <w:r w:rsidR="009E5BB3" w:rsidRPr="00BE4225">
        <w:t>e</w:t>
      </w:r>
      <w:r w:rsidR="00124E58" w:rsidRPr="00BE4225">
        <w:t>l</w:t>
      </w:r>
      <w:r w:rsidR="009E5BB3" w:rsidRPr="00BE4225">
        <w:t>ljét. A rends</w:t>
      </w:r>
      <w:r w:rsidR="00124E58" w:rsidRPr="00BE4225">
        <w:t>z</w:t>
      </w:r>
      <w:r w:rsidR="009E5BB3" w:rsidRPr="00BE4225">
        <w:t xml:space="preserve">eren </w:t>
      </w:r>
      <w:r w:rsidR="00450144" w:rsidRPr="00BE4225">
        <w:t>hasonl</w:t>
      </w:r>
      <w:r w:rsidR="00124E58" w:rsidRPr="00BE4225">
        <w:t>ó</w:t>
      </w:r>
      <w:r w:rsidR="00450144" w:rsidRPr="00BE4225">
        <w:t>k</w:t>
      </w:r>
      <w:r w:rsidR="009E5BB3" w:rsidRPr="00BE4225">
        <w:t>ép</w:t>
      </w:r>
      <w:r w:rsidR="00124E58" w:rsidRPr="00BE4225">
        <w:t>p</w:t>
      </w:r>
      <w:r w:rsidR="009E5BB3" w:rsidRPr="00BE4225">
        <w:t xml:space="preserve">en lehetne alkalmazni a tárgyalt modellt </w:t>
      </w:r>
      <w:r w:rsidR="00766C37" w:rsidRPr="00BE4225">
        <w:t xml:space="preserve">annyi </w:t>
      </w:r>
      <w:r w:rsidR="002378E6" w:rsidRPr="00BE4225">
        <w:t>eltéréssel,</w:t>
      </w:r>
      <w:r w:rsidR="00766C37" w:rsidRPr="00BE4225">
        <w:t xml:space="preserve"> hogy ebben az esetben </w:t>
      </w:r>
      <w:r w:rsidR="00ED22AB" w:rsidRPr="00BE4225">
        <w:t>azok a pontok, amelyekben a robot érintkezik a talajjal nem szimmetrikusak.</w:t>
      </w:r>
    </w:p>
    <w:p w14:paraId="6DAB65FC" w14:textId="77777777" w:rsidR="00450144" w:rsidRPr="00BE4225" w:rsidRDefault="00D4257B" w:rsidP="007852B4">
      <w:pPr>
        <w:spacing w:line="360" w:lineRule="auto"/>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3746503" w14:textId="77777777" w:rsidR="002378E6" w:rsidRPr="00BE4225" w:rsidRDefault="002378E6" w:rsidP="0071433B">
      <w:pPr>
        <w:spacing w:line="360" w:lineRule="auto"/>
        <w:rPr>
          <w:rFonts w:ascii="Times New Roman" w:hAnsi="Times New Roman"/>
        </w:rPr>
      </w:pPr>
      <w:r w:rsidRPr="00BE4225">
        <w:rPr>
          <w:rFonts w:ascii="Times New Roman" w:hAnsi="Times New Roman"/>
          <w:b/>
          <w:u w:val="single"/>
        </w:rPr>
        <w:t>Jelölések</w:t>
      </w:r>
      <w:r w:rsidRPr="00BE4225">
        <w:rPr>
          <w:rFonts w:ascii="Times New Roman" w:hAnsi="Times New Roman"/>
        </w:rPr>
        <w:t>:</w:t>
      </w:r>
    </w:p>
    <w:p w14:paraId="035416A9" w14:textId="77777777" w:rsidR="002378E6" w:rsidRPr="00BE4225" w:rsidRDefault="002378E6" w:rsidP="0071433B">
      <w:pPr>
        <w:spacing w:line="360" w:lineRule="auto"/>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4BF5FA74" w14:textId="77777777" w:rsidR="002378E6" w:rsidRPr="00BE4225" w:rsidRDefault="00D4257B" w:rsidP="0071433B">
      <w:pPr>
        <w:spacing w:line="360" w:lineRule="auto"/>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vektorfelépítése</m:t>
          </m:r>
        </m:oMath>
      </m:oMathPara>
    </w:p>
    <w:p w14:paraId="369622AA" w14:textId="10077EE2" w:rsidR="002378E6" w:rsidRPr="00BE4225" w:rsidRDefault="00D4257B"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-nagykeréktől nézve,</m:t>
          </m:r>
        </m:oMath>
      </m:oMathPara>
    </w:p>
    <w:p w14:paraId="38BC9B2A" w14:textId="0A9B5C00" w:rsidR="002378E6" w:rsidRPr="00BE4225" w:rsidRDefault="00D4257B"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 i nagy kerekének a pozicíó vektora</m:t>
          </m:r>
        </m:oMath>
      </m:oMathPara>
    </w:p>
    <w:p w14:paraId="36997812" w14:textId="4621A1B2" w:rsidR="002378E6" w:rsidRPr="00BE4225" w:rsidRDefault="002378E6" w:rsidP="0071433B">
      <w:pPr>
        <w:spacing w:line="360" w:lineRule="auto"/>
        <w:rPr>
          <w:rFonts w:ascii="Times New Roman" w:hAnsi="Times New Roman"/>
        </w:rPr>
      </w:pPr>
      <m:oMathPara>
        <m:oMath>
          <m:r>
            <w:rPr>
              <w:rFonts w:ascii="Cambria Math" w:hAnsi="Cambria Math"/>
            </w:rPr>
            <m:t>Bs-a robot vázához rögzitett kordináta rendszer origója</m:t>
          </m:r>
        </m:oMath>
      </m:oMathPara>
    </w:p>
    <w:p w14:paraId="38A00DE6" w14:textId="77777777" w:rsidR="002378E6" w:rsidRPr="00BE4225" w:rsidRDefault="00D4257B"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robotBs pontjának a vetülete a talaj sikjára a robot kordináta rendszerében</m:t>
          </m:r>
        </m:oMath>
      </m:oMathPara>
    </w:p>
    <w:p w14:paraId="6F4215B5" w14:textId="134505FB" w:rsidR="002378E6" w:rsidRPr="00BE4225" w:rsidRDefault="00D4257B"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 i lánctalpának a pozició sebessége</m:t>
          </m:r>
        </m:oMath>
      </m:oMathPara>
    </w:p>
    <w:p w14:paraId="5547A2D6" w14:textId="3085FE5B" w:rsidR="002378E6" w:rsidRPr="00BE4225" w:rsidRDefault="00D4257B"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 i lánctalpának a sebessége</m:t>
          </m:r>
        </m:oMath>
      </m:oMathPara>
    </w:p>
    <w:p w14:paraId="383EBCBE" w14:textId="43ED947C" w:rsidR="002378E6" w:rsidRPr="00BE4225" w:rsidRDefault="00D4257B" w:rsidP="0071433B">
      <w:pPr>
        <w:spacing w:line="360" w:lineRule="auto"/>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 i talpán levő  kis kerekének a középontjának a pályája</m:t>
          </m:r>
        </m:oMath>
      </m:oMathPara>
    </w:p>
    <w:p w14:paraId="59DB860F" w14:textId="77777777" w:rsidR="002378E6" w:rsidRPr="00BE4225" w:rsidRDefault="002378E6" w:rsidP="0071433B">
      <w:pPr>
        <w:spacing w:line="360" w:lineRule="auto"/>
        <w:rPr>
          <w:rFonts w:ascii="Times New Roman" w:hAnsi="Times New Roman"/>
          <w:i/>
        </w:rPr>
      </w:pPr>
      <m:oMathPara>
        <m:oMath>
          <m:r>
            <w:rPr>
              <w:rFonts w:ascii="Cambria Math" w:hAnsi="Cambria Math"/>
            </w:rPr>
            <m:t>XR,YR,ZR a robothoz rögzítet koordináta rendszer tengelyei</m:t>
          </m:r>
        </m:oMath>
      </m:oMathPara>
    </w:p>
    <w:p w14:paraId="55B2E0C3" w14:textId="77777777" w:rsidR="002378E6" w:rsidRPr="00BE4225" w:rsidRDefault="00D4257B" w:rsidP="0071433B">
      <w:pPr>
        <w:spacing w:line="360" w:lineRule="auto"/>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aBs közötti vektor</m:t>
          </m:r>
        </m:oMath>
      </m:oMathPara>
    </w:p>
    <w:p w14:paraId="4A658795" w14:textId="77777777" w:rsidR="002378E6" w:rsidRPr="00BE4225" w:rsidRDefault="002378E6" w:rsidP="00911B32">
      <w:pPr>
        <w:spacing w:line="360" w:lineRule="auto"/>
        <w:rPr>
          <w:rFonts w:ascii="Times New Roman" w:hAnsi="Times New Roman"/>
        </w:rPr>
      </w:pPr>
      <w:r w:rsidRPr="00BE4225">
        <w:rPr>
          <w:rFonts w:ascii="Times New Roman" w:hAnsi="Times New Roman"/>
          <w:i/>
        </w:rPr>
        <w:tab/>
      </w:r>
      <w:r w:rsidRPr="00BE4225">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E4225">
        <w:rPr>
          <w:rFonts w:ascii="Times New Roman" w:hAnsi="Times New Roman"/>
        </w:rPr>
        <w:t xml:space="preserve"> szögsebességgel. </w:t>
      </w:r>
    </w:p>
    <w:p w14:paraId="340F4ACD" w14:textId="25B8EDEC" w:rsidR="002378E6" w:rsidRPr="00BE4225" w:rsidRDefault="00ED22AB" w:rsidP="00911B32">
      <w:pPr>
        <w:spacing w:line="360" w:lineRule="auto"/>
        <w:rPr>
          <w:rFonts w:ascii="Times New Roman" w:hAnsi="Times New Roman"/>
        </w:rPr>
      </w:pPr>
      <w:r w:rsidRPr="00BE4225">
        <w:rPr>
          <w:rFonts w:ascii="Times New Roman" w:hAnsi="Times New Roman"/>
        </w:rPr>
        <w:tab/>
        <w:t xml:space="preserve">Az </w:t>
      </w:r>
      <w:sdt>
        <w:sdtPr>
          <w:rPr>
            <w:rFonts w:ascii="Times New Roman" w:hAnsi="Times New Roman"/>
          </w:rPr>
          <w:id w:val="-1586603804"/>
          <w:citation/>
        </w:sdtPr>
        <w:sdtEndPr/>
        <w:sdtContent>
          <w:r w:rsidR="0071433B" w:rsidRPr="00BE4225">
            <w:rPr>
              <w:rFonts w:ascii="Times New Roman" w:hAnsi="Times New Roman"/>
            </w:rPr>
            <w:fldChar w:fldCharType="begin"/>
          </w:r>
          <w:r w:rsidR="0071433B" w:rsidRPr="00BE4225">
            <w:rPr>
              <w:rFonts w:ascii="Times New Roman" w:hAnsi="Times New Roman"/>
            </w:rPr>
            <w:instrText xml:space="preserve"> CITATION KKo \l 1038 </w:instrText>
          </w:r>
          <w:r w:rsidR="0071433B" w:rsidRPr="00BE4225">
            <w:rPr>
              <w:rFonts w:ascii="Times New Roman" w:hAnsi="Times New Roman"/>
            </w:rPr>
            <w:fldChar w:fldCharType="separate"/>
          </w:r>
          <w:r w:rsidR="00CB34B4" w:rsidRPr="00BE4225">
            <w:rPr>
              <w:rFonts w:ascii="Times New Roman" w:hAnsi="Times New Roman"/>
            </w:rPr>
            <w:t>[12]</w:t>
          </w:r>
          <w:r w:rsidR="0071433B" w:rsidRPr="00BE4225">
            <w:rPr>
              <w:rFonts w:ascii="Times New Roman" w:hAnsi="Times New Roman"/>
            </w:rPr>
            <w:fldChar w:fldCharType="end"/>
          </w:r>
        </w:sdtContent>
      </w:sdt>
      <w:r w:rsidR="0071433B" w:rsidRPr="00BE4225">
        <w:rPr>
          <w:rFonts w:ascii="Times New Roman" w:hAnsi="Times New Roman"/>
        </w:rPr>
        <w:t xml:space="preserve"> </w:t>
      </w:r>
      <w:r w:rsidR="002378E6" w:rsidRPr="00BE4225">
        <w:rPr>
          <w:rFonts w:ascii="Times New Roman" w:hAnsi="Times New Roman"/>
        </w:rPr>
        <w:t>alapján felírhatók a következő összefüggések a vektorok között:</w:t>
      </w:r>
    </w:p>
    <w:p w14:paraId="49B574FC" w14:textId="77777777" w:rsidR="002378E6" w:rsidRPr="00BE4225" w:rsidRDefault="00D4257B"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5155D192" w14:textId="77777777" w:rsidR="002378E6" w:rsidRPr="00BE4225" w:rsidRDefault="00D4257B"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6455A8B3" w14:textId="518436DF" w:rsidR="002378E6" w:rsidRPr="00BE4225" w:rsidRDefault="002378E6" w:rsidP="00A05E75">
      <w:pPr>
        <w:spacing w:line="360" w:lineRule="auto"/>
        <w:ind w:firstLine="432"/>
        <w:rPr>
          <w:rFonts w:ascii="Times New Roman" w:hAnsi="Times New Roman"/>
        </w:rPr>
      </w:pPr>
      <w:r w:rsidRPr="00BE4225">
        <w:rPr>
          <w:rFonts w:ascii="Times New Roman" w:hAnsi="Times New Roman"/>
        </w:rPr>
        <w:t>Ha ismerjük a</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 xml:space="preserve"> R</m:t>
                    </m:r>
                  </m:e>
                  <m:sub>
                    <m:r>
                      <w:rPr>
                        <w:rFonts w:ascii="Cambria Math" w:hAnsi="Cambria Math"/>
                      </w:rPr>
                      <m:t>ωBase</m:t>
                    </m:r>
                  </m:sub>
                </m:sSub>
              </m:e>
            </m:box>
          </m:e>
        </m:acc>
      </m:oMath>
      <w:r w:rsidRPr="00BE4225">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E4225">
        <w:rPr>
          <w:rFonts w:ascii="Times New Roman" w:hAnsi="Times New Roman"/>
        </w:rPr>
        <w:t xml:space="preserve"> ki</w:t>
      </w:r>
      <w:r w:rsidR="007B376E">
        <w:rPr>
          <w:rFonts w:ascii="Times New Roman" w:hAnsi="Times New Roman"/>
        </w:rPr>
        <w:t xml:space="preserve"> </w:t>
      </w:r>
      <w:r w:rsidRPr="00BE4225">
        <w:rPr>
          <w:rFonts w:ascii="Times New Roman" w:hAnsi="Times New Roman"/>
        </w:rPr>
        <w:t xml:space="preserve">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E4225">
        <w:rPr>
          <w:rFonts w:ascii="Times New Roman" w:hAnsi="Times New Roman"/>
        </w:rPr>
        <w:t xml:space="preserve"> sebességeket. Tudva hogy a rendszer csak az YR tengelye mentén tud sebességet generálni így:</w:t>
      </w:r>
    </w:p>
    <w:p w14:paraId="4535D2FD" w14:textId="17951BC6" w:rsidR="002378E6" w:rsidRPr="00BE4225" w:rsidRDefault="00D4257B" w:rsidP="00A05E75">
      <w:pPr>
        <w:spacing w:line="360" w:lineRule="auto"/>
        <w:ind w:firstLine="432"/>
        <w:rPr>
          <w:rFonts w:ascii="Times New Roman" w:hAnsi="Times New Roman"/>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 xml:space="preserve"> -nak az  YRszerinti komponensével.</m:t>
          </m:r>
        </m:oMath>
      </m:oMathPara>
    </w:p>
    <w:p w14:paraId="45BBBD3A" w14:textId="022BD6FE" w:rsidR="00450144" w:rsidRPr="00BE4225" w:rsidRDefault="00450144" w:rsidP="007852B4">
      <w:pPr>
        <w:keepNext/>
        <w:spacing w:line="360" w:lineRule="auto"/>
      </w:pPr>
      <w:r w:rsidRPr="00BE4225">
        <w:t xml:space="preserve"> </w:t>
      </w:r>
    </w:p>
    <w:p w14:paraId="4E572573" w14:textId="06235B4C" w:rsidR="00235CA1" w:rsidRPr="00BE4225" w:rsidRDefault="00C81A1F" w:rsidP="007852B4">
      <w:pPr>
        <w:spacing w:line="360" w:lineRule="auto"/>
      </w:pPr>
      <w:r w:rsidRPr="00BE4225">
        <w:rPr>
          <w:noProof/>
          <w:lang w:val="en-US"/>
        </w:rPr>
        <mc:AlternateContent>
          <mc:Choice Requires="wpg">
            <w:drawing>
              <wp:inline distT="0" distB="0" distL="0" distR="0" wp14:anchorId="4564D468" wp14:editId="73365337">
                <wp:extent cx="5566410" cy="3406039"/>
                <wp:effectExtent l="0" t="0" r="0" b="4445"/>
                <wp:docPr id="2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406039"/>
                          <a:chOff x="0" y="0"/>
                          <a:chExt cx="55664" cy="34060"/>
                        </a:xfrm>
                      </wpg:grpSpPr>
                      <pic:pic xmlns:pic="http://schemas.openxmlformats.org/drawingml/2006/picture">
                        <pic:nvPicPr>
                          <pic:cNvPr id="22" name="Picture 125"/>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664" cy="32118"/>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126"/>
                        <wps:cNvSpPr txBox="1">
                          <a:spLocks noChangeArrowheads="1"/>
                        </wps:cNvSpPr>
                        <wps:spPr bwMode="auto">
                          <a:xfrm>
                            <a:off x="0" y="32746"/>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EB373" w14:textId="7A61CA2D" w:rsidR="0025279D" w:rsidRPr="00472C25" w:rsidRDefault="0025279D" w:rsidP="00235CA1">
                              <w:pPr>
                                <w:pStyle w:val="Caption"/>
                                <w:jc w:val="center"/>
                                <w:rPr>
                                  <w:noProof/>
                                  <w:color w:val="1F4E79" w:themeColor="accent1" w:themeShade="80"/>
                                  <w:sz w:val="36"/>
                                  <w:szCs w:val="36"/>
                                </w:rPr>
                              </w:pPr>
                              <w:bookmarkStart w:id="462" w:name="_Toc422422507"/>
                              <w:bookmarkStart w:id="463" w:name="_Toc422568646"/>
                              <w:bookmarkStart w:id="464" w:name="_Toc42256871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52</w:t>
                              </w:r>
                              <w:r>
                                <w:fldChar w:fldCharType="end"/>
                              </w:r>
                              <w:r>
                                <w:t xml:space="preserve"> Robot 3D vektorábrája</w:t>
                              </w:r>
                              <w:bookmarkEnd w:id="462"/>
                              <w:bookmarkEnd w:id="463"/>
                              <w:bookmarkEnd w:id="464"/>
                            </w:p>
                          </w:txbxContent>
                        </wps:txbx>
                        <wps:bodyPr rot="0" vert="horz" wrap="square" lIns="0" tIns="0" rIns="0" bIns="0" anchor="t" anchorCtr="0" upright="1">
                          <a:spAutoFit/>
                        </wps:bodyPr>
                      </wps:wsp>
                    </wpg:wgp>
                  </a:graphicData>
                </a:graphic>
              </wp:inline>
            </w:drawing>
          </mc:Choice>
          <mc:Fallback>
            <w:pict>
              <v:group w14:anchorId="4564D468" id="Group 124" o:spid="_x0000_s1224" style="width:438.3pt;height:268.2pt;mso-position-horizontal-relative:char;mso-position-vertical-relative:line" coordsize="55664,3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">
                <v:shape id="Picture 125" o:spid="_x0000_s1225"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OKjEAAAA2wAAAA8AAABkcnMvZG93bnJldi54bWxEj9FqwkAURN8L/YflFvoiummgUqKbIMWC&#10;fdBi6gdcstdkNXs3ZFeT+vVdodDHYWbOMMtitK24Uu+NYwUvswQEceW04VrB4ftj+gbCB2SNrWNS&#10;8EMeivzxYYmZdgPv6VqGWkQI+wwVNCF0mZS+asiin7mOOHpH11sMUfa11D0OEW5bmSbJXFo0HBca&#10;7Oi9oepcXqyCtTbya7u6SbP+5GHyeqLdZrwo9fw0rhYgAo3hP/zX3mgFaQr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OKjEAAAA2wAAAA8AAAAAAAAAAAAAAAAA&#10;nwIAAGRycy9kb3ducmV2LnhtbFBLBQYAAAAABAAEAPcAAACQAwAAAAA=&#10;">
                  <v:imagedata r:id="rId197" o:title=""/>
                  <v:path arrowok="t"/>
                </v:shape>
                <v:shape id="Text Box 126" o:spid="_x0000_s1226" type="#_x0000_t202" style="position:absolute;top:32746;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2D0EB373" w14:textId="7A61CA2D" w:rsidR="0025279D" w:rsidRPr="00472C25" w:rsidRDefault="0025279D" w:rsidP="00235CA1">
                        <w:pPr>
                          <w:pStyle w:val="Caption"/>
                          <w:jc w:val="center"/>
                          <w:rPr>
                            <w:noProof/>
                            <w:color w:val="1F4E79" w:themeColor="accent1" w:themeShade="80"/>
                            <w:sz w:val="36"/>
                            <w:szCs w:val="36"/>
                          </w:rPr>
                        </w:pPr>
                        <w:bookmarkStart w:id="465" w:name="_Toc422422507"/>
                        <w:bookmarkStart w:id="466" w:name="_Toc422568646"/>
                        <w:bookmarkStart w:id="467" w:name="_Toc422568717"/>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52</w:t>
                        </w:r>
                        <w:r>
                          <w:fldChar w:fldCharType="end"/>
                        </w:r>
                        <w:r>
                          <w:t xml:space="preserve"> Robot 3D vektorábrája</w:t>
                        </w:r>
                        <w:bookmarkEnd w:id="465"/>
                        <w:bookmarkEnd w:id="466"/>
                        <w:bookmarkEnd w:id="467"/>
                      </w:p>
                    </w:txbxContent>
                  </v:textbox>
                </v:shape>
                <w10:anchorlock/>
              </v:group>
            </w:pict>
          </mc:Fallback>
        </mc:AlternateContent>
      </w:r>
    </w:p>
    <w:p w14:paraId="00447C48" w14:textId="69DACA5C" w:rsidR="00BD5921" w:rsidRPr="00BE4225" w:rsidRDefault="00C81A1F" w:rsidP="0071433B">
      <w:pPr>
        <w:keepNext/>
        <w:spacing w:line="360" w:lineRule="auto"/>
        <w:rPr>
          <w:rFonts w:ascii="Times New Roman" w:hAnsi="Times New Roman"/>
        </w:rPr>
      </w:pPr>
      <w:r w:rsidRPr="00BE4225">
        <w:rPr>
          <w:rFonts w:ascii="Times New Roman" w:hAnsi="Times New Roman"/>
          <w:noProof/>
          <w:lang w:val="en-US"/>
        </w:rPr>
        <w:lastRenderedPageBreak/>
        <mc:AlternateContent>
          <mc:Choice Requires="wpg">
            <w:drawing>
              <wp:inline distT="0" distB="0" distL="0" distR="0" wp14:anchorId="453FC7D5" wp14:editId="769FC1CD">
                <wp:extent cx="5661660" cy="8764269"/>
                <wp:effectExtent l="0" t="0" r="0" b="0"/>
                <wp:docPr id="1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8764269"/>
                          <a:chOff x="-73" y="0"/>
                          <a:chExt cx="56616" cy="87642"/>
                        </a:xfrm>
                      </wpg:grpSpPr>
                      <wpg:grpSp>
                        <wpg:cNvPr id="16" name="Group 131"/>
                        <wpg:cNvGrpSpPr>
                          <a:grpSpLocks/>
                        </wpg:cNvGrpSpPr>
                        <wpg:grpSpPr bwMode="auto">
                          <a:xfrm>
                            <a:off x="0" y="0"/>
                            <a:ext cx="56398" cy="85825"/>
                            <a:chOff x="1" y="0"/>
                            <a:chExt cx="56398" cy="85830"/>
                          </a:xfrm>
                        </wpg:grpSpPr>
                        <pic:pic xmlns:pic="http://schemas.openxmlformats.org/drawingml/2006/picture">
                          <pic:nvPicPr>
                            <pic:cNvPr id="17" name="Picture 132"/>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rot="10800000">
                              <a:off x="1" y="0"/>
                              <a:ext cx="55947" cy="33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33"/>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735" y="56613"/>
                              <a:ext cx="55664" cy="29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4"/>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rot="5400000">
                              <a:off x="19379" y="25521"/>
                              <a:ext cx="27565" cy="37364"/>
                            </a:xfrm>
                            <a:prstGeom prst="rect">
                              <a:avLst/>
                            </a:prstGeom>
                            <a:noFill/>
                            <a:extLst>
                              <a:ext uri="{909E8E84-426E-40DD-AFC4-6F175D3DCCD1}">
                                <a14:hiddenFill xmlns:a14="http://schemas.microsoft.com/office/drawing/2010/main">
                                  <a:solidFill>
                                    <a:srgbClr val="FFFFFF"/>
                                  </a:solidFill>
                                </a14:hiddenFill>
                              </a:ext>
                            </a:extLst>
                          </pic:spPr>
                        </pic:pic>
                      </wpg:grpSp>
                      <wps:wsp>
                        <wps:cNvPr id="20" name="Text Box 135"/>
                        <wps:cNvSpPr txBox="1">
                          <a:spLocks noChangeArrowheads="1"/>
                        </wps:cNvSpPr>
                        <wps:spPr bwMode="auto">
                          <a:xfrm>
                            <a:off x="-73" y="8632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00A6D" w14:textId="10A4C3CA" w:rsidR="0025279D" w:rsidRDefault="0025279D" w:rsidP="00BD5921">
                              <w:pPr>
                                <w:pStyle w:val="Caption"/>
                                <w:jc w:val="center"/>
                                <w:rPr>
                                  <w:noProof/>
                                </w:rPr>
                              </w:pPr>
                              <w:bookmarkStart w:id="468" w:name="_Ref420526887"/>
                              <w:bookmarkStart w:id="469" w:name="_Toc422422508"/>
                              <w:bookmarkStart w:id="470" w:name="_Toc422568647"/>
                              <w:bookmarkStart w:id="471" w:name="_Toc422568718"/>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53</w:t>
                              </w:r>
                              <w:r>
                                <w:fldChar w:fldCharType="end"/>
                              </w:r>
                              <w:bookmarkEnd w:id="468"/>
                              <w:r>
                                <w:t xml:space="preserve"> Oldalnézetek és Felülnéztet, jelölések szemléltetése</w:t>
                              </w:r>
                              <w:bookmarkEnd w:id="469"/>
                              <w:bookmarkEnd w:id="470"/>
                              <w:bookmarkEnd w:id="471"/>
                            </w:p>
                          </w:txbxContent>
                        </wps:txbx>
                        <wps:bodyPr rot="0" vert="horz" wrap="square" lIns="0" tIns="0" rIns="0" bIns="0" anchor="t" anchorCtr="0" upright="1">
                          <a:spAutoFit/>
                        </wps:bodyPr>
                      </wps:wsp>
                    </wpg:wgp>
                  </a:graphicData>
                </a:graphic>
              </wp:inline>
            </w:drawing>
          </mc:Choice>
          <mc:Fallback>
            <w:pict>
              <v:group w14:anchorId="453FC7D5" id="Group 130" o:spid="_x0000_s1227" style="width:445.8pt;height:690.1pt;mso-position-horizontal-relative:char;mso-position-vertical-relative:line" coordorigin="-73" coordsize="56616,8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">
                <v:group id="Group 131" o:spid="_x0000_s1228"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32" o:spid="_x0000_s1229"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Ra/AAAA2wAAAA8AAABkcnMvZG93bnJldi54bWxET82KwjAQvgv7DmEWvIimK6JrNcoiiF61&#10;PsBsMzbFZlKSqNWnNwsL3ubj+53lurONuJEPtWMFX6MMBHHpdM2VglOxHX6DCBFZY+OYFDwowHr1&#10;0Vtirt2dD3Q7xkqkEA45KjAxtrmUoTRkMYxcS5y4s/MWY4K+ktrjPYXbRo6zbCot1pwaDLa0MVRe&#10;jlerYDcfIJnzZNw852U93T59cZn9KtX/7H4WICJ18S3+d+91mj+Dv1/S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lJ0WvwAAANsAAAAPAAAAAAAAAAAAAAAAAJ8CAABk&#10;cnMvZG93bnJldi54bWxQSwUGAAAAAAQABAD3AAAAiwMAAAAA&#10;">
                    <v:imagedata r:id="rId201" o:title=""/>
                    <v:path arrowok="t"/>
                  </v:shape>
                  <v:shape id="Picture 133" o:spid="_x0000_s1230"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jNjGAAAA2wAAAA8AAABkcnMvZG93bnJldi54bWxEj0FrwkAQhe+F/odlCr0U3ViK1egqIpRK&#10;L2Kq4HHIjkl0dzZkV03/fedQ6G2G9+a9b+bL3jt1oy42gQ2Mhhko4jLYhisD+++PwQRUTMgWXWAy&#10;8EMRlovHhznmNtx5R7ciVUpCOOZooE6pzbWOZU0e4zC0xKKdQucxydpV2nZ4l3Dv9GuWjbXHhqWh&#10;xpbWNZWX4uoNjIuX97dDnH5+ufV0ez2643ZzDsY8P/WrGahEffo3/11vrOALrPwiA+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M2MYAAADbAAAADwAAAAAAAAAAAAAA&#10;AACfAgAAZHJzL2Rvd25yZXYueG1sUEsFBgAAAAAEAAQA9wAAAJIDAAAAAA==&#10;">
                    <v:imagedata r:id="rId202" o:title=""/>
                    <v:path arrowok="t"/>
                  </v:shape>
                  <v:shape id="Picture 134" o:spid="_x0000_s1231"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sEfEAAAA2wAAAA8AAABkcnMvZG93bnJldi54bWxET0trwkAQvgv9D8sUetNNK9Q2ukorRHsQ&#10;wcehvQ3ZMRvMzobsNib99V1B8DYf33Nmi85WoqXGl44VPI8SEMS50yUXCo6HbPgGwgdkjZVjUtCT&#10;h8X8YTDDVLsL76jdh0LEEPYpKjAh1KmUPjdk0Y9cTRy5k2sshgibQuoGLzHcVvIlSV6lxZJjg8Ga&#10;loby8/7XKrCfp+z7sDv2q834b21+8u2k7kmpp8fuYwoiUBfu4pv7S8f573D9JR4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sEfEAAAA2wAAAA8AAAAAAAAAAAAAAAAA&#10;nwIAAGRycy9kb3ducmV2LnhtbFBLBQYAAAAABAAEAPcAAACQAwAAAAA=&#10;">
                    <v:imagedata r:id="rId203" o:title=""/>
                    <v:path arrowok="t"/>
                  </v:shape>
                </v:group>
                <v:shape id="Text Box 135" o:spid="_x0000_s1232" type="#_x0000_t202" style="position:absolute;left:-73;top:8632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3F00A6D" w14:textId="10A4C3CA" w:rsidR="0025279D" w:rsidRDefault="0025279D" w:rsidP="00BD5921">
                        <w:pPr>
                          <w:pStyle w:val="Caption"/>
                          <w:jc w:val="center"/>
                          <w:rPr>
                            <w:noProof/>
                          </w:rPr>
                        </w:pPr>
                        <w:bookmarkStart w:id="472" w:name="_Ref420526887"/>
                        <w:bookmarkStart w:id="473" w:name="_Toc422422508"/>
                        <w:bookmarkStart w:id="474" w:name="_Toc422568647"/>
                        <w:bookmarkStart w:id="475" w:name="_Toc422568718"/>
                        <w:r>
                          <w:t xml:space="preserve">Kép. </w:t>
                        </w:r>
                        <w:r>
                          <w:fldChar w:fldCharType="begin"/>
                        </w:r>
                        <w:r>
                          <w:instrText xml:space="preserve"> STYLEREF 1 \s </w:instrText>
                        </w:r>
                        <w:r>
                          <w:fldChar w:fldCharType="separate"/>
                        </w:r>
                        <w:r>
                          <w:rPr>
                            <w:noProof/>
                          </w:rPr>
                          <w:t>3</w:t>
                        </w:r>
                        <w:r>
                          <w:fldChar w:fldCharType="end"/>
                        </w:r>
                        <w:r>
                          <w:t>.</w:t>
                        </w:r>
                        <w:r>
                          <w:fldChar w:fldCharType="begin"/>
                        </w:r>
                        <w:r>
                          <w:instrText xml:space="preserve"> SEQ Kép. \* ARABIC \s 1 </w:instrText>
                        </w:r>
                        <w:r>
                          <w:fldChar w:fldCharType="separate"/>
                        </w:r>
                        <w:r>
                          <w:rPr>
                            <w:noProof/>
                          </w:rPr>
                          <w:t>53</w:t>
                        </w:r>
                        <w:r>
                          <w:fldChar w:fldCharType="end"/>
                        </w:r>
                        <w:bookmarkEnd w:id="472"/>
                        <w:r>
                          <w:t xml:space="preserve"> Oldalnézetek és Felülnéztet, jelölések szemléltetése</w:t>
                        </w:r>
                        <w:bookmarkEnd w:id="473"/>
                        <w:bookmarkEnd w:id="474"/>
                        <w:bookmarkEnd w:id="475"/>
                      </w:p>
                    </w:txbxContent>
                  </v:textbox>
                </v:shape>
                <w10:anchorlock/>
              </v:group>
            </w:pict>
          </mc:Fallback>
        </mc:AlternateContent>
      </w:r>
    </w:p>
    <w:p w14:paraId="5E607EEA" w14:textId="77777777" w:rsidR="00BD5921" w:rsidRPr="00BE4225" w:rsidRDefault="00BD5921" w:rsidP="0071433B">
      <w:pPr>
        <w:pStyle w:val="Heading1"/>
        <w:spacing w:line="360" w:lineRule="auto"/>
        <w:rPr>
          <w:rFonts w:ascii="Times New Roman" w:hAnsi="Times New Roman" w:cs="Times New Roman"/>
          <w:sz w:val="24"/>
          <w:szCs w:val="24"/>
        </w:rPr>
      </w:pPr>
      <w:bookmarkStart w:id="476" w:name="_Toc417054456"/>
      <w:bookmarkStart w:id="477" w:name="_Toc417058566"/>
      <w:bookmarkStart w:id="478" w:name="_Toc417058604"/>
      <w:bookmarkStart w:id="479" w:name="_Toc417063477"/>
      <w:bookmarkStart w:id="480" w:name="_Toc417063546"/>
      <w:bookmarkStart w:id="481" w:name="_Toc417072361"/>
      <w:bookmarkStart w:id="482" w:name="_Toc417072885"/>
      <w:bookmarkStart w:id="483" w:name="_Toc417072949"/>
      <w:bookmarkStart w:id="484" w:name="_Toc420421299"/>
      <w:bookmarkStart w:id="485" w:name="_Toc420422965"/>
      <w:bookmarkStart w:id="486" w:name="_Toc420501433"/>
      <w:bookmarkStart w:id="487" w:name="_Toc420501811"/>
      <w:bookmarkStart w:id="488" w:name="_Toc420501929"/>
      <w:bookmarkStart w:id="489" w:name="_Toc420501987"/>
      <w:bookmarkStart w:id="490" w:name="_Toc420524609"/>
      <w:bookmarkStart w:id="491" w:name="_Toc420531042"/>
      <w:bookmarkStart w:id="492" w:name="_Toc417054457"/>
      <w:bookmarkStart w:id="493" w:name="_Toc417058567"/>
      <w:bookmarkStart w:id="494" w:name="_Toc417058605"/>
      <w:bookmarkStart w:id="495" w:name="_Toc417063478"/>
      <w:bookmarkStart w:id="496" w:name="_Toc417063547"/>
      <w:bookmarkStart w:id="497" w:name="_Toc417072362"/>
      <w:bookmarkStart w:id="498" w:name="_Toc417072886"/>
      <w:bookmarkStart w:id="499" w:name="_Toc417072950"/>
      <w:bookmarkStart w:id="500" w:name="_Toc420421300"/>
      <w:bookmarkStart w:id="501" w:name="_Toc420422966"/>
      <w:bookmarkStart w:id="502" w:name="_Toc420501434"/>
      <w:bookmarkStart w:id="503" w:name="_Toc420501812"/>
      <w:bookmarkStart w:id="504" w:name="_Toc420501930"/>
      <w:bookmarkStart w:id="505" w:name="_Toc420501988"/>
      <w:bookmarkStart w:id="506" w:name="_Toc420524610"/>
      <w:bookmarkStart w:id="507" w:name="_Toc420531043"/>
      <w:bookmarkStart w:id="508" w:name="_Toc422599330"/>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Pr="00BE4225">
        <w:rPr>
          <w:rFonts w:ascii="Times New Roman" w:hAnsi="Times New Roman" w:cs="Times New Roman"/>
          <w:sz w:val="24"/>
          <w:szCs w:val="24"/>
        </w:rPr>
        <w:lastRenderedPageBreak/>
        <w:t>Robot Mechanikai Felépítése</w:t>
      </w:r>
      <w:bookmarkEnd w:id="508"/>
    </w:p>
    <w:p w14:paraId="36F1D005" w14:textId="05D4AFD6" w:rsidR="00BD5921" w:rsidRPr="00BE4225" w:rsidRDefault="00BD5921" w:rsidP="00911B32">
      <w:pPr>
        <w:spacing w:line="360" w:lineRule="auto"/>
        <w:ind w:firstLine="432"/>
        <w:rPr>
          <w:rFonts w:ascii="Times New Roman" w:hAnsi="Times New Roman"/>
        </w:rPr>
      </w:pPr>
      <w:r w:rsidRPr="00BE4225">
        <w:rPr>
          <w:rFonts w:ascii="Times New Roman" w:hAnsi="Times New Roman"/>
        </w:rPr>
        <w:t xml:space="preserve">A robot alapját képezi egy masszív </w:t>
      </w:r>
      <w:r w:rsidR="003A2637" w:rsidRPr="00BE4225">
        <w:rPr>
          <w:rFonts w:ascii="Times New Roman" w:hAnsi="Times New Roman"/>
        </w:rPr>
        <w:t>váz,</w:t>
      </w:r>
      <w:r w:rsidR="00124E58" w:rsidRPr="00BE4225">
        <w:rPr>
          <w:rFonts w:ascii="Times New Roman" w:hAnsi="Times New Roman"/>
        </w:rPr>
        <w:t xml:space="preserve"> </w:t>
      </w:r>
      <w:r w:rsidR="00ED22AB" w:rsidRPr="00BE4225">
        <w:rPr>
          <w:rFonts w:ascii="Times New Roman" w:hAnsi="Times New Roman"/>
        </w:rPr>
        <w:t>amely könnyű fémprofilokból áll össze és hege</w:t>
      </w:r>
      <w:r w:rsidR="007B376E">
        <w:rPr>
          <w:rFonts w:ascii="Times New Roman" w:hAnsi="Times New Roman"/>
        </w:rPr>
        <w:t xml:space="preserve">sztésekkel rögzítjük egymáshoz </w:t>
      </w:r>
      <w:r w:rsidR="00ED22AB" w:rsidRPr="00BE4225">
        <w:rPr>
          <w:rFonts w:ascii="Times New Roman" w:hAnsi="Times New Roman"/>
        </w:rPr>
        <w:t>az elemeket. A váz és az egész rendszer szimmetrikus két tengelyre nézve is ezért a továbbiakban csak a rendszer negyedét részletezzük. A 7.1 képen látható a rendszer vázának Autodesk</w:t>
      </w:r>
      <w:r w:rsidR="007B376E">
        <w:rPr>
          <w:rFonts w:ascii="Times New Roman" w:hAnsi="Times New Roman"/>
        </w:rPr>
        <w:t xml:space="preserve"> </w:t>
      </w:r>
      <w:r w:rsidR="00ED22AB" w:rsidRPr="00BE4225">
        <w:rPr>
          <w:rFonts w:ascii="Times New Roman" w:hAnsi="Times New Roman"/>
        </w:rPr>
        <w:t>Inventorban elkészített terve.</w:t>
      </w:r>
    </w:p>
    <w:p w14:paraId="75C61F16" w14:textId="4B6A5F1C" w:rsidR="00B631C3" w:rsidRPr="00BE4225" w:rsidRDefault="00ED22AB" w:rsidP="00A05E75">
      <w:pPr>
        <w:spacing w:line="360" w:lineRule="auto"/>
        <w:ind w:firstLine="432"/>
        <w:rPr>
          <w:rFonts w:ascii="Times New Roman" w:hAnsi="Times New Roman"/>
        </w:rPr>
      </w:pPr>
      <w:r w:rsidRPr="00BE4225">
        <w:rPr>
          <w:rFonts w:ascii="Times New Roman" w:hAnsi="Times New Roman"/>
        </w:rPr>
        <w:t>DC mot</w:t>
      </w:r>
      <w:r w:rsidR="007B376E">
        <w:rPr>
          <w:rFonts w:ascii="Times New Roman" w:hAnsi="Times New Roman"/>
        </w:rPr>
        <w:t>o</w:t>
      </w:r>
      <w:r w:rsidRPr="00BE4225">
        <w:rPr>
          <w:rFonts w:ascii="Times New Roman" w:hAnsi="Times New Roman"/>
        </w:rPr>
        <w:t>rok betáplálási feszültsége: 12V, maximális terhelés alatt 10A áramot is felvehet.</w:t>
      </w:r>
    </w:p>
    <w:p w14:paraId="4CA395F0" w14:textId="77777777" w:rsidR="00B631C3" w:rsidRPr="00BE4225" w:rsidRDefault="00ED22AB" w:rsidP="00A05E75">
      <w:pPr>
        <w:spacing w:line="360" w:lineRule="auto"/>
        <w:rPr>
          <w:rFonts w:ascii="Times New Roman" w:hAnsi="Times New Roman"/>
        </w:rPr>
      </w:pPr>
      <w:r w:rsidRPr="00BE4225">
        <w:rPr>
          <w:rFonts w:ascii="Times New Roman" w:hAnsi="Times New Roman"/>
        </w:rPr>
        <w:t>A 7.1 képen látható Kup kerékáttételen keresztül hajtjuk meg a lánctalpat, a talpak mozgatására orsósáttételt használtam több okból is:</w:t>
      </w:r>
    </w:p>
    <w:p w14:paraId="3ABBF746" w14:textId="11151A7E" w:rsidR="00257E21" w:rsidRPr="00BE4225" w:rsidRDefault="00ED22AB" w:rsidP="00A05E75">
      <w:pPr>
        <w:pStyle w:val="ListParagraph"/>
        <w:numPr>
          <w:ilvl w:val="0"/>
          <w:numId w:val="3"/>
        </w:numPr>
        <w:spacing w:line="360" w:lineRule="auto"/>
        <w:ind w:left="360"/>
        <w:rPr>
          <w:rFonts w:ascii="Times New Roman" w:hAnsi="Times New Roman"/>
        </w:rPr>
      </w:pPr>
      <w:r w:rsidRPr="00BE4225">
        <w:rPr>
          <w:rFonts w:ascii="Times New Roman" w:hAnsi="Times New Roman"/>
        </w:rPr>
        <w:t xml:space="preserve">Nagy nyomaték kifejtésére képesek, jelen esetben 40:1 az áttétel arány. Egy motor által kifejtett nyomaték névlegesen 3-4Nm között van így a </w:t>
      </w:r>
      <w:commentRangeStart w:id="509"/>
      <w:r w:rsidRPr="00BE4225">
        <w:rPr>
          <w:rFonts w:ascii="Times New Roman" w:hAnsi="Times New Roman"/>
        </w:rPr>
        <w:t xml:space="preserve">karok végén tengelyre kifejtett nyomaték elérheti a 60Nm-t. </w:t>
      </w:r>
      <w:commentRangeEnd w:id="509"/>
      <w:r w:rsidR="00124E58" w:rsidRPr="00BE4225">
        <w:rPr>
          <w:rStyle w:val="CommentReference"/>
        </w:rPr>
        <w:commentReference w:id="509"/>
      </w:r>
    </w:p>
    <w:p w14:paraId="5809FF29" w14:textId="77777777" w:rsidR="00257E21" w:rsidRPr="00BE4225" w:rsidRDefault="00ED22AB" w:rsidP="00BC64C7">
      <w:pPr>
        <w:pStyle w:val="ListParagraph"/>
        <w:numPr>
          <w:ilvl w:val="0"/>
          <w:numId w:val="3"/>
        </w:numPr>
        <w:spacing w:line="360" w:lineRule="auto"/>
        <w:ind w:left="360"/>
        <w:rPr>
          <w:rFonts w:ascii="Times New Roman" w:hAnsi="Times New Roman"/>
        </w:rPr>
      </w:pPr>
      <w:r w:rsidRPr="00BE4225">
        <w:rPr>
          <w:rFonts w:ascii="Times New Roman" w:hAnsi="Times New Roman"/>
        </w:rPr>
        <w:t>A terhelés nem képes visszafele hajtani, mert a mechanizmus lezárja, így akár a motort teljesen ki is kapcsolhatjuk, ha nem szeretnénk megváltoztatni a talp pozícióját.</w:t>
      </w:r>
    </w:p>
    <w:p w14:paraId="128EB3B8" w14:textId="77777777" w:rsidR="00257E21" w:rsidRPr="00BE4225" w:rsidRDefault="00ED22AB" w:rsidP="00BC64C7">
      <w:pPr>
        <w:spacing w:line="360" w:lineRule="auto"/>
        <w:ind w:left="360"/>
        <w:rPr>
          <w:rFonts w:ascii="Times New Roman" w:hAnsi="Times New Roman"/>
        </w:rPr>
      </w:pPr>
      <w:r w:rsidRPr="00BE4225">
        <w:rPr>
          <w:rFonts w:ascii="Times New Roman" w:hAnsi="Times New Roman"/>
        </w:rPr>
        <w:t>A forgó talpak 360 fokban körbeforgathatók, a NagyKerék tengelye körül.</w:t>
      </w:r>
    </w:p>
    <w:p w14:paraId="07915BEF" w14:textId="77777777" w:rsidR="00C63F38" w:rsidRPr="00BE4225" w:rsidRDefault="00ED22AB" w:rsidP="00BC64C7">
      <w:pPr>
        <w:spacing w:line="360" w:lineRule="auto"/>
        <w:ind w:firstLine="360"/>
        <w:rPr>
          <w:rFonts w:ascii="Times New Roman" w:hAnsi="Times New Roman"/>
        </w:rPr>
      </w:pPr>
      <w:r w:rsidRPr="00BE4225">
        <w:rPr>
          <w:rFonts w:ascii="Times New Roman" w:hAnsi="Times New Roman"/>
        </w:rPr>
        <w:t>A NagyKerék két csapágy segítségével illesztve van a talp tengelyéhez, így a kerék szabadon fut a tengelyen.</w:t>
      </w:r>
      <w:r w:rsidR="00E63D81" w:rsidRPr="00BE4225">
        <w:rPr>
          <w:rFonts w:ascii="Times New Roman" w:hAnsi="Times New Roman"/>
        </w:rPr>
        <w:t xml:space="preserve"> </w:t>
      </w:r>
      <w:r w:rsidRPr="00BE4225">
        <w:rPr>
          <w:rFonts w:ascii="Times New Roman" w:hAnsi="Times New Roman"/>
        </w:rPr>
        <w:t xml:space="preserve">A nyomaték a NagyKerék-ről a KisKerék-re bordásszíj segítségével adódik át.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00C63F38" w:rsidRPr="00BE4225">
        <w:rPr>
          <w:rFonts w:ascii="Times New Roman" w:hAnsi="Times New Roman"/>
        </w:rPr>
        <w:t xml:space="preserve"> hajt meg egy másik fogaskeréken keresztül. A</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00C63F38" w:rsidRPr="00BE4225">
        <w:rPr>
          <w:rFonts w:ascii="Times New Roman" w:hAnsi="Times New Roman"/>
        </w:rPr>
        <w:t xml:space="preserve"> a csiga áttételen keresztül válto</w:t>
      </w:r>
      <w:r w:rsidR="007F18A3" w:rsidRPr="00BE4225">
        <w:rPr>
          <w:rFonts w:ascii="Times New Roman" w:hAnsi="Times New Roman"/>
        </w:rPr>
        <w:t>z</w:t>
      </w:r>
      <w:r w:rsidRPr="00BE4225">
        <w:rPr>
          <w:rFonts w:ascii="Times New Roman" w:hAnsi="Times New Roman"/>
        </w:rPr>
        <w:t>tatja a lánctalpak szögét. A mechanikai rendszer terve az alábbi ábrákon van szemléltetve.</w:t>
      </w:r>
    </w:p>
    <w:p w14:paraId="6E809B3D" w14:textId="4350AAAD" w:rsidR="00235CA1" w:rsidRPr="00BE4225" w:rsidRDefault="00C81A1F" w:rsidP="00FC3556">
      <w:pPr>
        <w:spacing w:line="360" w:lineRule="auto"/>
        <w:ind w:firstLine="360"/>
        <w:rPr>
          <w:rFonts w:ascii="Times New Roman" w:hAnsi="Times New Roman"/>
        </w:rPr>
      </w:pPr>
      <w:r w:rsidRPr="00BE4225">
        <w:rPr>
          <w:rFonts w:ascii="Times New Roman" w:hAnsi="Times New Roman"/>
          <w:noProof/>
          <w:lang w:val="en-US"/>
        </w:rPr>
        <w:lastRenderedPageBreak/>
        <mc:AlternateContent>
          <mc:Choice Requires="wpg">
            <w:drawing>
              <wp:inline distT="0" distB="0" distL="0" distR="0" wp14:anchorId="0FE80B40" wp14:editId="6EA822EC">
                <wp:extent cx="5566410" cy="3934458"/>
                <wp:effectExtent l="0" t="133350" r="0" b="9525"/>
                <wp:docPr id="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934458"/>
                          <a:chOff x="0" y="0"/>
                          <a:chExt cx="55664" cy="39344"/>
                        </a:xfrm>
                      </wpg:grpSpPr>
                      <pic:pic xmlns:pic="http://schemas.openxmlformats.org/drawingml/2006/picture">
                        <pic:nvPicPr>
                          <pic:cNvPr id="7" name="Picture 136"/>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1963"/>
                            <a:ext cx="55664" cy="35541"/>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137"/>
                        <wps:cNvSpPr txBox="1">
                          <a:spLocks noChangeArrowheads="1"/>
                        </wps:cNvSpPr>
                        <wps:spPr bwMode="auto">
                          <a:xfrm>
                            <a:off x="0" y="38030"/>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CBB3" w14:textId="6BF443CA" w:rsidR="0025279D" w:rsidRPr="00874D22" w:rsidRDefault="0025279D" w:rsidP="00235CA1">
                              <w:pPr>
                                <w:pStyle w:val="Caption"/>
                                <w:jc w:val="center"/>
                                <w:rPr>
                                  <w:rFonts w:ascii="Times New Roman" w:hAnsi="Times New Roman"/>
                                  <w:sz w:val="24"/>
                                  <w:szCs w:val="24"/>
                                </w:rPr>
                              </w:pPr>
                              <w:bookmarkStart w:id="510" w:name="_Toc422422509"/>
                              <w:bookmarkStart w:id="511" w:name="_Toc422568648"/>
                              <w:bookmarkStart w:id="512" w:name="_Toc422568719"/>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t xml:space="preserve"> Robot vázának Inventoros 3D Képe</w:t>
                              </w:r>
                              <w:bookmarkEnd w:id="510"/>
                              <w:bookmarkEnd w:id="511"/>
                              <w:bookmarkEnd w:id="512"/>
                            </w:p>
                          </w:txbxContent>
                        </wps:txbx>
                        <wps:bodyPr rot="0" vert="horz" wrap="square" lIns="0" tIns="0" rIns="0" bIns="0" anchor="t" anchorCtr="0" upright="1">
                          <a:spAutoFit/>
                        </wps:bodyPr>
                      </wps:wsp>
                      <wps:wsp>
                        <wps:cNvPr id="9" name="Rounded Rectangle 139"/>
                        <wps:cNvSpPr>
                          <a:spLocks noChangeArrowheads="1"/>
                        </wps:cNvSpPr>
                        <wps:spPr bwMode="auto">
                          <a:xfrm rot="3131764">
                            <a:off x="280" y="13632"/>
                            <a:ext cx="11423" cy="3709"/>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2058C9D0" w14:textId="77777777" w:rsidR="0025279D" w:rsidRPr="003A2637" w:rsidRDefault="0025279D" w:rsidP="00235CA1">
                              <w:pPr>
                                <w:jc w:val="center"/>
                                <w:rPr>
                                  <w:sz w:val="28"/>
                                  <w:szCs w:val="28"/>
                                </w:rPr>
                              </w:pPr>
                              <w:r w:rsidRPr="003A2637">
                                <w:rPr>
                                  <w:sz w:val="28"/>
                                  <w:szCs w:val="28"/>
                                </w:rPr>
                                <w:t>ForgóTalp1</w:t>
                              </w:r>
                            </w:p>
                          </w:txbxContent>
                        </wps:txbx>
                        <wps:bodyPr rot="0" vert="horz" wrap="square" lIns="91440" tIns="45720" rIns="91440" bIns="45720" anchor="ctr" anchorCtr="0" upright="1">
                          <a:noAutofit/>
                        </wps:bodyPr>
                      </wps:wsp>
                      <wps:wsp>
                        <wps:cNvPr id="10" name="Rounded Rectangle 140"/>
                        <wps:cNvSpPr>
                          <a:spLocks noChangeArrowheads="1"/>
                        </wps:cNvSpPr>
                        <wps:spPr bwMode="auto">
                          <a:xfrm rot="4615953">
                            <a:off x="38146" y="10322"/>
                            <a:ext cx="11423" cy="3710"/>
                          </a:xfrm>
                          <a:prstGeom prst="roundRect">
                            <a:avLst>
                              <a:gd name="adj" fmla="val 16667"/>
                            </a:avLst>
                          </a:prstGeom>
                          <a:solidFill>
                            <a:srgbClr val="5B9BD5"/>
                          </a:solidFill>
                          <a:ln w="12700">
                            <a:solidFill>
                              <a:srgbClr val="41719C"/>
                            </a:solidFill>
                            <a:miter lim="800000"/>
                            <a:headEnd/>
                            <a:tailEnd/>
                          </a:ln>
                        </wps:spPr>
                        <wps:txbx>
                          <w:txbxContent>
                            <w:p w14:paraId="68AB88DA" w14:textId="77777777" w:rsidR="0025279D" w:rsidRPr="003A2637" w:rsidRDefault="0025279D"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4</w:t>
                              </w:r>
                            </w:p>
                          </w:txbxContent>
                        </wps:txbx>
                        <wps:bodyPr rot="0" vert="horz" wrap="square" lIns="91440" tIns="45720" rIns="91440" bIns="45720" anchor="ctr" anchorCtr="0" upright="1">
                          <a:noAutofit/>
                        </wps:bodyPr>
                      </wps:wsp>
                      <wps:wsp>
                        <wps:cNvPr id="11" name="Rounded Rectangle 141"/>
                        <wps:cNvSpPr>
                          <a:spLocks noChangeArrowheads="1"/>
                        </wps:cNvSpPr>
                        <wps:spPr bwMode="auto">
                          <a:xfrm rot="837976">
                            <a:off x="25356" y="56"/>
                            <a:ext cx="11424" cy="3709"/>
                          </a:xfrm>
                          <a:prstGeom prst="roundRect">
                            <a:avLst>
                              <a:gd name="adj" fmla="val 16667"/>
                            </a:avLst>
                          </a:prstGeom>
                          <a:solidFill>
                            <a:srgbClr val="5B9BD5"/>
                          </a:solidFill>
                          <a:ln w="12700">
                            <a:solidFill>
                              <a:srgbClr val="41719C"/>
                            </a:solidFill>
                            <a:miter lim="800000"/>
                            <a:headEnd/>
                            <a:tailEnd/>
                          </a:ln>
                        </wps:spPr>
                        <wps:txbx>
                          <w:txbxContent>
                            <w:p w14:paraId="08766C68" w14:textId="77777777" w:rsidR="0025279D" w:rsidRPr="003A2637" w:rsidRDefault="0025279D"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3</w:t>
                              </w:r>
                            </w:p>
                          </w:txbxContent>
                        </wps:txbx>
                        <wps:bodyPr rot="0" vert="horz" wrap="square" lIns="91440" tIns="45720" rIns="91440" bIns="45720" anchor="ctr" anchorCtr="0" upright="1">
                          <a:noAutofit/>
                        </wps:bodyPr>
                      </wps:wsp>
                      <wps:wsp>
                        <wps:cNvPr id="12" name="Rounded Rectangle 142"/>
                        <wps:cNvSpPr>
                          <a:spLocks noChangeArrowheads="1"/>
                        </wps:cNvSpPr>
                        <wps:spPr bwMode="auto">
                          <a:xfrm rot="1906640">
                            <a:off x="15090" y="31190"/>
                            <a:ext cx="11424" cy="3710"/>
                          </a:xfrm>
                          <a:prstGeom prst="roundRect">
                            <a:avLst>
                              <a:gd name="adj" fmla="val 16667"/>
                            </a:avLst>
                          </a:prstGeom>
                          <a:solidFill>
                            <a:srgbClr val="5B9BD5"/>
                          </a:solidFill>
                          <a:ln w="12700">
                            <a:solidFill>
                              <a:srgbClr val="41719C"/>
                            </a:solidFill>
                            <a:miter lim="800000"/>
                            <a:headEnd/>
                            <a:tailEnd/>
                          </a:ln>
                        </wps:spPr>
                        <wps:txbx>
                          <w:txbxContent>
                            <w:p w14:paraId="506DE9AE" w14:textId="77777777" w:rsidR="0025279D" w:rsidRPr="003A2637" w:rsidRDefault="0025279D"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2</w:t>
                              </w:r>
                            </w:p>
                          </w:txbxContent>
                        </wps:txbx>
                        <wps:bodyPr rot="0" vert="horz" wrap="square" lIns="91440" tIns="45720" rIns="91440" bIns="45720" anchor="ctr" anchorCtr="0" upright="1">
                          <a:noAutofit/>
                        </wps:bodyPr>
                      </wps:wsp>
                      <wps:wsp>
                        <wps:cNvPr id="13" name="Rounded Rectangular Callout 174"/>
                        <wps:cNvSpPr>
                          <a:spLocks noChangeArrowheads="1"/>
                        </wps:cNvSpPr>
                        <wps:spPr bwMode="auto">
                          <a:xfrm>
                            <a:off x="8358" y="0"/>
                            <a:ext cx="7629" cy="3365"/>
                          </a:xfrm>
                          <a:prstGeom prst="wedgeRoundRectCallout">
                            <a:avLst>
                              <a:gd name="adj1" fmla="val -109644"/>
                              <a:gd name="adj2" fmla="val 77500"/>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144934F" w14:textId="77777777" w:rsidR="0025279D" w:rsidRDefault="0025279D" w:rsidP="00235CA1">
                              <w:pPr>
                                <w:jc w:val="center"/>
                              </w:pPr>
                              <w:r>
                                <w:t>KisKerék</w:t>
                              </w:r>
                            </w:p>
                          </w:txbxContent>
                        </wps:txbx>
                        <wps:bodyPr rot="0" vert="horz" wrap="square" lIns="91440" tIns="45720" rIns="91440" bIns="45720" anchor="ctr" anchorCtr="0" upright="1">
                          <a:noAutofit/>
                        </wps:bodyPr>
                      </wps:wsp>
                      <wps:wsp>
                        <wps:cNvPr id="14" name="Rounded Rectangular Callout 175"/>
                        <wps:cNvSpPr>
                          <a:spLocks noChangeArrowheads="1"/>
                        </wps:cNvSpPr>
                        <wps:spPr bwMode="auto">
                          <a:xfrm>
                            <a:off x="16885" y="7292"/>
                            <a:ext cx="9200" cy="3366"/>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FF5626" w14:textId="77777777" w:rsidR="0025279D" w:rsidRDefault="0025279D" w:rsidP="00235CA1">
                              <w:pPr>
                                <w:jc w:val="center"/>
                              </w:pPr>
                              <w:r>
                                <w:t>NagyKerék</w:t>
                              </w:r>
                            </w:p>
                          </w:txbxContent>
                        </wps:txbx>
                        <wps:bodyPr rot="0" vert="horz" wrap="square" lIns="91440" tIns="45720" rIns="91440" bIns="45720" anchor="ctr" anchorCtr="0" upright="1">
                          <a:noAutofit/>
                        </wps:bodyPr>
                      </wps:wsp>
                    </wpg:wgp>
                  </a:graphicData>
                </a:graphic>
              </wp:inline>
            </w:drawing>
          </mc:Choice>
          <mc:Fallback>
            <w:pict>
              <v:group w14:anchorId="0FE80B40" id="Group 176" o:spid="_x0000_s1233" style="width:438.3pt;height:309.8pt;mso-position-horizontal-relative:char;mso-position-vertical-relative:line" coordsize="55664,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">
                <v:shape id="Picture 136" o:spid="_x0000_s1234"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ik3CAAAA2gAAAA8AAABkcnMvZG93bnJldi54bWxEj1uLwjAQhd8F/0MYYV8WTbOwq1SjiCgs&#10;rCBeQB+HZmyLzaQ0Ubv/3giCj4dz+TiTWWsrcaPGl441qEECgjhzpuRcw2G/6o9A+IBssHJMGv7J&#10;w2za7UwwNe7OW7rtQi7iCPsUNRQh1KmUPivIoh+4mjh6Z9dYDFE2uTQN3uO4reRXkvxIiyVHQoE1&#10;LQrKLrurjZDN91G2G/Wp9uaQnVSdrNXfUuuPXjsfgwjUhnf41f41G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opNwgAAANoAAAAPAAAAAAAAAAAAAAAAAJ8C&#10;AABkcnMvZG93bnJldi54bWxQSwUGAAAAAAQABAD3AAAAjgMAAAAA&#10;">
                  <v:imagedata r:id="rId205" o:title=""/>
                  <v:path arrowok="t"/>
                </v:shape>
                <v:shape id="Text Box 137" o:spid="_x0000_s1235" type="#_x0000_t202" style="position:absolute;top:3803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B63CBB3" w14:textId="6BF443CA" w:rsidR="0025279D" w:rsidRPr="00874D22" w:rsidRDefault="0025279D" w:rsidP="00235CA1">
                        <w:pPr>
                          <w:pStyle w:val="Caption"/>
                          <w:jc w:val="center"/>
                          <w:rPr>
                            <w:rFonts w:ascii="Times New Roman" w:hAnsi="Times New Roman"/>
                            <w:sz w:val="24"/>
                            <w:szCs w:val="24"/>
                          </w:rPr>
                        </w:pPr>
                        <w:bookmarkStart w:id="513" w:name="_Toc422422509"/>
                        <w:bookmarkStart w:id="514" w:name="_Toc422568648"/>
                        <w:bookmarkStart w:id="515" w:name="_Toc422568719"/>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t xml:space="preserve"> Robot vázának Inventoros 3D Képe</w:t>
                        </w:r>
                        <w:bookmarkEnd w:id="513"/>
                        <w:bookmarkEnd w:id="514"/>
                        <w:bookmarkEnd w:id="515"/>
                      </w:p>
                    </w:txbxContent>
                  </v:textbox>
                </v:shape>
                <v:roundrect id="Rounded Rectangle 139" o:spid="_x0000_s1236" style="position:absolute;left:280;top:13632;width:11423;height:3709;rotation:3420721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2JsMA&#10;AADaAAAADwAAAGRycy9kb3ducmV2LnhtbESPT2vCQBTE74LfYXlCb7qJB9HUVaoQKZUetKXn1+xr&#10;NjT7NmQ3f+yn7xYKHoeZ+Q2z3Y+2Fj21vnKsIF0kIIgLpysuFby/5fM1CB+QNdaOScGNPOx308kW&#10;M+0GvlB/DaWIEPYZKjAhNJmUvjBk0S9cQxy9L9daDFG2pdQtDhFua7lMkpW0WHFcMNjQ0VDxfe2s&#10;gqH4XBm6veanukt/8OM8vvjmoNTDbHx6BBFoDPfwf/tZK9jA35V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m2JsMAAADaAAAADwAAAAAAAAAAAAAAAACYAgAAZHJzL2Rv&#10;d25yZXYueG1sUEsFBgAAAAAEAAQA9QAAAIgDAAAAAA==&#10;" fillcolor="#5b9bd5 [3204]" strokecolor="#1f4d78 [1604]" strokeweight="1pt">
                  <v:stroke joinstyle="miter"/>
                  <v:textbox>
                    <w:txbxContent>
                      <w:p w14:paraId="2058C9D0" w14:textId="77777777" w:rsidR="0025279D" w:rsidRPr="003A2637" w:rsidRDefault="0025279D" w:rsidP="00235CA1">
                        <w:pPr>
                          <w:jc w:val="center"/>
                          <w:rPr>
                            <w:sz w:val="28"/>
                            <w:szCs w:val="28"/>
                          </w:rPr>
                        </w:pPr>
                        <w:r w:rsidRPr="003A2637">
                          <w:rPr>
                            <w:sz w:val="28"/>
                            <w:szCs w:val="28"/>
                          </w:rPr>
                          <w:t>ForgóTalp1</w:t>
                        </w:r>
                      </w:p>
                    </w:txbxContent>
                  </v:textbox>
                </v:roundrect>
                <v:roundrect id="Rounded Rectangle 140" o:spid="_x0000_s1237" style="position:absolute;left:38146;top:10322;width:11423;height:3710;rotation:5041852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RdMYA&#10;AADbAAAADwAAAGRycy9kb3ducmV2LnhtbESPT2vCQBDF74V+h2UEb7rxD7WmriKCIu3J1Lb0NmSn&#10;SWh2NmTXGL995yD0NsN7895vVpve1aqjNlSeDUzGCSji3NuKCwPn9/3oGVSIyBZrz2TgRgE268eH&#10;FabWX/lEXRYLJSEcUjRQxtikWoe8JIdh7Bti0X586zDK2hbatniVcFfraZI8aYcVS0OJDe1Kyn+z&#10;izMwe23Oy2j7D7tcHL6/uvnn7PI2NWY46LcvoCL18d98vz5awRd6+UUG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ZRdMYAAADbAAAADwAAAAAAAAAAAAAAAACYAgAAZHJz&#10;L2Rvd25yZXYueG1sUEsFBgAAAAAEAAQA9QAAAIsDAAAAAA==&#10;" fillcolor="#5b9bd5" strokecolor="#41719c" strokeweight="1pt">
                  <v:stroke joinstyle="miter"/>
                  <v:textbox>
                    <w:txbxContent>
                      <w:p w14:paraId="68AB88DA" w14:textId="77777777" w:rsidR="0025279D" w:rsidRPr="003A2637" w:rsidRDefault="0025279D"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4</w:t>
                        </w:r>
                      </w:p>
                    </w:txbxContent>
                  </v:textbox>
                </v:roundrect>
                <v:roundrect id="Rounded Rectangle 141" o:spid="_x0000_s1238" style="position:absolute;left:25356;top:56;width:11424;height:3709;rotation:915293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BVr8A&#10;AADbAAAADwAAAGRycy9kb3ducmV2LnhtbERPS2sCMRC+C/6HMII3zW4PxW6NshYKXn30Pm6mm8Vk&#10;siSp7vbXm0LB23x8z1lvB2fFjULsPCsolwUI4sbrjlsF59PnYgUiJmSN1jMpGCnCdjOdrLHS/s4H&#10;uh1TK3IIxwoVmJT6SsrYGHIYl74nzty3Dw5ThqGVOuA9hzsrX4riVTrsODcY7OnDUHM9/jgFX2bU&#10;dfl7shebxnB+2+9CUR+Ums+G+h1EoiE9xf/uvc7zS/j7JR8gN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qEFWvwAAANsAAAAPAAAAAAAAAAAAAAAAAJgCAABkcnMvZG93bnJl&#10;di54bWxQSwUGAAAAAAQABAD1AAAAhAMAAAAA&#10;" fillcolor="#5b9bd5" strokecolor="#41719c" strokeweight="1pt">
                  <v:stroke joinstyle="miter"/>
                  <v:textbox>
                    <w:txbxContent>
                      <w:p w14:paraId="08766C68" w14:textId="77777777" w:rsidR="0025279D" w:rsidRPr="003A2637" w:rsidRDefault="0025279D"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3</w:t>
                        </w:r>
                      </w:p>
                    </w:txbxContent>
                  </v:textbox>
                </v:roundrect>
                <v:roundrect id="Rounded Rectangle 142" o:spid="_x0000_s1239" style="position:absolute;left:15090;top:31190;width:11424;height:3710;rotation:2082559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9uisIA&#10;AADbAAAADwAAAGRycy9kb3ducmV2LnhtbESPQWsCMRCF74X+hzAFb91sRWxdjSJCoUfXKr2OybjZ&#10;upksm6jrvzeC4G2G9+Z9b2aL3jXiTF2oPSv4yHIQxNqbmisF29/v9y8QISIbbDyTgisFWMxfX2ZY&#10;GH/hks6bWIkUwqFABTbGtpAyaEsOQ+Zb4qQdfOcwprWrpOnwksJdI4d5PpYOa04Eiy2tLOnj5uQS&#10;RB//V3t9Xeqd+/tcT8oSRyer1OCtX05BROrj0/y4/jGp/hDuv6QB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26KwgAAANsAAAAPAAAAAAAAAAAAAAAAAJgCAABkcnMvZG93&#10;bnJldi54bWxQSwUGAAAAAAQABAD1AAAAhwMAAAAA&#10;" fillcolor="#5b9bd5" strokecolor="#41719c" strokeweight="1pt">
                  <v:stroke joinstyle="miter"/>
                  <v:textbox>
                    <w:txbxContent>
                      <w:p w14:paraId="506DE9AE" w14:textId="77777777" w:rsidR="0025279D" w:rsidRPr="003A2637" w:rsidRDefault="0025279D" w:rsidP="00235CA1">
                        <w:pPr>
                          <w:jc w:val="center"/>
                          <w:rPr>
                            <w:color w:val="FFFFFF" w:themeColor="background1"/>
                            <w:sz w:val="28"/>
                            <w:szCs w:val="28"/>
                          </w:rPr>
                        </w:pPr>
                        <w:r w:rsidRPr="003A2637">
                          <w:rPr>
                            <w:color w:val="FFFFFF" w:themeColor="background1"/>
                            <w:sz w:val="28"/>
                            <w:szCs w:val="28"/>
                          </w:rPr>
                          <w:t>ForgóTalp</w:t>
                        </w:r>
                        <w:r>
                          <w:rPr>
                            <w:color w:val="FFFFFF" w:themeColor="background1"/>
                            <w:sz w:val="28"/>
                            <w:szCs w:val="28"/>
                          </w:rPr>
                          <w:t>2</w:t>
                        </w:r>
                      </w:p>
                    </w:txbxContent>
                  </v:textbox>
                </v:roundrect>
                <v:shape id="Rounded Rectangular Callout 174" o:spid="_x0000_s1240" type="#_x0000_t62" style="position:absolute;left:8358;width:7629;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f3asMA&#10;AADbAAAADwAAAGRycy9kb3ducmV2LnhtbERPS2vCQBC+F/wPywi9NRtbKBJdRW2lxUPBF+ptyI7Z&#10;YHY2zW5j+u+7BcHbfHzPGU87W4mWGl86VjBIUhDEudMlFwp22+XTEIQPyBorx6TglzxMJ72HMWba&#10;XXlN7SYUIoawz1CBCaHOpPS5IYs+cTVx5M6usRgibAqpG7zGcFvJ5zR9lRZLjg0Ga1oYyi+bH6uA&#10;lqdKmtCuyq/vt/f58Mj71cdBqcd+NxuBCNSFu/jm/tRx/gv8/xIPkJ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f3asMAAADbAAAADwAAAAAAAAAAAAAAAACYAgAAZHJzL2Rv&#10;d25yZXYueG1sUEsFBgAAAAAEAAQA9QAAAIgDAAAAAA==&#10;" adj="-12883,27540" fillcolor="#5b9bd5 [3204]" strokecolor="#1f4d78 [1604]" strokeweight="1pt">
                  <v:textbox>
                    <w:txbxContent>
                      <w:p w14:paraId="6144934F" w14:textId="77777777" w:rsidR="0025279D" w:rsidRDefault="0025279D" w:rsidP="00235CA1">
                        <w:pPr>
                          <w:jc w:val="center"/>
                        </w:pPr>
                        <w:r>
                          <w:t>KisKerék</w:t>
                        </w:r>
                      </w:p>
                    </w:txbxContent>
                  </v:textbox>
                </v:shape>
                <v:shape id="Rounded Rectangular Callout 175" o:spid="_x0000_s1241" type="#_x0000_t62" style="position:absolute;left:16885;top:7292;width:9200;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3r4A&#10;AADbAAAADwAAAGRycy9kb3ducmV2LnhtbERPy6rCMBDdX/AfwgjurqlVLm01igiKG8HXBwzN2Bab&#10;SWmiVr/eCMLdzeE8Z7boTC3u1LrKsoLRMAJBnFtdcaHgfFr/JiCcR9ZYWyYFT3KwmPd+Zphp++AD&#10;3Y++ECGEXYYKSu+bTEqXl2TQDW1DHLiLbQ36ANtC6hYfIdzUMo6iP2mw4tBQYkOrkvLr8WYU7Hcu&#10;jTF5pZtEmokdp2bPh1ipQb9bTkF46vy/+Ove6jB/Ap9fwgFy/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vB96+AAAA2wAAAA8AAAAAAAAAAAAAAAAAmAIAAGRycy9kb3ducmV2&#10;LnhtbFBLBQYAAAAABAAEAPUAAACDAwAAAAA=&#10;" adj="-490,64985" fillcolor="#5b9bd5 [3204]" strokecolor="#1f4d78 [1604]" strokeweight="1pt">
                  <v:textbox>
                    <w:txbxContent>
                      <w:p w14:paraId="49FF5626" w14:textId="77777777" w:rsidR="0025279D" w:rsidRDefault="0025279D" w:rsidP="00235CA1">
                        <w:pPr>
                          <w:jc w:val="center"/>
                        </w:pPr>
                        <w:r>
                          <w:t>NagyKerék</w:t>
                        </w:r>
                      </w:p>
                    </w:txbxContent>
                  </v:textbox>
                </v:shape>
                <w10:anchorlock/>
              </v:group>
            </w:pict>
          </mc:Fallback>
        </mc:AlternateContent>
      </w:r>
    </w:p>
    <w:p w14:paraId="56D074EF" w14:textId="77777777" w:rsidR="00BD5921" w:rsidRPr="00BE4225" w:rsidRDefault="00BD5921" w:rsidP="00FC3556">
      <w:pPr>
        <w:keepNext/>
        <w:spacing w:line="360" w:lineRule="auto"/>
        <w:rPr>
          <w:rFonts w:ascii="Times New Roman" w:hAnsi="Times New Roman"/>
        </w:rPr>
      </w:pPr>
      <w:r w:rsidRPr="00BE4225">
        <w:rPr>
          <w:rFonts w:ascii="Times New Roman" w:hAnsi="Times New Roman"/>
        </w:rPr>
        <w:lastRenderedPageBreak/>
        <w:tab/>
      </w:r>
    </w:p>
    <w:p w14:paraId="1622E5BE" w14:textId="7BBA156F" w:rsidR="00BD5921" w:rsidRPr="00BE4225" w:rsidRDefault="00C81A1F" w:rsidP="00FC3556">
      <w:pPr>
        <w:pStyle w:val="Caption"/>
        <w:spacing w:line="360" w:lineRule="auto"/>
        <w:rPr>
          <w:rFonts w:ascii="Times New Roman" w:hAnsi="Times New Roman"/>
          <w:sz w:val="24"/>
          <w:szCs w:val="24"/>
        </w:rPr>
      </w:pPr>
      <w:r w:rsidRPr="00BE4225">
        <w:rPr>
          <w:rFonts w:ascii="Times New Roman" w:hAnsi="Times New Roman"/>
          <w:noProof/>
          <w:sz w:val="24"/>
          <w:szCs w:val="24"/>
          <w:lang w:val="en-US"/>
        </w:rPr>
        <mc:AlternateContent>
          <mc:Choice Requires="wpg">
            <w:drawing>
              <wp:inline distT="0" distB="0" distL="0" distR="0" wp14:anchorId="422026AB" wp14:editId="72B097BD">
                <wp:extent cx="5566410" cy="5219700"/>
                <wp:effectExtent l="9525" t="12700" r="0" b="6350"/>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219700"/>
                          <a:chOff x="0" y="0"/>
                          <a:chExt cx="55664" cy="52197"/>
                        </a:xfrm>
                      </wpg:grpSpPr>
                      <pic:pic xmlns:pic="http://schemas.openxmlformats.org/drawingml/2006/picture">
                        <pic:nvPicPr>
                          <pic:cNvPr id="3" name="Picture 151"/>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1047"/>
                            <a:ext cx="55664" cy="50635"/>
                          </a:xfrm>
                          <a:prstGeom prst="rect">
                            <a:avLst/>
                          </a:prstGeom>
                          <a:noFill/>
                          <a:extLst>
                            <a:ext uri="{909E8E84-426E-40DD-AFC4-6F175D3DCCD1}">
                              <a14:hiddenFill xmlns:a14="http://schemas.microsoft.com/office/drawing/2010/main">
                                <a:solidFill>
                                  <a:srgbClr val="FFFFFF"/>
                                </a:solidFill>
                              </a14:hiddenFill>
                            </a:ext>
                          </a:extLst>
                        </pic:spPr>
                      </pic:pic>
                      <wps:wsp>
                        <wps:cNvPr id="4" name="Rounded Rectangular Callout 152"/>
                        <wps:cNvSpPr>
                          <a:spLocks noChangeArrowheads="1"/>
                        </wps:cNvSpPr>
                        <wps:spPr bwMode="auto">
                          <a:xfrm>
                            <a:off x="0" y="0"/>
                            <a:ext cx="14484" cy="6477"/>
                          </a:xfrm>
                          <a:prstGeom prst="wedgeRoundRectCallout">
                            <a:avLst>
                              <a:gd name="adj1" fmla="val 51292"/>
                              <a:gd name="adj2" fmla="val 361898"/>
                              <a:gd name="adj3" fmla="val 16667"/>
                            </a:avLst>
                          </a:prstGeom>
                          <a:solidFill>
                            <a:srgbClr val="5B9BD5"/>
                          </a:solidFill>
                          <a:ln w="12700">
                            <a:solidFill>
                              <a:srgbClr val="41719C"/>
                            </a:solidFill>
                            <a:miter lim="800000"/>
                            <a:headEnd/>
                            <a:tailEnd/>
                          </a:ln>
                        </wps:spPr>
                        <wps:txbx>
                          <w:txbxContent>
                            <w:p w14:paraId="782EC898" w14:textId="77777777" w:rsidR="0025279D" w:rsidRPr="004A695E" w:rsidRDefault="0025279D" w:rsidP="00CD2A41">
                              <w:pPr>
                                <w:jc w:val="center"/>
                                <w:rPr>
                                  <w:color w:val="FFFFFF" w:themeColor="background1"/>
                                </w:rPr>
                              </w:pPr>
                              <w:r>
                                <w:rPr>
                                  <w:color w:val="FFFFFF" w:themeColor="background1"/>
                                </w:rPr>
                                <w:t>Null átmenti érzékelő tárcsája</w:t>
                              </w:r>
                            </w:p>
                          </w:txbxContent>
                        </wps:txbx>
                        <wps:bodyPr rot="0" vert="horz" wrap="square" lIns="91440" tIns="45720" rIns="91440" bIns="45720" anchor="ctr" anchorCtr="0" upright="1">
                          <a:noAutofit/>
                        </wps:bodyPr>
                      </wps:wsp>
                      <wps:wsp>
                        <wps:cNvPr id="5" name="Rounded Rectangular Callout 153"/>
                        <wps:cNvSpPr>
                          <a:spLocks noChangeArrowheads="1"/>
                        </wps:cNvSpPr>
                        <wps:spPr bwMode="auto">
                          <a:xfrm>
                            <a:off x="762" y="45720"/>
                            <a:ext cx="14484" cy="6477"/>
                          </a:xfrm>
                          <a:prstGeom prst="wedgeRoundRectCallout">
                            <a:avLst>
                              <a:gd name="adj1" fmla="val 71380"/>
                              <a:gd name="adj2" fmla="val -226644"/>
                              <a:gd name="adj3" fmla="val 16667"/>
                            </a:avLst>
                          </a:prstGeom>
                          <a:solidFill>
                            <a:srgbClr val="5B9BD5"/>
                          </a:solidFill>
                          <a:ln w="12700">
                            <a:solidFill>
                              <a:srgbClr val="41719C"/>
                            </a:solidFill>
                            <a:miter lim="800000"/>
                            <a:headEnd/>
                            <a:tailEnd/>
                          </a:ln>
                        </wps:spPr>
                        <wps:txbx>
                          <w:txbxContent>
                            <w:p w14:paraId="612C8078" w14:textId="77777777" w:rsidR="0025279D" w:rsidRPr="004A695E" w:rsidRDefault="0025279D" w:rsidP="00CD2A41">
                              <w:pPr>
                                <w:jc w:val="center"/>
                                <w:rPr>
                                  <w:color w:val="FFFFFF" w:themeColor="background1"/>
                                </w:rPr>
                              </w:pPr>
                              <w:r>
                                <w:rPr>
                                  <w:color w:val="FFFFFF" w:themeColor="background1"/>
                                </w:rPr>
                                <w:t>Inkrementális szenzor tárcsa</w:t>
                              </w:r>
                            </w:p>
                          </w:txbxContent>
                        </wps:txbx>
                        <wps:bodyPr rot="0" vert="horz" wrap="square" lIns="91440" tIns="45720" rIns="91440" bIns="45720" anchor="ctr" anchorCtr="0" upright="1">
                          <a:noAutofit/>
                        </wps:bodyPr>
                      </wps:wsp>
                    </wpg:wgp>
                  </a:graphicData>
                </a:graphic>
              </wp:inline>
            </w:drawing>
          </mc:Choice>
          <mc:Fallback>
            <w:pict>
              <v:group w14:anchorId="422026AB" id="Group 158" o:spid="_x0000_s1242" style="width:438.3pt;height:411pt;mso-position-horizontal-relative:char;mso-position-vertical-relative:line" coordsize="5566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">
                <v:shape id="Picture 151" o:spid="_x0000_s1243"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5CbEAAAA2gAAAA8AAABkcnMvZG93bnJldi54bWxEj0FrwkAUhO8F/8PyBG91o0Ip0VVUFAxY&#10;ilGkvT2yzySYfRuyaxL/fbdQ6HGYmW+Yxao3lWipcaVlBZNxBII4s7rkXMHlvH99B+E8ssbKMil4&#10;koPVcvCywFjbjk/Upj4XAcIuRgWF93UspcsKMujGtiYO3s02Bn2QTS51g12Am0pOo+hNGiw5LBRY&#10;07ag7J4+jILkepwkH3K2+Tyt9f35vTu4HX0pNRr26zkIT73/D/+1D1rBDH6vhBs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o5CbEAAAA2gAAAA8AAAAAAAAAAAAAAAAA&#10;nwIAAGRycy9kb3ducmV2LnhtbFBLBQYAAAAABAAEAPcAAACQAwAAAAA=&#10;">
                  <v:imagedata r:id="rId207" o:title=""/>
                  <v:path arrowok="t"/>
                </v:shape>
                <v:shape id="Rounded Rectangular Callout 152" o:spid="_x0000_s1244" type="#_x0000_t62" style="position:absolute;width:1448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pi8MA&#10;AADaAAAADwAAAGRycy9kb3ducmV2LnhtbESP3YrCMBSE74V9h3AWvCmarogs1Si6/uCFCKs+wKE5&#10;NsXmpDTRdt9+IwheDjPzDTNbdLYSD2p86VjB1zAFQZw7XXKh4HLeDr5B+ICssXJMCv7Iw2L+0Zth&#10;pl3Lv/Q4hUJECPsMFZgQ6kxKnxuy6IeuJo7e1TUWQ5RNIXWDbYTbSo7SdCItlhwXDNb0Yyi/ne5W&#10;QZ0cNuvDbd2aNll1x/EuWeH+rlT/s1tOQQTqwjv8au+1gjE8r8Qb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pi8MAAADaAAAADwAAAAAAAAAAAAAAAACYAgAAZHJzL2Rv&#10;d25yZXYueG1sUEsFBgAAAAAEAAQA9QAAAIgDAAAAAA==&#10;" adj="21879,88970" fillcolor="#5b9bd5" strokecolor="#41719c" strokeweight="1pt">
                  <v:textbox>
                    <w:txbxContent>
                      <w:p w14:paraId="782EC898" w14:textId="77777777" w:rsidR="0025279D" w:rsidRPr="004A695E" w:rsidRDefault="0025279D" w:rsidP="00CD2A41">
                        <w:pPr>
                          <w:jc w:val="center"/>
                          <w:rPr>
                            <w:color w:val="FFFFFF" w:themeColor="background1"/>
                          </w:rPr>
                        </w:pPr>
                        <w:r>
                          <w:rPr>
                            <w:color w:val="FFFFFF" w:themeColor="background1"/>
                          </w:rPr>
                          <w:t>Null átmenti érzékelő tárcsája</w:t>
                        </w:r>
                      </w:p>
                    </w:txbxContent>
                  </v:textbox>
                </v:shape>
                <v:shape id="Rounded Rectangular Callout 153" o:spid="_x0000_s1245" type="#_x0000_t62" style="position:absolute;left:762;top:45720;width:1448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nvcMA&#10;AADaAAAADwAAAGRycy9kb3ducmV2LnhtbESPQUsDMRSE74L/ITyhl2KztlhlbVqkIpQeFNui18fm&#10;dbN087Imz3b7741Q8DjMzDfMbNH7Vh0ppiawgbtRAYq4Crbh2sBu+3r7CCoJssU2MBk4U4LF/Ppq&#10;hqUNJ/6g40ZqlSGcSjTgRLpS61Q58phGoSPO3j5Ej5JlrLWNeMpw3+pxUUy1x4bzgsOOlo6qw+bH&#10;G3iYrCuHn/FFdm/LWobv39R8oTGDm/75CZRQL//hS3tlDdzD35V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nvcMAAADaAAAADwAAAAAAAAAAAAAAAACYAgAAZHJzL2Rv&#10;d25yZXYueG1sUEsFBgAAAAAEAAQA9QAAAIgDAAAAAA==&#10;" adj="26218,-38155" fillcolor="#5b9bd5" strokecolor="#41719c" strokeweight="1pt">
                  <v:textbox>
                    <w:txbxContent>
                      <w:p w14:paraId="612C8078" w14:textId="77777777" w:rsidR="0025279D" w:rsidRPr="004A695E" w:rsidRDefault="0025279D" w:rsidP="00CD2A41">
                        <w:pPr>
                          <w:jc w:val="center"/>
                          <w:rPr>
                            <w:color w:val="FFFFFF" w:themeColor="background1"/>
                          </w:rPr>
                        </w:pPr>
                        <w:r>
                          <w:rPr>
                            <w:color w:val="FFFFFF" w:themeColor="background1"/>
                          </w:rPr>
                          <w:t>Inkrementális szenzor tárcsa</w:t>
                        </w:r>
                      </w:p>
                    </w:txbxContent>
                  </v:textbox>
                </v:shape>
                <w10:anchorlock/>
              </v:group>
            </w:pict>
          </mc:Fallback>
        </mc:AlternateContent>
      </w:r>
    </w:p>
    <w:p w14:paraId="53D47999" w14:textId="77777777" w:rsidR="00CD2A41" w:rsidRPr="00BE4225" w:rsidRDefault="00CD2A41" w:rsidP="00FC3556">
      <w:pPr>
        <w:keepNext/>
        <w:spacing w:line="360" w:lineRule="auto"/>
        <w:rPr>
          <w:rFonts w:ascii="Times New Roman" w:hAnsi="Times New Roman"/>
        </w:rPr>
      </w:pPr>
    </w:p>
    <w:p w14:paraId="1949B8AD" w14:textId="77777777" w:rsidR="00BD5921" w:rsidRPr="00BE4225" w:rsidRDefault="00BD5921" w:rsidP="00FC3556">
      <w:pPr>
        <w:spacing w:line="360" w:lineRule="auto"/>
        <w:rPr>
          <w:rFonts w:ascii="Times New Roman" w:hAnsi="Times New Roman"/>
        </w:rPr>
      </w:pPr>
    </w:p>
    <w:p w14:paraId="3C3E9360" w14:textId="77777777" w:rsidR="00881F78" w:rsidRPr="00BE4225" w:rsidRDefault="00ED22AB" w:rsidP="00FC3556">
      <w:pPr>
        <w:spacing w:line="360" w:lineRule="auto"/>
        <w:rPr>
          <w:rFonts w:ascii="Times New Roman" w:hAnsi="Times New Roman"/>
        </w:rPr>
      </w:pPr>
      <w:r w:rsidRPr="00BE4225">
        <w:rPr>
          <w:rFonts w:ascii="Times New Roman" w:hAnsi="Times New Roman"/>
        </w:rPr>
        <w:tab/>
      </w:r>
    </w:p>
    <w:p w14:paraId="47A88B23" w14:textId="77777777" w:rsidR="008F60F0" w:rsidRPr="00BE4225" w:rsidRDefault="00ED22AB" w:rsidP="001F5941">
      <w:pPr>
        <w:spacing w:line="360" w:lineRule="auto"/>
        <w:rPr>
          <w:rFonts w:ascii="Times New Roman" w:hAnsi="Times New Roman"/>
        </w:rPr>
      </w:pPr>
      <w:r w:rsidRPr="00BE4225">
        <w:rPr>
          <w:rFonts w:ascii="Times New Roman" w:hAnsi="Times New Roman"/>
        </w:rPr>
        <w:br w:type="page"/>
      </w:r>
    </w:p>
    <w:p w14:paraId="27EE9F93" w14:textId="77777777" w:rsidR="00E272CD" w:rsidRPr="00BE4225" w:rsidRDefault="00E272CD" w:rsidP="001F5941">
      <w:pPr>
        <w:spacing w:line="360" w:lineRule="auto"/>
        <w:rPr>
          <w:rFonts w:ascii="Times New Roman" w:hAnsi="Times New Roman"/>
        </w:rPr>
      </w:pPr>
    </w:p>
    <w:p w14:paraId="086C866C" w14:textId="77777777" w:rsidR="00E272CD" w:rsidRPr="00BE4225" w:rsidRDefault="00ED22AB" w:rsidP="007852B4">
      <w:pPr>
        <w:pStyle w:val="Heading1"/>
        <w:spacing w:line="360" w:lineRule="auto"/>
        <w:rPr>
          <w:rFonts w:ascii="Times New Roman" w:hAnsi="Times New Roman"/>
        </w:rPr>
      </w:pPr>
      <w:bookmarkStart w:id="516" w:name="_Toc422599331"/>
      <w:r w:rsidRPr="00BE4225">
        <w:rPr>
          <w:rFonts w:ascii="Times New Roman" w:hAnsi="Times New Roman"/>
        </w:rPr>
        <w:t>Elért eredmények, magvalósítások:</w:t>
      </w:r>
      <w:bookmarkEnd w:id="516"/>
    </w:p>
    <w:p w14:paraId="466DA3AB" w14:textId="4B38F4EA" w:rsidR="00BC755A" w:rsidRPr="00BE4225" w:rsidRDefault="00ED22AB" w:rsidP="0071433B">
      <w:pPr>
        <w:pStyle w:val="ListParagraph"/>
        <w:numPr>
          <w:ilvl w:val="0"/>
          <w:numId w:val="5"/>
        </w:numPr>
        <w:spacing w:line="360" w:lineRule="auto"/>
        <w:rPr>
          <w:rFonts w:ascii="Times New Roman" w:hAnsi="Times New Roman"/>
        </w:rPr>
      </w:pPr>
      <w:commentRangeStart w:id="517"/>
      <w:r w:rsidRPr="00BE4225">
        <w:rPr>
          <w:rFonts w:ascii="Times New Roman" w:hAnsi="Times New Roman"/>
        </w:rPr>
        <w:t>Autodesk</w:t>
      </w:r>
      <w:r w:rsidR="007B376E">
        <w:rPr>
          <w:rFonts w:ascii="Times New Roman" w:hAnsi="Times New Roman"/>
        </w:rPr>
        <w:t xml:space="preserve"> </w:t>
      </w:r>
      <w:r w:rsidRPr="00BE4225">
        <w:rPr>
          <w:rFonts w:ascii="Times New Roman" w:hAnsi="Times New Roman"/>
        </w:rPr>
        <w:t>Invnetor</w:t>
      </w:r>
      <w:r w:rsidR="007B376E">
        <w:rPr>
          <w:rFonts w:ascii="Times New Roman" w:hAnsi="Times New Roman"/>
        </w:rPr>
        <w:t>ban</w:t>
      </w:r>
      <w:r w:rsidR="00E63D81" w:rsidRPr="00BE4225">
        <w:rPr>
          <w:rFonts w:ascii="Times New Roman" w:hAnsi="Times New Roman"/>
        </w:rPr>
        <w:t xml:space="preserve"> </w:t>
      </w:r>
      <w:r w:rsidRPr="00BE4225">
        <w:rPr>
          <w:rFonts w:ascii="Times New Roman" w:hAnsi="Times New Roman"/>
        </w:rPr>
        <w:t>megterveztem a mechanikai rendszert</w:t>
      </w:r>
    </w:p>
    <w:p w14:paraId="772CA711" w14:textId="6884D6FF" w:rsidR="00BC755A" w:rsidRPr="00BE4225" w:rsidRDefault="00ED22AB" w:rsidP="00911B32">
      <w:pPr>
        <w:pStyle w:val="ListParagraph"/>
        <w:numPr>
          <w:ilvl w:val="0"/>
          <w:numId w:val="5"/>
        </w:numPr>
        <w:spacing w:line="360" w:lineRule="auto"/>
        <w:rPr>
          <w:rFonts w:ascii="Times New Roman" w:hAnsi="Times New Roman"/>
        </w:rPr>
      </w:pPr>
      <w:r w:rsidRPr="00BE4225">
        <w:rPr>
          <w:rFonts w:ascii="Times New Roman" w:hAnsi="Times New Roman"/>
        </w:rPr>
        <w:t>A mechanikai rendszer</w:t>
      </w:r>
      <w:r w:rsidR="007B376E">
        <w:rPr>
          <w:rFonts w:ascii="Times New Roman" w:hAnsi="Times New Roman"/>
        </w:rPr>
        <w:t>t</w:t>
      </w:r>
      <w:r w:rsidRPr="00BE4225">
        <w:rPr>
          <w:rFonts w:ascii="Times New Roman" w:hAnsi="Times New Roman"/>
        </w:rPr>
        <w:t xml:space="preserve"> megépítettem az Inventoros terv alapján</w:t>
      </w:r>
    </w:p>
    <w:p w14:paraId="0712301D" w14:textId="77777777" w:rsidR="00BC755A" w:rsidRPr="00BE4225" w:rsidRDefault="00ED22AB" w:rsidP="00A05E75">
      <w:pPr>
        <w:pStyle w:val="ListParagraph"/>
        <w:numPr>
          <w:ilvl w:val="0"/>
          <w:numId w:val="5"/>
        </w:numPr>
        <w:spacing w:line="360" w:lineRule="auto"/>
        <w:rPr>
          <w:rFonts w:ascii="Times New Roman" w:hAnsi="Times New Roman"/>
        </w:rPr>
      </w:pPr>
      <w:r w:rsidRPr="00BE4225">
        <w:rPr>
          <w:rFonts w:ascii="Times New Roman" w:hAnsi="Times New Roman"/>
        </w:rPr>
        <w:t>Inkrementális tárcsa tervezése.</w:t>
      </w:r>
    </w:p>
    <w:p w14:paraId="5FCC829A" w14:textId="77777777" w:rsidR="00BC755A" w:rsidRPr="00BE4225" w:rsidRDefault="00ED22AB" w:rsidP="00A05E75">
      <w:pPr>
        <w:pStyle w:val="ListParagraph"/>
        <w:numPr>
          <w:ilvl w:val="0"/>
          <w:numId w:val="5"/>
        </w:numPr>
        <w:spacing w:line="360" w:lineRule="auto"/>
        <w:rPr>
          <w:rFonts w:ascii="Times New Roman" w:hAnsi="Times New Roman"/>
        </w:rPr>
      </w:pPr>
      <w:r w:rsidRPr="00BE4225">
        <w:rPr>
          <w:rFonts w:ascii="Times New Roman" w:hAnsi="Times New Roman"/>
        </w:rPr>
        <w:t>Hardveres pozíció Szabályozó megvalósítása</w:t>
      </w:r>
    </w:p>
    <w:p w14:paraId="43BB4562" w14:textId="77777777" w:rsidR="00BC755A" w:rsidRPr="00BE4225" w:rsidRDefault="00ED22AB" w:rsidP="00A05E75">
      <w:pPr>
        <w:pStyle w:val="ListParagraph"/>
        <w:numPr>
          <w:ilvl w:val="0"/>
          <w:numId w:val="5"/>
        </w:numPr>
        <w:spacing w:line="360" w:lineRule="auto"/>
        <w:rPr>
          <w:rFonts w:ascii="Times New Roman" w:hAnsi="Times New Roman"/>
        </w:rPr>
      </w:pPr>
      <w:r w:rsidRPr="00BE4225">
        <w:rPr>
          <w:rFonts w:ascii="Times New Roman" w:hAnsi="Times New Roman"/>
        </w:rPr>
        <w:t>Hardveres PID szabályozó megvalósítása</w:t>
      </w:r>
    </w:p>
    <w:p w14:paraId="0261889D" w14:textId="77777777" w:rsidR="00BC755A" w:rsidRPr="00BE4225" w:rsidRDefault="00ED22AB" w:rsidP="00BC64C7">
      <w:pPr>
        <w:pStyle w:val="ListParagraph"/>
        <w:numPr>
          <w:ilvl w:val="0"/>
          <w:numId w:val="5"/>
        </w:numPr>
        <w:spacing w:line="360" w:lineRule="auto"/>
        <w:rPr>
          <w:rFonts w:ascii="Times New Roman" w:hAnsi="Times New Roman"/>
        </w:rPr>
      </w:pPr>
      <w:r w:rsidRPr="00BE4225">
        <w:rPr>
          <w:rFonts w:ascii="Times New Roman" w:hAnsi="Times New Roman"/>
        </w:rPr>
        <w:t>DC motor mérőstand megépítése</w:t>
      </w:r>
    </w:p>
    <w:p w14:paraId="72C29180" w14:textId="77777777" w:rsidR="00E272CD" w:rsidRPr="00BE4225" w:rsidRDefault="00ED22AB" w:rsidP="00BC64C7">
      <w:pPr>
        <w:pStyle w:val="ListParagraph"/>
        <w:numPr>
          <w:ilvl w:val="0"/>
          <w:numId w:val="5"/>
        </w:numPr>
        <w:spacing w:line="360" w:lineRule="auto"/>
        <w:rPr>
          <w:rFonts w:ascii="Times New Roman" w:hAnsi="Times New Roman"/>
        </w:rPr>
      </w:pPr>
      <w:r w:rsidRPr="00BE4225">
        <w:rPr>
          <w:rFonts w:ascii="Times New Roman" w:hAnsi="Times New Roman"/>
        </w:rPr>
        <w:t>Hardver alapkonfigurációs kialakítása Xilinx Platform Studio-val a két fejlesztőrendszeren</w:t>
      </w:r>
    </w:p>
    <w:p w14:paraId="2D54CA9F" w14:textId="77777777" w:rsidR="00E272CD" w:rsidRPr="00BE4225" w:rsidRDefault="00ED22AB" w:rsidP="00BC64C7">
      <w:pPr>
        <w:pStyle w:val="ListParagraph"/>
        <w:numPr>
          <w:ilvl w:val="0"/>
          <w:numId w:val="5"/>
        </w:numPr>
        <w:spacing w:line="360" w:lineRule="auto"/>
        <w:rPr>
          <w:rFonts w:ascii="Times New Roman" w:hAnsi="Times New Roman"/>
        </w:rPr>
      </w:pPr>
      <w:r w:rsidRPr="00BE4225">
        <w:rPr>
          <w:rFonts w:ascii="Times New Roman" w:hAnsi="Times New Roman"/>
        </w:rPr>
        <w:t>A beágyazott processzorokon futó programok megvalósítása Xilinx Software Development Kit eszközzel</w:t>
      </w:r>
    </w:p>
    <w:p w14:paraId="28EE0E8E" w14:textId="77777777" w:rsidR="00BC755A" w:rsidRPr="00BE4225" w:rsidRDefault="00ED22AB" w:rsidP="00FC3556">
      <w:pPr>
        <w:pStyle w:val="ListParagraph"/>
        <w:numPr>
          <w:ilvl w:val="0"/>
          <w:numId w:val="5"/>
        </w:numPr>
        <w:spacing w:line="360" w:lineRule="auto"/>
        <w:rPr>
          <w:rFonts w:ascii="Times New Roman" w:hAnsi="Times New Roman"/>
        </w:rPr>
      </w:pPr>
      <w:r w:rsidRPr="00BE4225">
        <w:rPr>
          <w:rFonts w:ascii="Times New Roman" w:hAnsi="Times New Roman"/>
        </w:rPr>
        <w:t>I</w:t>
      </w:r>
      <w:r w:rsidR="00E63D81" w:rsidRPr="00BE4225">
        <w:rPr>
          <w:rFonts w:ascii="Times New Roman" w:hAnsi="Times New Roman"/>
        </w:rPr>
        <w:t>P</w:t>
      </w:r>
      <w:r w:rsidRPr="00BE4225">
        <w:rPr>
          <w:rFonts w:ascii="Times New Roman" w:hAnsi="Times New Roman"/>
        </w:rPr>
        <w:t>mag generálása (Sebesség+Pozíció Szabályozó)</w:t>
      </w:r>
    </w:p>
    <w:p w14:paraId="4FB11A6D" w14:textId="3FFEEE93" w:rsidR="00E272CD" w:rsidRPr="00BE4225" w:rsidRDefault="00ED22AB" w:rsidP="00FC3556">
      <w:pPr>
        <w:pStyle w:val="ListParagraph"/>
        <w:numPr>
          <w:ilvl w:val="0"/>
          <w:numId w:val="5"/>
        </w:numPr>
        <w:spacing w:line="360" w:lineRule="auto"/>
        <w:rPr>
          <w:rFonts w:ascii="Times New Roman" w:hAnsi="Times New Roman"/>
        </w:rPr>
      </w:pPr>
      <w:r w:rsidRPr="00BE4225">
        <w:rPr>
          <w:rFonts w:ascii="Times New Roman" w:hAnsi="Times New Roman"/>
        </w:rPr>
        <w:t xml:space="preserve">Az egyes alegységek Simulink System </w:t>
      </w:r>
      <w:r w:rsidR="007B376E" w:rsidRPr="00BE4225">
        <w:rPr>
          <w:rFonts w:ascii="Times New Roman" w:hAnsi="Times New Roman"/>
        </w:rPr>
        <w:t>generátorban</w:t>
      </w:r>
      <w:r w:rsidRPr="00BE4225">
        <w:rPr>
          <w:rFonts w:ascii="Times New Roman" w:hAnsi="Times New Roman"/>
        </w:rPr>
        <w:t xml:space="preserve"> való szimulációja</w:t>
      </w:r>
    </w:p>
    <w:p w14:paraId="55B6A0C7" w14:textId="69A77C3F" w:rsidR="00A05E75" w:rsidRPr="00BE4225" w:rsidRDefault="00A05E75" w:rsidP="00FC3556">
      <w:pPr>
        <w:pStyle w:val="ListParagraph"/>
        <w:numPr>
          <w:ilvl w:val="0"/>
          <w:numId w:val="5"/>
        </w:numPr>
        <w:spacing w:line="360" w:lineRule="auto"/>
        <w:rPr>
          <w:rFonts w:ascii="Times New Roman" w:hAnsi="Times New Roman"/>
        </w:rPr>
      </w:pPr>
      <w:r w:rsidRPr="00BE4225">
        <w:rPr>
          <w:rFonts w:ascii="Times New Roman" w:hAnsi="Times New Roman"/>
        </w:rPr>
        <w:t>H-hídak megépítése</w:t>
      </w:r>
      <w:r w:rsidR="003C35D2">
        <w:rPr>
          <w:rFonts w:ascii="Times New Roman" w:hAnsi="Times New Roman"/>
        </w:rPr>
        <w:t>, vízhűtés kivitelezése</w:t>
      </w:r>
    </w:p>
    <w:p w14:paraId="280967EB" w14:textId="5217537E" w:rsidR="00A05E75" w:rsidRPr="00BE4225" w:rsidRDefault="00A05E75" w:rsidP="00FC3556">
      <w:pPr>
        <w:pStyle w:val="ListParagraph"/>
        <w:numPr>
          <w:ilvl w:val="0"/>
          <w:numId w:val="5"/>
        </w:numPr>
        <w:spacing w:line="360" w:lineRule="auto"/>
        <w:rPr>
          <w:rFonts w:ascii="Times New Roman" w:hAnsi="Times New Roman"/>
        </w:rPr>
      </w:pPr>
      <w:r w:rsidRPr="00BE4225">
        <w:rPr>
          <w:rFonts w:ascii="Times New Roman" w:hAnsi="Times New Roman"/>
        </w:rPr>
        <w:t>Grafikus vezérlőfelület elkészítése</w:t>
      </w:r>
    </w:p>
    <w:p w14:paraId="3A6C1D2C" w14:textId="78445FCD" w:rsidR="00623A20" w:rsidRPr="00BE4225" w:rsidRDefault="00623A20" w:rsidP="00FC3556">
      <w:pPr>
        <w:pStyle w:val="ListParagraph"/>
        <w:numPr>
          <w:ilvl w:val="0"/>
          <w:numId w:val="5"/>
        </w:numPr>
        <w:spacing w:line="360" w:lineRule="auto"/>
        <w:rPr>
          <w:rFonts w:ascii="Times New Roman" w:hAnsi="Times New Roman"/>
        </w:rPr>
      </w:pPr>
      <w:r w:rsidRPr="00BE4225">
        <w:rPr>
          <w:rFonts w:ascii="Times New Roman" w:hAnsi="Times New Roman"/>
        </w:rPr>
        <w:t>Nyáktervezés Altium tervező programban</w:t>
      </w:r>
    </w:p>
    <w:p w14:paraId="0633ECF2" w14:textId="1F5A8AD9" w:rsidR="0030415A" w:rsidRPr="00BE4225" w:rsidRDefault="00E63D81" w:rsidP="007852B4">
      <w:pPr>
        <w:pStyle w:val="ListParagraph"/>
        <w:spacing w:line="360" w:lineRule="auto"/>
        <w:ind w:left="1444"/>
        <w:outlineLvl w:val="0"/>
        <w:rPr>
          <w:rFonts w:ascii="Times New Roman" w:hAnsi="Times New Roman"/>
        </w:rPr>
      </w:pPr>
      <w:bookmarkStart w:id="518" w:name="_Toc422064142"/>
      <w:bookmarkStart w:id="519" w:name="_Toc422126925"/>
      <w:bookmarkStart w:id="520" w:name="_Toc422351577"/>
      <w:bookmarkStart w:id="521" w:name="_Toc422420086"/>
      <w:bookmarkStart w:id="522" w:name="_Toc422420139"/>
      <w:bookmarkStart w:id="523" w:name="_Toc422422230"/>
      <w:bookmarkStart w:id="524" w:name="_Toc422422407"/>
      <w:bookmarkStart w:id="525" w:name="_Toc422576406"/>
      <w:bookmarkStart w:id="526" w:name="_Toc422599279"/>
      <w:bookmarkStart w:id="527" w:name="_Toc422599332"/>
      <w:commentRangeEnd w:id="517"/>
      <w:r w:rsidRPr="00BE4225">
        <w:rPr>
          <w:rStyle w:val="CommentReference"/>
        </w:rPr>
        <w:commentReference w:id="517"/>
      </w:r>
      <w:bookmarkEnd w:id="518"/>
      <w:bookmarkEnd w:id="519"/>
      <w:bookmarkEnd w:id="520"/>
      <w:bookmarkEnd w:id="521"/>
      <w:bookmarkEnd w:id="522"/>
      <w:bookmarkEnd w:id="523"/>
      <w:bookmarkEnd w:id="524"/>
      <w:bookmarkEnd w:id="525"/>
      <w:bookmarkEnd w:id="526"/>
      <w:bookmarkEnd w:id="527"/>
    </w:p>
    <w:p w14:paraId="61BF2F49" w14:textId="0E364F85" w:rsidR="004E5431" w:rsidRPr="00BE4225" w:rsidRDefault="004E5431" w:rsidP="007852B4">
      <w:pPr>
        <w:pStyle w:val="Heading1"/>
        <w:rPr>
          <w:rFonts w:ascii="Times New Roman" w:hAnsi="Times New Roman"/>
        </w:rPr>
      </w:pPr>
      <w:bookmarkStart w:id="528" w:name="_Toc422064143"/>
      <w:bookmarkStart w:id="529" w:name="_Toc422126926"/>
      <w:bookmarkStart w:id="530" w:name="_Toc422064144"/>
      <w:bookmarkStart w:id="531" w:name="_Toc422126927"/>
      <w:bookmarkStart w:id="532" w:name="_Toc422599333"/>
      <w:bookmarkEnd w:id="528"/>
      <w:bookmarkEnd w:id="529"/>
      <w:bookmarkEnd w:id="530"/>
      <w:bookmarkEnd w:id="531"/>
      <w:r w:rsidRPr="00BE4225">
        <w:rPr>
          <w:rFonts w:ascii="Times New Roman" w:hAnsi="Times New Roman"/>
        </w:rPr>
        <w:t>Következtetések:</w:t>
      </w:r>
      <w:bookmarkEnd w:id="532"/>
    </w:p>
    <w:p w14:paraId="5449D5E2" w14:textId="298C8D63" w:rsidR="00635BE4" w:rsidRPr="00BE4225" w:rsidRDefault="004E5431" w:rsidP="0030415A">
      <w:pPr>
        <w:spacing w:line="360" w:lineRule="auto"/>
        <w:rPr>
          <w:rFonts w:ascii="Times New Roman" w:hAnsi="Times New Roman"/>
        </w:rPr>
      </w:pPr>
      <w:r w:rsidRPr="00BE4225">
        <w:rPr>
          <w:rFonts w:ascii="Times New Roman" w:hAnsi="Times New Roman"/>
        </w:rPr>
        <w:tab/>
      </w:r>
      <w:r w:rsidR="0023168B" w:rsidRPr="00BE4225">
        <w:rPr>
          <w:rFonts w:ascii="Times New Roman" w:hAnsi="Times New Roman"/>
        </w:rPr>
        <w:t xml:space="preserve">A kivitelezés során sok </w:t>
      </w:r>
      <w:r w:rsidR="007B376E" w:rsidRPr="00BE4225">
        <w:rPr>
          <w:rFonts w:ascii="Times New Roman" w:hAnsi="Times New Roman"/>
        </w:rPr>
        <w:t>olyan</w:t>
      </w:r>
      <w:r w:rsidR="0023168B" w:rsidRPr="00BE4225">
        <w:rPr>
          <w:rFonts w:ascii="Times New Roman" w:hAnsi="Times New Roman"/>
        </w:rPr>
        <w:t xml:space="preserve"> </w:t>
      </w:r>
      <w:r w:rsidR="00E9657C" w:rsidRPr="00BE4225">
        <w:rPr>
          <w:rFonts w:ascii="Times New Roman" w:hAnsi="Times New Roman"/>
        </w:rPr>
        <w:t>apró</w:t>
      </w:r>
      <w:r w:rsidR="0023168B" w:rsidRPr="00BE4225">
        <w:rPr>
          <w:rFonts w:ascii="Times New Roman" w:hAnsi="Times New Roman"/>
        </w:rPr>
        <w:t xml:space="preserve"> hibára </w:t>
      </w:r>
      <w:r w:rsidR="00864214" w:rsidRPr="00BE4225">
        <w:rPr>
          <w:rFonts w:ascii="Times New Roman" w:hAnsi="Times New Roman"/>
        </w:rPr>
        <w:t>rábukkantam,</w:t>
      </w:r>
      <w:r w:rsidR="0023168B" w:rsidRPr="00BE4225">
        <w:rPr>
          <w:rFonts w:ascii="Times New Roman" w:hAnsi="Times New Roman"/>
        </w:rPr>
        <w:t xml:space="preserve"> </w:t>
      </w:r>
      <w:r w:rsidR="00E9657C" w:rsidRPr="00BE4225">
        <w:rPr>
          <w:rFonts w:ascii="Times New Roman" w:hAnsi="Times New Roman"/>
        </w:rPr>
        <w:t>amelyek</w:t>
      </w:r>
      <w:r w:rsidR="0023168B" w:rsidRPr="00BE4225">
        <w:rPr>
          <w:rFonts w:ascii="Times New Roman" w:hAnsi="Times New Roman"/>
        </w:rPr>
        <w:t xml:space="preserve"> </w:t>
      </w:r>
      <w:r w:rsidR="00E9657C" w:rsidRPr="00BE4225">
        <w:rPr>
          <w:rFonts w:ascii="Times New Roman" w:hAnsi="Times New Roman"/>
        </w:rPr>
        <w:t>jó</w:t>
      </w:r>
      <w:r w:rsidR="0023168B" w:rsidRPr="00BE4225">
        <w:rPr>
          <w:rFonts w:ascii="Times New Roman" w:hAnsi="Times New Roman"/>
        </w:rPr>
        <w:t xml:space="preserve"> alapot </w:t>
      </w:r>
      <w:r w:rsidR="00E9657C" w:rsidRPr="00BE4225">
        <w:rPr>
          <w:rFonts w:ascii="Times New Roman" w:hAnsi="Times New Roman"/>
        </w:rPr>
        <w:t>nyújtanának a jövőbe</w:t>
      </w:r>
      <w:r w:rsidR="007B376E">
        <w:rPr>
          <w:rFonts w:ascii="Times New Roman" w:hAnsi="Times New Roman"/>
        </w:rPr>
        <w:t>n továbbfejlesztési lehetőségre. E</w:t>
      </w:r>
      <w:r w:rsidR="00E9657C" w:rsidRPr="00BE4225">
        <w:rPr>
          <w:rFonts w:ascii="Times New Roman" w:hAnsi="Times New Roman"/>
        </w:rPr>
        <w:t xml:space="preserve">lsősorban a mechanikai rendszert kellene átalakítani. A rendszeren kívül levő motorokat be kellene vinni a vázon belűre. A lánctalpakat is átkellene </w:t>
      </w:r>
      <w:r w:rsidR="00864214" w:rsidRPr="00BE4225">
        <w:rPr>
          <w:rFonts w:ascii="Times New Roman" w:hAnsi="Times New Roman"/>
        </w:rPr>
        <w:t>alakítani,</w:t>
      </w:r>
      <w:r w:rsidR="007B376E">
        <w:rPr>
          <w:rFonts w:ascii="Times New Roman" w:hAnsi="Times New Roman"/>
        </w:rPr>
        <w:t xml:space="preserve"> mert nem fognak megfe</w:t>
      </w:r>
      <w:r w:rsidR="00E9657C" w:rsidRPr="00BE4225">
        <w:rPr>
          <w:rFonts w:ascii="Times New Roman" w:hAnsi="Times New Roman"/>
        </w:rPr>
        <w:t>le</w:t>
      </w:r>
      <w:r w:rsidR="007B376E">
        <w:rPr>
          <w:rFonts w:ascii="Times New Roman" w:hAnsi="Times New Roman"/>
        </w:rPr>
        <w:t>l</w:t>
      </w:r>
      <w:r w:rsidR="00E9657C" w:rsidRPr="00BE4225">
        <w:rPr>
          <w:rFonts w:ascii="Times New Roman" w:hAnsi="Times New Roman"/>
        </w:rPr>
        <w:t>ni a kültéri követelményeknek csak sajnos a keret csak ennyire volt elég. A rendszer vezérlő magja</w:t>
      </w:r>
      <w:r w:rsidR="007B376E">
        <w:rPr>
          <w:rFonts w:ascii="Times New Roman" w:hAnsi="Times New Roman"/>
        </w:rPr>
        <w:t>,</w:t>
      </w:r>
      <w:r w:rsidR="00E9657C" w:rsidRPr="00BE4225">
        <w:rPr>
          <w:rFonts w:ascii="Times New Roman" w:hAnsi="Times New Roman"/>
        </w:rPr>
        <w:t xml:space="preserve"> az FPGA rendszer az szerintem jó választás </w:t>
      </w:r>
      <w:r w:rsidR="00864214" w:rsidRPr="00BE4225">
        <w:rPr>
          <w:rFonts w:ascii="Times New Roman" w:hAnsi="Times New Roman"/>
        </w:rPr>
        <w:t>volt,</w:t>
      </w:r>
      <w:r w:rsidR="00E9657C" w:rsidRPr="00BE4225">
        <w:rPr>
          <w:rFonts w:ascii="Times New Roman" w:hAnsi="Times New Roman"/>
        </w:rPr>
        <w:t xml:space="preserve"> mert nagyon </w:t>
      </w:r>
      <w:r w:rsidR="007B376E" w:rsidRPr="00BE4225">
        <w:rPr>
          <w:rFonts w:ascii="Times New Roman" w:hAnsi="Times New Roman"/>
        </w:rPr>
        <w:t>jó</w:t>
      </w:r>
      <w:r w:rsidR="00E9657C" w:rsidRPr="00BE4225">
        <w:rPr>
          <w:rFonts w:ascii="Times New Roman" w:hAnsi="Times New Roman"/>
        </w:rPr>
        <w:t xml:space="preserve"> alapot nyújt mind a szoftveres mind a hardveres továbbfejlesztési lehetőségekre. A sebesség és a pozíció szabályozok meglátásom szerint beváltak, egyedüli gond a sebesség mérésével van. A sebesség mérő modult még ki kellene </w:t>
      </w:r>
      <w:r w:rsidR="00864214" w:rsidRPr="00BE4225">
        <w:rPr>
          <w:rFonts w:ascii="Times New Roman" w:hAnsi="Times New Roman"/>
        </w:rPr>
        <w:t>egészíteni,</w:t>
      </w:r>
      <w:r w:rsidR="00E9657C" w:rsidRPr="00BE4225">
        <w:rPr>
          <w:rFonts w:ascii="Times New Roman" w:hAnsi="Times New Roman"/>
        </w:rPr>
        <w:t xml:space="preserve"> hogy kis sebességekre is jól mérjen, jelenleg alacsony sebességen a mérés elég zajos.</w:t>
      </w:r>
      <w:r w:rsidR="00864214" w:rsidRPr="00BE4225">
        <w:rPr>
          <w:rFonts w:ascii="Times New Roman" w:hAnsi="Times New Roman"/>
        </w:rPr>
        <w:t xml:space="preserve"> </w:t>
      </w:r>
    </w:p>
    <w:p w14:paraId="31BB3BF3" w14:textId="364DB02A" w:rsidR="00864214" w:rsidRPr="00BE4225" w:rsidRDefault="00864214" w:rsidP="00BC64C7">
      <w:pPr>
        <w:spacing w:line="360" w:lineRule="auto"/>
        <w:rPr>
          <w:rFonts w:ascii="Times New Roman" w:hAnsi="Times New Roman"/>
        </w:rPr>
      </w:pPr>
      <w:r w:rsidRPr="00BE4225">
        <w:rPr>
          <w:rFonts w:ascii="Times New Roman" w:hAnsi="Times New Roman"/>
        </w:rPr>
        <w:lastRenderedPageBreak/>
        <w:tab/>
        <w:t xml:space="preserve">Ami a rendszer működése szempontjából sok előnyt jelentene DC motorok áramának a mérése, amely segítene a szabályzásban és a védelemben is. </w:t>
      </w:r>
    </w:p>
    <w:p w14:paraId="2D1268DD" w14:textId="76B2B589" w:rsidR="00864214" w:rsidRPr="00BE4225" w:rsidRDefault="00864214" w:rsidP="00BC64C7">
      <w:pPr>
        <w:spacing w:line="360" w:lineRule="auto"/>
        <w:rPr>
          <w:rFonts w:ascii="Times New Roman" w:hAnsi="Times New Roman"/>
        </w:rPr>
      </w:pPr>
      <w:r w:rsidRPr="00BE4225">
        <w:rPr>
          <w:rFonts w:ascii="Times New Roman" w:hAnsi="Times New Roman"/>
        </w:rPr>
        <w:tab/>
        <w:t xml:space="preserve">A rendszer energia ellátására mindenféleképen minimum két független </w:t>
      </w:r>
      <w:r w:rsidR="007B376E" w:rsidRPr="00BE4225">
        <w:rPr>
          <w:rFonts w:ascii="Times New Roman" w:hAnsi="Times New Roman"/>
        </w:rPr>
        <w:t>akku</w:t>
      </w:r>
      <w:r w:rsidR="007B376E">
        <w:rPr>
          <w:rFonts w:ascii="Times New Roman" w:hAnsi="Times New Roman"/>
        </w:rPr>
        <w:t>m</w:t>
      </w:r>
      <w:r w:rsidR="007B376E" w:rsidRPr="00BE4225">
        <w:rPr>
          <w:rFonts w:ascii="Times New Roman" w:hAnsi="Times New Roman"/>
        </w:rPr>
        <w:t>ulátor</w:t>
      </w:r>
      <w:r w:rsidRPr="00BE4225">
        <w:rPr>
          <w:rFonts w:ascii="Times New Roman" w:hAnsi="Times New Roman"/>
        </w:rPr>
        <w:t xml:space="preserve"> lenne szükség amiatt, hogy a teljesítmény elektronika es a digitális elektronika külön tápforrásról kapja az ellátást olyan megfontolásból, hogy a digi</w:t>
      </w:r>
      <w:r w:rsidR="007B376E">
        <w:rPr>
          <w:rFonts w:ascii="Times New Roman" w:hAnsi="Times New Roman"/>
        </w:rPr>
        <w:t>tális áramkörök prioritást élve</w:t>
      </w:r>
      <w:r w:rsidRPr="00BE4225">
        <w:rPr>
          <w:rFonts w:ascii="Times New Roman" w:hAnsi="Times New Roman"/>
        </w:rPr>
        <w:t>z</w:t>
      </w:r>
      <w:r w:rsidR="007B376E">
        <w:rPr>
          <w:rFonts w:ascii="Times New Roman" w:hAnsi="Times New Roman"/>
        </w:rPr>
        <w:t>z</w:t>
      </w:r>
      <w:r w:rsidRPr="00BE4225">
        <w:rPr>
          <w:rFonts w:ascii="Times New Roman" w:hAnsi="Times New Roman"/>
        </w:rPr>
        <w:t>enek más elemekkel szemben. Ha a rendszert hosszabb időre szeretnénk működtetni folytonosan, akkor m</w:t>
      </w:r>
      <w:r w:rsidR="007B376E">
        <w:rPr>
          <w:rFonts w:ascii="Times New Roman" w:hAnsi="Times New Roman"/>
        </w:rPr>
        <w:t>é</w:t>
      </w:r>
      <w:r w:rsidRPr="00BE4225">
        <w:rPr>
          <w:rFonts w:ascii="Times New Roman" w:hAnsi="Times New Roman"/>
        </w:rPr>
        <w:t xml:space="preserve">g integrálni kellene egy energiaforrást például egy </w:t>
      </w:r>
      <w:r w:rsidR="007B376E" w:rsidRPr="00BE4225">
        <w:rPr>
          <w:rFonts w:ascii="Times New Roman" w:hAnsi="Times New Roman"/>
        </w:rPr>
        <w:t xml:space="preserve">nap </w:t>
      </w:r>
      <w:r w:rsidR="007B376E">
        <w:rPr>
          <w:rFonts w:ascii="Times New Roman" w:hAnsi="Times New Roman"/>
        </w:rPr>
        <w:t>e</w:t>
      </w:r>
      <w:r w:rsidR="007B376E" w:rsidRPr="00BE4225">
        <w:rPr>
          <w:rFonts w:ascii="Times New Roman" w:hAnsi="Times New Roman"/>
        </w:rPr>
        <w:t>llem</w:t>
      </w:r>
      <w:r w:rsidRPr="00BE4225">
        <w:rPr>
          <w:rFonts w:ascii="Times New Roman" w:hAnsi="Times New Roman"/>
        </w:rPr>
        <w:t xml:space="preserve"> cellát, amely biztosítana energia utánpótlást adott időn belül.</w:t>
      </w:r>
    </w:p>
    <w:p w14:paraId="62DAA44E" w14:textId="6359B746" w:rsidR="00EC673A" w:rsidRPr="00BE4225" w:rsidRDefault="00EC673A" w:rsidP="00BC64C7">
      <w:pPr>
        <w:spacing w:line="360" w:lineRule="auto"/>
        <w:rPr>
          <w:rFonts w:ascii="Times New Roman" w:hAnsi="Times New Roman"/>
        </w:rPr>
      </w:pPr>
      <w:r w:rsidRPr="00BE4225">
        <w:rPr>
          <w:rFonts w:ascii="Times New Roman" w:hAnsi="Times New Roman"/>
        </w:rPr>
        <w:tab/>
        <w:t>Kommunikációs összekötetés is bevált</w:t>
      </w:r>
      <w:r w:rsidR="005E11A5">
        <w:rPr>
          <w:rFonts w:ascii="Times New Roman" w:hAnsi="Times New Roman"/>
        </w:rPr>
        <w:t>,</w:t>
      </w:r>
      <w:r w:rsidRPr="00BE4225">
        <w:rPr>
          <w:rFonts w:ascii="Times New Roman" w:hAnsi="Times New Roman"/>
        </w:rPr>
        <w:t xml:space="preserve"> a TCP </w:t>
      </w:r>
      <w:r w:rsidR="005E11A5">
        <w:rPr>
          <w:rFonts w:ascii="Times New Roman" w:hAnsi="Times New Roman"/>
        </w:rPr>
        <w:t>protokollal történő adatcsere. A</w:t>
      </w:r>
      <w:r w:rsidRPr="00BE4225">
        <w:rPr>
          <w:rFonts w:ascii="Times New Roman" w:hAnsi="Times New Roman"/>
        </w:rPr>
        <w:t xml:space="preserve"> router elősegíti a további elemek integrálását a rendszerbe például egy robotkar, amellyel tudnánk a kapcsolatot tartani </w:t>
      </w:r>
      <w:r w:rsidRPr="005E11A5">
        <w:rPr>
          <w:rFonts w:ascii="Times New Roman" w:hAnsi="Times New Roman"/>
          <w:highlight w:val="red"/>
        </w:rPr>
        <w:t>Rotteren</w:t>
      </w:r>
      <w:r w:rsidRPr="00BE4225">
        <w:rPr>
          <w:rFonts w:ascii="Times New Roman" w:hAnsi="Times New Roman"/>
        </w:rPr>
        <w:t xml:space="preserve"> keresztül</w:t>
      </w:r>
      <w:r w:rsidR="005E11A5">
        <w:rPr>
          <w:rFonts w:ascii="Times New Roman" w:hAnsi="Times New Roman"/>
        </w:rPr>
        <w:t>,</w:t>
      </w:r>
      <w:r w:rsidRPr="00BE4225">
        <w:rPr>
          <w:rFonts w:ascii="Times New Roman" w:hAnsi="Times New Roman"/>
        </w:rPr>
        <w:t xml:space="preserve"> protokollon keresztül és az FPGA rendszer is elérné.</w:t>
      </w:r>
    </w:p>
    <w:p w14:paraId="730B2DD7" w14:textId="5929CF03" w:rsidR="00EC673A" w:rsidRPr="00BE4225" w:rsidRDefault="00EC673A" w:rsidP="00BC64C7">
      <w:pPr>
        <w:spacing w:line="360" w:lineRule="auto"/>
        <w:rPr>
          <w:rFonts w:ascii="Times New Roman" w:hAnsi="Times New Roman"/>
        </w:rPr>
      </w:pPr>
      <w:r w:rsidRPr="00BE4225">
        <w:rPr>
          <w:rFonts w:ascii="Times New Roman" w:hAnsi="Times New Roman"/>
        </w:rPr>
        <w:tab/>
        <w:t xml:space="preserve">Az inkrementális szenzorok, amelyeket én </w:t>
      </w:r>
      <w:r w:rsidR="005E11A5" w:rsidRPr="00BE4225">
        <w:rPr>
          <w:rFonts w:ascii="Times New Roman" w:hAnsi="Times New Roman"/>
        </w:rPr>
        <w:t>kész</w:t>
      </w:r>
      <w:r w:rsidR="005E11A5">
        <w:rPr>
          <w:rFonts w:ascii="Times New Roman" w:hAnsi="Times New Roman"/>
        </w:rPr>
        <w:t>í</w:t>
      </w:r>
      <w:r w:rsidR="005E11A5" w:rsidRPr="00BE4225">
        <w:rPr>
          <w:rFonts w:ascii="Times New Roman" w:hAnsi="Times New Roman"/>
        </w:rPr>
        <w:t>te</w:t>
      </w:r>
      <w:r w:rsidR="005E11A5">
        <w:rPr>
          <w:rFonts w:ascii="Times New Roman" w:hAnsi="Times New Roman"/>
        </w:rPr>
        <w:t>t</w:t>
      </w:r>
      <w:r w:rsidR="005E11A5" w:rsidRPr="00BE4225">
        <w:rPr>
          <w:rFonts w:ascii="Times New Roman" w:hAnsi="Times New Roman"/>
        </w:rPr>
        <w:t>tem</w:t>
      </w:r>
      <w:r w:rsidR="005E11A5">
        <w:rPr>
          <w:rFonts w:ascii="Times New Roman" w:hAnsi="Times New Roman"/>
        </w:rPr>
        <w:t>,</w:t>
      </w:r>
      <w:r w:rsidRPr="00BE4225">
        <w:rPr>
          <w:rFonts w:ascii="Times New Roman" w:hAnsi="Times New Roman"/>
        </w:rPr>
        <w:t xml:space="preserve"> beváltak, nagyon olcsón tudtam előáll</w:t>
      </w:r>
      <w:r w:rsidR="005E11A5">
        <w:rPr>
          <w:rFonts w:ascii="Times New Roman" w:hAnsi="Times New Roman"/>
        </w:rPr>
        <w:t>ítani a piaci árhoz viszonyítva.</w:t>
      </w:r>
      <w:r w:rsidRPr="00BE4225">
        <w:rPr>
          <w:rFonts w:ascii="Times New Roman" w:hAnsi="Times New Roman"/>
        </w:rPr>
        <w:t xml:space="preserve"> </w:t>
      </w:r>
      <w:r w:rsidR="005E11A5">
        <w:rPr>
          <w:rFonts w:ascii="Times New Roman" w:hAnsi="Times New Roman"/>
        </w:rPr>
        <w:t>F</w:t>
      </w:r>
      <w:r w:rsidR="0030415A" w:rsidRPr="00BE4225">
        <w:rPr>
          <w:rFonts w:ascii="Times New Roman" w:hAnsi="Times New Roman"/>
        </w:rPr>
        <w:t>ejlesztés szempontjából a tárcsák felbontása is növelhető lenne a tár</w:t>
      </w:r>
      <w:r w:rsidR="005E11A5">
        <w:rPr>
          <w:rFonts w:ascii="Times New Roman" w:hAnsi="Times New Roman"/>
        </w:rPr>
        <w:t>csák átmérőjének megnövelésével</w:t>
      </w:r>
      <w:r w:rsidR="0030415A" w:rsidRPr="00BE4225">
        <w:rPr>
          <w:rFonts w:ascii="Times New Roman" w:hAnsi="Times New Roman"/>
        </w:rPr>
        <w:t xml:space="preserve"> és a jobb minőségű lézeres nyomtató használatával.</w:t>
      </w:r>
    </w:p>
    <w:p w14:paraId="130A1486" w14:textId="5DF5F455" w:rsidR="0030415A" w:rsidRPr="00BE4225" w:rsidRDefault="0030415A" w:rsidP="00FC3556">
      <w:pPr>
        <w:spacing w:line="360" w:lineRule="auto"/>
        <w:rPr>
          <w:rFonts w:ascii="Times New Roman" w:hAnsi="Times New Roman"/>
        </w:rPr>
      </w:pPr>
      <w:r w:rsidRPr="00BE4225">
        <w:rPr>
          <w:rFonts w:ascii="Times New Roman" w:hAnsi="Times New Roman"/>
        </w:rPr>
        <w:tab/>
        <w:t xml:space="preserve">Összességében tekintve a rendszer nagyon jó szoftver </w:t>
      </w:r>
      <w:r w:rsidR="005E11A5">
        <w:rPr>
          <w:rFonts w:ascii="Times New Roman" w:hAnsi="Times New Roman"/>
        </w:rPr>
        <w:t>és az elektronika fejlesztésére.</w:t>
      </w:r>
      <w:r w:rsidRPr="00BE4225">
        <w:rPr>
          <w:rFonts w:ascii="Times New Roman" w:hAnsi="Times New Roman"/>
        </w:rPr>
        <w:t xml:space="preserve"> </w:t>
      </w:r>
      <w:r w:rsidR="005E11A5">
        <w:rPr>
          <w:rFonts w:ascii="Times New Roman" w:hAnsi="Times New Roman"/>
        </w:rPr>
        <w:t>A</w:t>
      </w:r>
      <w:r w:rsidRPr="00BE4225">
        <w:rPr>
          <w:rFonts w:ascii="Times New Roman" w:hAnsi="Times New Roman"/>
        </w:rPr>
        <w:t xml:space="preserve"> piaci ár alatt van jóval a rendszer </w:t>
      </w:r>
      <w:r w:rsidR="005E11A5" w:rsidRPr="00BE4225">
        <w:rPr>
          <w:rFonts w:ascii="Times New Roman" w:hAnsi="Times New Roman"/>
        </w:rPr>
        <w:t>elő</w:t>
      </w:r>
      <w:r w:rsidR="005E11A5">
        <w:rPr>
          <w:rFonts w:ascii="Times New Roman" w:hAnsi="Times New Roman"/>
        </w:rPr>
        <w:t>a</w:t>
      </w:r>
      <w:r w:rsidR="005E11A5" w:rsidRPr="00BE4225">
        <w:rPr>
          <w:rFonts w:ascii="Times New Roman" w:hAnsi="Times New Roman"/>
        </w:rPr>
        <w:t>lításához</w:t>
      </w:r>
      <w:r w:rsidR="005E11A5">
        <w:rPr>
          <w:rFonts w:ascii="Times New Roman" w:hAnsi="Times New Roman"/>
        </w:rPr>
        <w:t xml:space="preserve"> szükséges pénz </w:t>
      </w:r>
      <w:r w:rsidRPr="00BE4225">
        <w:rPr>
          <w:rFonts w:ascii="Times New Roman" w:hAnsi="Times New Roman"/>
        </w:rPr>
        <w:t>ahhoz képest</w:t>
      </w:r>
      <w:r w:rsidR="005E11A5">
        <w:rPr>
          <w:rFonts w:ascii="Times New Roman" w:hAnsi="Times New Roman"/>
        </w:rPr>
        <w:t>,</w:t>
      </w:r>
      <w:r w:rsidRPr="00BE4225">
        <w:rPr>
          <w:rFonts w:ascii="Times New Roman" w:hAnsi="Times New Roman"/>
        </w:rPr>
        <w:t xml:space="preserve"> hogy ha egy kész rendszert </w:t>
      </w:r>
      <w:r w:rsidR="005E11A5" w:rsidRPr="00BE4225">
        <w:rPr>
          <w:rFonts w:ascii="Times New Roman" w:hAnsi="Times New Roman"/>
        </w:rPr>
        <w:t>kell</w:t>
      </w:r>
      <w:r w:rsidR="005E11A5">
        <w:rPr>
          <w:rFonts w:ascii="Times New Roman" w:hAnsi="Times New Roman"/>
        </w:rPr>
        <w:t>e</w:t>
      </w:r>
      <w:r w:rsidR="005E11A5" w:rsidRPr="00BE4225">
        <w:rPr>
          <w:rFonts w:ascii="Times New Roman" w:hAnsi="Times New Roman"/>
        </w:rPr>
        <w:t>tt</w:t>
      </w:r>
      <w:r w:rsidRPr="00BE4225">
        <w:rPr>
          <w:rFonts w:ascii="Times New Roman" w:hAnsi="Times New Roman"/>
        </w:rPr>
        <w:t xml:space="preserve"> volna megvásárolni, de </w:t>
      </w:r>
      <w:r w:rsidR="00A26B8F" w:rsidRPr="00BE4225">
        <w:rPr>
          <w:rFonts w:ascii="Times New Roman" w:hAnsi="Times New Roman"/>
        </w:rPr>
        <w:t>olcsó dolgoknak is ára van nem állná meg olyan jól a terepen a helyét.</w:t>
      </w:r>
    </w:p>
    <w:p w14:paraId="2F9F2C20" w14:textId="77777777" w:rsidR="00635BE4" w:rsidRPr="00BE4225" w:rsidRDefault="00ED22AB" w:rsidP="00FC3556">
      <w:pPr>
        <w:spacing w:line="360" w:lineRule="auto"/>
        <w:rPr>
          <w:rFonts w:ascii="Times New Roman" w:hAnsi="Times New Roman"/>
        </w:rPr>
      </w:pPr>
      <w:r w:rsidRPr="00BE4225">
        <w:rPr>
          <w:rFonts w:ascii="Times New Roman" w:hAnsi="Times New Roman"/>
        </w:rPr>
        <w:br w:type="page"/>
      </w:r>
    </w:p>
    <w:bookmarkStart w:id="533" w:name="_Toc422599334"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Cs w:val="22"/>
        </w:rPr>
      </w:sdtEndPr>
      <w:sdtContent>
        <w:p w14:paraId="086C861E" w14:textId="05012D06" w:rsidR="00792DE5" w:rsidRPr="00BE4225" w:rsidRDefault="00CE729B" w:rsidP="00FC3556">
          <w:pPr>
            <w:pStyle w:val="Heading1"/>
            <w:spacing w:line="360" w:lineRule="auto"/>
            <w:rPr>
              <w:rFonts w:ascii="Times New Roman" w:hAnsi="Times New Roman" w:cs="Times New Roman"/>
              <w:sz w:val="24"/>
              <w:szCs w:val="24"/>
            </w:rPr>
          </w:pPr>
          <w:r w:rsidRPr="00BE4225">
            <w:rPr>
              <w:rFonts w:ascii="Times New Roman" w:hAnsi="Times New Roman" w:cs="Times New Roman"/>
              <w:sz w:val="24"/>
              <w:szCs w:val="24"/>
            </w:rPr>
            <w:t>Bibliográfia</w:t>
          </w:r>
          <w:bookmarkEnd w:id="533"/>
        </w:p>
        <w:sdt>
          <w:sdtPr>
            <w:rPr>
              <w:rFonts w:ascii="Times New Roman" w:hAnsi="Times New Roman"/>
            </w:rPr>
            <w:id w:val="111145805"/>
            <w:bibliography/>
          </w:sdtPr>
          <w:sdtEndPr/>
          <w:sdtContent>
            <w:p w14:paraId="2C25DA11" w14:textId="77777777" w:rsidR="00CA5EBE" w:rsidRDefault="00ED22AB" w:rsidP="0071433B">
              <w:pPr>
                <w:spacing w:line="360" w:lineRule="auto"/>
                <w:rPr>
                  <w:noProof/>
                  <w:sz w:val="22"/>
                  <w:lang w:val="en-US"/>
                </w:rPr>
              </w:pPr>
              <w:r w:rsidRPr="00BE4225">
                <w:rPr>
                  <w:rFonts w:ascii="Times New Roman" w:hAnsi="Times New Roman"/>
                </w:rPr>
                <w:fldChar w:fldCharType="begin"/>
              </w:r>
              <w:r w:rsidRPr="00BE4225">
                <w:rPr>
                  <w:rFonts w:ascii="Times New Roman" w:hAnsi="Times New Roman"/>
                </w:rPr>
                <w:instrText xml:space="preserve"> BIBLIOGRAPHY </w:instrText>
              </w:r>
              <w:r w:rsidRPr="00BE4225">
                <w:rPr>
                  <w:rFonts w:ascii="Times New Roman" w:hAnsi="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1"/>
                <w:gridCol w:w="8355"/>
              </w:tblGrid>
              <w:tr w:rsidR="00CA5EBE" w14:paraId="64086C66" w14:textId="77777777">
                <w:trPr>
                  <w:divId w:val="426778418"/>
                  <w:tblCellSpacing w:w="15" w:type="dxa"/>
                </w:trPr>
                <w:tc>
                  <w:tcPr>
                    <w:tcW w:w="50" w:type="pct"/>
                    <w:hideMark/>
                  </w:tcPr>
                  <w:p w14:paraId="5175EC41" w14:textId="77777777" w:rsidR="00CA5EBE" w:rsidRDefault="00CA5EBE">
                    <w:pPr>
                      <w:pStyle w:val="Bibliography"/>
                      <w:rPr>
                        <w:noProof/>
                        <w:szCs w:val="24"/>
                      </w:rPr>
                    </w:pPr>
                    <w:r>
                      <w:rPr>
                        <w:noProof/>
                      </w:rPr>
                      <w:t xml:space="preserve">[1] </w:t>
                    </w:r>
                  </w:p>
                </w:tc>
                <w:tc>
                  <w:tcPr>
                    <w:tcW w:w="0" w:type="auto"/>
                    <w:hideMark/>
                  </w:tcPr>
                  <w:p w14:paraId="33F54943" w14:textId="77777777" w:rsidR="00CA5EBE" w:rsidRDefault="00CA5EBE">
                    <w:pPr>
                      <w:pStyle w:val="Bibliography"/>
                      <w:rPr>
                        <w:noProof/>
                      </w:rPr>
                    </w:pPr>
                    <w:r>
                      <w:rPr>
                        <w:noProof/>
                      </w:rPr>
                      <w:t xml:space="preserve">D. K. K. D. R. P. S. Prof. Vikas Gupta, "Efficient FPGA Design and Implementation of Digital PID Controllers in Simulink," 2013. </w:t>
                    </w:r>
                  </w:p>
                </w:tc>
              </w:tr>
              <w:tr w:rsidR="00CA5EBE" w14:paraId="433EB238" w14:textId="77777777">
                <w:trPr>
                  <w:divId w:val="426778418"/>
                  <w:tblCellSpacing w:w="15" w:type="dxa"/>
                </w:trPr>
                <w:tc>
                  <w:tcPr>
                    <w:tcW w:w="50" w:type="pct"/>
                    <w:hideMark/>
                  </w:tcPr>
                  <w:p w14:paraId="323375D3" w14:textId="77777777" w:rsidR="00CA5EBE" w:rsidRDefault="00CA5EBE">
                    <w:pPr>
                      <w:pStyle w:val="Bibliography"/>
                      <w:rPr>
                        <w:noProof/>
                      </w:rPr>
                    </w:pPr>
                    <w:r>
                      <w:rPr>
                        <w:noProof/>
                      </w:rPr>
                      <w:t xml:space="preserve">[2] </w:t>
                    </w:r>
                  </w:p>
                </w:tc>
                <w:tc>
                  <w:tcPr>
                    <w:tcW w:w="0" w:type="auto"/>
                    <w:hideMark/>
                  </w:tcPr>
                  <w:p w14:paraId="7B3BE149" w14:textId="77777777" w:rsidR="00CA5EBE" w:rsidRDefault="00CA5EBE">
                    <w:pPr>
                      <w:pStyle w:val="Bibliography"/>
                      <w:rPr>
                        <w:noProof/>
                      </w:rPr>
                    </w:pPr>
                    <w:r>
                      <w:rPr>
                        <w:noProof/>
                      </w:rPr>
                      <w:t xml:space="preserve">M. Lőrinc, Irányítástechnika, Kolozsvár: Scientia, 2009. </w:t>
                    </w:r>
                  </w:p>
                </w:tc>
              </w:tr>
              <w:tr w:rsidR="00CA5EBE" w14:paraId="2DC35E46" w14:textId="77777777">
                <w:trPr>
                  <w:divId w:val="426778418"/>
                  <w:tblCellSpacing w:w="15" w:type="dxa"/>
                </w:trPr>
                <w:tc>
                  <w:tcPr>
                    <w:tcW w:w="50" w:type="pct"/>
                    <w:hideMark/>
                  </w:tcPr>
                  <w:p w14:paraId="5747DC31" w14:textId="77777777" w:rsidR="00CA5EBE" w:rsidRDefault="00CA5EBE">
                    <w:pPr>
                      <w:pStyle w:val="Bibliography"/>
                      <w:rPr>
                        <w:noProof/>
                      </w:rPr>
                    </w:pPr>
                    <w:r>
                      <w:rPr>
                        <w:noProof/>
                      </w:rPr>
                      <w:t xml:space="preserve">[3] </w:t>
                    </w:r>
                  </w:p>
                </w:tc>
                <w:tc>
                  <w:tcPr>
                    <w:tcW w:w="0" w:type="auto"/>
                    <w:hideMark/>
                  </w:tcPr>
                  <w:p w14:paraId="7AD7396F" w14:textId="77777777" w:rsidR="00CA5EBE" w:rsidRDefault="00CA5EBE">
                    <w:pPr>
                      <w:pStyle w:val="Bibliography"/>
                      <w:rPr>
                        <w:noProof/>
                      </w:rPr>
                    </w:pPr>
                    <w:r>
                      <w:rPr>
                        <w:noProof/>
                      </w:rPr>
                      <w:t>xilinx, „http://www.xilinx.com/,” [Online]. Available: http://www.xilinx.com/support/documentation/sw_manuals/xilinx14_5/sysgen_gs.pdf. [Hozzáférés dátuma: 26 01 2015].</w:t>
                    </w:r>
                  </w:p>
                </w:tc>
              </w:tr>
              <w:tr w:rsidR="00CA5EBE" w14:paraId="66BF0560" w14:textId="77777777">
                <w:trPr>
                  <w:divId w:val="426778418"/>
                  <w:tblCellSpacing w:w="15" w:type="dxa"/>
                </w:trPr>
                <w:tc>
                  <w:tcPr>
                    <w:tcW w:w="50" w:type="pct"/>
                    <w:hideMark/>
                  </w:tcPr>
                  <w:p w14:paraId="3B045C27" w14:textId="77777777" w:rsidR="00CA5EBE" w:rsidRDefault="00CA5EBE">
                    <w:pPr>
                      <w:pStyle w:val="Bibliography"/>
                      <w:rPr>
                        <w:noProof/>
                      </w:rPr>
                    </w:pPr>
                    <w:r>
                      <w:rPr>
                        <w:noProof/>
                      </w:rPr>
                      <w:t xml:space="preserve">[4] </w:t>
                    </w:r>
                  </w:p>
                </w:tc>
                <w:tc>
                  <w:tcPr>
                    <w:tcW w:w="0" w:type="auto"/>
                    <w:hideMark/>
                  </w:tcPr>
                  <w:p w14:paraId="31500AE7" w14:textId="77777777" w:rsidR="00CA5EBE" w:rsidRDefault="00CA5EBE">
                    <w:pPr>
                      <w:pStyle w:val="Bibliography"/>
                      <w:rPr>
                        <w:noProof/>
                      </w:rPr>
                    </w:pPr>
                    <w:r>
                      <w:rPr>
                        <w:noProof/>
                      </w:rPr>
                      <w:t xml:space="preserve">R. T. R. G. Rajesh Nema, „Design &amp; Implementation of FPGA Based On PID Controller,” 2013. </w:t>
                    </w:r>
                  </w:p>
                </w:tc>
              </w:tr>
              <w:tr w:rsidR="00CA5EBE" w14:paraId="75D9153C" w14:textId="77777777">
                <w:trPr>
                  <w:divId w:val="426778418"/>
                  <w:tblCellSpacing w:w="15" w:type="dxa"/>
                </w:trPr>
                <w:tc>
                  <w:tcPr>
                    <w:tcW w:w="50" w:type="pct"/>
                    <w:hideMark/>
                  </w:tcPr>
                  <w:p w14:paraId="493E1C53" w14:textId="77777777" w:rsidR="00CA5EBE" w:rsidRDefault="00CA5EBE">
                    <w:pPr>
                      <w:pStyle w:val="Bibliography"/>
                      <w:rPr>
                        <w:noProof/>
                      </w:rPr>
                    </w:pPr>
                    <w:r>
                      <w:rPr>
                        <w:noProof/>
                      </w:rPr>
                      <w:t xml:space="preserve">[5] </w:t>
                    </w:r>
                  </w:p>
                </w:tc>
                <w:tc>
                  <w:tcPr>
                    <w:tcW w:w="0" w:type="auto"/>
                    <w:hideMark/>
                  </w:tcPr>
                  <w:p w14:paraId="6ED17DEE" w14:textId="77777777" w:rsidR="00CA5EBE" w:rsidRDefault="00CA5EBE">
                    <w:pPr>
                      <w:pStyle w:val="Bibliography"/>
                      <w:rPr>
                        <w:noProof/>
                      </w:rPr>
                    </w:pPr>
                    <w:r>
                      <w:rPr>
                        <w:noProof/>
                      </w:rPr>
                      <w:t>„http://www.ms.sapientia.ro/elektronika,” [Online]. Available: http://www.ms.sapientia.ro/elektronika/fileok/jelerzekelok/szt_lab08_inkrementallis_ado.pdf.</w:t>
                    </w:r>
                  </w:p>
                </w:tc>
              </w:tr>
              <w:tr w:rsidR="00CA5EBE" w14:paraId="2D2AE20D" w14:textId="77777777">
                <w:trPr>
                  <w:divId w:val="426778418"/>
                  <w:tblCellSpacing w:w="15" w:type="dxa"/>
                </w:trPr>
                <w:tc>
                  <w:tcPr>
                    <w:tcW w:w="50" w:type="pct"/>
                    <w:hideMark/>
                  </w:tcPr>
                  <w:p w14:paraId="24108FB7" w14:textId="77777777" w:rsidR="00CA5EBE" w:rsidRDefault="00CA5EBE">
                    <w:pPr>
                      <w:pStyle w:val="Bibliography"/>
                      <w:rPr>
                        <w:noProof/>
                      </w:rPr>
                    </w:pPr>
                    <w:r>
                      <w:rPr>
                        <w:noProof/>
                      </w:rPr>
                      <w:t xml:space="preserve">[6] </w:t>
                    </w:r>
                  </w:p>
                </w:tc>
                <w:tc>
                  <w:tcPr>
                    <w:tcW w:w="0" w:type="auto"/>
                    <w:hideMark/>
                  </w:tcPr>
                  <w:p w14:paraId="2A662F22" w14:textId="77777777" w:rsidR="00CA5EBE" w:rsidRDefault="00CA5EBE">
                    <w:pPr>
                      <w:pStyle w:val="Bibliography"/>
                      <w:rPr>
                        <w:noProof/>
                      </w:rPr>
                    </w:pPr>
                    <w:r>
                      <w:rPr>
                        <w:noProof/>
                      </w:rPr>
                      <w:t xml:space="preserve">A. G. K. Krisztián LAMÁR, „IMPLEMENTATION OF SPEED MEASUREMENT FOR ELECTRICAL DRIVES EQUIPPED WITH QUADRATURE ENCODER IN LabVIEW FPGA,” 2013. </w:t>
                    </w:r>
                  </w:p>
                </w:tc>
              </w:tr>
              <w:tr w:rsidR="00CA5EBE" w14:paraId="5CA6AE75" w14:textId="77777777">
                <w:trPr>
                  <w:divId w:val="426778418"/>
                  <w:tblCellSpacing w:w="15" w:type="dxa"/>
                </w:trPr>
                <w:tc>
                  <w:tcPr>
                    <w:tcW w:w="50" w:type="pct"/>
                    <w:hideMark/>
                  </w:tcPr>
                  <w:p w14:paraId="612ED720" w14:textId="77777777" w:rsidR="00CA5EBE" w:rsidRDefault="00CA5EBE">
                    <w:pPr>
                      <w:pStyle w:val="Bibliography"/>
                      <w:rPr>
                        <w:noProof/>
                      </w:rPr>
                    </w:pPr>
                    <w:r>
                      <w:rPr>
                        <w:noProof/>
                      </w:rPr>
                      <w:t xml:space="preserve">[7] </w:t>
                    </w:r>
                  </w:p>
                </w:tc>
                <w:tc>
                  <w:tcPr>
                    <w:tcW w:w="0" w:type="auto"/>
                    <w:hideMark/>
                  </w:tcPr>
                  <w:p w14:paraId="5CFFCEA0" w14:textId="77777777" w:rsidR="00CA5EBE" w:rsidRDefault="00CA5EBE">
                    <w:pPr>
                      <w:pStyle w:val="Bibliography"/>
                      <w:rPr>
                        <w:noProof/>
                      </w:rPr>
                    </w:pPr>
                    <w:r>
                      <w:rPr>
                        <w:noProof/>
                      </w:rPr>
                      <w:t>M. Lőrinc, „http://www.ms.sapientia.ro/~martonl/index.htm,” [Online]. Available: http://www.ms.sapientia.ro/~martonl/Docs/Labs/IRI_L1.pdf. [Hozzáférés dátuma: 11 6 2015].</w:t>
                    </w:r>
                  </w:p>
                </w:tc>
              </w:tr>
              <w:tr w:rsidR="00CA5EBE" w14:paraId="4AAF5197" w14:textId="77777777">
                <w:trPr>
                  <w:divId w:val="426778418"/>
                  <w:tblCellSpacing w:w="15" w:type="dxa"/>
                </w:trPr>
                <w:tc>
                  <w:tcPr>
                    <w:tcW w:w="50" w:type="pct"/>
                    <w:hideMark/>
                  </w:tcPr>
                  <w:p w14:paraId="017FB2A6" w14:textId="77777777" w:rsidR="00CA5EBE" w:rsidRDefault="00CA5EBE">
                    <w:pPr>
                      <w:pStyle w:val="Bibliography"/>
                      <w:rPr>
                        <w:noProof/>
                      </w:rPr>
                    </w:pPr>
                    <w:r>
                      <w:rPr>
                        <w:noProof/>
                      </w:rPr>
                      <w:t xml:space="preserve">[8] </w:t>
                    </w:r>
                  </w:p>
                </w:tc>
                <w:tc>
                  <w:tcPr>
                    <w:tcW w:w="0" w:type="auto"/>
                    <w:hideMark/>
                  </w:tcPr>
                  <w:p w14:paraId="1AF52C40" w14:textId="77777777" w:rsidR="00CA5EBE" w:rsidRDefault="00CA5EBE">
                    <w:pPr>
                      <w:pStyle w:val="Bibliography"/>
                      <w:rPr>
                        <w:noProof/>
                      </w:rPr>
                    </w:pPr>
                    <w:r>
                      <w:rPr>
                        <w:noProof/>
                      </w:rPr>
                      <w:t>M. Lőrincz, „http://www.ms.sapientia.ro/,” [Online]. Available: http://www.ms.sapientia.ro/~martonl/Docs/Lectures/Holtidos_Folyamatok_Iranyitasa.pdf. [Hozzáférés dátuma: 10 6 2015].</w:t>
                    </w:r>
                  </w:p>
                </w:tc>
              </w:tr>
              <w:tr w:rsidR="00CA5EBE" w14:paraId="3B9C48C9" w14:textId="77777777">
                <w:trPr>
                  <w:divId w:val="426778418"/>
                  <w:tblCellSpacing w:w="15" w:type="dxa"/>
                </w:trPr>
                <w:tc>
                  <w:tcPr>
                    <w:tcW w:w="50" w:type="pct"/>
                    <w:hideMark/>
                  </w:tcPr>
                  <w:p w14:paraId="42D9F7FE" w14:textId="77777777" w:rsidR="00CA5EBE" w:rsidRDefault="00CA5EBE">
                    <w:pPr>
                      <w:pStyle w:val="Bibliography"/>
                      <w:rPr>
                        <w:noProof/>
                      </w:rPr>
                    </w:pPr>
                    <w:r>
                      <w:rPr>
                        <w:noProof/>
                      </w:rPr>
                      <w:t xml:space="preserve">[9] </w:t>
                    </w:r>
                  </w:p>
                </w:tc>
                <w:tc>
                  <w:tcPr>
                    <w:tcW w:w="0" w:type="auto"/>
                    <w:hideMark/>
                  </w:tcPr>
                  <w:p w14:paraId="3F0B9D3F" w14:textId="77777777" w:rsidR="00CA5EBE" w:rsidRDefault="00CA5EBE">
                    <w:pPr>
                      <w:pStyle w:val="Bibliography"/>
                      <w:rPr>
                        <w:noProof/>
                      </w:rPr>
                    </w:pPr>
                    <w:r>
                      <w:rPr>
                        <w:noProof/>
                      </w:rPr>
                      <w:t>I. Inc, „www.olimex.com,” [Online]. Available: https://www.olimex.com/Products/Modules/Sensors/MOD-MPU6050/resources/RM-MPU-60xxA_rev_4.pdf. [Hozzáférés dátuma: 11 6 2015].</w:t>
                    </w:r>
                  </w:p>
                </w:tc>
              </w:tr>
              <w:tr w:rsidR="00CA5EBE" w14:paraId="7A6C70B3" w14:textId="77777777">
                <w:trPr>
                  <w:divId w:val="426778418"/>
                  <w:tblCellSpacing w:w="15" w:type="dxa"/>
                </w:trPr>
                <w:tc>
                  <w:tcPr>
                    <w:tcW w:w="50" w:type="pct"/>
                    <w:hideMark/>
                  </w:tcPr>
                  <w:p w14:paraId="75A12B1F" w14:textId="77777777" w:rsidR="00CA5EBE" w:rsidRDefault="00CA5EBE">
                    <w:pPr>
                      <w:pStyle w:val="Bibliography"/>
                      <w:rPr>
                        <w:noProof/>
                      </w:rPr>
                    </w:pPr>
                    <w:r>
                      <w:rPr>
                        <w:noProof/>
                      </w:rPr>
                      <w:t xml:space="preserve">[10] </w:t>
                    </w:r>
                  </w:p>
                </w:tc>
                <w:tc>
                  <w:tcPr>
                    <w:tcW w:w="0" w:type="auto"/>
                    <w:hideMark/>
                  </w:tcPr>
                  <w:p w14:paraId="430037E0" w14:textId="77777777" w:rsidR="00CA5EBE" w:rsidRDefault="00CA5EBE">
                    <w:pPr>
                      <w:pStyle w:val="Bibliography"/>
                      <w:rPr>
                        <w:noProof/>
                      </w:rPr>
                    </w:pPr>
                    <w:r>
                      <w:rPr>
                        <w:noProof/>
                      </w:rPr>
                      <w:t>xilinx, „http://www.xilinx.com,” [Online]. Available: http://www.xilinx.com/support/documentation/application_notes/xapp1026.pdf. [Hozzáférés dátuma: 10 6 2015].</w:t>
                    </w:r>
                  </w:p>
                </w:tc>
              </w:tr>
              <w:tr w:rsidR="00CA5EBE" w14:paraId="0B3CCECE" w14:textId="77777777">
                <w:trPr>
                  <w:divId w:val="426778418"/>
                  <w:tblCellSpacing w:w="15" w:type="dxa"/>
                </w:trPr>
                <w:tc>
                  <w:tcPr>
                    <w:tcW w:w="50" w:type="pct"/>
                    <w:hideMark/>
                  </w:tcPr>
                  <w:p w14:paraId="2D2C8B8C" w14:textId="77777777" w:rsidR="00CA5EBE" w:rsidRDefault="00CA5EBE">
                    <w:pPr>
                      <w:pStyle w:val="Bibliography"/>
                      <w:rPr>
                        <w:noProof/>
                      </w:rPr>
                    </w:pPr>
                    <w:r>
                      <w:rPr>
                        <w:noProof/>
                      </w:rPr>
                      <w:t xml:space="preserve">[11] </w:t>
                    </w:r>
                  </w:p>
                </w:tc>
                <w:tc>
                  <w:tcPr>
                    <w:tcW w:w="0" w:type="auto"/>
                    <w:hideMark/>
                  </w:tcPr>
                  <w:p w14:paraId="20F251E7" w14:textId="77777777" w:rsidR="00CA5EBE" w:rsidRDefault="00CA5EBE">
                    <w:pPr>
                      <w:pStyle w:val="Bibliography"/>
                      <w:rPr>
                        <w:noProof/>
                      </w:rPr>
                    </w:pPr>
                    <w:r>
                      <w:rPr>
                        <w:noProof/>
                      </w:rPr>
                      <w:t>intersil, „http://www.intersil.com/,” [Online]. Available: http://www.intersil.com/content/dam/Intersil/documents/hip4/hip4082.pdf. [Hozzáférés dátuma: 11 6 2015].</w:t>
                    </w:r>
                  </w:p>
                </w:tc>
              </w:tr>
              <w:tr w:rsidR="00CA5EBE" w14:paraId="7EA377FA" w14:textId="77777777">
                <w:trPr>
                  <w:divId w:val="426778418"/>
                  <w:tblCellSpacing w:w="15" w:type="dxa"/>
                </w:trPr>
                <w:tc>
                  <w:tcPr>
                    <w:tcW w:w="50" w:type="pct"/>
                    <w:hideMark/>
                  </w:tcPr>
                  <w:p w14:paraId="36D67E0B" w14:textId="77777777" w:rsidR="00CA5EBE" w:rsidRDefault="00CA5EBE">
                    <w:pPr>
                      <w:pStyle w:val="Bibliography"/>
                      <w:rPr>
                        <w:noProof/>
                      </w:rPr>
                    </w:pPr>
                    <w:r>
                      <w:rPr>
                        <w:noProof/>
                      </w:rPr>
                      <w:t xml:space="preserve">[12] </w:t>
                    </w:r>
                  </w:p>
                </w:tc>
                <w:tc>
                  <w:tcPr>
                    <w:tcW w:w="0" w:type="auto"/>
                    <w:hideMark/>
                  </w:tcPr>
                  <w:p w14:paraId="5DAE313A" w14:textId="77777777" w:rsidR="00CA5EBE" w:rsidRDefault="00CA5EBE">
                    <w:pPr>
                      <w:pStyle w:val="Bibliography"/>
                      <w:rPr>
                        <w:noProof/>
                      </w:rPr>
                    </w:pPr>
                    <w:r>
                      <w:rPr>
                        <w:noProof/>
                      </w:rPr>
                      <w:t>S. labs, „http://www.silabs.com/,” [Online]. Available: http://www.silabs.com/Support%20Documents/TechnicalDocs/AN486.pdf. [Hozzáférés dátuma: 11 6 2015].</w:t>
                    </w:r>
                  </w:p>
                </w:tc>
              </w:tr>
              <w:tr w:rsidR="00CA5EBE" w14:paraId="50B2D1AD" w14:textId="77777777">
                <w:trPr>
                  <w:divId w:val="426778418"/>
                  <w:tblCellSpacing w:w="15" w:type="dxa"/>
                </w:trPr>
                <w:tc>
                  <w:tcPr>
                    <w:tcW w:w="50" w:type="pct"/>
                    <w:hideMark/>
                  </w:tcPr>
                  <w:p w14:paraId="603E9FF7" w14:textId="77777777" w:rsidR="00CA5EBE" w:rsidRDefault="00CA5EBE">
                    <w:pPr>
                      <w:pStyle w:val="Bibliography"/>
                      <w:rPr>
                        <w:noProof/>
                      </w:rPr>
                    </w:pPr>
                    <w:r>
                      <w:rPr>
                        <w:noProof/>
                      </w:rPr>
                      <w:t xml:space="preserve">[13] </w:t>
                    </w:r>
                  </w:p>
                </w:tc>
                <w:tc>
                  <w:tcPr>
                    <w:tcW w:w="0" w:type="auto"/>
                    <w:hideMark/>
                  </w:tcPr>
                  <w:p w14:paraId="5D8BA12B" w14:textId="77777777" w:rsidR="00CA5EBE" w:rsidRDefault="00CA5EBE">
                    <w:pPr>
                      <w:pStyle w:val="Bibliography"/>
                      <w:rPr>
                        <w:noProof/>
                      </w:rPr>
                    </w:pPr>
                    <w:r>
                      <w:rPr>
                        <w:noProof/>
                      </w:rPr>
                      <w:t xml:space="preserve">D. P. I. J. K. Kozłowski, „Modeling and control of a 4-wheel skid-steering”. </w:t>
                    </w:r>
                  </w:p>
                </w:tc>
              </w:tr>
              <w:tr w:rsidR="00CA5EBE" w14:paraId="6D33DED8" w14:textId="77777777">
                <w:trPr>
                  <w:divId w:val="426778418"/>
                  <w:tblCellSpacing w:w="15" w:type="dxa"/>
                </w:trPr>
                <w:tc>
                  <w:tcPr>
                    <w:tcW w:w="50" w:type="pct"/>
                    <w:hideMark/>
                  </w:tcPr>
                  <w:p w14:paraId="7722B8A1" w14:textId="77777777" w:rsidR="00CA5EBE" w:rsidRDefault="00CA5EBE">
                    <w:pPr>
                      <w:pStyle w:val="Bibliography"/>
                      <w:rPr>
                        <w:noProof/>
                      </w:rPr>
                    </w:pPr>
                    <w:r>
                      <w:rPr>
                        <w:noProof/>
                      </w:rPr>
                      <w:t xml:space="preserve">[14] </w:t>
                    </w:r>
                  </w:p>
                </w:tc>
                <w:tc>
                  <w:tcPr>
                    <w:tcW w:w="0" w:type="auto"/>
                    <w:hideMark/>
                  </w:tcPr>
                  <w:p w14:paraId="0A11F014" w14:textId="77777777" w:rsidR="00CA5EBE" w:rsidRDefault="00CA5EBE">
                    <w:pPr>
                      <w:pStyle w:val="Bibliography"/>
                      <w:rPr>
                        <w:noProof/>
                      </w:rPr>
                    </w:pPr>
                    <w:r>
                      <w:rPr>
                        <w:noProof/>
                      </w:rPr>
                      <w:t xml:space="preserve">M. Trojnacki, „Dynamics Model of a Four-Wheeled Mobile Robot for Control Applications – A Three-Case Study,” in </w:t>
                    </w:r>
                    <w:r>
                      <w:rPr>
                        <w:i/>
                        <w:iCs/>
                        <w:noProof/>
                      </w:rPr>
                      <w:t>Intelligent Systems'2014</w:t>
                    </w:r>
                    <w:r>
                      <w:rPr>
                        <w:noProof/>
                      </w:rPr>
                      <w:t>, Springer, 2014, p. 111.</w:t>
                    </w:r>
                  </w:p>
                </w:tc>
              </w:tr>
              <w:tr w:rsidR="00CA5EBE" w14:paraId="20748E96" w14:textId="77777777">
                <w:trPr>
                  <w:divId w:val="426778418"/>
                  <w:tblCellSpacing w:w="15" w:type="dxa"/>
                </w:trPr>
                <w:tc>
                  <w:tcPr>
                    <w:tcW w:w="50" w:type="pct"/>
                    <w:hideMark/>
                  </w:tcPr>
                  <w:p w14:paraId="79F8EB6B" w14:textId="77777777" w:rsidR="00CA5EBE" w:rsidRDefault="00CA5EBE">
                    <w:pPr>
                      <w:pStyle w:val="Bibliography"/>
                      <w:rPr>
                        <w:noProof/>
                      </w:rPr>
                    </w:pPr>
                    <w:r>
                      <w:rPr>
                        <w:noProof/>
                      </w:rPr>
                      <w:lastRenderedPageBreak/>
                      <w:t xml:space="preserve">[15] </w:t>
                    </w:r>
                  </w:p>
                </w:tc>
                <w:tc>
                  <w:tcPr>
                    <w:tcW w:w="0" w:type="auto"/>
                    <w:hideMark/>
                  </w:tcPr>
                  <w:p w14:paraId="5D6C57E3" w14:textId="77777777" w:rsidR="00CA5EBE" w:rsidRDefault="00CA5EBE">
                    <w:pPr>
                      <w:pStyle w:val="Bibliography"/>
                      <w:rPr>
                        <w:noProof/>
                      </w:rPr>
                    </w:pPr>
                    <w:r>
                      <w:rPr>
                        <w:noProof/>
                      </w:rPr>
                      <w:t>L. Lajos, „http://www.ms.sapientia.ro/,” [Online]. Available: https://moodle.sapidoc.ms.sapientia.ro/pluginfile.php/2771/mod_resource/content/1/Losonczi_Lajos_-_Analog_Aramkorok_3_V1.pdf. [Hozzáférés dátuma: 11 6 2015].</w:t>
                    </w:r>
                  </w:p>
                </w:tc>
              </w:tr>
            </w:tbl>
            <w:p w14:paraId="328ED248" w14:textId="77777777" w:rsidR="00CA5EBE" w:rsidRDefault="00CA5EBE">
              <w:pPr>
                <w:divId w:val="426778418"/>
                <w:rPr>
                  <w:rFonts w:eastAsia="Times New Roman"/>
                  <w:noProof/>
                </w:rPr>
              </w:pPr>
            </w:p>
            <w:p w14:paraId="34F8C3E6" w14:textId="77777777" w:rsidR="00792DE5" w:rsidRPr="00BE4225" w:rsidRDefault="00ED22AB" w:rsidP="0071433B">
              <w:pPr>
                <w:spacing w:line="360" w:lineRule="auto"/>
                <w:rPr>
                  <w:rFonts w:ascii="Times New Roman" w:hAnsi="Times New Roman"/>
                </w:rPr>
              </w:pPr>
              <w:r w:rsidRPr="00BE4225">
                <w:rPr>
                  <w:rFonts w:ascii="Times New Roman" w:hAnsi="Times New Roman"/>
                  <w:b/>
                  <w:bCs/>
                </w:rPr>
                <w:fldChar w:fldCharType="end"/>
              </w:r>
            </w:p>
          </w:sdtContent>
        </w:sdt>
      </w:sdtContent>
    </w:sdt>
    <w:p w14:paraId="46802B77" w14:textId="6BAD7A48" w:rsidR="009F487A" w:rsidRDefault="00BF1638" w:rsidP="007852B4">
      <w:pPr>
        <w:pStyle w:val="Heading1"/>
        <w:spacing w:line="360" w:lineRule="auto"/>
      </w:pPr>
      <w:bookmarkStart w:id="534" w:name="_Toc422599335"/>
      <w:r w:rsidRPr="00BE4225">
        <w:t>FÜGGELÉK</w:t>
      </w:r>
      <w:bookmarkEnd w:id="534"/>
    </w:p>
    <w:p w14:paraId="79390487" w14:textId="77777777" w:rsidR="003C35D2" w:rsidRDefault="003C35D2" w:rsidP="003C35D2"/>
    <w:p w14:paraId="1B6FB04C" w14:textId="77777777" w:rsidR="003C35D2" w:rsidRDefault="003C35D2" w:rsidP="003C35D2"/>
    <w:p w14:paraId="26CB13D3" w14:textId="77777777" w:rsidR="003C35D2" w:rsidRDefault="003C35D2" w:rsidP="003C35D2"/>
    <w:p w14:paraId="57C452AD" w14:textId="2F7FE1EB" w:rsidR="003C35D2" w:rsidRDefault="00485E7E" w:rsidP="003C35D2">
      <w:r>
        <w:rPr>
          <w:noProof/>
          <w:lang w:val="en-US"/>
        </w:rPr>
        <w:drawing>
          <wp:inline distT="0" distB="0" distL="0" distR="0" wp14:anchorId="5B621A77" wp14:editId="61D7D128">
            <wp:extent cx="3657600" cy="1828800"/>
            <wp:effectExtent l="0" t="0" r="0" b="0"/>
            <wp:docPr id="1332" name="Kép 1332" descr="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ta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6C41C5F5" w14:textId="06F0A827" w:rsidR="00AC5810" w:rsidRDefault="00485E7E" w:rsidP="00AC5810">
      <w:pPr>
        <w:pStyle w:val="Caption"/>
        <w:keepNext/>
      </w:pPr>
      <w:r>
        <w:rPr>
          <w:noProof/>
          <w:lang w:val="en-US"/>
        </w:rPr>
        <w:lastRenderedPageBreak/>
        <w:drawing>
          <wp:inline distT="0" distB="0" distL="0" distR="0" wp14:anchorId="45CFF4CD" wp14:editId="2AA494E4">
            <wp:extent cx="5581650" cy="3930650"/>
            <wp:effectExtent l="0" t="0" r="0" b="0"/>
            <wp:docPr id="1333" name="Kép 1333"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000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81650" cy="3930650"/>
                    </a:xfrm>
                    <a:prstGeom prst="rect">
                      <a:avLst/>
                    </a:prstGeom>
                    <a:noFill/>
                    <a:ln>
                      <a:noFill/>
                    </a:ln>
                  </pic:spPr>
                </pic:pic>
              </a:graphicData>
            </a:graphic>
          </wp:inline>
        </w:drawing>
      </w:r>
      <w:r>
        <w:rPr>
          <w:noProof/>
          <w:lang w:val="en-US"/>
        </w:rPr>
        <w:drawing>
          <wp:inline distT="0" distB="0" distL="0" distR="0" wp14:anchorId="206876E3" wp14:editId="54DECCBF">
            <wp:extent cx="5581650" cy="3930650"/>
            <wp:effectExtent l="0" t="0" r="0" b="0"/>
            <wp:docPr id="1334" name="Kép 1334"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000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81650" cy="3930650"/>
                    </a:xfrm>
                    <a:prstGeom prst="rect">
                      <a:avLst/>
                    </a:prstGeom>
                    <a:noFill/>
                    <a:ln>
                      <a:noFill/>
                    </a:ln>
                  </pic:spPr>
                </pic:pic>
              </a:graphicData>
            </a:graphic>
          </wp:inline>
        </w:drawing>
      </w:r>
    </w:p>
    <w:p w14:paraId="1B32E6F3" w14:textId="267CF50E" w:rsidR="00AC5810" w:rsidRPr="003C35D2" w:rsidRDefault="00AC5810" w:rsidP="002E05C6">
      <w:pPr>
        <w:pStyle w:val="Caption"/>
        <w:jc w:val="center"/>
      </w:pPr>
      <w:bookmarkStart w:id="535" w:name="_Toc422422510"/>
      <w:r>
        <w:t xml:space="preserve">Kép. </w:t>
      </w:r>
      <w:r w:rsidR="00D402A0">
        <w:fldChar w:fldCharType="begin"/>
      </w:r>
      <w:r w:rsidR="00D402A0">
        <w:instrText xml:space="preserve"> STYLEREF 1 \s </w:instrText>
      </w:r>
      <w:r w:rsidR="00D402A0">
        <w:fldChar w:fldCharType="separate"/>
      </w:r>
      <w:r w:rsidR="00D402A0">
        <w:rPr>
          <w:noProof/>
        </w:rPr>
        <w:t>8</w:t>
      </w:r>
      <w:r w:rsidR="00D402A0">
        <w:fldChar w:fldCharType="end"/>
      </w:r>
      <w:r w:rsidR="00D402A0">
        <w:t>.</w:t>
      </w:r>
      <w:r w:rsidR="00D402A0">
        <w:fldChar w:fldCharType="begin"/>
      </w:r>
      <w:r w:rsidR="00D402A0">
        <w:instrText xml:space="preserve"> SEQ Kép. \* ARABIC \s 1 </w:instrText>
      </w:r>
      <w:r w:rsidR="00D402A0">
        <w:fldChar w:fldCharType="separate"/>
      </w:r>
      <w:r w:rsidR="00D402A0">
        <w:rPr>
          <w:noProof/>
        </w:rPr>
        <w:t>1</w:t>
      </w:r>
      <w:r w:rsidR="00D402A0">
        <w:fldChar w:fldCharType="end"/>
      </w:r>
      <w:r w:rsidR="004C4B71">
        <w:t xml:space="preserve"> </w:t>
      </w:r>
      <w:r w:rsidR="002E05C6">
        <w:t>A mechanikai rendszer műszaki rajza</w:t>
      </w:r>
      <w:bookmarkEnd w:id="535"/>
    </w:p>
    <w:sectPr w:rsidR="00AC5810" w:rsidRPr="003C35D2" w:rsidSect="0032221C">
      <w:footerReference w:type="default" r:id="rId211"/>
      <w:pgSz w:w="11907" w:h="16840"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8" w:author="stbrassai" w:date="2015-06-14T09:45:00Z" w:initials="s">
    <w:p w14:paraId="4900D72C" w14:textId="77777777" w:rsidR="0025279D" w:rsidRDefault="0025279D">
      <w:pPr>
        <w:pStyle w:val="CommentText"/>
      </w:pPr>
      <w:r>
        <w:rPr>
          <w:rStyle w:val="CommentReference"/>
        </w:rPr>
        <w:annotationRef/>
      </w:r>
      <w:r>
        <w:t>kellene részletezni mások hogy tervezték meg a PID szabályozót, tömbvázlat, paraméterezés, milyen aritmetika van alkalmazva</w:t>
      </w:r>
    </w:p>
  </w:comment>
  <w:comment w:id="139" w:author="stbrassai" w:date="2015-06-14T09:45:00Z" w:initials="s">
    <w:p w14:paraId="404B9644" w14:textId="77777777" w:rsidR="0025279D" w:rsidRDefault="0025279D">
      <w:pPr>
        <w:pStyle w:val="CommentText"/>
      </w:pPr>
      <w:r>
        <w:rPr>
          <w:rStyle w:val="CommentReference"/>
        </w:rPr>
        <w:annotationRef/>
      </w:r>
      <w:r>
        <w:t>újrafogalmazni-kétszer jelenik meg a valósítottam meg</w:t>
      </w:r>
    </w:p>
  </w:comment>
  <w:comment w:id="140" w:author="Ora Int" w:date="2015-06-20T13:46:00Z" w:initials="OI">
    <w:p w14:paraId="3BF1F857" w14:textId="4CD107E2" w:rsidR="0025279D" w:rsidRDefault="0025279D">
      <w:pPr>
        <w:pStyle w:val="CommentText"/>
      </w:pPr>
      <w:r>
        <w:rPr>
          <w:rStyle w:val="CommentReference"/>
        </w:rPr>
        <w:annotationRef/>
      </w:r>
    </w:p>
  </w:comment>
  <w:comment w:id="141" w:author="stbrassai" w:date="2015-06-14T09:45:00Z" w:initials="s">
    <w:p w14:paraId="2ED07C08" w14:textId="77777777" w:rsidR="0025279D" w:rsidRDefault="0025279D">
      <w:pPr>
        <w:pStyle w:val="CommentText"/>
      </w:pPr>
      <w:r>
        <w:rPr>
          <w:rStyle w:val="CommentReference"/>
        </w:rPr>
        <w:annotationRef/>
      </w:r>
      <w:r>
        <w:t>a címben azt mondod, hogy egy konkrét megvalósításról van szó és itt azt mondod milyen elemekkel lehet megvalósítani</w:t>
      </w:r>
    </w:p>
  </w:comment>
  <w:comment w:id="142" w:author="stbrassai" w:date="2015-06-14T09:45:00Z" w:initials="s">
    <w:p w14:paraId="0F3303C5" w14:textId="77777777" w:rsidR="0025279D" w:rsidRPr="002F7C6F" w:rsidRDefault="0025279D">
      <w:pPr>
        <w:pStyle w:val="CommentText"/>
        <w:rPr>
          <w:lang w:val="ro-RO"/>
        </w:rPr>
      </w:pPr>
      <w:r>
        <w:rPr>
          <w:rStyle w:val="CommentReference"/>
        </w:rPr>
        <w:annotationRef/>
      </w:r>
      <w:r>
        <w:t>Itt nem világos, hogy mire találtál rá (PID-re?) . Azt akartad mondani, hogy a te PID szabályozod az adott szakirodalom szerint van implementálva</w:t>
      </w:r>
      <w:r>
        <w:rPr>
          <w:lang w:val="ro-RO"/>
        </w:rPr>
        <w:t>?</w:t>
      </w:r>
    </w:p>
  </w:comment>
  <w:comment w:id="158" w:author="Ora Int" w:date="2015-06-20T14:52:00Z" w:initials="OI">
    <w:p w14:paraId="7035AD08" w14:textId="1193FB66" w:rsidR="0025279D" w:rsidRDefault="0025279D">
      <w:pPr>
        <w:pStyle w:val="CommentText"/>
      </w:pPr>
      <w:r>
        <w:rPr>
          <w:rStyle w:val="CommentReference"/>
        </w:rPr>
        <w:annotationRef/>
      </w:r>
      <w:r>
        <w:t>Nem kellene itt a szovegben hivatkozz a forrasra, arra a 2 esre szogletes zarojel</w:t>
      </w:r>
    </w:p>
    <w:p w14:paraId="450FFE1A" w14:textId="77777777" w:rsidR="0025279D" w:rsidRDefault="0025279D">
      <w:pPr>
        <w:pStyle w:val="CommentText"/>
      </w:pPr>
    </w:p>
  </w:comment>
  <w:comment w:id="165" w:author="stbrassai" w:date="2015-06-14T09:45:00Z" w:initials="s">
    <w:p w14:paraId="12B52C75" w14:textId="77777777" w:rsidR="0025279D" w:rsidRDefault="0025279D" w:rsidP="007B3174">
      <w:pPr>
        <w:pStyle w:val="CommentText"/>
      </w:pPr>
      <w:r>
        <w:rPr>
          <w:rStyle w:val="CommentReference"/>
        </w:rPr>
        <w:annotationRef/>
      </w:r>
      <w:r>
        <w:t>nem értem mit akartál mondani, szerintem így nem működhet</w:t>
      </w:r>
    </w:p>
  </w:comment>
  <w:comment w:id="184" w:author="stbrassai" w:date="2015-06-14T09:45:00Z" w:initials="s">
    <w:p w14:paraId="1C7477A7" w14:textId="77777777" w:rsidR="0025279D" w:rsidRPr="00D27194" w:rsidRDefault="0025279D">
      <w:pPr>
        <w:pStyle w:val="CommentText"/>
      </w:pPr>
      <w:r>
        <w:rPr>
          <w:rStyle w:val="CommentReference"/>
        </w:rPr>
        <w:annotationRef/>
      </w:r>
      <w:r>
        <w:t>tényleg 2</w:t>
      </w:r>
      <w:r>
        <w:rPr>
          <w:lang w:val="ro-RO"/>
        </w:rPr>
        <w:t>0ms a mintavételez</w:t>
      </w:r>
      <w:r>
        <w:t>ési periódus</w:t>
      </w:r>
    </w:p>
  </w:comment>
  <w:comment w:id="191" w:author="stbrassai" w:date="2015-06-14T09:45:00Z" w:initials="s">
    <w:p w14:paraId="3C87D93C" w14:textId="77777777" w:rsidR="0025279D" w:rsidRDefault="0025279D" w:rsidP="001A6E3A">
      <w:pPr>
        <w:pStyle w:val="CommentText"/>
      </w:pPr>
      <w:r>
        <w:rPr>
          <w:rStyle w:val="CommentReference"/>
        </w:rPr>
        <w:annotationRef/>
      </w:r>
      <w:r>
        <w:t>ezt már elmondtad egy mondattal korábban</w:t>
      </w:r>
    </w:p>
  </w:comment>
  <w:comment w:id="207" w:author="stbrassai" w:date="2015-06-14T09:45:00Z" w:initials="s">
    <w:p w14:paraId="2FDA2528" w14:textId="77777777" w:rsidR="0025279D" w:rsidRDefault="0025279D">
      <w:pPr>
        <w:pStyle w:val="CommentText"/>
      </w:pPr>
      <w:r>
        <w:rPr>
          <w:rStyle w:val="CommentReference"/>
        </w:rPr>
        <w:annotationRef/>
      </w:r>
      <w:r>
        <w:t>csak a Ti-re írd , hogy nem lehet nulla,mert a Ts-semmiképpen sem lehet nulla</w:t>
      </w:r>
    </w:p>
  </w:comment>
  <w:comment w:id="238" w:author="stbrassai" w:date="2015-06-14T09:45:00Z" w:initials="s">
    <w:p w14:paraId="5ED02CD2" w14:textId="77777777" w:rsidR="0025279D" w:rsidRDefault="0025279D" w:rsidP="00FB2E76">
      <w:pPr>
        <w:pStyle w:val="CommentText"/>
      </w:pPr>
      <w:r>
        <w:rPr>
          <w:rStyle w:val="CommentReference"/>
        </w:rPr>
        <w:annotationRef/>
      </w:r>
      <w:r>
        <w:t>nem fejezted be a mondatot</w:t>
      </w:r>
    </w:p>
  </w:comment>
  <w:comment w:id="249" w:author="stbrassai" w:date="2015-06-14T09:45:00Z" w:initials="s">
    <w:p w14:paraId="73546474" w14:textId="77777777" w:rsidR="0025279D" w:rsidRDefault="0025279D">
      <w:pPr>
        <w:pStyle w:val="CommentText"/>
      </w:pPr>
      <w:r>
        <w:rPr>
          <w:rStyle w:val="CommentReference"/>
        </w:rPr>
        <w:annotationRef/>
      </w:r>
      <w:r>
        <w:t>valószínű átmásoltál részeket és maradt egy szó</w:t>
      </w:r>
    </w:p>
  </w:comment>
  <w:comment w:id="264" w:author="stbrassai" w:date="2015-06-14T09:45:00Z" w:initials="s">
    <w:p w14:paraId="079EB320" w14:textId="77777777" w:rsidR="0025279D" w:rsidRDefault="0025279D">
      <w:pPr>
        <w:pStyle w:val="CommentText"/>
      </w:pPr>
      <w:r>
        <w:rPr>
          <w:rStyle w:val="CommentReference"/>
        </w:rPr>
        <w:annotationRef/>
      </w:r>
      <w:r>
        <w:t>Nem érthető a mondat, újrafogalmazni</w:t>
      </w:r>
    </w:p>
  </w:comment>
  <w:comment w:id="265" w:author="stbrassai" w:date="2015-06-14T09:45:00Z" w:initials="s">
    <w:p w14:paraId="6E4A8533" w14:textId="77777777" w:rsidR="0025279D" w:rsidRDefault="0025279D">
      <w:pPr>
        <w:pStyle w:val="CommentText"/>
      </w:pPr>
      <w:r>
        <w:rPr>
          <w:rStyle w:val="CommentReference"/>
        </w:rPr>
        <w:annotationRef/>
      </w:r>
      <w:r>
        <w:t>Szintén nem érthető, átfogalmazni</w:t>
      </w:r>
    </w:p>
  </w:comment>
  <w:comment w:id="266" w:author="stbrassai" w:date="2015-06-14T09:45:00Z" w:initials="s">
    <w:p w14:paraId="3BE4E6AB" w14:textId="77777777" w:rsidR="0025279D" w:rsidRDefault="0025279D">
      <w:pPr>
        <w:pStyle w:val="CommentText"/>
      </w:pPr>
      <w:r>
        <w:rPr>
          <w:rStyle w:val="CommentReference"/>
        </w:rPr>
        <w:annotationRef/>
      </w:r>
      <w:r>
        <w:t>én értem mit akarsz mondani, de szerintem sokan nem értenék</w:t>
      </w:r>
    </w:p>
  </w:comment>
  <w:comment w:id="267" w:author="stbrassai" w:date="2015-06-14T09:45:00Z" w:initials="s">
    <w:p w14:paraId="577212C0" w14:textId="77777777" w:rsidR="0025279D" w:rsidRDefault="0025279D">
      <w:pPr>
        <w:pStyle w:val="CommentText"/>
      </w:pPr>
      <w:r>
        <w:rPr>
          <w:rStyle w:val="CommentReference"/>
        </w:rPr>
        <w:annotationRef/>
      </w:r>
      <w:r>
        <w:t xml:space="preserve">Ez a mondat log a levegőbe, Kellene egy bevezető mondat: </w:t>
      </w:r>
    </w:p>
  </w:comment>
  <w:comment w:id="276" w:author="stbrassai" w:date="2015-06-14T09:45:00Z" w:initials="s">
    <w:p w14:paraId="4E46276A" w14:textId="77777777" w:rsidR="0025279D" w:rsidRDefault="0025279D">
      <w:pPr>
        <w:pStyle w:val="CommentText"/>
      </w:pPr>
      <w:r>
        <w:rPr>
          <w:rStyle w:val="CommentReference"/>
        </w:rPr>
        <w:annotationRef/>
      </w:r>
      <w:r>
        <w:t>A kép nem tartalmazza a feliratot</w:t>
      </w:r>
    </w:p>
  </w:comment>
  <w:comment w:id="279" w:author="stbrassai" w:date="2015-06-14T09:45:00Z" w:initials="s">
    <w:p w14:paraId="7462FB46" w14:textId="77777777" w:rsidR="0025279D" w:rsidRDefault="0025279D">
      <w:pPr>
        <w:pStyle w:val="CommentText"/>
      </w:pPr>
      <w:r>
        <w:rPr>
          <w:rStyle w:val="CommentReference"/>
        </w:rPr>
        <w:annotationRef/>
      </w:r>
      <w:r>
        <w:t>Ugyanaz a mondatrész többször ismétlődik. Ezt átkellene fogalmazni</w:t>
      </w:r>
    </w:p>
  </w:comment>
  <w:comment w:id="302" w:author="stbrassai" w:date="2015-06-14T09:45:00Z" w:initials="s">
    <w:p w14:paraId="144EB09B" w14:textId="77777777" w:rsidR="0025279D" w:rsidRDefault="0025279D">
      <w:pPr>
        <w:pStyle w:val="CommentText"/>
      </w:pPr>
      <w:r>
        <w:rPr>
          <w:rStyle w:val="CommentReference"/>
        </w:rPr>
        <w:annotationRef/>
      </w:r>
      <w:r>
        <w:t>AzIMU egységre az állapotdiagramot belehetne tenni a</w:t>
      </w:r>
    </w:p>
  </w:comment>
  <w:comment w:id="304" w:author="stbrassai" w:date="2015-06-14T09:45:00Z" w:initials="s">
    <w:p w14:paraId="29D9EDAC" w14:textId="77777777" w:rsidR="0025279D" w:rsidRPr="00ED1355" w:rsidRDefault="0025279D">
      <w:pPr>
        <w:pStyle w:val="CommentText"/>
      </w:pPr>
      <w:r>
        <w:rPr>
          <w:rStyle w:val="CommentReference"/>
        </w:rPr>
        <w:annotationRef/>
      </w:r>
      <w:r>
        <w:t>Hibásan van formázva a karaktertípus és karakterméret</w:t>
      </w:r>
    </w:p>
  </w:comment>
  <w:comment w:id="307" w:author="stbrassai" w:date="2015-06-14T09:45:00Z" w:initials="s">
    <w:p w14:paraId="42E7C583" w14:textId="77777777" w:rsidR="0025279D" w:rsidRPr="00C737C3" w:rsidRDefault="0025279D">
      <w:pPr>
        <w:pStyle w:val="CommentText"/>
      </w:pPr>
      <w:r>
        <w:rPr>
          <w:rStyle w:val="CommentReference"/>
        </w:rPr>
        <w:annotationRef/>
      </w:r>
      <w:r>
        <w:t>melyikgenerator, PWM?, mert van systemgenerator</w:t>
      </w:r>
    </w:p>
  </w:comment>
  <w:comment w:id="308" w:author="stbrassai" w:date="2015-06-14T09:45:00Z" w:initials="s">
    <w:p w14:paraId="50910383" w14:textId="77777777" w:rsidR="0025279D" w:rsidRDefault="0025279D">
      <w:pPr>
        <w:pStyle w:val="CommentText"/>
      </w:pPr>
      <w:r>
        <w:rPr>
          <w:rStyle w:val="CommentReference"/>
        </w:rPr>
        <w:annotationRef/>
      </w:r>
      <w:r>
        <w:t>3.2 rajzot meg kell beszéljük, nem éretem miket ábrázoltál (frekvenciát nem tudsz ábrázolni, esetleg egy adott frekvenciájú órajelet)</w:t>
      </w:r>
    </w:p>
  </w:comment>
  <w:comment w:id="329" w:author="laca" w:date="2015-06-14T09:45:00Z" w:initials="l">
    <w:p w14:paraId="66409905" w14:textId="77777777" w:rsidR="0025279D" w:rsidRDefault="0025279D" w:rsidP="00D25367">
      <w:pPr>
        <w:pStyle w:val="CommentText"/>
      </w:pPr>
      <w:r>
        <w:rPr>
          <w:rStyle w:val="CommentReference"/>
        </w:rPr>
        <w:annotationRef/>
      </w:r>
    </w:p>
  </w:comment>
  <w:comment w:id="372" w:author="btiha" w:date="2015-06-14T09:45:00Z" w:initials="b">
    <w:p w14:paraId="130B044F" w14:textId="77777777" w:rsidR="0025279D" w:rsidRPr="00911207" w:rsidRDefault="0025279D">
      <w:pPr>
        <w:pStyle w:val="CommentText"/>
      </w:pPr>
      <w:r>
        <w:rPr>
          <w:rStyle w:val="CommentReference"/>
        </w:rPr>
        <w:annotationRef/>
      </w:r>
      <w:r>
        <w:t>Mit értesz ez alatt?</w:t>
      </w:r>
    </w:p>
  </w:comment>
  <w:comment w:id="373" w:author="btiha" w:date="2015-06-14T09:45:00Z" w:initials="b">
    <w:p w14:paraId="28B10811" w14:textId="77777777" w:rsidR="0025279D" w:rsidRPr="00F75C4D" w:rsidRDefault="0025279D">
      <w:pPr>
        <w:pStyle w:val="CommentText"/>
        <w:rPr>
          <w:lang w:val="ro-RO"/>
        </w:rPr>
      </w:pPr>
      <w:r>
        <w:rPr>
          <w:rStyle w:val="CommentReference"/>
        </w:rPr>
        <w:annotationRef/>
      </w:r>
      <w:r>
        <w:rPr>
          <w:lang w:val="ro-RO"/>
        </w:rPr>
        <w:t>Újrafogalmazni</w:t>
      </w:r>
    </w:p>
  </w:comment>
  <w:comment w:id="409" w:author="btiha" w:date="2015-06-14T09:45:00Z" w:initials="b">
    <w:p w14:paraId="5554F0C6" w14:textId="77777777" w:rsidR="0025279D" w:rsidRDefault="0025279D" w:rsidP="0071433B">
      <w:pPr>
        <w:pStyle w:val="CommentText"/>
      </w:pPr>
      <w:r>
        <w:rPr>
          <w:rStyle w:val="CommentReference"/>
        </w:rPr>
        <w:annotationRef/>
      </w:r>
      <w:r>
        <w:t>Ezt a részt át kell helyezni, egy pár oldallal feljebb ahol a bootsrapról beszéltél</w:t>
      </w:r>
    </w:p>
  </w:comment>
  <w:comment w:id="418" w:author="btiha" w:date="2015-06-14T09:45:00Z" w:initials="b">
    <w:p w14:paraId="36A5B53F" w14:textId="77777777" w:rsidR="0025279D" w:rsidRDefault="0025279D" w:rsidP="0071433B">
      <w:pPr>
        <w:pStyle w:val="CommentText"/>
      </w:pPr>
      <w:r>
        <w:rPr>
          <w:rStyle w:val="CommentReference"/>
        </w:rPr>
        <w:annotationRef/>
      </w:r>
      <w:r>
        <w:t>Nem látom az a vezérlőjelet</w:t>
      </w:r>
    </w:p>
  </w:comment>
  <w:comment w:id="419" w:author="laca" w:date="2015-06-18T18:33:00Z" w:initials="l">
    <w:p w14:paraId="09030AB9" w14:textId="54BF0611" w:rsidR="0025279D" w:rsidRDefault="0025279D">
      <w:pPr>
        <w:pStyle w:val="CommentText"/>
      </w:pPr>
      <w:r>
        <w:rPr>
          <w:rStyle w:val="CommentReference"/>
        </w:rPr>
        <w:annotationRef/>
      </w:r>
    </w:p>
  </w:comment>
  <w:comment w:id="509" w:author="btiha" w:date="2015-06-14T09:55:00Z" w:initials="b">
    <w:p w14:paraId="53B47F07" w14:textId="77777777" w:rsidR="0025279D" w:rsidRPr="00911207" w:rsidRDefault="0025279D">
      <w:pPr>
        <w:pStyle w:val="CommentText"/>
      </w:pPr>
      <w:r>
        <w:rPr>
          <w:rStyle w:val="CommentReference"/>
        </w:rPr>
        <w:annotationRef/>
      </w:r>
      <w:r>
        <w:t>Biztos vagy benne, hogy a kar végen van a 160Nm</w:t>
      </w:r>
    </w:p>
  </w:comment>
  <w:comment w:id="517" w:author="btiha" w:date="2015-06-14T09:54:00Z" w:initials="b">
    <w:p w14:paraId="4E7A13F2" w14:textId="77777777" w:rsidR="0025279D" w:rsidRDefault="0025279D">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00D72C" w15:done="0"/>
  <w15:commentEx w15:paraId="404B9644" w15:done="0"/>
  <w15:commentEx w15:paraId="3BF1F857" w15:paraIdParent="404B9644" w15:done="0"/>
  <w15:commentEx w15:paraId="2ED07C08" w15:done="0"/>
  <w15:commentEx w15:paraId="0F3303C5" w15:done="0"/>
  <w15:commentEx w15:paraId="450FFE1A" w15:done="0"/>
  <w15:commentEx w15:paraId="12B52C75" w15:done="0"/>
  <w15:commentEx w15:paraId="1C7477A7" w15:done="0"/>
  <w15:commentEx w15:paraId="3C87D93C" w15:done="0"/>
  <w15:commentEx w15:paraId="2FDA2528" w15:done="0"/>
  <w15:commentEx w15:paraId="5ED02CD2" w15:done="0"/>
  <w15:commentEx w15:paraId="73546474" w15:done="0"/>
  <w15:commentEx w15:paraId="079EB320" w15:done="0"/>
  <w15:commentEx w15:paraId="6E4A8533" w15:done="0"/>
  <w15:commentEx w15:paraId="3BE4E6AB" w15:done="0"/>
  <w15:commentEx w15:paraId="577212C0" w15:done="0"/>
  <w15:commentEx w15:paraId="4E46276A" w15:done="0"/>
  <w15:commentEx w15:paraId="7462FB46" w15:done="0"/>
  <w15:commentEx w15:paraId="144EB09B" w15:done="0"/>
  <w15:commentEx w15:paraId="29D9EDAC" w15:done="0"/>
  <w15:commentEx w15:paraId="42E7C583" w15:done="0"/>
  <w15:commentEx w15:paraId="50910383" w15:done="0"/>
  <w15:commentEx w15:paraId="66409905" w15:done="0"/>
  <w15:commentEx w15:paraId="130B044F" w15:done="0"/>
  <w15:commentEx w15:paraId="28B10811" w15:done="0"/>
  <w15:commentEx w15:paraId="5554F0C6" w15:done="0"/>
  <w15:commentEx w15:paraId="36A5B53F" w15:done="0"/>
  <w15:commentEx w15:paraId="09030AB9" w15:done="0"/>
  <w15:commentEx w15:paraId="53B47F07"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7B4B1F" w14:textId="77777777" w:rsidR="00D4257B" w:rsidRDefault="00D4257B" w:rsidP="00B31E0B">
      <w:r>
        <w:separator/>
      </w:r>
    </w:p>
    <w:p w14:paraId="0DFDCFA3" w14:textId="77777777" w:rsidR="00D4257B" w:rsidRDefault="00D4257B"/>
  </w:endnote>
  <w:endnote w:type="continuationSeparator" w:id="0">
    <w:p w14:paraId="4B2ACBB4" w14:textId="77777777" w:rsidR="00D4257B" w:rsidRDefault="00D4257B" w:rsidP="00B31E0B">
      <w:r>
        <w:continuationSeparator/>
      </w:r>
    </w:p>
    <w:p w14:paraId="43D5918E" w14:textId="77777777" w:rsidR="00D4257B" w:rsidRDefault="00D425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197257"/>
      <w:docPartObj>
        <w:docPartGallery w:val="Page Numbers (Bottom of Page)"/>
        <w:docPartUnique/>
      </w:docPartObj>
    </w:sdtPr>
    <w:sdtEndPr>
      <w:rPr>
        <w:noProof/>
      </w:rPr>
    </w:sdtEndPr>
    <w:sdtContent>
      <w:p w14:paraId="21D7A144" w14:textId="77777777" w:rsidR="0025279D" w:rsidRDefault="0025279D">
        <w:pPr>
          <w:pStyle w:val="Footer"/>
          <w:jc w:val="center"/>
        </w:pPr>
        <w:r>
          <w:fldChar w:fldCharType="begin"/>
        </w:r>
        <w:r>
          <w:instrText xml:space="preserve"> PAGE   \* MERGEFORMAT </w:instrText>
        </w:r>
        <w:r>
          <w:fldChar w:fldCharType="separate"/>
        </w:r>
        <w:r w:rsidR="0072653D">
          <w:rPr>
            <w:noProof/>
          </w:rPr>
          <w:t>24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1819B6" w14:textId="77777777" w:rsidR="00D4257B" w:rsidRDefault="00D4257B" w:rsidP="00B31E0B">
      <w:r>
        <w:separator/>
      </w:r>
    </w:p>
    <w:p w14:paraId="299F2632" w14:textId="77777777" w:rsidR="00D4257B" w:rsidRDefault="00D4257B"/>
  </w:footnote>
  <w:footnote w:type="continuationSeparator" w:id="0">
    <w:p w14:paraId="7D8985C6" w14:textId="77777777" w:rsidR="00D4257B" w:rsidRDefault="00D4257B" w:rsidP="00B31E0B">
      <w:r>
        <w:continuationSeparator/>
      </w:r>
    </w:p>
    <w:p w14:paraId="1FDDF471" w14:textId="77777777" w:rsidR="00D4257B" w:rsidRDefault="00D4257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decimal"/>
      <w:lvlText w:val="%1."/>
      <w:lvlJc w:val="left"/>
      <w:pPr>
        <w:tabs>
          <w:tab w:val="num" w:pos="0"/>
        </w:tabs>
        <w:ind w:left="1080" w:hanging="360"/>
      </w:pPr>
    </w:lvl>
  </w:abstractNum>
  <w:abstractNum w:abstractNumId="1">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11809B5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77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AC63478"/>
    <w:multiLevelType w:val="hybridMultilevel"/>
    <w:tmpl w:val="EA6CD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BA923D6"/>
    <w:multiLevelType w:val="hybridMultilevel"/>
    <w:tmpl w:val="AB1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7C16B8"/>
    <w:multiLevelType w:val="hybridMultilevel"/>
    <w:tmpl w:val="96E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DF4B24"/>
    <w:multiLevelType w:val="hybridMultilevel"/>
    <w:tmpl w:val="35740986"/>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1">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FD49B7"/>
    <w:multiLevelType w:val="hybridMultilevel"/>
    <w:tmpl w:val="5FF6FE56"/>
    <w:lvl w:ilvl="0" w:tplc="AB94D2A8">
      <w:start w:val="1"/>
      <w:numFmt w:val="bullet"/>
      <w:lvlText w:val=""/>
      <w:lvlJc w:val="left"/>
      <w:pPr>
        <w:tabs>
          <w:tab w:val="num" w:pos="720"/>
        </w:tabs>
        <w:ind w:left="720" w:hanging="360"/>
      </w:pPr>
      <w:rPr>
        <w:rFonts w:ascii="Wingdings" w:hAnsi="Wingdings" w:hint="default"/>
      </w:rPr>
    </w:lvl>
    <w:lvl w:ilvl="1" w:tplc="1AE2B0AE">
      <w:numFmt w:val="bullet"/>
      <w:lvlText w:val="•"/>
      <w:lvlJc w:val="left"/>
      <w:pPr>
        <w:tabs>
          <w:tab w:val="num" w:pos="1440"/>
        </w:tabs>
        <w:ind w:left="1440" w:hanging="360"/>
      </w:pPr>
      <w:rPr>
        <w:rFonts w:ascii="Arial" w:hAnsi="Arial" w:hint="default"/>
      </w:rPr>
    </w:lvl>
    <w:lvl w:ilvl="2" w:tplc="AC62D7AA">
      <w:start w:val="1"/>
      <w:numFmt w:val="bullet"/>
      <w:lvlText w:val=""/>
      <w:lvlJc w:val="left"/>
      <w:pPr>
        <w:tabs>
          <w:tab w:val="num" w:pos="2160"/>
        </w:tabs>
        <w:ind w:left="2160" w:hanging="360"/>
      </w:pPr>
      <w:rPr>
        <w:rFonts w:ascii="Wingdings" w:hAnsi="Wingdings" w:hint="default"/>
      </w:rPr>
    </w:lvl>
    <w:lvl w:ilvl="3" w:tplc="2306EC4E">
      <w:start w:val="1"/>
      <w:numFmt w:val="bullet"/>
      <w:lvlText w:val=""/>
      <w:lvlJc w:val="left"/>
      <w:pPr>
        <w:tabs>
          <w:tab w:val="num" w:pos="2880"/>
        </w:tabs>
        <w:ind w:left="2880" w:hanging="360"/>
      </w:pPr>
      <w:rPr>
        <w:rFonts w:ascii="Wingdings" w:hAnsi="Wingdings" w:hint="default"/>
      </w:rPr>
    </w:lvl>
    <w:lvl w:ilvl="4" w:tplc="0792ECEA">
      <w:start w:val="1"/>
      <w:numFmt w:val="bullet"/>
      <w:lvlText w:val=""/>
      <w:lvlJc w:val="left"/>
      <w:pPr>
        <w:tabs>
          <w:tab w:val="num" w:pos="3600"/>
        </w:tabs>
        <w:ind w:left="3600" w:hanging="360"/>
      </w:pPr>
      <w:rPr>
        <w:rFonts w:ascii="Wingdings" w:hAnsi="Wingdings" w:hint="default"/>
      </w:rPr>
    </w:lvl>
    <w:lvl w:ilvl="5" w:tplc="79C86C06">
      <w:start w:val="1"/>
      <w:numFmt w:val="bullet"/>
      <w:lvlText w:val=""/>
      <w:lvlJc w:val="left"/>
      <w:pPr>
        <w:tabs>
          <w:tab w:val="num" w:pos="4320"/>
        </w:tabs>
        <w:ind w:left="4320" w:hanging="360"/>
      </w:pPr>
      <w:rPr>
        <w:rFonts w:ascii="Wingdings" w:hAnsi="Wingdings" w:hint="default"/>
      </w:rPr>
    </w:lvl>
    <w:lvl w:ilvl="6" w:tplc="B7B4F7F0">
      <w:start w:val="1"/>
      <w:numFmt w:val="bullet"/>
      <w:lvlText w:val=""/>
      <w:lvlJc w:val="left"/>
      <w:pPr>
        <w:tabs>
          <w:tab w:val="num" w:pos="5040"/>
        </w:tabs>
        <w:ind w:left="5040" w:hanging="360"/>
      </w:pPr>
      <w:rPr>
        <w:rFonts w:ascii="Wingdings" w:hAnsi="Wingdings" w:hint="default"/>
      </w:rPr>
    </w:lvl>
    <w:lvl w:ilvl="7" w:tplc="437E96BC">
      <w:start w:val="1"/>
      <w:numFmt w:val="bullet"/>
      <w:lvlText w:val=""/>
      <w:lvlJc w:val="left"/>
      <w:pPr>
        <w:tabs>
          <w:tab w:val="num" w:pos="5760"/>
        </w:tabs>
        <w:ind w:left="5760" w:hanging="360"/>
      </w:pPr>
      <w:rPr>
        <w:rFonts w:ascii="Wingdings" w:hAnsi="Wingdings" w:hint="default"/>
      </w:rPr>
    </w:lvl>
    <w:lvl w:ilvl="8" w:tplc="1F72C1A4">
      <w:start w:val="1"/>
      <w:numFmt w:val="bullet"/>
      <w:lvlText w:val=""/>
      <w:lvlJc w:val="left"/>
      <w:pPr>
        <w:tabs>
          <w:tab w:val="num" w:pos="6480"/>
        </w:tabs>
        <w:ind w:left="6480" w:hanging="360"/>
      </w:pPr>
      <w:rPr>
        <w:rFonts w:ascii="Wingdings" w:hAnsi="Wingdings" w:hint="default"/>
      </w:rPr>
    </w:lvl>
  </w:abstractNum>
  <w:abstractNum w:abstractNumId="13">
    <w:nsid w:val="6A68540D"/>
    <w:multiLevelType w:val="hybridMultilevel"/>
    <w:tmpl w:val="6F2E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5"/>
  </w:num>
  <w:num w:numId="2">
    <w:abstractNumId w:val="3"/>
  </w:num>
  <w:num w:numId="3">
    <w:abstractNumId w:val="9"/>
  </w:num>
  <w:num w:numId="4">
    <w:abstractNumId w:val="7"/>
  </w:num>
  <w:num w:numId="5">
    <w:abstractNumId w:val="10"/>
  </w:num>
  <w:num w:numId="6">
    <w:abstractNumId w:val="2"/>
  </w:num>
  <w:num w:numId="7">
    <w:abstractNumId w:val="11"/>
  </w:num>
  <w:num w:numId="8">
    <w:abstractNumId w:val="14"/>
  </w:num>
  <w:num w:numId="9">
    <w:abstractNumId w:val="6"/>
  </w:num>
  <w:num w:numId="10">
    <w:abstractNumId w:val="1"/>
  </w:num>
  <w:num w:numId="11">
    <w:abstractNumId w:val="13"/>
  </w:num>
  <w:num w:numId="12">
    <w:abstractNumId w:val="0"/>
  </w:num>
  <w:num w:numId="13">
    <w:abstractNumId w:val="4"/>
  </w:num>
  <w:num w:numId="14">
    <w:abstractNumId w:val="8"/>
  </w:num>
  <w:num w:numId="15">
    <w:abstractNumId w:val="12"/>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brassai">
    <w15:presenceInfo w15:providerId="None" w15:userId="stbrassai"/>
  </w15:person>
  <w15:person w15:author="laca">
    <w15:presenceInfo w15:providerId="None" w15:userId="laca"/>
  </w15:person>
  <w15:person w15:author="Ora Int">
    <w15:presenceInfo w15:providerId="None" w15:userId="Ora I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15536"/>
    <w:rsid w:val="00044E46"/>
    <w:rsid w:val="00045977"/>
    <w:rsid w:val="00055B9B"/>
    <w:rsid w:val="00061800"/>
    <w:rsid w:val="00064501"/>
    <w:rsid w:val="00075618"/>
    <w:rsid w:val="00077A0C"/>
    <w:rsid w:val="00083C75"/>
    <w:rsid w:val="0009121F"/>
    <w:rsid w:val="00096DBB"/>
    <w:rsid w:val="000973A5"/>
    <w:rsid w:val="000A2762"/>
    <w:rsid w:val="000A3074"/>
    <w:rsid w:val="000A571F"/>
    <w:rsid w:val="000B0EA3"/>
    <w:rsid w:val="000C424E"/>
    <w:rsid w:val="000C481D"/>
    <w:rsid w:val="000C4B16"/>
    <w:rsid w:val="000D18FA"/>
    <w:rsid w:val="000D2DC9"/>
    <w:rsid w:val="000D5377"/>
    <w:rsid w:val="000E325B"/>
    <w:rsid w:val="000E389B"/>
    <w:rsid w:val="000E68F2"/>
    <w:rsid w:val="000F291D"/>
    <w:rsid w:val="000F7D66"/>
    <w:rsid w:val="00104605"/>
    <w:rsid w:val="00105E42"/>
    <w:rsid w:val="001073F2"/>
    <w:rsid w:val="00110DA4"/>
    <w:rsid w:val="001114D1"/>
    <w:rsid w:val="001129F9"/>
    <w:rsid w:val="001142C1"/>
    <w:rsid w:val="00114977"/>
    <w:rsid w:val="0011704D"/>
    <w:rsid w:val="001248F7"/>
    <w:rsid w:val="00124E58"/>
    <w:rsid w:val="001301EF"/>
    <w:rsid w:val="00134FA1"/>
    <w:rsid w:val="0014552F"/>
    <w:rsid w:val="001466D7"/>
    <w:rsid w:val="00150084"/>
    <w:rsid w:val="00151B69"/>
    <w:rsid w:val="001523D0"/>
    <w:rsid w:val="00157A14"/>
    <w:rsid w:val="00160C82"/>
    <w:rsid w:val="00160C8B"/>
    <w:rsid w:val="00161637"/>
    <w:rsid w:val="00173B19"/>
    <w:rsid w:val="001751C5"/>
    <w:rsid w:val="00177332"/>
    <w:rsid w:val="00177FBB"/>
    <w:rsid w:val="00184065"/>
    <w:rsid w:val="00185D7E"/>
    <w:rsid w:val="00186D00"/>
    <w:rsid w:val="00190FD3"/>
    <w:rsid w:val="001924B3"/>
    <w:rsid w:val="001929DC"/>
    <w:rsid w:val="0019600C"/>
    <w:rsid w:val="001A1490"/>
    <w:rsid w:val="001A4247"/>
    <w:rsid w:val="001A6E3A"/>
    <w:rsid w:val="001B5B25"/>
    <w:rsid w:val="001B7DD6"/>
    <w:rsid w:val="001B7F51"/>
    <w:rsid w:val="001C0C78"/>
    <w:rsid w:val="001C1063"/>
    <w:rsid w:val="001C1E12"/>
    <w:rsid w:val="001C3641"/>
    <w:rsid w:val="001C4545"/>
    <w:rsid w:val="001C6542"/>
    <w:rsid w:val="001C7EAA"/>
    <w:rsid w:val="001D1122"/>
    <w:rsid w:val="001D41EB"/>
    <w:rsid w:val="001D4887"/>
    <w:rsid w:val="001D74BD"/>
    <w:rsid w:val="001E644F"/>
    <w:rsid w:val="001F5794"/>
    <w:rsid w:val="001F5941"/>
    <w:rsid w:val="001F6191"/>
    <w:rsid w:val="001F64DF"/>
    <w:rsid w:val="001F6D44"/>
    <w:rsid w:val="0020232B"/>
    <w:rsid w:val="002033F3"/>
    <w:rsid w:val="00204576"/>
    <w:rsid w:val="00212FC4"/>
    <w:rsid w:val="00213287"/>
    <w:rsid w:val="002152DC"/>
    <w:rsid w:val="0023168B"/>
    <w:rsid w:val="00232A68"/>
    <w:rsid w:val="0023327D"/>
    <w:rsid w:val="00234829"/>
    <w:rsid w:val="00235CA1"/>
    <w:rsid w:val="002378E6"/>
    <w:rsid w:val="002426F8"/>
    <w:rsid w:val="002513EE"/>
    <w:rsid w:val="0025237D"/>
    <w:rsid w:val="0025279D"/>
    <w:rsid w:val="00252A1B"/>
    <w:rsid w:val="002541C9"/>
    <w:rsid w:val="00257E21"/>
    <w:rsid w:val="00262A30"/>
    <w:rsid w:val="0026660E"/>
    <w:rsid w:val="00273447"/>
    <w:rsid w:val="00274A33"/>
    <w:rsid w:val="00274C39"/>
    <w:rsid w:val="0028016A"/>
    <w:rsid w:val="00283017"/>
    <w:rsid w:val="0029608A"/>
    <w:rsid w:val="00296750"/>
    <w:rsid w:val="002A52E5"/>
    <w:rsid w:val="002A7DF1"/>
    <w:rsid w:val="002B0B90"/>
    <w:rsid w:val="002B2050"/>
    <w:rsid w:val="002B2E9A"/>
    <w:rsid w:val="002B5C5E"/>
    <w:rsid w:val="002B62CF"/>
    <w:rsid w:val="002C218A"/>
    <w:rsid w:val="002C4626"/>
    <w:rsid w:val="002C587A"/>
    <w:rsid w:val="002D4B94"/>
    <w:rsid w:val="002D7DA7"/>
    <w:rsid w:val="002E05C6"/>
    <w:rsid w:val="002E2EC5"/>
    <w:rsid w:val="002F0BB1"/>
    <w:rsid w:val="002F7C6F"/>
    <w:rsid w:val="0030415A"/>
    <w:rsid w:val="00311834"/>
    <w:rsid w:val="0032221C"/>
    <w:rsid w:val="00333D58"/>
    <w:rsid w:val="003401E3"/>
    <w:rsid w:val="0035663D"/>
    <w:rsid w:val="0036183C"/>
    <w:rsid w:val="00364E9E"/>
    <w:rsid w:val="00364F5C"/>
    <w:rsid w:val="0036529D"/>
    <w:rsid w:val="00366969"/>
    <w:rsid w:val="00381ACB"/>
    <w:rsid w:val="003833C0"/>
    <w:rsid w:val="00383841"/>
    <w:rsid w:val="003856B2"/>
    <w:rsid w:val="0039293C"/>
    <w:rsid w:val="00396652"/>
    <w:rsid w:val="003A2637"/>
    <w:rsid w:val="003A35C5"/>
    <w:rsid w:val="003A3A36"/>
    <w:rsid w:val="003A4F25"/>
    <w:rsid w:val="003B13CC"/>
    <w:rsid w:val="003B17A0"/>
    <w:rsid w:val="003B4403"/>
    <w:rsid w:val="003B49E6"/>
    <w:rsid w:val="003B4AE1"/>
    <w:rsid w:val="003C13D9"/>
    <w:rsid w:val="003C33E9"/>
    <w:rsid w:val="003C35D2"/>
    <w:rsid w:val="003C5BF2"/>
    <w:rsid w:val="003D0C3C"/>
    <w:rsid w:val="003E046E"/>
    <w:rsid w:val="003E0F58"/>
    <w:rsid w:val="003F0411"/>
    <w:rsid w:val="003F1754"/>
    <w:rsid w:val="003F5655"/>
    <w:rsid w:val="003F621C"/>
    <w:rsid w:val="0040145D"/>
    <w:rsid w:val="00401B65"/>
    <w:rsid w:val="00413311"/>
    <w:rsid w:val="0041474A"/>
    <w:rsid w:val="00417B45"/>
    <w:rsid w:val="00436267"/>
    <w:rsid w:val="00436B76"/>
    <w:rsid w:val="00447790"/>
    <w:rsid w:val="00447E61"/>
    <w:rsid w:val="00450144"/>
    <w:rsid w:val="004566EA"/>
    <w:rsid w:val="00460A3D"/>
    <w:rsid w:val="004650A5"/>
    <w:rsid w:val="00471980"/>
    <w:rsid w:val="00481662"/>
    <w:rsid w:val="00482CE2"/>
    <w:rsid w:val="00483DCB"/>
    <w:rsid w:val="0048519E"/>
    <w:rsid w:val="00485E7E"/>
    <w:rsid w:val="004871F4"/>
    <w:rsid w:val="00491915"/>
    <w:rsid w:val="00492C0A"/>
    <w:rsid w:val="00496627"/>
    <w:rsid w:val="004A07D3"/>
    <w:rsid w:val="004A400F"/>
    <w:rsid w:val="004A41F3"/>
    <w:rsid w:val="004A68D5"/>
    <w:rsid w:val="004A695E"/>
    <w:rsid w:val="004A71CB"/>
    <w:rsid w:val="004B0623"/>
    <w:rsid w:val="004B4880"/>
    <w:rsid w:val="004C4B71"/>
    <w:rsid w:val="004C6E94"/>
    <w:rsid w:val="004C77DC"/>
    <w:rsid w:val="004D76D4"/>
    <w:rsid w:val="004E263B"/>
    <w:rsid w:val="004E5431"/>
    <w:rsid w:val="004E6435"/>
    <w:rsid w:val="004F1340"/>
    <w:rsid w:val="004F3B28"/>
    <w:rsid w:val="004F6DE6"/>
    <w:rsid w:val="00502B54"/>
    <w:rsid w:val="00514028"/>
    <w:rsid w:val="00514823"/>
    <w:rsid w:val="005148A2"/>
    <w:rsid w:val="00515ABE"/>
    <w:rsid w:val="005172B0"/>
    <w:rsid w:val="00517BCD"/>
    <w:rsid w:val="00517C70"/>
    <w:rsid w:val="005218B3"/>
    <w:rsid w:val="00523AD1"/>
    <w:rsid w:val="00523D03"/>
    <w:rsid w:val="00523E67"/>
    <w:rsid w:val="005242A7"/>
    <w:rsid w:val="00530C79"/>
    <w:rsid w:val="00532591"/>
    <w:rsid w:val="00533E3E"/>
    <w:rsid w:val="00537169"/>
    <w:rsid w:val="0054376D"/>
    <w:rsid w:val="00543A58"/>
    <w:rsid w:val="00551943"/>
    <w:rsid w:val="00554BFB"/>
    <w:rsid w:val="0055772C"/>
    <w:rsid w:val="005621FA"/>
    <w:rsid w:val="005643E0"/>
    <w:rsid w:val="00565467"/>
    <w:rsid w:val="00567C24"/>
    <w:rsid w:val="00570A87"/>
    <w:rsid w:val="00573316"/>
    <w:rsid w:val="00577A45"/>
    <w:rsid w:val="0058109D"/>
    <w:rsid w:val="00594BE9"/>
    <w:rsid w:val="0059555B"/>
    <w:rsid w:val="00595704"/>
    <w:rsid w:val="00596F87"/>
    <w:rsid w:val="005975EF"/>
    <w:rsid w:val="005A3170"/>
    <w:rsid w:val="005A4D7B"/>
    <w:rsid w:val="005B01CA"/>
    <w:rsid w:val="005C056A"/>
    <w:rsid w:val="005C0641"/>
    <w:rsid w:val="005C2488"/>
    <w:rsid w:val="005D0C96"/>
    <w:rsid w:val="005D1B38"/>
    <w:rsid w:val="005D1BE6"/>
    <w:rsid w:val="005D21C5"/>
    <w:rsid w:val="005D5C99"/>
    <w:rsid w:val="005E11A5"/>
    <w:rsid w:val="005E6D8A"/>
    <w:rsid w:val="005F0558"/>
    <w:rsid w:val="00601F81"/>
    <w:rsid w:val="006220E8"/>
    <w:rsid w:val="00623A20"/>
    <w:rsid w:val="00623C3C"/>
    <w:rsid w:val="00625BF9"/>
    <w:rsid w:val="00635BE4"/>
    <w:rsid w:val="00640226"/>
    <w:rsid w:val="006405F3"/>
    <w:rsid w:val="00646AA3"/>
    <w:rsid w:val="00656E9E"/>
    <w:rsid w:val="00675FD6"/>
    <w:rsid w:val="00685C33"/>
    <w:rsid w:val="00686AFC"/>
    <w:rsid w:val="00691F05"/>
    <w:rsid w:val="00692C70"/>
    <w:rsid w:val="006A0219"/>
    <w:rsid w:val="006A1766"/>
    <w:rsid w:val="006A6CD2"/>
    <w:rsid w:val="006B5B7F"/>
    <w:rsid w:val="006B6037"/>
    <w:rsid w:val="006B717D"/>
    <w:rsid w:val="006D1BF9"/>
    <w:rsid w:val="006D61B3"/>
    <w:rsid w:val="006D6AC5"/>
    <w:rsid w:val="006E2D9E"/>
    <w:rsid w:val="006E3078"/>
    <w:rsid w:val="006E3854"/>
    <w:rsid w:val="006E5AD7"/>
    <w:rsid w:val="006F00F9"/>
    <w:rsid w:val="006F394E"/>
    <w:rsid w:val="006F57AA"/>
    <w:rsid w:val="006F7634"/>
    <w:rsid w:val="00710904"/>
    <w:rsid w:val="0071433B"/>
    <w:rsid w:val="00715701"/>
    <w:rsid w:val="0072408A"/>
    <w:rsid w:val="0072653D"/>
    <w:rsid w:val="00726ECC"/>
    <w:rsid w:val="00731358"/>
    <w:rsid w:val="00734777"/>
    <w:rsid w:val="00741FEC"/>
    <w:rsid w:val="00742A54"/>
    <w:rsid w:val="0075051C"/>
    <w:rsid w:val="007537AE"/>
    <w:rsid w:val="00753ED7"/>
    <w:rsid w:val="00757694"/>
    <w:rsid w:val="00766C37"/>
    <w:rsid w:val="00783F17"/>
    <w:rsid w:val="007852B4"/>
    <w:rsid w:val="00786046"/>
    <w:rsid w:val="00791C7E"/>
    <w:rsid w:val="00792DE5"/>
    <w:rsid w:val="007934F7"/>
    <w:rsid w:val="0079650E"/>
    <w:rsid w:val="00796699"/>
    <w:rsid w:val="007976A8"/>
    <w:rsid w:val="00797F6C"/>
    <w:rsid w:val="007A24CB"/>
    <w:rsid w:val="007A457D"/>
    <w:rsid w:val="007A53FA"/>
    <w:rsid w:val="007B14C0"/>
    <w:rsid w:val="007B3174"/>
    <w:rsid w:val="007B376E"/>
    <w:rsid w:val="007C0C1E"/>
    <w:rsid w:val="007C73B2"/>
    <w:rsid w:val="007D6691"/>
    <w:rsid w:val="007E071F"/>
    <w:rsid w:val="007E0B32"/>
    <w:rsid w:val="007E23F1"/>
    <w:rsid w:val="007E502F"/>
    <w:rsid w:val="007F18A3"/>
    <w:rsid w:val="007F2905"/>
    <w:rsid w:val="007F4544"/>
    <w:rsid w:val="00802815"/>
    <w:rsid w:val="00803DC4"/>
    <w:rsid w:val="00811183"/>
    <w:rsid w:val="00812EA2"/>
    <w:rsid w:val="00813648"/>
    <w:rsid w:val="008178B2"/>
    <w:rsid w:val="00836FF4"/>
    <w:rsid w:val="00840652"/>
    <w:rsid w:val="0084093F"/>
    <w:rsid w:val="00843F3E"/>
    <w:rsid w:val="008464E4"/>
    <w:rsid w:val="00846DFE"/>
    <w:rsid w:val="00846F70"/>
    <w:rsid w:val="008602D5"/>
    <w:rsid w:val="00863E8A"/>
    <w:rsid w:val="00864214"/>
    <w:rsid w:val="00867C1B"/>
    <w:rsid w:val="00871C69"/>
    <w:rsid w:val="00872B63"/>
    <w:rsid w:val="00872BDA"/>
    <w:rsid w:val="00875FB5"/>
    <w:rsid w:val="00876D92"/>
    <w:rsid w:val="00877755"/>
    <w:rsid w:val="00881F78"/>
    <w:rsid w:val="00885793"/>
    <w:rsid w:val="0089273C"/>
    <w:rsid w:val="00893985"/>
    <w:rsid w:val="008A0507"/>
    <w:rsid w:val="008A064A"/>
    <w:rsid w:val="008A4332"/>
    <w:rsid w:val="008A43D4"/>
    <w:rsid w:val="008A56F0"/>
    <w:rsid w:val="008A5A7B"/>
    <w:rsid w:val="008A5B87"/>
    <w:rsid w:val="008A7746"/>
    <w:rsid w:val="008B4F43"/>
    <w:rsid w:val="008C4EE1"/>
    <w:rsid w:val="008C6933"/>
    <w:rsid w:val="008D00DA"/>
    <w:rsid w:val="008D28CE"/>
    <w:rsid w:val="008D7450"/>
    <w:rsid w:val="008E0018"/>
    <w:rsid w:val="008E54C5"/>
    <w:rsid w:val="008F0711"/>
    <w:rsid w:val="008F5ABA"/>
    <w:rsid w:val="008F60F0"/>
    <w:rsid w:val="008F7153"/>
    <w:rsid w:val="0090472F"/>
    <w:rsid w:val="00911B32"/>
    <w:rsid w:val="0091268A"/>
    <w:rsid w:val="00912814"/>
    <w:rsid w:val="009169BF"/>
    <w:rsid w:val="00917367"/>
    <w:rsid w:val="00921847"/>
    <w:rsid w:val="00931531"/>
    <w:rsid w:val="00940D45"/>
    <w:rsid w:val="00942B2A"/>
    <w:rsid w:val="009478AF"/>
    <w:rsid w:val="00950341"/>
    <w:rsid w:val="00950F00"/>
    <w:rsid w:val="00954779"/>
    <w:rsid w:val="0096132A"/>
    <w:rsid w:val="00964527"/>
    <w:rsid w:val="00966552"/>
    <w:rsid w:val="00966B9C"/>
    <w:rsid w:val="00972A1D"/>
    <w:rsid w:val="00974A5C"/>
    <w:rsid w:val="00975E7D"/>
    <w:rsid w:val="00976AA8"/>
    <w:rsid w:val="00981F90"/>
    <w:rsid w:val="00982837"/>
    <w:rsid w:val="00993C38"/>
    <w:rsid w:val="009A01A1"/>
    <w:rsid w:val="009A16AA"/>
    <w:rsid w:val="009A4A2D"/>
    <w:rsid w:val="009A67BA"/>
    <w:rsid w:val="009A6C1B"/>
    <w:rsid w:val="009B6606"/>
    <w:rsid w:val="009C1D3B"/>
    <w:rsid w:val="009C579E"/>
    <w:rsid w:val="009D4501"/>
    <w:rsid w:val="009E5BB3"/>
    <w:rsid w:val="009F16E3"/>
    <w:rsid w:val="009F487A"/>
    <w:rsid w:val="00A0267C"/>
    <w:rsid w:val="00A03E7E"/>
    <w:rsid w:val="00A047F4"/>
    <w:rsid w:val="00A05E75"/>
    <w:rsid w:val="00A105DE"/>
    <w:rsid w:val="00A11200"/>
    <w:rsid w:val="00A16841"/>
    <w:rsid w:val="00A173B9"/>
    <w:rsid w:val="00A2286E"/>
    <w:rsid w:val="00A24BEB"/>
    <w:rsid w:val="00A25786"/>
    <w:rsid w:val="00A26248"/>
    <w:rsid w:val="00A26B8F"/>
    <w:rsid w:val="00A30269"/>
    <w:rsid w:val="00A34DE3"/>
    <w:rsid w:val="00A45AC0"/>
    <w:rsid w:val="00A47CC9"/>
    <w:rsid w:val="00A51663"/>
    <w:rsid w:val="00A572FC"/>
    <w:rsid w:val="00A626E4"/>
    <w:rsid w:val="00A641F9"/>
    <w:rsid w:val="00A7306B"/>
    <w:rsid w:val="00A81986"/>
    <w:rsid w:val="00A83DD1"/>
    <w:rsid w:val="00A84281"/>
    <w:rsid w:val="00A85518"/>
    <w:rsid w:val="00A92113"/>
    <w:rsid w:val="00A94709"/>
    <w:rsid w:val="00A96707"/>
    <w:rsid w:val="00AC5810"/>
    <w:rsid w:val="00AC6915"/>
    <w:rsid w:val="00AC7098"/>
    <w:rsid w:val="00AD3704"/>
    <w:rsid w:val="00AE7D58"/>
    <w:rsid w:val="00AF6459"/>
    <w:rsid w:val="00AF79D5"/>
    <w:rsid w:val="00B06E26"/>
    <w:rsid w:val="00B07338"/>
    <w:rsid w:val="00B10126"/>
    <w:rsid w:val="00B11FC7"/>
    <w:rsid w:val="00B14ADF"/>
    <w:rsid w:val="00B15B34"/>
    <w:rsid w:val="00B1761B"/>
    <w:rsid w:val="00B20240"/>
    <w:rsid w:val="00B20FB6"/>
    <w:rsid w:val="00B21CD3"/>
    <w:rsid w:val="00B22D04"/>
    <w:rsid w:val="00B24782"/>
    <w:rsid w:val="00B31E0B"/>
    <w:rsid w:val="00B409E7"/>
    <w:rsid w:val="00B428AB"/>
    <w:rsid w:val="00B442C5"/>
    <w:rsid w:val="00B44CB3"/>
    <w:rsid w:val="00B46A2F"/>
    <w:rsid w:val="00B51E7D"/>
    <w:rsid w:val="00B61884"/>
    <w:rsid w:val="00B626A3"/>
    <w:rsid w:val="00B631C3"/>
    <w:rsid w:val="00B64BD9"/>
    <w:rsid w:val="00B73333"/>
    <w:rsid w:val="00B74771"/>
    <w:rsid w:val="00B86049"/>
    <w:rsid w:val="00B8696F"/>
    <w:rsid w:val="00B913A9"/>
    <w:rsid w:val="00B939DA"/>
    <w:rsid w:val="00B94072"/>
    <w:rsid w:val="00BA4984"/>
    <w:rsid w:val="00BA675F"/>
    <w:rsid w:val="00BB1F5D"/>
    <w:rsid w:val="00BC64C7"/>
    <w:rsid w:val="00BC755A"/>
    <w:rsid w:val="00BD1A0D"/>
    <w:rsid w:val="00BD1CD1"/>
    <w:rsid w:val="00BD5921"/>
    <w:rsid w:val="00BD662A"/>
    <w:rsid w:val="00BE2708"/>
    <w:rsid w:val="00BE2EAC"/>
    <w:rsid w:val="00BE4225"/>
    <w:rsid w:val="00BE6A81"/>
    <w:rsid w:val="00BF1638"/>
    <w:rsid w:val="00BF5A17"/>
    <w:rsid w:val="00C01170"/>
    <w:rsid w:val="00C0166C"/>
    <w:rsid w:val="00C23DFF"/>
    <w:rsid w:val="00C25EF5"/>
    <w:rsid w:val="00C3324F"/>
    <w:rsid w:val="00C347FC"/>
    <w:rsid w:val="00C42814"/>
    <w:rsid w:val="00C462B9"/>
    <w:rsid w:val="00C47BFF"/>
    <w:rsid w:val="00C624A7"/>
    <w:rsid w:val="00C638CF"/>
    <w:rsid w:val="00C63F38"/>
    <w:rsid w:val="00C7260F"/>
    <w:rsid w:val="00C737C3"/>
    <w:rsid w:val="00C81A1F"/>
    <w:rsid w:val="00C83F05"/>
    <w:rsid w:val="00C903C5"/>
    <w:rsid w:val="00C91775"/>
    <w:rsid w:val="00C92F7C"/>
    <w:rsid w:val="00C9496D"/>
    <w:rsid w:val="00C9611F"/>
    <w:rsid w:val="00CA1981"/>
    <w:rsid w:val="00CA31EE"/>
    <w:rsid w:val="00CA5EBE"/>
    <w:rsid w:val="00CB34B4"/>
    <w:rsid w:val="00CC1D46"/>
    <w:rsid w:val="00CC251F"/>
    <w:rsid w:val="00CC2F20"/>
    <w:rsid w:val="00CC3C4C"/>
    <w:rsid w:val="00CD0731"/>
    <w:rsid w:val="00CD2A41"/>
    <w:rsid w:val="00CE729B"/>
    <w:rsid w:val="00CF0169"/>
    <w:rsid w:val="00CF3FC9"/>
    <w:rsid w:val="00D00949"/>
    <w:rsid w:val="00D02F94"/>
    <w:rsid w:val="00D25367"/>
    <w:rsid w:val="00D2556E"/>
    <w:rsid w:val="00D27194"/>
    <w:rsid w:val="00D27355"/>
    <w:rsid w:val="00D27922"/>
    <w:rsid w:val="00D31F31"/>
    <w:rsid w:val="00D33E3E"/>
    <w:rsid w:val="00D35CAC"/>
    <w:rsid w:val="00D371D2"/>
    <w:rsid w:val="00D402A0"/>
    <w:rsid w:val="00D4257B"/>
    <w:rsid w:val="00D436F9"/>
    <w:rsid w:val="00D51924"/>
    <w:rsid w:val="00D55D7D"/>
    <w:rsid w:val="00D601C6"/>
    <w:rsid w:val="00D6160D"/>
    <w:rsid w:val="00D6769A"/>
    <w:rsid w:val="00D705B9"/>
    <w:rsid w:val="00D840E3"/>
    <w:rsid w:val="00D85669"/>
    <w:rsid w:val="00D87103"/>
    <w:rsid w:val="00D91ED7"/>
    <w:rsid w:val="00D97B97"/>
    <w:rsid w:val="00DA0E1F"/>
    <w:rsid w:val="00DA2328"/>
    <w:rsid w:val="00DA726B"/>
    <w:rsid w:val="00DB4B21"/>
    <w:rsid w:val="00DC3F2E"/>
    <w:rsid w:val="00DC7A95"/>
    <w:rsid w:val="00DD2F70"/>
    <w:rsid w:val="00DD38E3"/>
    <w:rsid w:val="00DD5363"/>
    <w:rsid w:val="00DE0804"/>
    <w:rsid w:val="00DF0F7E"/>
    <w:rsid w:val="00DF1B73"/>
    <w:rsid w:val="00DF73A6"/>
    <w:rsid w:val="00DF7849"/>
    <w:rsid w:val="00E03AB2"/>
    <w:rsid w:val="00E05F73"/>
    <w:rsid w:val="00E077BC"/>
    <w:rsid w:val="00E2201B"/>
    <w:rsid w:val="00E247B7"/>
    <w:rsid w:val="00E2570C"/>
    <w:rsid w:val="00E272CD"/>
    <w:rsid w:val="00E27790"/>
    <w:rsid w:val="00E30BB7"/>
    <w:rsid w:val="00E32CCD"/>
    <w:rsid w:val="00E365CE"/>
    <w:rsid w:val="00E412C8"/>
    <w:rsid w:val="00E42DE9"/>
    <w:rsid w:val="00E52A35"/>
    <w:rsid w:val="00E534EC"/>
    <w:rsid w:val="00E549E5"/>
    <w:rsid w:val="00E56F98"/>
    <w:rsid w:val="00E60B91"/>
    <w:rsid w:val="00E63D34"/>
    <w:rsid w:val="00E63D81"/>
    <w:rsid w:val="00E64F02"/>
    <w:rsid w:val="00E65B7A"/>
    <w:rsid w:val="00E66DCB"/>
    <w:rsid w:val="00E67FAB"/>
    <w:rsid w:val="00E70D85"/>
    <w:rsid w:val="00E728E2"/>
    <w:rsid w:val="00E739D5"/>
    <w:rsid w:val="00E739E3"/>
    <w:rsid w:val="00E74A8B"/>
    <w:rsid w:val="00E83AC0"/>
    <w:rsid w:val="00E91819"/>
    <w:rsid w:val="00E94CDC"/>
    <w:rsid w:val="00E95AB6"/>
    <w:rsid w:val="00E9657C"/>
    <w:rsid w:val="00E96C01"/>
    <w:rsid w:val="00EA1960"/>
    <w:rsid w:val="00EA6212"/>
    <w:rsid w:val="00EB7B10"/>
    <w:rsid w:val="00EC0613"/>
    <w:rsid w:val="00EC13DA"/>
    <w:rsid w:val="00EC40F9"/>
    <w:rsid w:val="00EC673A"/>
    <w:rsid w:val="00EC71B6"/>
    <w:rsid w:val="00ED1355"/>
    <w:rsid w:val="00ED1A56"/>
    <w:rsid w:val="00ED22AB"/>
    <w:rsid w:val="00ED7C4E"/>
    <w:rsid w:val="00EE74C7"/>
    <w:rsid w:val="00EF5B0B"/>
    <w:rsid w:val="00F01499"/>
    <w:rsid w:val="00F15B8E"/>
    <w:rsid w:val="00F20BD8"/>
    <w:rsid w:val="00F27DAB"/>
    <w:rsid w:val="00F33301"/>
    <w:rsid w:val="00F35276"/>
    <w:rsid w:val="00F366C8"/>
    <w:rsid w:val="00F36DF3"/>
    <w:rsid w:val="00F4103A"/>
    <w:rsid w:val="00F42B22"/>
    <w:rsid w:val="00F51370"/>
    <w:rsid w:val="00F51CCB"/>
    <w:rsid w:val="00F552D7"/>
    <w:rsid w:val="00F575EC"/>
    <w:rsid w:val="00F601E0"/>
    <w:rsid w:val="00F61364"/>
    <w:rsid w:val="00F62793"/>
    <w:rsid w:val="00F63D18"/>
    <w:rsid w:val="00F745CA"/>
    <w:rsid w:val="00F756CD"/>
    <w:rsid w:val="00F75C4D"/>
    <w:rsid w:val="00F8122D"/>
    <w:rsid w:val="00F81E3A"/>
    <w:rsid w:val="00F835C2"/>
    <w:rsid w:val="00F83DD4"/>
    <w:rsid w:val="00F927E1"/>
    <w:rsid w:val="00FA0716"/>
    <w:rsid w:val="00FA51A7"/>
    <w:rsid w:val="00FB02B4"/>
    <w:rsid w:val="00FB25AE"/>
    <w:rsid w:val="00FB2E76"/>
    <w:rsid w:val="00FB6996"/>
    <w:rsid w:val="00FC207C"/>
    <w:rsid w:val="00FC3556"/>
    <w:rsid w:val="00FD3B3B"/>
    <w:rsid w:val="00FE5CC9"/>
    <w:rsid w:val="00FE7868"/>
    <w:rsid w:val="00FF33A2"/>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5E7C4"/>
  <w15:docId w15:val="{F1E502BC-04FB-4B17-A184-839BEF3D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291D"/>
    <w:pPr>
      <w:spacing w:after="0"/>
      <w:jc w:val="both"/>
    </w:pPr>
    <w:rPr>
      <w:sz w:val="24"/>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537AE"/>
    <w:pPr>
      <w:keepNext/>
      <w:keepLines/>
      <w:numPr>
        <w:ilvl w:val="2"/>
        <w:numId w:val="6"/>
      </w:numPr>
      <w:spacing w:before="200"/>
      <w:ind w:left="72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AD3704"/>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uiPriority w:val="34"/>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B31E0B"/>
    <w:pPr>
      <w:tabs>
        <w:tab w:val="center" w:pos="4703"/>
        <w:tab w:val="right" w:pos="9406"/>
      </w:tabs>
      <w:spacing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7537AE"/>
    <w:rPr>
      <w:rFonts w:asciiTheme="majorHAnsi" w:eastAsiaTheme="majorEastAsia" w:hAnsiTheme="majorHAnsi" w:cstheme="majorBidi"/>
      <w:b/>
      <w:bCs/>
      <w:color w:val="000000" w:themeColor="text1"/>
      <w:sz w:val="24"/>
      <w:lang w:val="hu-HU"/>
    </w:rPr>
  </w:style>
  <w:style w:type="character" w:customStyle="1" w:styleId="Heading4Char">
    <w:name w:val="Heading 4 Char"/>
    <w:basedOn w:val="DefaultParagraphFont"/>
    <w:link w:val="Heading4"/>
    <w:uiPriority w:val="9"/>
    <w:rsid w:val="00AD3704"/>
    <w:rPr>
      <w:rFonts w:asciiTheme="majorHAnsi" w:eastAsiaTheme="majorEastAsia" w:hAnsiTheme="majorHAnsi" w:cstheme="majorBidi"/>
      <w:b/>
      <w:bCs/>
      <w:i/>
      <w:iCs/>
      <w:color w:val="000000" w:themeColor="text1"/>
      <w:sz w:val="24"/>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nhideWhenUsed/>
    <w:qFormat/>
    <w:rsid w:val="00C42814"/>
    <w:pPr>
      <w:spacing w:line="240" w:lineRule="auto"/>
    </w:pPr>
    <w:rPr>
      <w:i/>
      <w:iCs/>
      <w:color w:val="44546A" w:themeColor="text2"/>
      <w:sz w:val="18"/>
      <w:szCs w:val="18"/>
    </w:rPr>
  </w:style>
  <w:style w:type="paragraph" w:styleId="Title">
    <w:name w:val="Title"/>
    <w:basedOn w:val="Normal"/>
    <w:next w:val="Normal"/>
    <w:link w:val="TitleChar"/>
    <w:uiPriority w:val="10"/>
    <w:qFormat/>
    <w:rsid w:val="00C4281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Cs w:val="24"/>
      <w:lang w:val="en-GB" w:eastAsia="zh-CN" w:bidi="hi-IN"/>
    </w:rPr>
  </w:style>
  <w:style w:type="paragraph" w:styleId="TOC1">
    <w:name w:val="toc 1"/>
    <w:basedOn w:val="Normal"/>
    <w:next w:val="Normal"/>
    <w:autoRedefine/>
    <w:uiPriority w:val="39"/>
    <w:unhideWhenUsed/>
    <w:rsid w:val="00C903C5"/>
    <w:pPr>
      <w:tabs>
        <w:tab w:val="left" w:pos="440"/>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ind w:left="220"/>
    </w:pPr>
    <w:rPr>
      <w:smallCaps/>
      <w:sz w:val="20"/>
      <w:szCs w:val="20"/>
    </w:rPr>
  </w:style>
  <w:style w:type="paragraph" w:styleId="TOC3">
    <w:name w:val="toc 3"/>
    <w:basedOn w:val="Normal"/>
    <w:next w:val="Normal"/>
    <w:autoRedefine/>
    <w:uiPriority w:val="39"/>
    <w:unhideWhenUsed/>
    <w:rsid w:val="001929DC"/>
    <w:pPr>
      <w:ind w:left="440"/>
    </w:pPr>
    <w:rPr>
      <w:i/>
      <w:iCs/>
      <w:sz w:val="20"/>
      <w:szCs w:val="20"/>
    </w:rPr>
  </w:style>
  <w:style w:type="paragraph" w:styleId="TOC4">
    <w:name w:val="toc 4"/>
    <w:basedOn w:val="Normal"/>
    <w:next w:val="Normal"/>
    <w:autoRedefine/>
    <w:uiPriority w:val="39"/>
    <w:unhideWhenUsed/>
    <w:rsid w:val="001929DC"/>
    <w:pPr>
      <w:ind w:left="660"/>
    </w:pPr>
    <w:rPr>
      <w:sz w:val="18"/>
      <w:szCs w:val="18"/>
    </w:rPr>
  </w:style>
  <w:style w:type="paragraph" w:styleId="TOC5">
    <w:name w:val="toc 5"/>
    <w:basedOn w:val="Normal"/>
    <w:next w:val="Normal"/>
    <w:autoRedefine/>
    <w:uiPriority w:val="39"/>
    <w:unhideWhenUsed/>
    <w:rsid w:val="001929DC"/>
    <w:pPr>
      <w:ind w:left="880"/>
    </w:pPr>
    <w:rPr>
      <w:sz w:val="18"/>
      <w:szCs w:val="18"/>
    </w:rPr>
  </w:style>
  <w:style w:type="paragraph" w:styleId="TOC6">
    <w:name w:val="toc 6"/>
    <w:basedOn w:val="Normal"/>
    <w:next w:val="Normal"/>
    <w:autoRedefine/>
    <w:uiPriority w:val="39"/>
    <w:unhideWhenUsed/>
    <w:rsid w:val="001929DC"/>
    <w:pPr>
      <w:ind w:left="1100"/>
    </w:pPr>
    <w:rPr>
      <w:sz w:val="18"/>
      <w:szCs w:val="18"/>
    </w:rPr>
  </w:style>
  <w:style w:type="paragraph" w:styleId="TOC7">
    <w:name w:val="toc 7"/>
    <w:basedOn w:val="Normal"/>
    <w:next w:val="Normal"/>
    <w:autoRedefine/>
    <w:uiPriority w:val="39"/>
    <w:unhideWhenUsed/>
    <w:rsid w:val="001929DC"/>
    <w:pPr>
      <w:ind w:left="1320"/>
    </w:pPr>
    <w:rPr>
      <w:sz w:val="18"/>
      <w:szCs w:val="18"/>
    </w:rPr>
  </w:style>
  <w:style w:type="paragraph" w:styleId="TOC8">
    <w:name w:val="toc 8"/>
    <w:basedOn w:val="Normal"/>
    <w:next w:val="Normal"/>
    <w:autoRedefine/>
    <w:uiPriority w:val="39"/>
    <w:unhideWhenUsed/>
    <w:rsid w:val="001929DC"/>
    <w:pPr>
      <w:ind w:left="1540"/>
    </w:pPr>
    <w:rPr>
      <w:sz w:val="18"/>
      <w:szCs w:val="18"/>
    </w:rPr>
  </w:style>
  <w:style w:type="paragraph" w:styleId="TOC9">
    <w:name w:val="toc 9"/>
    <w:basedOn w:val="Normal"/>
    <w:next w:val="Normal"/>
    <w:autoRedefine/>
    <w:uiPriority w:val="39"/>
    <w:unhideWhenUsed/>
    <w:rsid w:val="001929DC"/>
    <w:pPr>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692C70"/>
    <w:pPr>
      <w:spacing w:line="240" w:lineRule="auto"/>
    </w:pPr>
    <w:rPr>
      <w:sz w:val="20"/>
      <w:szCs w:val="20"/>
    </w:rPr>
  </w:style>
  <w:style w:type="character" w:customStyle="1" w:styleId="EndnoteTextChar">
    <w:name w:val="Endnote Text Char"/>
    <w:basedOn w:val="DefaultParagraphFont"/>
    <w:link w:val="EndnoteText"/>
    <w:uiPriority w:val="99"/>
    <w:semiHidden/>
    <w:rsid w:val="00692C70"/>
    <w:rPr>
      <w:sz w:val="20"/>
      <w:szCs w:val="20"/>
      <w:lang w:val="hu-HU"/>
    </w:rPr>
  </w:style>
  <w:style w:type="character" w:styleId="EndnoteReference">
    <w:name w:val="endnote reference"/>
    <w:basedOn w:val="DefaultParagraphFont"/>
    <w:uiPriority w:val="99"/>
    <w:semiHidden/>
    <w:unhideWhenUsed/>
    <w:rsid w:val="00692C70"/>
    <w:rPr>
      <w:vertAlign w:val="superscript"/>
    </w:rPr>
  </w:style>
  <w:style w:type="table" w:styleId="PlainTable2">
    <w:name w:val="Plain Table 2"/>
    <w:basedOn w:val="TableNormal"/>
    <w:uiPriority w:val="42"/>
    <w:rsid w:val="00BE422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nseEmphasis1">
    <w:name w:val="Intense Emphasis1"/>
    <w:rsid w:val="00B86049"/>
    <w:rPr>
      <w:rFonts w:cs="Times New Roman"/>
      <w:b/>
      <w:bCs/>
      <w:i/>
      <w:iCs/>
      <w: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20859311">
      <w:bodyDiv w:val="1"/>
      <w:marLeft w:val="0"/>
      <w:marRight w:val="0"/>
      <w:marTop w:val="0"/>
      <w:marBottom w:val="0"/>
      <w:divBdr>
        <w:top w:val="none" w:sz="0" w:space="0" w:color="auto"/>
        <w:left w:val="none" w:sz="0" w:space="0" w:color="auto"/>
        <w:bottom w:val="none" w:sz="0" w:space="0" w:color="auto"/>
        <w:right w:val="none" w:sz="0" w:space="0" w:color="auto"/>
      </w:divBdr>
    </w:div>
    <w:div w:id="21325132">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106004225">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57966320">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196964898">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36070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41767708">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299269609">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69452129">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19299402">
      <w:bodyDiv w:val="1"/>
      <w:marLeft w:val="0"/>
      <w:marRight w:val="0"/>
      <w:marTop w:val="0"/>
      <w:marBottom w:val="0"/>
      <w:divBdr>
        <w:top w:val="none" w:sz="0" w:space="0" w:color="auto"/>
        <w:left w:val="none" w:sz="0" w:space="0" w:color="auto"/>
        <w:bottom w:val="none" w:sz="0" w:space="0" w:color="auto"/>
        <w:right w:val="none" w:sz="0" w:space="0" w:color="auto"/>
      </w:divBdr>
    </w:div>
    <w:div w:id="426778418">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54569094">
      <w:bodyDiv w:val="1"/>
      <w:marLeft w:val="0"/>
      <w:marRight w:val="0"/>
      <w:marTop w:val="0"/>
      <w:marBottom w:val="0"/>
      <w:divBdr>
        <w:top w:val="none" w:sz="0" w:space="0" w:color="auto"/>
        <w:left w:val="none" w:sz="0" w:space="0" w:color="auto"/>
        <w:bottom w:val="none" w:sz="0" w:space="0" w:color="auto"/>
        <w:right w:val="none" w:sz="0" w:space="0" w:color="auto"/>
      </w:divBdr>
    </w:div>
    <w:div w:id="467599464">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574432233">
      <w:bodyDiv w:val="1"/>
      <w:marLeft w:val="0"/>
      <w:marRight w:val="0"/>
      <w:marTop w:val="0"/>
      <w:marBottom w:val="0"/>
      <w:divBdr>
        <w:top w:val="none" w:sz="0" w:space="0" w:color="auto"/>
        <w:left w:val="none" w:sz="0" w:space="0" w:color="auto"/>
        <w:bottom w:val="none" w:sz="0" w:space="0" w:color="auto"/>
        <w:right w:val="none" w:sz="0" w:space="0" w:color="auto"/>
      </w:divBdr>
    </w:div>
    <w:div w:id="588125660">
      <w:bodyDiv w:val="1"/>
      <w:marLeft w:val="0"/>
      <w:marRight w:val="0"/>
      <w:marTop w:val="0"/>
      <w:marBottom w:val="0"/>
      <w:divBdr>
        <w:top w:val="none" w:sz="0" w:space="0" w:color="auto"/>
        <w:left w:val="none" w:sz="0" w:space="0" w:color="auto"/>
        <w:bottom w:val="none" w:sz="0" w:space="0" w:color="auto"/>
        <w:right w:val="none" w:sz="0" w:space="0" w:color="auto"/>
      </w:divBdr>
    </w:div>
    <w:div w:id="595134831">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57541026">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677193629">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57992308">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48761492">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183860497">
      <w:bodyDiv w:val="1"/>
      <w:marLeft w:val="0"/>
      <w:marRight w:val="0"/>
      <w:marTop w:val="0"/>
      <w:marBottom w:val="0"/>
      <w:divBdr>
        <w:top w:val="none" w:sz="0" w:space="0" w:color="auto"/>
        <w:left w:val="none" w:sz="0" w:space="0" w:color="auto"/>
        <w:bottom w:val="none" w:sz="0" w:space="0" w:color="auto"/>
        <w:right w:val="none" w:sz="0" w:space="0" w:color="auto"/>
      </w:divBdr>
    </w:div>
    <w:div w:id="1201211449">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45609279">
      <w:bodyDiv w:val="1"/>
      <w:marLeft w:val="0"/>
      <w:marRight w:val="0"/>
      <w:marTop w:val="0"/>
      <w:marBottom w:val="0"/>
      <w:divBdr>
        <w:top w:val="none" w:sz="0" w:space="0" w:color="auto"/>
        <w:left w:val="none" w:sz="0" w:space="0" w:color="auto"/>
        <w:bottom w:val="none" w:sz="0" w:space="0" w:color="auto"/>
        <w:right w:val="none" w:sz="0" w:space="0" w:color="auto"/>
      </w:divBdr>
    </w:div>
    <w:div w:id="1247882007">
      <w:bodyDiv w:val="1"/>
      <w:marLeft w:val="0"/>
      <w:marRight w:val="0"/>
      <w:marTop w:val="0"/>
      <w:marBottom w:val="0"/>
      <w:divBdr>
        <w:top w:val="none" w:sz="0" w:space="0" w:color="auto"/>
        <w:left w:val="none" w:sz="0" w:space="0" w:color="auto"/>
        <w:bottom w:val="none" w:sz="0" w:space="0" w:color="auto"/>
        <w:right w:val="none" w:sz="0" w:space="0" w:color="auto"/>
      </w:divBdr>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02731079">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410156807">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480146584">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52644605">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596745049">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691563403">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12072131">
      <w:bodyDiv w:val="1"/>
      <w:marLeft w:val="0"/>
      <w:marRight w:val="0"/>
      <w:marTop w:val="0"/>
      <w:marBottom w:val="0"/>
      <w:divBdr>
        <w:top w:val="none" w:sz="0" w:space="0" w:color="auto"/>
        <w:left w:val="none" w:sz="0" w:space="0" w:color="auto"/>
        <w:bottom w:val="none" w:sz="0" w:space="0" w:color="auto"/>
        <w:right w:val="none" w:sz="0" w:space="0" w:color="auto"/>
      </w:divBdr>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55663863">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63854701">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jpe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hyperlink" Target="file:///C:\Users\laca\Desktop\Allamvizsga\Dolgozat\Allamvizsgadolgozat\GaborSzabolcsLaszlo_v4.docx" TargetMode="External"/><Relationship Id="rId84" Type="http://schemas.openxmlformats.org/officeDocument/2006/relationships/hyperlink" Target="file:///C:\Users\laca\Desktop\Allamvizsga\Dolgozat\Allamvizsgadolgozat\GaborSzabolcsLaszlo_v4.docx" TargetMode="External"/><Relationship Id="rId138" Type="http://schemas.openxmlformats.org/officeDocument/2006/relationships/image" Target="media/image75.jpeg"/><Relationship Id="rId159" Type="http://schemas.openxmlformats.org/officeDocument/2006/relationships/image" Target="media/image96.jpeg"/><Relationship Id="rId170" Type="http://schemas.openxmlformats.org/officeDocument/2006/relationships/image" Target="media/image106.png"/><Relationship Id="rId191" Type="http://schemas.openxmlformats.org/officeDocument/2006/relationships/image" Target="media/image122.png"/><Relationship Id="rId205" Type="http://schemas.openxmlformats.org/officeDocument/2006/relationships/image" Target="media/image136.png"/><Relationship Id="rId107" Type="http://schemas.openxmlformats.org/officeDocument/2006/relationships/image" Target="media/image44.jpe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hyperlink" Target="file:///C:\Users\laca\Desktop\Allamvizsga\Dolgozat\Allamvizsgadolgozat\GaborSzabolcsLaszlo_v4.docx" TargetMode="External"/><Relationship Id="rId74" Type="http://schemas.openxmlformats.org/officeDocument/2006/relationships/hyperlink" Target="file:///C:\Users\laca\Desktop\Allamvizsga\Dolgozat\Allamvizsgadolgozat\GaborSzabolcsLaszlo_v4.docx" TargetMode="Externa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hyperlink" Target="file:///C:\Users\laca\Desktop\Allamvizsga\Dolgozat\Allamvizsgadolgozat\GaborSzabolcsLaszlo_v4.docx" TargetMode="External"/><Relationship Id="rId160" Type="http://schemas.openxmlformats.org/officeDocument/2006/relationships/image" Target="media/image97.jpeg"/><Relationship Id="rId181" Type="http://schemas.openxmlformats.org/officeDocument/2006/relationships/image" Target="media/image112.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file:///C:\Users\laca\Desktop\Allamvizsga\Dolgozat\Allamvizsgadolgozat\GaborSzabolcsLaszlo_v4.docx" TargetMode="External"/><Relationship Id="rId118" Type="http://schemas.openxmlformats.org/officeDocument/2006/relationships/image" Target="media/image55.jpg"/><Relationship Id="rId139" Type="http://schemas.openxmlformats.org/officeDocument/2006/relationships/image" Target="media/image76.jpeg"/><Relationship Id="rId85" Type="http://schemas.openxmlformats.org/officeDocument/2006/relationships/hyperlink" Target="file:///C:\Users\laca\Desktop\Allamvizsga\Dolgozat\Allamvizsgadolgozat\GaborSzabolcsLaszlo_v4.docx" TargetMode="External"/><Relationship Id="rId150" Type="http://schemas.openxmlformats.org/officeDocument/2006/relationships/image" Target="media/image87.png"/><Relationship Id="rId171" Type="http://schemas.openxmlformats.org/officeDocument/2006/relationships/image" Target="media/image107.jpeg"/><Relationship Id="rId192" Type="http://schemas.openxmlformats.org/officeDocument/2006/relationships/image" Target="media/image123.jpeg"/><Relationship Id="rId206" Type="http://schemas.openxmlformats.org/officeDocument/2006/relationships/image" Target="media/image13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45.jpg"/><Relationship Id="rId129" Type="http://schemas.openxmlformats.org/officeDocument/2006/relationships/image" Target="media/image66.tmp"/><Relationship Id="rId54" Type="http://schemas.openxmlformats.org/officeDocument/2006/relationships/hyperlink" Target="file:///C:\Users\laca\Desktop\Allamvizsga\Dolgozat\Allamvizsgadolgozat\GaborSzabolcsLaszlo_v4.docx" TargetMode="External"/><Relationship Id="rId75" Type="http://schemas.openxmlformats.org/officeDocument/2006/relationships/hyperlink" Target="file:///C:\Users\laca\Desktop\Allamvizsga\Dolgozat\Allamvizsgadolgozat\GaborSzabolcsLaszlo_v4.docx" TargetMode="External"/><Relationship Id="rId96" Type="http://schemas.openxmlformats.org/officeDocument/2006/relationships/hyperlink" Target="file:///C:\Users\laca\Desktop\Allamvizsga\Dolgozat\Allamvizsgadolgozat\GaborSzabolcsLaszlo_v4.docx" TargetMode="External"/><Relationship Id="rId140" Type="http://schemas.openxmlformats.org/officeDocument/2006/relationships/image" Target="media/image77.jpg"/><Relationship Id="rId161" Type="http://schemas.openxmlformats.org/officeDocument/2006/relationships/image" Target="media/image98.jpeg"/><Relationship Id="rId182" Type="http://schemas.openxmlformats.org/officeDocument/2006/relationships/image" Target="media/image113.jpe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56.jpeg"/><Relationship Id="rId44" Type="http://schemas.openxmlformats.org/officeDocument/2006/relationships/image" Target="media/image37.png"/><Relationship Id="rId65" Type="http://schemas.openxmlformats.org/officeDocument/2006/relationships/hyperlink" Target="file:///C:\Users\laca\Desktop\Allamvizsga\Dolgozat\Allamvizsgadolgozat\GaborSzabolcsLaszlo_v4.docx" TargetMode="External"/><Relationship Id="rId86" Type="http://schemas.openxmlformats.org/officeDocument/2006/relationships/hyperlink" Target="file:///C:\Users\laca\Desktop\Allamvizsga\Dolgozat\Allamvizsgadolgozat\GaborSzabolcsLaszlo_v4.docx" TargetMode="External"/><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8.jpeg"/><Relationship Id="rId193" Type="http://schemas.openxmlformats.org/officeDocument/2006/relationships/image" Target="media/image124.jpeg"/><Relationship Id="rId207" Type="http://schemas.openxmlformats.org/officeDocument/2006/relationships/image" Target="media/image138.png"/><Relationship Id="rId13" Type="http://schemas.openxmlformats.org/officeDocument/2006/relationships/image" Target="media/image6.png"/><Relationship Id="rId109" Type="http://schemas.openxmlformats.org/officeDocument/2006/relationships/image" Target="media/image46.jpeg"/><Relationship Id="rId34" Type="http://schemas.openxmlformats.org/officeDocument/2006/relationships/image" Target="media/image27.png"/><Relationship Id="rId55" Type="http://schemas.openxmlformats.org/officeDocument/2006/relationships/hyperlink" Target="file:///C:\Users\laca\Desktop\Allamvizsga\Dolgozat\Allamvizsgadolgozat\GaborSzabolcsLaszlo_v4.docx" TargetMode="External"/><Relationship Id="rId76" Type="http://schemas.openxmlformats.org/officeDocument/2006/relationships/hyperlink" Target="file:///C:\Users\laca\Desktop\Allamvizsga\Dolgozat\Allamvizsgadolgozat\GaborSzabolcsLaszlo_v4.docx" TargetMode="External"/><Relationship Id="rId97" Type="http://schemas.openxmlformats.org/officeDocument/2006/relationships/hyperlink" Target="file:///C:\Users\laca\Desktop\Allamvizsga\Dolgozat\Allamvizsgadolgozat\GaborSzabolcsLaszlo_v4.docx" TargetMode="External"/><Relationship Id="rId120" Type="http://schemas.openxmlformats.org/officeDocument/2006/relationships/image" Target="media/image57.jpeg"/><Relationship Id="rId141" Type="http://schemas.openxmlformats.org/officeDocument/2006/relationships/image" Target="media/image78.jpeg"/><Relationship Id="rId7" Type="http://schemas.openxmlformats.org/officeDocument/2006/relationships/endnotes" Target="endnotes.xml"/><Relationship Id="rId162" Type="http://schemas.openxmlformats.org/officeDocument/2006/relationships/image" Target="media/image99.jpeg"/><Relationship Id="rId183" Type="http://schemas.openxmlformats.org/officeDocument/2006/relationships/image" Target="media/image114.jpeg"/><Relationship Id="rId24" Type="http://schemas.openxmlformats.org/officeDocument/2006/relationships/image" Target="media/image17.png"/><Relationship Id="rId45" Type="http://schemas.openxmlformats.org/officeDocument/2006/relationships/hyperlink" Target="file:///C:\Users\laca\Desktop\Allamvizsga\Dolgozat\Allamvizsgadolgozat\GaborSzabolcsLaszlo_v4.docx" TargetMode="External"/><Relationship Id="rId66" Type="http://schemas.openxmlformats.org/officeDocument/2006/relationships/hyperlink" Target="file:///C:\Users\laca\Desktop\Allamvizsga\Dolgozat\Allamvizsgadolgozat\GaborSzabolcsLaszlo_v4.docx" TargetMode="External"/><Relationship Id="rId87" Type="http://schemas.openxmlformats.org/officeDocument/2006/relationships/hyperlink" Target="file:///C:\Users\laca\Desktop\Allamvizsga\Dolgozat\Allamvizsgadolgozat\GaborSzabolcsLaszlo_v4.docx" TargetMode="External"/><Relationship Id="rId110" Type="http://schemas.openxmlformats.org/officeDocument/2006/relationships/image" Target="media/image47.jpg"/><Relationship Id="rId131" Type="http://schemas.openxmlformats.org/officeDocument/2006/relationships/image" Target="media/image68.jpeg"/><Relationship Id="rId152" Type="http://schemas.openxmlformats.org/officeDocument/2006/relationships/image" Target="media/image89.png"/><Relationship Id="rId173" Type="http://schemas.openxmlformats.org/officeDocument/2006/relationships/diagramData" Target="diagrams/data1.xml"/><Relationship Id="rId194" Type="http://schemas.openxmlformats.org/officeDocument/2006/relationships/image" Target="media/image125.png"/><Relationship Id="rId208" Type="http://schemas.openxmlformats.org/officeDocument/2006/relationships/image" Target="media/image139.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file:///C:\Users\laca\Desktop\Allamvizsga\Dolgozat\Allamvizsgadolgozat\GaborSzabolcsLaszlo_v4.docx" TargetMode="External"/><Relationship Id="rId77" Type="http://schemas.openxmlformats.org/officeDocument/2006/relationships/hyperlink" Target="file:///C:\Users\laca\Desktop\Allamvizsga\Dolgozat\Allamvizsgadolgozat\GaborSzabolcsLaszlo_v4.docx" TargetMode="External"/><Relationship Id="rId100" Type="http://schemas.microsoft.com/office/2011/relationships/commentsExtended" Target="commentsExtended.xml"/><Relationship Id="rId105" Type="http://schemas.openxmlformats.org/officeDocument/2006/relationships/image" Target="media/image42.jpeg"/><Relationship Id="rId126" Type="http://schemas.openxmlformats.org/officeDocument/2006/relationships/image" Target="media/image63.jpeg"/><Relationship Id="rId147" Type="http://schemas.openxmlformats.org/officeDocument/2006/relationships/image" Target="media/image84.jpeg"/><Relationship Id="rId16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hyperlink" Target="file:///C:\Users\laca\Desktop\Allamvizsga\Dolgozat\Allamvizsgadolgozat\GaborSzabolcsLaszlo_v4.docx" TargetMode="External"/><Relationship Id="rId72" Type="http://schemas.openxmlformats.org/officeDocument/2006/relationships/hyperlink" Target="file:///C:\Users\laca\Desktop\Allamvizsga\Dolgozat\Allamvizsgadolgozat\GaborSzabolcsLaszlo_v4.docx" TargetMode="External"/><Relationship Id="rId93" Type="http://schemas.openxmlformats.org/officeDocument/2006/relationships/hyperlink" Target="file:///C:\Users\laca\Desktop\Allamvizsga\Dolgozat\Allamvizsgadolgozat\GaborSzabolcsLaszlo_v4.docx" TargetMode="External"/><Relationship Id="rId98" Type="http://schemas.openxmlformats.org/officeDocument/2006/relationships/hyperlink" Target="file:///C:\Users\laca\Desktop\Allamvizsga\Dolgozat\Allamvizsgadolgozat\GaborSzabolcsLaszlo_v4.docx" TargetMode="External"/><Relationship Id="rId121" Type="http://schemas.openxmlformats.org/officeDocument/2006/relationships/image" Target="media/image58.jpg"/><Relationship Id="rId142" Type="http://schemas.openxmlformats.org/officeDocument/2006/relationships/image" Target="media/image79.jpeg"/><Relationship Id="rId163" Type="http://schemas.openxmlformats.org/officeDocument/2006/relationships/image" Target="media/image100.jpg"/><Relationship Id="rId184" Type="http://schemas.openxmlformats.org/officeDocument/2006/relationships/image" Target="media/image115.jpeg"/><Relationship Id="rId189" Type="http://schemas.openxmlformats.org/officeDocument/2006/relationships/image" Target="media/image120.jpe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jpeg"/><Relationship Id="rId46" Type="http://schemas.openxmlformats.org/officeDocument/2006/relationships/hyperlink" Target="file:///C:\Users\laca\Desktop\Allamvizsga\Dolgozat\Allamvizsgadolgozat\GaborSzabolcsLaszlo_v4.docx" TargetMode="External"/><Relationship Id="rId67" Type="http://schemas.openxmlformats.org/officeDocument/2006/relationships/hyperlink" Target="file:///C:\Users\laca\Desktop\Allamvizsga\Dolgozat\Allamvizsgadolgozat\GaborSzabolcsLaszlo_v4.docx" TargetMode="External"/><Relationship Id="rId116" Type="http://schemas.openxmlformats.org/officeDocument/2006/relationships/image" Target="media/image53.jpeg"/><Relationship Id="rId137" Type="http://schemas.openxmlformats.org/officeDocument/2006/relationships/image" Target="media/image74.jpeg"/><Relationship Id="rId158" Type="http://schemas.openxmlformats.org/officeDocument/2006/relationships/image" Target="media/image95.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hyperlink" Target="file:///C:\Users\laca\Desktop\Allamvizsga\Dolgozat\Allamvizsgadolgozat\GaborSzabolcsLaszlo_v4.docx" TargetMode="External"/><Relationship Id="rId83" Type="http://schemas.openxmlformats.org/officeDocument/2006/relationships/hyperlink" Target="file:///C:\Users\laca\Desktop\Allamvizsga\Dolgozat\Allamvizsgadolgozat\GaborSzabolcsLaszlo_v4.docx" TargetMode="External"/><Relationship Id="rId88" Type="http://schemas.openxmlformats.org/officeDocument/2006/relationships/hyperlink" Target="file:///C:\Users\laca\Desktop\Allamvizsga\Dolgozat\Allamvizsgadolgozat\GaborSzabolcsLaszlo_v4.docx" TargetMode="External"/><Relationship Id="rId111" Type="http://schemas.openxmlformats.org/officeDocument/2006/relationships/image" Target="media/image48.jpeg"/><Relationship Id="rId132" Type="http://schemas.openxmlformats.org/officeDocument/2006/relationships/image" Target="media/image69.tmp"/><Relationship Id="rId153" Type="http://schemas.openxmlformats.org/officeDocument/2006/relationships/image" Target="media/image90.png"/><Relationship Id="rId174" Type="http://schemas.openxmlformats.org/officeDocument/2006/relationships/diagramLayout" Target="diagrams/layout1.xml"/><Relationship Id="rId179" Type="http://schemas.openxmlformats.org/officeDocument/2006/relationships/image" Target="media/image110.png"/><Relationship Id="rId195" Type="http://schemas.openxmlformats.org/officeDocument/2006/relationships/image" Target="media/image126.png"/><Relationship Id="rId209" Type="http://schemas.openxmlformats.org/officeDocument/2006/relationships/image" Target="media/image140.jpeg"/><Relationship Id="rId190" Type="http://schemas.openxmlformats.org/officeDocument/2006/relationships/image" Target="media/image121.png"/><Relationship Id="rId204" Type="http://schemas.openxmlformats.org/officeDocument/2006/relationships/image" Target="media/image13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hyperlink" Target="file:///C:\Users\laca\Desktop\Allamvizsga\Dolgozat\Allamvizsgadolgozat\GaborSzabolcsLaszlo_v4.docx" TargetMode="External"/><Relationship Id="rId106" Type="http://schemas.openxmlformats.org/officeDocument/2006/relationships/image" Target="media/image43.jpg"/><Relationship Id="rId127" Type="http://schemas.openxmlformats.org/officeDocument/2006/relationships/image" Target="media/image64.tmp"/><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hyperlink" Target="file:///C:\Users\laca\Desktop\Allamvizsga\Dolgozat\Allamvizsgadolgozat\GaborSzabolcsLaszlo_v4.docx" TargetMode="External"/><Relationship Id="rId73" Type="http://schemas.openxmlformats.org/officeDocument/2006/relationships/hyperlink" Target="file:///C:\Users\laca\Desktop\Allamvizsga\Dolgozat\Allamvizsgadolgozat\GaborSzabolcsLaszlo_v4.docx" TargetMode="External"/><Relationship Id="rId78" Type="http://schemas.openxmlformats.org/officeDocument/2006/relationships/hyperlink" Target="file:///C:\Users\laca\Desktop\Allamvizsga\Dolgozat\Allamvizsgadolgozat\GaborSzabolcsLaszlo_v4.docx" TargetMode="External"/><Relationship Id="rId94" Type="http://schemas.openxmlformats.org/officeDocument/2006/relationships/hyperlink" Target="file:///C:\Users\laca\Desktop\Allamvizsga\Dolgozat\Allamvizsgadolgozat\GaborSzabolcsLaszlo_v4.docx" TargetMode="External"/><Relationship Id="rId99" Type="http://schemas.openxmlformats.org/officeDocument/2006/relationships/comments" Target="comments.xml"/><Relationship Id="rId101" Type="http://schemas.openxmlformats.org/officeDocument/2006/relationships/image" Target="media/image38.jpg"/><Relationship Id="rId122" Type="http://schemas.openxmlformats.org/officeDocument/2006/relationships/image" Target="media/image59.jpeg"/><Relationship Id="rId143" Type="http://schemas.openxmlformats.org/officeDocument/2006/relationships/image" Target="media/image80.jpeg"/><Relationship Id="rId148" Type="http://schemas.openxmlformats.org/officeDocument/2006/relationships/image" Target="media/image85.png"/><Relationship Id="rId164" Type="http://schemas.openxmlformats.org/officeDocument/2006/relationships/image" Target="media/image101.jpeg"/><Relationship Id="rId169" Type="http://schemas.openxmlformats.org/officeDocument/2006/relationships/image" Target="media/image105.png"/><Relationship Id="rId185"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1.jpeg"/><Relationship Id="rId210" Type="http://schemas.openxmlformats.org/officeDocument/2006/relationships/image" Target="media/image141.jpeg"/><Relationship Id="rId26" Type="http://schemas.openxmlformats.org/officeDocument/2006/relationships/image" Target="media/image19.jpeg"/><Relationship Id="rId47" Type="http://schemas.openxmlformats.org/officeDocument/2006/relationships/hyperlink" Target="file:///C:\Users\laca\Desktop\Allamvizsga\Dolgozat\Allamvizsgadolgozat\GaborSzabolcsLaszlo_v4.docx" TargetMode="External"/><Relationship Id="rId68" Type="http://schemas.openxmlformats.org/officeDocument/2006/relationships/hyperlink" Target="file:///C:\Users\laca\Desktop\Allamvizsga\Dolgozat\Allamvizsgadolgozat\GaborSzabolcsLaszlo_v4.docx" TargetMode="External"/><Relationship Id="rId89" Type="http://schemas.openxmlformats.org/officeDocument/2006/relationships/hyperlink" Target="file:///C:\Users\laca\Desktop\Allamvizsga\Dolgozat\Allamvizsgadolgozat\GaborSzabolcsLaszlo_v4.docx" TargetMode="External"/><Relationship Id="rId112" Type="http://schemas.openxmlformats.org/officeDocument/2006/relationships/image" Target="media/image49.jpg"/><Relationship Id="rId133" Type="http://schemas.openxmlformats.org/officeDocument/2006/relationships/image" Target="media/image70.png"/><Relationship Id="rId154" Type="http://schemas.openxmlformats.org/officeDocument/2006/relationships/image" Target="media/image91.tmp"/><Relationship Id="rId175" Type="http://schemas.openxmlformats.org/officeDocument/2006/relationships/diagramQuickStyle" Target="diagrams/quickStyle1.xml"/><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hyperlink" Target="file:///C:\Users\laca\Desktop\Allamvizsga\Dolgozat\Allamvizsgadolgozat\GaborSzabolcsLaszlo_v4.docx" TargetMode="External"/><Relationship Id="rId79" Type="http://schemas.openxmlformats.org/officeDocument/2006/relationships/hyperlink" Target="file:///C:\Users\laca\Desktop\Allamvizsga\Dolgozat\Allamvizsgadolgozat\GaborSzabolcsLaszlo_v4.docx" TargetMode="External"/><Relationship Id="rId102" Type="http://schemas.openxmlformats.org/officeDocument/2006/relationships/image" Target="media/image39.jpeg"/><Relationship Id="rId123" Type="http://schemas.openxmlformats.org/officeDocument/2006/relationships/image" Target="media/image60.jpg"/><Relationship Id="rId144" Type="http://schemas.openxmlformats.org/officeDocument/2006/relationships/image" Target="media/image81.tmp"/><Relationship Id="rId90" Type="http://schemas.openxmlformats.org/officeDocument/2006/relationships/hyperlink" Target="file:///C:\Users\laca\Desktop\Allamvizsga\Dolgozat\Allamvizsgadolgozat\GaborSzabolcsLaszlo_v4.docx" TargetMode="External"/><Relationship Id="rId165" Type="http://schemas.openxmlformats.org/officeDocument/2006/relationships/image" Target="media/image102.jpeg"/><Relationship Id="rId186" Type="http://schemas.openxmlformats.org/officeDocument/2006/relationships/image" Target="media/image117.jpeg"/><Relationship Id="rId211" Type="http://schemas.openxmlformats.org/officeDocument/2006/relationships/footer" Target="footer1.xml"/><Relationship Id="rId27" Type="http://schemas.openxmlformats.org/officeDocument/2006/relationships/image" Target="media/image20.jpeg"/><Relationship Id="rId48" Type="http://schemas.openxmlformats.org/officeDocument/2006/relationships/hyperlink" Target="file:///C:\Users\laca\Desktop\Allamvizsga\Dolgozat\Allamvizsgadolgozat\GaborSzabolcsLaszlo_v4.docx" TargetMode="External"/><Relationship Id="rId69" Type="http://schemas.openxmlformats.org/officeDocument/2006/relationships/hyperlink" Target="file:///C:\Users\laca\Desktop\Allamvizsga\Dolgozat\Allamvizsgadolgozat\GaborSzabolcsLaszlo_v4.docx" TargetMode="External"/><Relationship Id="rId113" Type="http://schemas.openxmlformats.org/officeDocument/2006/relationships/image" Target="media/image50.jpeg"/><Relationship Id="rId134" Type="http://schemas.openxmlformats.org/officeDocument/2006/relationships/image" Target="media/image71.tmp"/><Relationship Id="rId80" Type="http://schemas.openxmlformats.org/officeDocument/2006/relationships/hyperlink" Target="file:///C:\Users\laca\Desktop\Allamvizsga\Dolgozat\Allamvizsgadolgozat\GaborSzabolcsLaszlo_v4.docx" TargetMode="External"/><Relationship Id="rId155" Type="http://schemas.openxmlformats.org/officeDocument/2006/relationships/image" Target="media/image92.jpg"/><Relationship Id="rId176" Type="http://schemas.openxmlformats.org/officeDocument/2006/relationships/diagramColors" Target="diagrams/colors1.xml"/><Relationship Id="rId197" Type="http://schemas.openxmlformats.org/officeDocument/2006/relationships/image" Target="media/image128.png"/><Relationship Id="rId201" Type="http://schemas.openxmlformats.org/officeDocument/2006/relationships/image" Target="media/image132.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hyperlink" Target="file:///C:\Users\laca\Desktop\Allamvizsga\Dolgozat\Allamvizsgadolgozat\GaborSzabolcsLaszlo_v4.docx" TargetMode="External"/><Relationship Id="rId103" Type="http://schemas.openxmlformats.org/officeDocument/2006/relationships/image" Target="media/image40.tmp"/><Relationship Id="rId124" Type="http://schemas.openxmlformats.org/officeDocument/2006/relationships/image" Target="media/image61.jpeg"/><Relationship Id="rId70" Type="http://schemas.openxmlformats.org/officeDocument/2006/relationships/hyperlink" Target="file:///C:\Users\laca\Desktop\Allamvizsga\Dolgozat\Allamvizsgadolgozat\GaborSzabolcsLaszlo_v4.docx" TargetMode="External"/><Relationship Id="rId91" Type="http://schemas.openxmlformats.org/officeDocument/2006/relationships/hyperlink" Target="file:///C:\Users\laca\Desktop\Allamvizsga\Dolgozat\Allamvizsgadolgozat\GaborSzabolcsLaszlo_v4.docx" TargetMode="External"/><Relationship Id="rId145" Type="http://schemas.openxmlformats.org/officeDocument/2006/relationships/image" Target="media/image82.png"/><Relationship Id="rId166" Type="http://schemas.openxmlformats.org/officeDocument/2006/relationships/hyperlink" Target="http://www.intersil.com/en/products/space-and-harsh-environment/harsh-environment/half--full-bridge-and-three-phase-drivers/HIP4082.html" TargetMode="External"/><Relationship Id="rId187" Type="http://schemas.openxmlformats.org/officeDocument/2006/relationships/image" Target="media/image118.jpe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jpeg"/><Relationship Id="rId49" Type="http://schemas.openxmlformats.org/officeDocument/2006/relationships/hyperlink" Target="file:///C:\Users\laca\Desktop\Allamvizsga\Dolgozat\Allamvizsgadolgozat\GaborSzabolcsLaszlo_v4.docx" TargetMode="External"/><Relationship Id="rId114" Type="http://schemas.openxmlformats.org/officeDocument/2006/relationships/image" Target="media/image51.jpg"/><Relationship Id="rId60" Type="http://schemas.openxmlformats.org/officeDocument/2006/relationships/hyperlink" Target="file:///C:\Users\laca\Desktop\Allamvizsga\Dolgozat\Allamvizsgadolgozat\GaborSzabolcsLaszlo_v4.docx" TargetMode="External"/><Relationship Id="rId81" Type="http://schemas.openxmlformats.org/officeDocument/2006/relationships/hyperlink" Target="file:///C:\Users\laca\Desktop\Allamvizsga\Dolgozat\Allamvizsgadolgozat\GaborSzabolcsLaszlo_v4.docx" TargetMode="External"/><Relationship Id="rId135" Type="http://schemas.openxmlformats.org/officeDocument/2006/relationships/image" Target="media/image72.png"/><Relationship Id="rId156" Type="http://schemas.openxmlformats.org/officeDocument/2006/relationships/image" Target="media/image93.jpeg"/><Relationship Id="rId177" Type="http://schemas.microsoft.com/office/2007/relationships/diagramDrawing" Target="diagrams/drawing1.xml"/><Relationship Id="rId198" Type="http://schemas.openxmlformats.org/officeDocument/2006/relationships/image" Target="media/image129.png"/><Relationship Id="rId202" Type="http://schemas.openxmlformats.org/officeDocument/2006/relationships/image" Target="media/image133.png"/><Relationship Id="rId18" Type="http://schemas.openxmlformats.org/officeDocument/2006/relationships/image" Target="media/image11.jpeg"/><Relationship Id="rId39" Type="http://schemas.openxmlformats.org/officeDocument/2006/relationships/image" Target="media/image32.png"/><Relationship Id="rId50" Type="http://schemas.openxmlformats.org/officeDocument/2006/relationships/hyperlink" Target="file:///C:\Users\laca\Desktop\Allamvizsga\Dolgozat\Allamvizsgadolgozat\GaborSzabolcsLaszlo_v4.docx" TargetMode="External"/><Relationship Id="rId104" Type="http://schemas.openxmlformats.org/officeDocument/2006/relationships/image" Target="media/image41.jpeg"/><Relationship Id="rId125" Type="http://schemas.openxmlformats.org/officeDocument/2006/relationships/image" Target="media/image62.png"/><Relationship Id="rId146" Type="http://schemas.openxmlformats.org/officeDocument/2006/relationships/image" Target="media/image83.jpg"/><Relationship Id="rId167" Type="http://schemas.openxmlformats.org/officeDocument/2006/relationships/image" Target="media/image103.png"/><Relationship Id="rId188" Type="http://schemas.openxmlformats.org/officeDocument/2006/relationships/image" Target="media/image119.jpeg"/><Relationship Id="rId71" Type="http://schemas.openxmlformats.org/officeDocument/2006/relationships/hyperlink" Target="file:///C:\Users\laca\Desktop\Allamvizsga\Dolgozat\Allamvizsgadolgozat\GaborSzabolcsLaszlo_v4.docx" TargetMode="External"/><Relationship Id="rId92" Type="http://schemas.openxmlformats.org/officeDocument/2006/relationships/hyperlink" Target="file:///C:\Users\laca\Desktop\Allamvizsga\Dolgozat\Allamvizsgadolgozat\GaborSzabolcsLaszlo_v4.docx" TargetMode="External"/><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52.jpeg"/><Relationship Id="rId136" Type="http://schemas.openxmlformats.org/officeDocument/2006/relationships/image" Target="media/image73.jpg"/><Relationship Id="rId157" Type="http://schemas.openxmlformats.org/officeDocument/2006/relationships/image" Target="media/image94.jpg"/><Relationship Id="rId178" Type="http://schemas.openxmlformats.org/officeDocument/2006/relationships/image" Target="media/image109.png"/><Relationship Id="rId61" Type="http://schemas.openxmlformats.org/officeDocument/2006/relationships/hyperlink" Target="file:///C:\Users\laca\Desktop\Allamvizsga\Dolgozat\Allamvizsgadolgozat\GaborSzabolcsLaszlo_v4.docx" TargetMode="External"/><Relationship Id="rId82" Type="http://schemas.openxmlformats.org/officeDocument/2006/relationships/hyperlink" Target="file:///C:\Users\laca\Desktop\Allamvizsga\Dolgozat\Allamvizsgadolgozat\GaborSzabolcsLaszlo_v4.docx" TargetMode="External"/><Relationship Id="rId199" Type="http://schemas.openxmlformats.org/officeDocument/2006/relationships/image" Target="media/image130.png"/><Relationship Id="rId203" Type="http://schemas.openxmlformats.org/officeDocument/2006/relationships/image" Target="media/image1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C5C85D24-5CD9-48D7-9B2C-D9E0A50ECB54}" type="presOf" srcId="{1E50320F-EBEE-4AC1-B819-77D59923BD99}" destId="{4BC7638B-F0B1-4D0A-84F6-37AF57BA8F93}" srcOrd="0" destOrd="0" presId="urn:microsoft.com/office/officeart/2011/layout/CircleProcess"/>
    <dgm:cxn modelId="{7FF9B2D2-6D4A-43A2-90CB-6368B3AB80C4}" type="presOf" srcId="{5BA523BF-425F-408F-951F-780EDCC64D99}" destId="{2ADAC519-79D3-4821-8120-A2F99DF97F3A}" srcOrd="1"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23C562A7-43C2-4BA3-A6D2-E61501C80AF7}" type="presOf" srcId="{1E50320F-EBEE-4AC1-B819-77D59923BD99}" destId="{6E6E1B5B-EF12-4117-B3E1-17536D3A7117}" srcOrd="1" destOrd="0" presId="urn:microsoft.com/office/officeart/2011/layout/CircleProcess"/>
    <dgm:cxn modelId="{8AE0D56A-4182-4086-9B82-6D61DCD51679}" type="presOf" srcId="{C86C6919-15D0-4EFF-8762-B2DC288CC1B2}" destId="{979AE0EF-9892-415D-9420-1CB29BC61148}" srcOrd="0" destOrd="0" presId="urn:microsoft.com/office/officeart/2011/layout/CircleProcess"/>
    <dgm:cxn modelId="{177CE402-71ED-4DA1-8F39-D046FC61103D}" type="presOf" srcId="{60558FDC-C740-403D-80E8-0A780F75C59B}" destId="{389B0130-867F-4E4E-89AE-5D72BA6ABCF5}" srcOrd="1" destOrd="0" presId="urn:microsoft.com/office/officeart/2011/layout/CircleProcess"/>
    <dgm:cxn modelId="{358547CF-0E59-4DD0-BECD-4AD715E4C2AF}" type="presOf" srcId="{F3F51D0F-9FB5-4F70-8588-DA67142E470A}" destId="{6AFFF654-6116-44BF-8257-9A1CCAAA9FD6}" srcOrd="0" destOrd="0" presId="urn:microsoft.com/office/officeart/2011/layout/CircleProcess"/>
    <dgm:cxn modelId="{721AE487-B38C-422E-BC1B-8FCE135C0C13}" type="presOf" srcId="{6B766EE2-ECE8-461B-A50B-E77BA418D1E8}" destId="{0EFA68DF-3FFE-4235-A748-B715D881F288}" srcOrd="0" destOrd="0" presId="urn:microsoft.com/office/officeart/2011/layout/CircleProcess"/>
    <dgm:cxn modelId="{13E2F60E-4585-4C6D-AFE4-BAF68A7D63BA}" type="presOf" srcId="{12424D6C-2888-4F4F-AC81-AD874D4A739C}" destId="{975F660A-1ED6-4A11-B5C9-9A1AC113BC60}" srcOrd="0" destOrd="0" presId="urn:microsoft.com/office/officeart/2011/layout/CircleProcess"/>
    <dgm:cxn modelId="{E8A59E4E-284F-45DD-9B0B-D27BAA937E42}" type="presOf" srcId="{00B31D48-F479-4D55-9894-8F88CC067134}" destId="{3EBE6F33-0BF9-4475-81E7-CA97832D8B0A}" srcOrd="1" destOrd="0" presId="urn:microsoft.com/office/officeart/2011/layout/CircleProcess"/>
    <dgm:cxn modelId="{F12E952D-40B4-489F-8B30-605D84491DAA}" srcId="{C86C6919-15D0-4EFF-8762-B2DC288CC1B2}" destId="{00B31D48-F479-4D55-9894-8F88CC067134}" srcOrd="4" destOrd="0" parTransId="{96621709-868C-4BAE-B982-7A2EE1046765}" sibTransId="{BF2DC5A5-35FF-45B0-A6D3-49A4DB906011}"/>
    <dgm:cxn modelId="{8A77896D-F974-4301-92B2-C5A409AEF36B}" srcId="{C86C6919-15D0-4EFF-8762-B2DC288CC1B2}" destId="{5BA523BF-425F-408F-951F-780EDCC64D99}" srcOrd="5" destOrd="0" parTransId="{67C55B07-5127-4BA7-893F-276EE03A9B6E}" sibTransId="{6227E406-312B-4B08-972E-355C79D48026}"/>
    <dgm:cxn modelId="{F17C0721-DB06-4098-B809-98308C7234CC}" type="presOf" srcId="{5BA523BF-425F-408F-951F-780EDCC64D99}" destId="{0C504A94-2B80-4FF1-AB31-4E5B8E1A8634}" srcOrd="0" destOrd="0" presId="urn:microsoft.com/office/officeart/2011/layout/CircleProcess"/>
    <dgm:cxn modelId="{11236CDE-B90F-48DB-ADD7-72146727352C}" type="presOf" srcId="{60558FDC-C740-403D-80E8-0A780F75C59B}" destId="{24435402-F1DC-43E4-9F3D-012981E34BAE}" srcOrd="0" destOrd="0" presId="urn:microsoft.com/office/officeart/2011/layout/CircleProcess"/>
    <dgm:cxn modelId="{684199DE-0A3F-4DAC-B015-75A60640ED9B}" type="presOf" srcId="{00B31D48-F479-4D55-9894-8F88CC067134}" destId="{0E1A048B-1778-4A6A-A8D2-3BB7EB54FFA6}" srcOrd="0" destOrd="0" presId="urn:microsoft.com/office/officeart/2011/layout/CircleProcess"/>
    <dgm:cxn modelId="{287FC7ED-182A-4968-866C-719CF2DBB920}" type="presOf" srcId="{2015CA44-E76B-4274-A691-D0FB24405D4D}" destId="{5FC6E96B-D5C9-4C92-B606-37C7A85642D8}" srcOrd="0" destOrd="0" presId="urn:microsoft.com/office/officeart/2011/layout/CircleProcess"/>
    <dgm:cxn modelId="{4455F2F4-8719-44A0-BF02-0BBD48DAA643}" type="presOf" srcId="{6B766EE2-ECE8-461B-A50B-E77BA418D1E8}" destId="{85284507-5D7E-4A6D-BD69-7A911321DC31}" srcOrd="1"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41B4C3C7-AF05-4516-8EC1-5BA4D4772669}" srcId="{C86C6919-15D0-4EFF-8762-B2DC288CC1B2}" destId="{2015CA44-E76B-4274-A691-D0FB24405D4D}" srcOrd="6" destOrd="0" parTransId="{3CB4C562-33CD-430A-A11A-32B9E481719F}" sibTransId="{D719A49D-26B5-494B-BC07-F51C3DD0D88C}"/>
    <dgm:cxn modelId="{F485AF72-2B77-40BA-BACB-C9710A214C31}" srcId="{C86C6919-15D0-4EFF-8762-B2DC288CC1B2}" destId="{6B766EE2-ECE8-461B-A50B-E77BA418D1E8}" srcOrd="2" destOrd="0" parTransId="{29C42AD6-2CA2-494C-97BB-CDF0B856B167}" sibTransId="{743A966F-BE26-40EB-9CBC-8AD39A6DB284}"/>
    <dgm:cxn modelId="{5377D1C1-5AB2-42D7-9B27-80F9FC17A848}" type="presOf" srcId="{F3F51D0F-9FB5-4F70-8588-DA67142E470A}" destId="{301CF2BC-9E23-40A3-BDE7-398DD5A117E0}" srcOrd="1"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533BA0F7-CE85-42A5-8675-62A805C42F99}" srcId="{C86C6919-15D0-4EFF-8762-B2DC288CC1B2}" destId="{F3F51D0F-9FB5-4F70-8588-DA67142E470A}" srcOrd="7" destOrd="0" parTransId="{669766E8-F3D9-4187-BF41-5A3196D4941B}" sibTransId="{42D4C7FB-88EC-40BB-B693-1CA287B81C8B}"/>
    <dgm:cxn modelId="{43DE2D58-7529-41B5-9FB1-4C3922C25B90}" type="presOf" srcId="{12424D6C-2888-4F4F-AC81-AD874D4A739C}" destId="{29ED5AE1-6C82-4889-B670-ABAF7E418E8F}" srcOrd="1" destOrd="0" presId="urn:microsoft.com/office/officeart/2011/layout/CircleProcess"/>
    <dgm:cxn modelId="{8D6DA370-BFE2-4AB6-8E96-5F1A83E7542E}" type="presOf" srcId="{2015CA44-E76B-4274-A691-D0FB24405D4D}" destId="{ED9B900A-BCB1-48F0-BBEC-7FB5D9A23C30}" srcOrd="1" destOrd="0" presId="urn:microsoft.com/office/officeart/2011/layout/CircleProcess"/>
    <dgm:cxn modelId="{DF4FFFBC-88BC-4335-B51A-487ECE901B6F}" type="presParOf" srcId="{979AE0EF-9892-415D-9420-1CB29BC61148}" destId="{1CB0B950-476C-4BCD-A64A-D3BA57FA6153}" srcOrd="0" destOrd="0" presId="urn:microsoft.com/office/officeart/2011/layout/CircleProcess"/>
    <dgm:cxn modelId="{2DF2EA24-CD1E-416E-AF70-CBB812D56D35}" type="presParOf" srcId="{1CB0B950-476C-4BCD-A64A-D3BA57FA6153}" destId="{12B3B066-34B5-452B-9FD7-CF7A6D087F79}" srcOrd="0" destOrd="0" presId="urn:microsoft.com/office/officeart/2011/layout/CircleProcess"/>
    <dgm:cxn modelId="{5F1ECE65-3DF4-4268-9228-AE029C980253}" type="presParOf" srcId="{979AE0EF-9892-415D-9420-1CB29BC61148}" destId="{937BA1C9-6113-47B0-B9A7-43A794C4D904}" srcOrd="1" destOrd="0" presId="urn:microsoft.com/office/officeart/2011/layout/CircleProcess"/>
    <dgm:cxn modelId="{5F6986B8-9FEF-471D-A7D5-28CC14906405}" type="presParOf" srcId="{937BA1C9-6113-47B0-B9A7-43A794C4D904}" destId="{6AFFF654-6116-44BF-8257-9A1CCAAA9FD6}" srcOrd="0" destOrd="0" presId="urn:microsoft.com/office/officeart/2011/layout/CircleProcess"/>
    <dgm:cxn modelId="{77F571E0-254B-4DE4-BDC6-93570B760587}" type="presParOf" srcId="{979AE0EF-9892-415D-9420-1CB29BC61148}" destId="{301CF2BC-9E23-40A3-BDE7-398DD5A117E0}" srcOrd="2" destOrd="0" presId="urn:microsoft.com/office/officeart/2011/layout/CircleProcess"/>
    <dgm:cxn modelId="{05F7878E-873B-40F8-BF14-5547834E076C}" type="presParOf" srcId="{979AE0EF-9892-415D-9420-1CB29BC61148}" destId="{140B7D10-973A-42F8-93F2-20820EF18DC2}" srcOrd="3" destOrd="0" presId="urn:microsoft.com/office/officeart/2011/layout/CircleProcess"/>
    <dgm:cxn modelId="{C5397D99-A8F9-44E5-AB44-BF0FD4AB86B3}" type="presParOf" srcId="{140B7D10-973A-42F8-93F2-20820EF18DC2}" destId="{AA7DAFDB-990B-405C-B169-A31B48C09E1E}" srcOrd="0" destOrd="0" presId="urn:microsoft.com/office/officeart/2011/layout/CircleProcess"/>
    <dgm:cxn modelId="{2A3CF039-C5DB-4E0A-A591-B311D5471384}" type="presParOf" srcId="{979AE0EF-9892-415D-9420-1CB29BC61148}" destId="{0C28155D-7C38-42FF-85C0-3C0F473823EC}" srcOrd="4" destOrd="0" presId="urn:microsoft.com/office/officeart/2011/layout/CircleProcess"/>
    <dgm:cxn modelId="{8952DF9A-9276-43D1-BD54-389E9B52E23B}" type="presParOf" srcId="{0C28155D-7C38-42FF-85C0-3C0F473823EC}" destId="{5FC6E96B-D5C9-4C92-B606-37C7A85642D8}" srcOrd="0" destOrd="0" presId="urn:microsoft.com/office/officeart/2011/layout/CircleProcess"/>
    <dgm:cxn modelId="{99E144D4-D403-4360-98F7-D6307D79E4CD}" type="presParOf" srcId="{979AE0EF-9892-415D-9420-1CB29BC61148}" destId="{ED9B900A-BCB1-48F0-BBEC-7FB5D9A23C30}" srcOrd="5" destOrd="0" presId="urn:microsoft.com/office/officeart/2011/layout/CircleProcess"/>
    <dgm:cxn modelId="{D7E70155-3416-4F64-9401-B4821822B742}" type="presParOf" srcId="{979AE0EF-9892-415D-9420-1CB29BC61148}" destId="{A046207B-F095-4BC9-A92D-8091C32D4854}" srcOrd="6" destOrd="0" presId="urn:microsoft.com/office/officeart/2011/layout/CircleProcess"/>
    <dgm:cxn modelId="{71685DF3-8732-48D4-8CD5-01107E868A90}" type="presParOf" srcId="{A046207B-F095-4BC9-A92D-8091C32D4854}" destId="{9433D898-F3D9-47D4-AEAE-3D59A01361F9}" srcOrd="0" destOrd="0" presId="urn:microsoft.com/office/officeart/2011/layout/CircleProcess"/>
    <dgm:cxn modelId="{A76789C9-BF4E-4F4C-99A6-1455E5BF90DB}" type="presParOf" srcId="{979AE0EF-9892-415D-9420-1CB29BC61148}" destId="{89BC072F-98CB-45C5-BF7C-86B4D829C099}" srcOrd="7" destOrd="0" presId="urn:microsoft.com/office/officeart/2011/layout/CircleProcess"/>
    <dgm:cxn modelId="{E9C508E0-929E-42B4-9597-ABFF418CD2D7}" type="presParOf" srcId="{89BC072F-98CB-45C5-BF7C-86B4D829C099}" destId="{0C504A94-2B80-4FF1-AB31-4E5B8E1A8634}" srcOrd="0" destOrd="0" presId="urn:microsoft.com/office/officeart/2011/layout/CircleProcess"/>
    <dgm:cxn modelId="{5BF1F634-D679-4ADC-B611-85C6FB6B637E}" type="presParOf" srcId="{979AE0EF-9892-415D-9420-1CB29BC61148}" destId="{2ADAC519-79D3-4821-8120-A2F99DF97F3A}" srcOrd="8" destOrd="0" presId="urn:microsoft.com/office/officeart/2011/layout/CircleProcess"/>
    <dgm:cxn modelId="{0EAAFBBC-4AEF-4938-ABEA-77C0E62C02B7}" type="presParOf" srcId="{979AE0EF-9892-415D-9420-1CB29BC61148}" destId="{DCC6DA26-2214-4D89-9117-F4D9FDD14B0C}" srcOrd="9" destOrd="0" presId="urn:microsoft.com/office/officeart/2011/layout/CircleProcess"/>
    <dgm:cxn modelId="{61812B8A-782C-474E-9194-C3934357C99F}" type="presParOf" srcId="{DCC6DA26-2214-4D89-9117-F4D9FDD14B0C}" destId="{5EB4C0BD-DA46-4156-A385-BCFF28E16419}" srcOrd="0" destOrd="0" presId="urn:microsoft.com/office/officeart/2011/layout/CircleProcess"/>
    <dgm:cxn modelId="{C208B9F3-8F81-4893-A16E-EA820909EA6B}" type="presParOf" srcId="{979AE0EF-9892-415D-9420-1CB29BC61148}" destId="{CCCFC190-EDF9-4A51-ADD2-6224D71B5856}" srcOrd="10" destOrd="0" presId="urn:microsoft.com/office/officeart/2011/layout/CircleProcess"/>
    <dgm:cxn modelId="{CD1CDA95-081C-4300-93A1-7AA1BFDF6988}" type="presParOf" srcId="{CCCFC190-EDF9-4A51-ADD2-6224D71B5856}" destId="{0E1A048B-1778-4A6A-A8D2-3BB7EB54FFA6}" srcOrd="0" destOrd="0" presId="urn:microsoft.com/office/officeart/2011/layout/CircleProcess"/>
    <dgm:cxn modelId="{ACE9247F-B955-42F3-8F6F-E42C4E3F3368}" type="presParOf" srcId="{979AE0EF-9892-415D-9420-1CB29BC61148}" destId="{3EBE6F33-0BF9-4475-81E7-CA97832D8B0A}" srcOrd="11" destOrd="0" presId="urn:microsoft.com/office/officeart/2011/layout/CircleProcess"/>
    <dgm:cxn modelId="{CA51B4FB-150C-491E-8CC6-9114C9DA76F4}" type="presParOf" srcId="{979AE0EF-9892-415D-9420-1CB29BC61148}" destId="{186941B2-89E7-4A63-ACE0-817BFE70BD71}" srcOrd="12" destOrd="0" presId="urn:microsoft.com/office/officeart/2011/layout/CircleProcess"/>
    <dgm:cxn modelId="{FAC8DF19-71B3-455A-A9D5-AB6F9E52F9D4}" type="presParOf" srcId="{186941B2-89E7-4A63-ACE0-817BFE70BD71}" destId="{17569662-F403-4901-B3DB-649781EB000D}" srcOrd="0" destOrd="0" presId="urn:microsoft.com/office/officeart/2011/layout/CircleProcess"/>
    <dgm:cxn modelId="{71D397D6-DD15-49A7-B4E8-DB0FE97A61E1}" type="presParOf" srcId="{979AE0EF-9892-415D-9420-1CB29BC61148}" destId="{CBD4E6CB-BFF1-4A06-A4EB-FE2C0E1E8DB4}" srcOrd="13" destOrd="0" presId="urn:microsoft.com/office/officeart/2011/layout/CircleProcess"/>
    <dgm:cxn modelId="{3FDEDDF7-5856-4883-A237-EA46BAC425A7}" type="presParOf" srcId="{CBD4E6CB-BFF1-4A06-A4EB-FE2C0E1E8DB4}" destId="{975F660A-1ED6-4A11-B5C9-9A1AC113BC60}" srcOrd="0" destOrd="0" presId="urn:microsoft.com/office/officeart/2011/layout/CircleProcess"/>
    <dgm:cxn modelId="{8DFEF93A-FA25-4905-9D98-770B4D3865FC}" type="presParOf" srcId="{979AE0EF-9892-415D-9420-1CB29BC61148}" destId="{29ED5AE1-6C82-4889-B670-ABAF7E418E8F}" srcOrd="14" destOrd="0" presId="urn:microsoft.com/office/officeart/2011/layout/CircleProcess"/>
    <dgm:cxn modelId="{F35F22B6-3287-471D-BAFA-470D7758BFF1}" type="presParOf" srcId="{979AE0EF-9892-415D-9420-1CB29BC61148}" destId="{81E172EE-15CD-472D-B9AA-08124B09DD60}" srcOrd="15" destOrd="0" presId="urn:microsoft.com/office/officeart/2011/layout/CircleProcess"/>
    <dgm:cxn modelId="{FA2B59C8-E866-491C-B10C-9A947E07841B}" type="presParOf" srcId="{81E172EE-15CD-472D-B9AA-08124B09DD60}" destId="{E3E7646F-15F4-46CD-835D-51AA3ADBFE9E}" srcOrd="0" destOrd="0" presId="urn:microsoft.com/office/officeart/2011/layout/CircleProcess"/>
    <dgm:cxn modelId="{EBE4E79B-DF98-43C6-A3F8-B8D5ABB9C5D8}" type="presParOf" srcId="{979AE0EF-9892-415D-9420-1CB29BC61148}" destId="{BE2E6947-6B0D-4B78-A2C9-0D94CEB1DA7A}" srcOrd="16" destOrd="0" presId="urn:microsoft.com/office/officeart/2011/layout/CircleProcess"/>
    <dgm:cxn modelId="{1DE8C6CE-D10B-4A5D-81F0-F781C58F9052}" type="presParOf" srcId="{BE2E6947-6B0D-4B78-A2C9-0D94CEB1DA7A}" destId="{0EFA68DF-3FFE-4235-A748-B715D881F288}" srcOrd="0" destOrd="0" presId="urn:microsoft.com/office/officeart/2011/layout/CircleProcess"/>
    <dgm:cxn modelId="{27228F9F-478F-47D3-935E-FDAF72638A3A}" type="presParOf" srcId="{979AE0EF-9892-415D-9420-1CB29BC61148}" destId="{85284507-5D7E-4A6D-BD69-7A911321DC31}" srcOrd="17" destOrd="0" presId="urn:microsoft.com/office/officeart/2011/layout/CircleProcess"/>
    <dgm:cxn modelId="{19374B5A-EBDE-4E15-B774-9AF8DF70B486}" type="presParOf" srcId="{979AE0EF-9892-415D-9420-1CB29BC61148}" destId="{F635E1D5-F4BE-4915-9C1F-A5511BEB9FCF}" srcOrd="18" destOrd="0" presId="urn:microsoft.com/office/officeart/2011/layout/CircleProcess"/>
    <dgm:cxn modelId="{C1D3C9E2-2483-4F8A-BE47-FB4E24B3CF2A}" type="presParOf" srcId="{F635E1D5-F4BE-4915-9C1F-A5511BEB9FCF}" destId="{E30206B0-6A2A-414E-B236-EEF5D2ED941B}" srcOrd="0" destOrd="0" presId="urn:microsoft.com/office/officeart/2011/layout/CircleProcess"/>
    <dgm:cxn modelId="{21E9EE94-BC38-429C-85FF-C03B26850D9A}" type="presParOf" srcId="{979AE0EF-9892-415D-9420-1CB29BC61148}" destId="{B37E0FA1-7790-4C65-9275-4762AF499C4E}" srcOrd="19" destOrd="0" presId="urn:microsoft.com/office/officeart/2011/layout/CircleProcess"/>
    <dgm:cxn modelId="{83A72EDD-319E-42DB-B0BC-695C6DF7D28D}" type="presParOf" srcId="{B37E0FA1-7790-4C65-9275-4762AF499C4E}" destId="{24435402-F1DC-43E4-9F3D-012981E34BAE}" srcOrd="0" destOrd="0" presId="urn:microsoft.com/office/officeart/2011/layout/CircleProcess"/>
    <dgm:cxn modelId="{8504AA58-FD54-4529-B843-4B537CD12198}" type="presParOf" srcId="{979AE0EF-9892-415D-9420-1CB29BC61148}" destId="{389B0130-867F-4E4E-89AE-5D72BA6ABCF5}" srcOrd="20" destOrd="0" presId="urn:microsoft.com/office/officeart/2011/layout/CircleProcess"/>
    <dgm:cxn modelId="{073F52AA-2EC3-4414-8F6B-ED14F6419E97}" type="presParOf" srcId="{979AE0EF-9892-415D-9420-1CB29BC61148}" destId="{032EE9F6-1021-4867-925A-B318C44D6F13}" srcOrd="21" destOrd="0" presId="urn:microsoft.com/office/officeart/2011/layout/CircleProcess"/>
    <dgm:cxn modelId="{9E3C8A43-CB17-40FB-A82F-5921A5E220D1}" type="presParOf" srcId="{032EE9F6-1021-4867-925A-B318C44D6F13}" destId="{F640D5C5-0E22-485F-9E49-F26AC3840B0E}" srcOrd="0" destOrd="0" presId="urn:microsoft.com/office/officeart/2011/layout/CircleProcess"/>
    <dgm:cxn modelId="{05FCB8A2-D36D-4A00-AF53-AD4DEA9F325D}" type="presParOf" srcId="{979AE0EF-9892-415D-9420-1CB29BC61148}" destId="{AE9A661F-F291-4CD7-B5AF-7091DB4A8D93}" srcOrd="22" destOrd="0" presId="urn:microsoft.com/office/officeart/2011/layout/CircleProcess"/>
    <dgm:cxn modelId="{0DB5E7E9-7F72-4823-818F-3281813459A7}" type="presParOf" srcId="{AE9A661F-F291-4CD7-B5AF-7091DB4A8D93}" destId="{4BC7638B-F0B1-4D0A-84F6-37AF57BA8F93}" srcOrd="0" destOrd="0" presId="urn:microsoft.com/office/officeart/2011/layout/CircleProcess"/>
    <dgm:cxn modelId="{2744BC30-A7CC-4663-A3CF-0D723328EF0B}"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Már09</b:Tag>
    <b:SourceType>Book</b:SourceType>
    <b:Guid>{A6F55DFB-79C0-4B6F-8F3F-482674008FF4}</b:Guid>
    <b:Author>
      <b:Author>
        <b:NameList>
          <b:Person>
            <b:Last>Lőrinc</b:Last>
            <b:First>Márton</b:First>
          </b:Person>
        </b:NameList>
      </b:Author>
    </b:Author>
    <b:Title>Irányítástechnika</b:Title>
    <b:Year>2009</b:Year>
    <b:City>Kolozsvár</b:City>
    <b:Publisher>Scientia</b:Publisher>
    <b:RefOrder>2</b:RefOrder>
  </b:Source>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1</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Raj13</b:Tag>
    <b:SourceType>JournalArticle</b:SourceType>
    <b:Guid>{3D60C84F-EBE4-4ED4-BE1E-B6D135EDD3EE}</b:Guid>
    <b:Author>
      <b:Author>
        <b:NameList>
          <b:Person>
            <b:Last>Rajesh Nema</b:Last>
            <b:First>Rajeev</b:First>
            <b:Middle>Thakur, Ruchi Gupta</b:Middle>
          </b:Person>
        </b:NameList>
      </b:Author>
    </b:Author>
    <b:Title>Design &amp; Implementation of FPGA Based On PID Controller</b:Title>
    <b:Year>2013</b:Year>
    <b:RefOrder>4</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14</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13</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11</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15</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9</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12</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10</b:RefOrder>
  </b:Source>
  <b:Source>
    <b:Tag>Már151</b:Tag>
    <b:SourceType>DocumentFromInternetSite</b:SourceType>
    <b:Guid>{1731D3B9-5EEC-48BC-BF46-AB733C4CB2C3}</b:Guid>
    <b:Author>
      <b:Author>
        <b:NameList>
          <b:Person>
            <b:Last>Lőrincz</b:Last>
            <b:First>Márton</b:First>
          </b:Person>
        </b:NameList>
      </b:Author>
    </b:Author>
    <b:Title>http://www.ms.sapientia.ro/</b:Title>
    <b:YearAccessed>2015</b:YearAccessed>
    <b:MonthAccessed>6</b:MonthAccessed>
    <b:DayAccessed>10</b:DayAccessed>
    <b:URL>http://www.ms.sapientia.ro/~martonl/Docs/Lectures/Holtidos_Folyamatok_Iranyitasa.pdf</b:URL>
    <b:RefOrder>8</b:RefOrder>
  </b:Source>
</b:Sources>
</file>

<file path=customXml/itemProps1.xml><?xml version="1.0" encoding="utf-8"?>
<ds:datastoreItem xmlns:ds="http://schemas.openxmlformats.org/officeDocument/2006/customXml" ds:itemID="{1B0CD8CA-A92A-41C3-9168-A1ED8ADC9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85</Pages>
  <Words>16842</Words>
  <Characters>96002</Characters>
  <Application>Microsoft Office Word</Application>
  <DocSecurity>0</DocSecurity>
  <Lines>800</Lines>
  <Paragraphs>225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9</cp:revision>
  <cp:lastPrinted>2015-06-15T07:18:00Z</cp:lastPrinted>
  <dcterms:created xsi:type="dcterms:W3CDTF">2015-06-20T17:43:00Z</dcterms:created>
  <dcterms:modified xsi:type="dcterms:W3CDTF">2015-06-21T18:09:00Z</dcterms:modified>
</cp:coreProperties>
</file>