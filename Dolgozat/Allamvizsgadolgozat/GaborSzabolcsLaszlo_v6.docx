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CBE7BE" w14:textId="77777777" w:rsidR="002E05C6" w:rsidRPr="002E05C6" w:rsidRDefault="002E05C6" w:rsidP="002E05C6">
      <w:pPr>
        <w:pageBreakBefore/>
        <w:spacing w:line="240" w:lineRule="auto"/>
        <w:jc w:val="center"/>
        <w:rPr>
          <w:rFonts w:ascii="Times New Roman" w:hAnsi="Times New Roman" w:cs="Times New Roman"/>
          <w:b/>
          <w:sz w:val="28"/>
          <w:szCs w:val="28"/>
          <w:lang w:val="en-US"/>
        </w:rPr>
      </w:pPr>
      <w:r w:rsidRPr="002E05C6">
        <w:rPr>
          <w:rFonts w:ascii="Times New Roman" w:hAnsi="Times New Roman" w:cs="Times New Roman"/>
          <w:b/>
          <w:sz w:val="28"/>
          <w:szCs w:val="28"/>
        </w:rPr>
        <w:t>SAPIENTIA ERDÉLYI MAGYAR TUDOMÁNYEGYETEM</w:t>
      </w:r>
    </w:p>
    <w:p w14:paraId="48864163" w14:textId="77777777" w:rsidR="002E05C6" w:rsidRPr="002E05C6" w:rsidRDefault="002E05C6" w:rsidP="002E05C6">
      <w:pPr>
        <w:autoSpaceDE w:val="0"/>
        <w:autoSpaceDN w:val="0"/>
        <w:spacing w:line="240" w:lineRule="auto"/>
        <w:ind w:left="-142" w:right="-286"/>
        <w:jc w:val="center"/>
        <w:rPr>
          <w:rFonts w:ascii="Times New Roman" w:hAnsi="Times New Roman" w:cs="Times New Roman"/>
          <w:b/>
          <w:bCs/>
          <w:sz w:val="28"/>
          <w:szCs w:val="28"/>
        </w:rPr>
      </w:pPr>
      <w:r w:rsidRPr="002E05C6">
        <w:rPr>
          <w:rFonts w:ascii="Times New Roman" w:hAnsi="Times New Roman" w:cs="Times New Roman"/>
          <w:b/>
          <w:bCs/>
          <w:sz w:val="28"/>
          <w:szCs w:val="28"/>
        </w:rPr>
        <w:t>MŰSZAKI ÉS HUMÁNTUDOMÁNYOK KAR, MAROSVÁSÁRHELY</w:t>
      </w:r>
    </w:p>
    <w:p w14:paraId="61873E61" w14:textId="77777777" w:rsidR="002E05C6" w:rsidRPr="002E05C6" w:rsidRDefault="002E05C6" w:rsidP="002E05C6">
      <w:pPr>
        <w:spacing w:line="240" w:lineRule="auto"/>
        <w:jc w:val="center"/>
        <w:rPr>
          <w:rFonts w:ascii="Times New Roman" w:hAnsi="Times New Roman" w:cs="Times New Roman"/>
          <w:b/>
          <w:sz w:val="28"/>
          <w:szCs w:val="28"/>
          <w:lang w:val="en-US"/>
        </w:rPr>
      </w:pPr>
      <w:r w:rsidRPr="002E05C6">
        <w:rPr>
          <w:rFonts w:ascii="Times New Roman" w:hAnsi="Times New Roman" w:cs="Times New Roman"/>
          <w:b/>
          <w:bCs/>
          <w:sz w:val="28"/>
          <w:szCs w:val="28"/>
        </w:rPr>
        <w:t>AUTOMATIKA ÉS ALKALMAZOTT INFORMATIKA SZAK</w:t>
      </w:r>
    </w:p>
    <w:p w14:paraId="5AED45AC" w14:textId="77777777" w:rsidR="0084093F" w:rsidRPr="00BE4225" w:rsidRDefault="0084093F" w:rsidP="0071433B">
      <w:pPr>
        <w:spacing w:line="360" w:lineRule="auto"/>
        <w:rPr>
          <w:rFonts w:ascii="Times New Roman" w:hAnsi="Times New Roman"/>
        </w:rPr>
      </w:pPr>
    </w:p>
    <w:p w14:paraId="5B96CDDF" w14:textId="2AF5C2C0" w:rsidR="0084093F" w:rsidRDefault="0084093F" w:rsidP="0071433B">
      <w:pPr>
        <w:spacing w:line="360" w:lineRule="auto"/>
        <w:rPr>
          <w:rFonts w:ascii="Times New Roman" w:hAnsi="Times New Roman"/>
        </w:rPr>
      </w:pPr>
    </w:p>
    <w:p w14:paraId="0060E82C" w14:textId="77777777" w:rsidR="002E05C6" w:rsidRDefault="002E05C6" w:rsidP="0071433B">
      <w:pPr>
        <w:spacing w:line="360" w:lineRule="auto"/>
        <w:rPr>
          <w:rFonts w:ascii="Times New Roman" w:hAnsi="Times New Roman"/>
        </w:rPr>
      </w:pPr>
    </w:p>
    <w:p w14:paraId="73227EDB" w14:textId="77777777" w:rsidR="002E05C6" w:rsidRDefault="002E05C6" w:rsidP="0071433B">
      <w:pPr>
        <w:spacing w:line="360" w:lineRule="auto"/>
        <w:rPr>
          <w:rFonts w:ascii="Times New Roman" w:hAnsi="Times New Roman"/>
        </w:rPr>
      </w:pPr>
    </w:p>
    <w:p w14:paraId="01BBD831" w14:textId="77777777" w:rsidR="002E05C6" w:rsidRPr="00BE4225" w:rsidRDefault="002E05C6" w:rsidP="0071433B">
      <w:pPr>
        <w:spacing w:line="360" w:lineRule="auto"/>
        <w:rPr>
          <w:rFonts w:ascii="Times New Roman" w:hAnsi="Times New Roman"/>
        </w:rPr>
      </w:pPr>
    </w:p>
    <w:p w14:paraId="0D14E3EA" w14:textId="659131FE" w:rsidR="0084093F" w:rsidRPr="002E05C6" w:rsidRDefault="00C347FC" w:rsidP="002E05C6">
      <w:pPr>
        <w:pStyle w:val="Textbody"/>
        <w:spacing w:after="0" w:line="240" w:lineRule="auto"/>
        <w:ind w:left="360"/>
        <w:jc w:val="center"/>
        <w:rPr>
          <w:rFonts w:cs="Times New Roman"/>
          <w:b/>
          <w:sz w:val="52"/>
          <w:szCs w:val="52"/>
          <w:lang w:val="hu-HU"/>
        </w:rPr>
      </w:pPr>
      <w:r w:rsidRPr="002E05C6">
        <w:rPr>
          <w:rFonts w:ascii="Segoe UI" w:hAnsi="Segoe UI" w:cs="Segoe UI"/>
          <w:b/>
          <w:color w:val="000000"/>
          <w:sz w:val="52"/>
          <w:szCs w:val="52"/>
          <w:shd w:val="clear" w:color="auto" w:fill="FFFFFF"/>
          <w:lang w:val="hu-HU"/>
        </w:rPr>
        <w:t>Kültéri mobilis robot tervezése és megvalósítása FPGA</w:t>
      </w:r>
      <w:r w:rsidR="00FE5CC9" w:rsidRPr="002E05C6">
        <w:rPr>
          <w:rFonts w:ascii="Segoe UI" w:hAnsi="Segoe UI" w:cs="Segoe UI"/>
          <w:b/>
          <w:color w:val="000000"/>
          <w:sz w:val="52"/>
          <w:szCs w:val="52"/>
          <w:shd w:val="clear" w:color="auto" w:fill="FFFFFF"/>
          <w:lang w:val="hu-HU"/>
        </w:rPr>
        <w:t xml:space="preserve"> </w:t>
      </w:r>
      <w:r w:rsidRPr="002E05C6">
        <w:rPr>
          <w:rFonts w:ascii="Segoe UI" w:hAnsi="Segoe UI" w:cs="Segoe UI"/>
          <w:b/>
          <w:color w:val="000000"/>
          <w:sz w:val="52"/>
          <w:szCs w:val="52"/>
          <w:shd w:val="clear" w:color="auto" w:fill="FFFFFF"/>
          <w:lang w:val="hu-HU"/>
        </w:rPr>
        <w:t>alapú hardver</w:t>
      </w:r>
      <w:r w:rsidR="00FE5CC9" w:rsidRPr="002E05C6">
        <w:rPr>
          <w:rFonts w:ascii="Segoe UI" w:hAnsi="Segoe UI" w:cs="Segoe UI"/>
          <w:b/>
          <w:color w:val="000000"/>
          <w:sz w:val="52"/>
          <w:szCs w:val="52"/>
          <w:shd w:val="clear" w:color="auto" w:fill="FFFFFF"/>
          <w:lang w:val="hu-HU"/>
        </w:rPr>
        <w:t xml:space="preserve"> </w:t>
      </w:r>
      <w:r w:rsidRPr="002E05C6">
        <w:rPr>
          <w:rFonts w:ascii="Segoe UI" w:hAnsi="Segoe UI" w:cs="Segoe UI"/>
          <w:b/>
          <w:color w:val="000000"/>
          <w:sz w:val="52"/>
          <w:szCs w:val="52"/>
          <w:shd w:val="clear" w:color="auto" w:fill="FFFFFF"/>
          <w:lang w:val="hu-HU"/>
        </w:rPr>
        <w:t>erőforrás alkalmazásával</w:t>
      </w:r>
    </w:p>
    <w:p w14:paraId="75782E4B" w14:textId="77777777" w:rsidR="0084093F" w:rsidRPr="00BE4225" w:rsidRDefault="0084093F" w:rsidP="0071433B">
      <w:pPr>
        <w:pStyle w:val="Textbody"/>
        <w:spacing w:after="0" w:line="360" w:lineRule="auto"/>
        <w:rPr>
          <w:rFonts w:cs="Times New Roman"/>
          <w:lang w:val="hu-HU"/>
        </w:rPr>
      </w:pPr>
    </w:p>
    <w:p w14:paraId="524100A0" w14:textId="77777777" w:rsidR="0084093F" w:rsidRPr="00BE4225" w:rsidRDefault="0084093F" w:rsidP="0071433B">
      <w:pPr>
        <w:pStyle w:val="Textbody"/>
        <w:spacing w:after="0" w:line="360" w:lineRule="auto"/>
        <w:rPr>
          <w:rFonts w:cs="Times New Roman"/>
          <w:lang w:val="hu-HU"/>
        </w:rPr>
      </w:pPr>
    </w:p>
    <w:p w14:paraId="22C1E114" w14:textId="77777777" w:rsidR="0084093F" w:rsidRPr="00BE4225" w:rsidRDefault="0084093F" w:rsidP="0071433B">
      <w:pPr>
        <w:pStyle w:val="Textbody"/>
        <w:spacing w:after="0" w:line="360" w:lineRule="auto"/>
        <w:rPr>
          <w:rFonts w:cs="Times New Roman"/>
          <w:lang w:val="hu-HU"/>
        </w:rPr>
      </w:pPr>
    </w:p>
    <w:p w14:paraId="02E485C6" w14:textId="77777777" w:rsidR="0084093F" w:rsidRPr="00BE4225" w:rsidRDefault="0084093F" w:rsidP="0071433B">
      <w:pPr>
        <w:pStyle w:val="Textbody"/>
        <w:spacing w:after="0" w:line="360" w:lineRule="auto"/>
        <w:rPr>
          <w:rFonts w:cs="Times New Roman"/>
          <w:lang w:val="hu-HU"/>
        </w:rPr>
      </w:pPr>
    </w:p>
    <w:p w14:paraId="6A720E32" w14:textId="77777777" w:rsidR="002E05C6" w:rsidRPr="00D65893" w:rsidRDefault="002E05C6" w:rsidP="002E05C6">
      <w:pPr>
        <w:jc w:val="center"/>
        <w:rPr>
          <w:rFonts w:ascii="Times New Roman" w:hAnsi="Times New Roman" w:cs="Times New Roman"/>
          <w:b/>
          <w:caps/>
          <w:spacing w:val="20"/>
          <w:sz w:val="48"/>
          <w:szCs w:val="44"/>
        </w:rPr>
      </w:pPr>
      <w:r w:rsidRPr="00D65893">
        <w:rPr>
          <w:rFonts w:ascii="Times New Roman" w:hAnsi="Times New Roman" w:cs="Times New Roman"/>
          <w:b/>
          <w:spacing w:val="20"/>
          <w:sz w:val="48"/>
          <w:szCs w:val="44"/>
        </w:rPr>
        <w:t>DIPLOMADOLGOZAT</w:t>
      </w:r>
    </w:p>
    <w:p w14:paraId="3522E900" w14:textId="77777777" w:rsidR="00FE5CC9" w:rsidRPr="00BE4225" w:rsidRDefault="00FE5CC9" w:rsidP="0071433B">
      <w:pPr>
        <w:pStyle w:val="Textbody"/>
        <w:spacing w:after="0" w:line="360" w:lineRule="auto"/>
        <w:rPr>
          <w:rFonts w:cs="Times New Roman"/>
          <w:lang w:val="hu-HU"/>
        </w:rPr>
      </w:pPr>
    </w:p>
    <w:p w14:paraId="6EE07CDC" w14:textId="77777777" w:rsidR="00FE5CC9" w:rsidRPr="00BE4225" w:rsidRDefault="00FE5CC9" w:rsidP="0071433B">
      <w:pPr>
        <w:pStyle w:val="Textbody"/>
        <w:spacing w:after="0" w:line="360" w:lineRule="auto"/>
        <w:rPr>
          <w:rFonts w:cs="Times New Roman"/>
          <w:lang w:val="hu-HU"/>
        </w:rPr>
      </w:pPr>
    </w:p>
    <w:p w14:paraId="2CB2C9AC" w14:textId="77777777" w:rsidR="0084093F" w:rsidRPr="002E05C6" w:rsidRDefault="0084093F" w:rsidP="0071433B">
      <w:pPr>
        <w:pStyle w:val="Textbody"/>
        <w:spacing w:after="0" w:line="360" w:lineRule="auto"/>
        <w:rPr>
          <w:rFonts w:cs="Times New Roman"/>
          <w:sz w:val="28"/>
          <w:szCs w:val="28"/>
          <w:lang w:val="hu-HU"/>
        </w:rPr>
      </w:pPr>
    </w:p>
    <w:p w14:paraId="61EFA2B3" w14:textId="6A6708FA" w:rsidR="0084093F" w:rsidRPr="002E05C6" w:rsidRDefault="002E05C6" w:rsidP="003B17A0">
      <w:pPr>
        <w:pStyle w:val="Textbody"/>
        <w:spacing w:after="0" w:line="240" w:lineRule="auto"/>
        <w:rPr>
          <w:rFonts w:cs="Times New Roman"/>
          <w:b/>
          <w:sz w:val="28"/>
          <w:szCs w:val="28"/>
          <w:lang w:val="hu-HU"/>
        </w:rPr>
      </w:pPr>
      <w:r w:rsidRPr="00D65893">
        <w:rPr>
          <w:rFonts w:cs="Times New Roman"/>
          <w:b/>
          <w:bCs/>
          <w:sz w:val="32"/>
          <w:szCs w:val="32"/>
        </w:rPr>
        <w:t>Témavezető:</w:t>
      </w:r>
      <w:r w:rsidR="00110DA4" w:rsidRPr="002E05C6">
        <w:rPr>
          <w:rFonts w:cs="Times New Roman"/>
          <w:b/>
          <w:sz w:val="28"/>
          <w:szCs w:val="28"/>
          <w:lang w:val="hu-HU"/>
        </w:rPr>
        <w:tab/>
      </w:r>
      <w:r w:rsidR="00110DA4" w:rsidRPr="002E05C6">
        <w:rPr>
          <w:rFonts w:cs="Times New Roman"/>
          <w:b/>
          <w:sz w:val="28"/>
          <w:szCs w:val="28"/>
          <w:lang w:val="hu-HU"/>
        </w:rPr>
        <w:tab/>
      </w:r>
      <w:r w:rsidR="00110DA4" w:rsidRPr="002E05C6">
        <w:rPr>
          <w:rFonts w:cs="Times New Roman"/>
          <w:b/>
          <w:sz w:val="28"/>
          <w:szCs w:val="28"/>
          <w:lang w:val="hu-HU"/>
        </w:rPr>
        <w:tab/>
      </w:r>
      <w:r w:rsidR="00110DA4" w:rsidRPr="002E05C6">
        <w:rPr>
          <w:rFonts w:cs="Times New Roman"/>
          <w:b/>
          <w:sz w:val="28"/>
          <w:szCs w:val="28"/>
          <w:lang w:val="hu-HU"/>
        </w:rPr>
        <w:tab/>
      </w:r>
      <w:r w:rsidR="00110DA4" w:rsidRPr="002E05C6">
        <w:rPr>
          <w:rFonts w:cs="Times New Roman"/>
          <w:b/>
          <w:sz w:val="28"/>
          <w:szCs w:val="28"/>
          <w:lang w:val="hu-HU"/>
        </w:rPr>
        <w:tab/>
      </w:r>
      <w:r>
        <w:rPr>
          <w:rFonts w:cs="Times New Roman"/>
          <w:b/>
          <w:sz w:val="28"/>
          <w:szCs w:val="28"/>
          <w:lang w:val="hu-HU"/>
        </w:rPr>
        <w:tab/>
      </w:r>
      <w:r w:rsidR="00110DA4" w:rsidRPr="002E05C6">
        <w:rPr>
          <w:rFonts w:cs="Times New Roman"/>
          <w:b/>
          <w:sz w:val="28"/>
          <w:szCs w:val="28"/>
          <w:lang w:val="hu-HU"/>
        </w:rPr>
        <w:t>Végzős hallgató:</w:t>
      </w:r>
    </w:p>
    <w:p w14:paraId="4141975A" w14:textId="6C0E5E4D" w:rsidR="0084093F" w:rsidRPr="002E05C6" w:rsidRDefault="001929DC" w:rsidP="003B17A0">
      <w:pPr>
        <w:pStyle w:val="Textbody"/>
        <w:spacing w:after="0" w:line="240" w:lineRule="auto"/>
        <w:ind w:left="360"/>
        <w:rPr>
          <w:rFonts w:cs="Times New Roman"/>
          <w:b/>
          <w:sz w:val="28"/>
          <w:szCs w:val="28"/>
          <w:lang w:val="hu-HU"/>
        </w:rPr>
      </w:pPr>
      <w:r w:rsidRPr="002E05C6">
        <w:rPr>
          <w:rFonts w:cs="Times New Roman"/>
          <w:b/>
          <w:sz w:val="28"/>
          <w:szCs w:val="28"/>
          <w:lang w:val="hu-HU"/>
        </w:rPr>
        <w:t>Dr. Brassai Sándor Tihamér</w:t>
      </w:r>
      <w:r w:rsidR="002E05C6">
        <w:rPr>
          <w:rFonts w:cs="Times New Roman"/>
          <w:b/>
          <w:sz w:val="28"/>
          <w:szCs w:val="28"/>
          <w:lang w:val="hu-HU"/>
        </w:rPr>
        <w:tab/>
      </w:r>
      <w:r w:rsidR="002E05C6">
        <w:rPr>
          <w:rFonts w:cs="Times New Roman"/>
          <w:b/>
          <w:sz w:val="28"/>
          <w:szCs w:val="28"/>
          <w:lang w:val="hu-HU"/>
        </w:rPr>
        <w:tab/>
      </w:r>
      <w:r w:rsidR="002E05C6">
        <w:rPr>
          <w:rFonts w:cs="Times New Roman"/>
          <w:b/>
          <w:sz w:val="28"/>
          <w:szCs w:val="28"/>
          <w:lang w:val="hu-HU"/>
        </w:rPr>
        <w:tab/>
      </w:r>
      <w:r w:rsidR="00110DA4" w:rsidRPr="002E05C6">
        <w:rPr>
          <w:rFonts w:cs="Times New Roman"/>
          <w:b/>
          <w:sz w:val="28"/>
          <w:szCs w:val="28"/>
          <w:lang w:val="hu-HU"/>
        </w:rPr>
        <w:t>Gábor Szabolcs-László</w:t>
      </w:r>
    </w:p>
    <w:p w14:paraId="0C5827DF" w14:textId="748BE2D6" w:rsidR="0084093F" w:rsidRPr="002E05C6" w:rsidRDefault="003B17A0" w:rsidP="003B17A0">
      <w:pPr>
        <w:pStyle w:val="Textbody"/>
        <w:spacing w:after="0" w:line="240" w:lineRule="auto"/>
        <w:ind w:left="360"/>
        <w:rPr>
          <w:rFonts w:cs="Times New Roman"/>
          <w:b/>
          <w:sz w:val="28"/>
          <w:szCs w:val="28"/>
          <w:lang w:val="hu-HU"/>
        </w:rPr>
      </w:pPr>
      <w:r w:rsidRPr="003B17A0">
        <w:rPr>
          <w:rFonts w:cs="Times New Roman"/>
          <w:b/>
          <w:bCs/>
          <w:sz w:val="30"/>
          <w:szCs w:val="32"/>
        </w:rPr>
        <w:t>egyetemi</w:t>
      </w:r>
      <w:r w:rsidRPr="002E05C6">
        <w:rPr>
          <w:rFonts w:cs="Times New Roman"/>
          <w:b/>
          <w:sz w:val="28"/>
          <w:szCs w:val="28"/>
          <w:lang w:val="hu-HU"/>
        </w:rPr>
        <w:t xml:space="preserve"> </w:t>
      </w:r>
      <w:r w:rsidR="0084093F" w:rsidRPr="002E05C6">
        <w:rPr>
          <w:rFonts w:cs="Times New Roman"/>
          <w:b/>
          <w:sz w:val="28"/>
          <w:szCs w:val="28"/>
          <w:lang w:val="hu-HU"/>
        </w:rPr>
        <w:t>adjunktus</w:t>
      </w:r>
      <w:r w:rsidR="002E05C6" w:rsidRPr="002E05C6">
        <w:rPr>
          <w:rFonts w:cs="Times New Roman"/>
          <w:b/>
          <w:sz w:val="28"/>
          <w:szCs w:val="28"/>
          <w:lang w:val="hu-HU"/>
        </w:rPr>
        <w:tab/>
      </w:r>
      <w:r w:rsidR="002E05C6" w:rsidRPr="002E05C6">
        <w:rPr>
          <w:rFonts w:cs="Times New Roman"/>
          <w:b/>
          <w:sz w:val="28"/>
          <w:szCs w:val="28"/>
          <w:lang w:val="hu-HU"/>
        </w:rPr>
        <w:tab/>
      </w:r>
      <w:r w:rsidR="002E05C6" w:rsidRPr="002E05C6">
        <w:rPr>
          <w:rFonts w:cs="Times New Roman"/>
          <w:b/>
          <w:sz w:val="28"/>
          <w:szCs w:val="28"/>
          <w:lang w:val="hu-HU"/>
        </w:rPr>
        <w:tab/>
      </w:r>
      <w:r w:rsidR="002E05C6" w:rsidRPr="002E05C6">
        <w:rPr>
          <w:rFonts w:cs="Times New Roman"/>
          <w:b/>
          <w:sz w:val="28"/>
          <w:szCs w:val="28"/>
          <w:lang w:val="hu-HU"/>
        </w:rPr>
        <w:tab/>
      </w:r>
      <w:r w:rsidR="002E05C6" w:rsidRPr="002E05C6">
        <w:rPr>
          <w:rFonts w:cs="Times New Roman"/>
          <w:b/>
          <w:sz w:val="28"/>
          <w:szCs w:val="28"/>
          <w:lang w:val="hu-HU"/>
        </w:rPr>
        <w:tab/>
      </w:r>
      <w:r w:rsidR="00110DA4" w:rsidRPr="002E05C6">
        <w:rPr>
          <w:rFonts w:cs="Times New Roman"/>
          <w:b/>
          <w:sz w:val="28"/>
          <w:szCs w:val="28"/>
          <w:lang w:val="hu-HU"/>
        </w:rPr>
        <w:tab/>
      </w:r>
    </w:p>
    <w:p w14:paraId="2CFE5720" w14:textId="77777777" w:rsidR="0084093F" w:rsidRPr="00BE4225" w:rsidRDefault="0084093F" w:rsidP="0071433B">
      <w:pPr>
        <w:pStyle w:val="Textbody"/>
        <w:spacing w:after="0" w:line="360" w:lineRule="auto"/>
        <w:rPr>
          <w:rFonts w:cs="Times New Roman"/>
          <w:lang w:val="hu-HU"/>
        </w:rPr>
      </w:pPr>
    </w:p>
    <w:p w14:paraId="34613A8C" w14:textId="77777777" w:rsidR="0084093F" w:rsidRPr="00BE4225" w:rsidRDefault="0084093F" w:rsidP="0071433B">
      <w:pPr>
        <w:pStyle w:val="Textbody"/>
        <w:spacing w:after="0" w:line="360" w:lineRule="auto"/>
        <w:ind w:left="360"/>
        <w:rPr>
          <w:rFonts w:cs="Times New Roman"/>
          <w:lang w:val="hu-HU"/>
        </w:rPr>
      </w:pPr>
    </w:p>
    <w:p w14:paraId="4826B001" w14:textId="77777777" w:rsidR="008F0D16" w:rsidRDefault="008F0D16" w:rsidP="0071433B">
      <w:pPr>
        <w:pStyle w:val="Textbody"/>
        <w:spacing w:after="0" w:line="360" w:lineRule="auto"/>
        <w:ind w:left="360"/>
        <w:rPr>
          <w:rFonts w:cs="Times New Roman"/>
          <w:lang w:val="hu-HU"/>
        </w:rPr>
      </w:pPr>
    </w:p>
    <w:p w14:paraId="0F3AE1E5" w14:textId="77777777" w:rsidR="008F0D16" w:rsidRDefault="008F0D16" w:rsidP="0071433B">
      <w:pPr>
        <w:pStyle w:val="Textbody"/>
        <w:spacing w:after="0" w:line="360" w:lineRule="auto"/>
        <w:ind w:left="360"/>
        <w:rPr>
          <w:rFonts w:cs="Times New Roman"/>
          <w:lang w:val="hu-HU"/>
        </w:rPr>
      </w:pPr>
    </w:p>
    <w:p w14:paraId="60F8C543" w14:textId="77777777" w:rsidR="008F0D16" w:rsidRDefault="008F0D16" w:rsidP="0071433B">
      <w:pPr>
        <w:pStyle w:val="Textbody"/>
        <w:spacing w:after="0" w:line="360" w:lineRule="auto"/>
        <w:ind w:left="360"/>
        <w:rPr>
          <w:rFonts w:cs="Times New Roman"/>
          <w:lang w:val="hu-HU"/>
        </w:rPr>
      </w:pPr>
    </w:p>
    <w:p w14:paraId="22E8B5E4" w14:textId="77777777" w:rsidR="008F0D16" w:rsidRDefault="008F0D16" w:rsidP="0071433B">
      <w:pPr>
        <w:pStyle w:val="Textbody"/>
        <w:spacing w:after="0" w:line="360" w:lineRule="auto"/>
        <w:ind w:left="360"/>
        <w:rPr>
          <w:rFonts w:cs="Times New Roman"/>
          <w:lang w:val="hu-HU"/>
        </w:rPr>
      </w:pPr>
    </w:p>
    <w:p w14:paraId="110FD11F" w14:textId="77777777" w:rsidR="0084093F" w:rsidRPr="00BE4225" w:rsidRDefault="0084093F" w:rsidP="0071433B">
      <w:pPr>
        <w:pStyle w:val="Textbody"/>
        <w:spacing w:after="0" w:line="360" w:lineRule="auto"/>
        <w:ind w:left="360"/>
        <w:rPr>
          <w:rFonts w:cs="Times New Roman"/>
          <w:lang w:val="hu-HU"/>
        </w:rPr>
      </w:pPr>
    </w:p>
    <w:p w14:paraId="006B8C5D" w14:textId="5F12F981" w:rsidR="003B17A0" w:rsidRPr="00C903C5" w:rsidRDefault="0084093F" w:rsidP="008F0D16">
      <w:pPr>
        <w:pStyle w:val="Textbody"/>
        <w:spacing w:after="0" w:line="360" w:lineRule="auto"/>
        <w:jc w:val="center"/>
        <w:rPr>
          <w:b/>
          <w:sz w:val="26"/>
          <w:szCs w:val="26"/>
        </w:rPr>
      </w:pPr>
      <w:r w:rsidRPr="002E05C6">
        <w:rPr>
          <w:rFonts w:cs="Times New Roman"/>
          <w:b/>
          <w:sz w:val="56"/>
          <w:szCs w:val="56"/>
          <w:lang w:val="hu-HU"/>
        </w:rPr>
        <w:t>2015</w:t>
      </w:r>
      <w:r w:rsidR="00B31E0B" w:rsidRPr="00BE4225">
        <w:rPr>
          <w:rStyle w:val="IntenseEmphasis"/>
        </w:rPr>
        <w:br w:type="page"/>
      </w:r>
      <w:r w:rsidR="003B17A0" w:rsidRPr="00C903C5">
        <w:rPr>
          <w:b/>
          <w:sz w:val="26"/>
          <w:szCs w:val="26"/>
        </w:rPr>
        <w:lastRenderedPageBreak/>
        <w:t>UNIVERSITATEA SAPIENTIA DIN CLUJ-NAPOCA</w:t>
      </w:r>
    </w:p>
    <w:p w14:paraId="38F48375" w14:textId="77777777" w:rsidR="003B17A0" w:rsidRPr="00C903C5" w:rsidRDefault="003B17A0" w:rsidP="00C903C5">
      <w:pPr>
        <w:spacing w:line="240" w:lineRule="auto"/>
        <w:jc w:val="center"/>
        <w:rPr>
          <w:rFonts w:ascii="Times New Roman" w:hAnsi="Times New Roman" w:cs="Times New Roman"/>
          <w:b/>
          <w:bCs/>
          <w:sz w:val="26"/>
          <w:szCs w:val="26"/>
        </w:rPr>
      </w:pPr>
      <w:r w:rsidRPr="00C903C5">
        <w:rPr>
          <w:rFonts w:ascii="Times New Roman" w:hAnsi="Times New Roman" w:cs="Times New Roman"/>
          <w:b/>
          <w:bCs/>
          <w:sz w:val="26"/>
          <w:szCs w:val="26"/>
        </w:rPr>
        <w:t>FACULTATEA DE ȘTIINȚE TEHNICE ȘI UMANISTE, TÎRGU-MUREȘ</w:t>
      </w:r>
    </w:p>
    <w:p w14:paraId="1763F7C6" w14:textId="77777777" w:rsidR="003B17A0" w:rsidRPr="00C903C5" w:rsidRDefault="003B17A0" w:rsidP="00C903C5">
      <w:pPr>
        <w:spacing w:line="240" w:lineRule="auto"/>
        <w:jc w:val="center"/>
        <w:rPr>
          <w:rFonts w:ascii="Times New Roman" w:hAnsi="Times New Roman" w:cs="Times New Roman"/>
          <w:b/>
          <w:bCs/>
          <w:sz w:val="26"/>
          <w:szCs w:val="26"/>
        </w:rPr>
      </w:pPr>
      <w:r w:rsidRPr="00C903C5">
        <w:rPr>
          <w:rFonts w:ascii="Times New Roman" w:hAnsi="Times New Roman" w:cs="Times New Roman"/>
          <w:b/>
          <w:bCs/>
          <w:sz w:val="26"/>
          <w:szCs w:val="26"/>
        </w:rPr>
        <w:t>SPECIALIZAREA AUTOMATICĂ ȘI INFORMATICĂ APLICATĂ</w:t>
      </w:r>
    </w:p>
    <w:p w14:paraId="2C488F69" w14:textId="77777777" w:rsidR="003B17A0" w:rsidRPr="00D65893" w:rsidRDefault="003B17A0" w:rsidP="003B17A0">
      <w:pPr>
        <w:ind w:left="-567"/>
        <w:jc w:val="center"/>
        <w:rPr>
          <w:rFonts w:ascii="Times New Roman" w:hAnsi="Times New Roman" w:cs="Times New Roman"/>
          <w:b/>
          <w:sz w:val="56"/>
        </w:rPr>
      </w:pPr>
    </w:p>
    <w:p w14:paraId="76B26BAF" w14:textId="77777777" w:rsidR="003B17A0" w:rsidRPr="003B17A0" w:rsidRDefault="003B17A0" w:rsidP="003B17A0">
      <w:pPr>
        <w:ind w:left="-567"/>
        <w:jc w:val="center"/>
        <w:rPr>
          <w:rFonts w:ascii="Times New Roman" w:hAnsi="Times New Roman" w:cs="Times New Roman"/>
          <w:b/>
          <w:sz w:val="52"/>
          <w:szCs w:val="52"/>
        </w:rPr>
      </w:pPr>
    </w:p>
    <w:p w14:paraId="099C6B90" w14:textId="00FE1975" w:rsidR="003B17A0" w:rsidRPr="00C903C5" w:rsidRDefault="003B17A0" w:rsidP="003B17A0">
      <w:pPr>
        <w:jc w:val="center"/>
        <w:rPr>
          <w:rFonts w:cstheme="minorHAnsi"/>
          <w:b/>
          <w:sz w:val="52"/>
          <w:szCs w:val="52"/>
        </w:rPr>
      </w:pPr>
      <w:r w:rsidRPr="00C903C5">
        <w:rPr>
          <w:rFonts w:cstheme="minorHAnsi"/>
          <w:b/>
          <w:color w:val="000000"/>
          <w:sz w:val="52"/>
          <w:szCs w:val="52"/>
          <w:shd w:val="clear" w:color="auto" w:fill="FFFFFF"/>
        </w:rPr>
        <w:t>Proiectarea și implementarea unui robot mobil utilizând resurse hardware</w:t>
      </w:r>
      <w:ins w:id="0" w:author="stbrassai" w:date="2015-06-23T21:39:00Z">
        <w:r w:rsidR="00403A3F">
          <w:rPr>
            <w:rFonts w:cstheme="minorHAnsi"/>
            <w:b/>
            <w:color w:val="000000"/>
            <w:sz w:val="52"/>
            <w:szCs w:val="52"/>
            <w:shd w:val="clear" w:color="auto" w:fill="FFFFFF"/>
          </w:rPr>
          <w:t xml:space="preserve"> </w:t>
        </w:r>
      </w:ins>
      <w:ins w:id="1" w:author="stbrassai" w:date="2015-06-23T21:54:00Z">
        <w:r w:rsidR="005F4140">
          <w:rPr>
            <w:rFonts w:cstheme="minorHAnsi"/>
            <w:b/>
            <w:color w:val="000000"/>
            <w:sz w:val="52"/>
            <w:szCs w:val="52"/>
            <w:shd w:val="clear" w:color="auto" w:fill="FFFFFF"/>
          </w:rPr>
          <w:t xml:space="preserve"> </w:t>
        </w:r>
      </w:ins>
      <w:r w:rsidRPr="00C903C5">
        <w:rPr>
          <w:rFonts w:cstheme="minorHAnsi"/>
          <w:b/>
          <w:color w:val="000000"/>
          <w:sz w:val="52"/>
          <w:szCs w:val="52"/>
          <w:shd w:val="clear" w:color="auto" w:fill="FFFFFF"/>
        </w:rPr>
        <w:t>bazate pe circuite FPGA</w:t>
      </w:r>
    </w:p>
    <w:p w14:paraId="50D7291C" w14:textId="77777777" w:rsidR="003B17A0" w:rsidRPr="00D65893" w:rsidRDefault="003B17A0" w:rsidP="003B17A0">
      <w:pPr>
        <w:jc w:val="center"/>
        <w:rPr>
          <w:rFonts w:ascii="Times New Roman" w:hAnsi="Times New Roman" w:cs="Times New Roman"/>
          <w:b/>
          <w:sz w:val="44"/>
          <w:szCs w:val="44"/>
        </w:rPr>
      </w:pPr>
    </w:p>
    <w:p w14:paraId="6951010B" w14:textId="77777777" w:rsidR="003B17A0" w:rsidRDefault="003B17A0" w:rsidP="003B17A0">
      <w:pPr>
        <w:jc w:val="center"/>
        <w:rPr>
          <w:rFonts w:ascii="Times New Roman" w:hAnsi="Times New Roman" w:cs="Times New Roman"/>
          <w:b/>
          <w:sz w:val="44"/>
          <w:szCs w:val="44"/>
        </w:rPr>
      </w:pPr>
    </w:p>
    <w:p w14:paraId="28C5E8AA" w14:textId="77777777" w:rsidR="008F0D16" w:rsidRPr="00D65893" w:rsidRDefault="008F0D16" w:rsidP="003B17A0">
      <w:pPr>
        <w:jc w:val="center"/>
        <w:rPr>
          <w:rFonts w:ascii="Times New Roman" w:hAnsi="Times New Roman" w:cs="Times New Roman"/>
          <w:b/>
          <w:sz w:val="44"/>
          <w:szCs w:val="44"/>
        </w:rPr>
      </w:pPr>
    </w:p>
    <w:p w14:paraId="63A1F616" w14:textId="77777777" w:rsidR="003B17A0" w:rsidRPr="00D65893" w:rsidRDefault="003B17A0" w:rsidP="003B17A0">
      <w:pPr>
        <w:jc w:val="center"/>
        <w:rPr>
          <w:rFonts w:ascii="Times New Roman" w:hAnsi="Times New Roman" w:cs="Times New Roman"/>
          <w:b/>
          <w:caps/>
          <w:spacing w:val="20"/>
          <w:sz w:val="48"/>
          <w:szCs w:val="44"/>
        </w:rPr>
      </w:pPr>
      <w:r w:rsidRPr="00D65893">
        <w:rPr>
          <w:rFonts w:ascii="Times New Roman" w:hAnsi="Times New Roman" w:cs="Times New Roman"/>
          <w:b/>
          <w:caps/>
          <w:spacing w:val="20"/>
          <w:sz w:val="48"/>
          <w:szCs w:val="44"/>
        </w:rPr>
        <w:t>Proiect DE DIplomă</w:t>
      </w:r>
    </w:p>
    <w:p w14:paraId="2C50540D" w14:textId="77777777" w:rsidR="003B17A0" w:rsidRPr="00D65893" w:rsidRDefault="003B17A0" w:rsidP="003B17A0">
      <w:pPr>
        <w:ind w:left="-567"/>
        <w:jc w:val="center"/>
        <w:rPr>
          <w:rFonts w:ascii="Times New Roman" w:hAnsi="Times New Roman" w:cs="Times New Roman"/>
          <w:b/>
          <w:sz w:val="32"/>
        </w:rPr>
      </w:pPr>
    </w:p>
    <w:p w14:paraId="79FFF80B" w14:textId="77777777" w:rsidR="003B17A0" w:rsidRDefault="003B17A0" w:rsidP="003B17A0">
      <w:pPr>
        <w:ind w:left="-567"/>
        <w:jc w:val="center"/>
        <w:rPr>
          <w:rFonts w:ascii="Times New Roman" w:hAnsi="Times New Roman" w:cs="Times New Roman"/>
          <w:b/>
          <w:i/>
          <w:caps/>
          <w:sz w:val="36"/>
          <w:szCs w:val="36"/>
        </w:rPr>
      </w:pPr>
    </w:p>
    <w:p w14:paraId="5496A5AC" w14:textId="77777777" w:rsidR="008F0D16" w:rsidRDefault="008F0D16" w:rsidP="003B17A0">
      <w:pPr>
        <w:ind w:left="-567"/>
        <w:jc w:val="center"/>
        <w:rPr>
          <w:rFonts w:ascii="Times New Roman" w:hAnsi="Times New Roman" w:cs="Times New Roman"/>
          <w:b/>
          <w:i/>
          <w:caps/>
          <w:sz w:val="36"/>
          <w:szCs w:val="36"/>
        </w:rPr>
      </w:pPr>
    </w:p>
    <w:p w14:paraId="325E9A04" w14:textId="77777777" w:rsidR="008F0D16" w:rsidRDefault="008F0D16" w:rsidP="003B17A0">
      <w:pPr>
        <w:ind w:left="-567"/>
        <w:jc w:val="center"/>
        <w:rPr>
          <w:rFonts w:ascii="Times New Roman" w:hAnsi="Times New Roman" w:cs="Times New Roman"/>
          <w:b/>
          <w:i/>
          <w:caps/>
          <w:sz w:val="36"/>
          <w:szCs w:val="36"/>
        </w:rPr>
      </w:pPr>
    </w:p>
    <w:p w14:paraId="72475FD2" w14:textId="77777777" w:rsidR="008F0D16" w:rsidRPr="00D65893" w:rsidRDefault="008F0D16" w:rsidP="003B17A0">
      <w:pPr>
        <w:ind w:left="-567"/>
        <w:jc w:val="center"/>
        <w:rPr>
          <w:rFonts w:ascii="Times New Roman" w:hAnsi="Times New Roman" w:cs="Times New Roman"/>
          <w:b/>
          <w:i/>
          <w:caps/>
          <w:sz w:val="36"/>
          <w:szCs w:val="36"/>
        </w:rPr>
      </w:pPr>
    </w:p>
    <w:p w14:paraId="6BDBB8E0" w14:textId="19C43F65" w:rsidR="003B17A0" w:rsidRPr="003B17A0" w:rsidRDefault="003B17A0" w:rsidP="003B17A0">
      <w:pPr>
        <w:autoSpaceDE w:val="0"/>
        <w:autoSpaceDN w:val="0"/>
        <w:spacing w:line="240" w:lineRule="auto"/>
        <w:rPr>
          <w:rFonts w:ascii="Times New Roman" w:hAnsi="Times New Roman" w:cs="Times New Roman"/>
          <w:b/>
          <w:bCs/>
          <w:sz w:val="28"/>
          <w:szCs w:val="28"/>
        </w:rPr>
      </w:pPr>
      <w:r w:rsidRPr="003B17A0">
        <w:rPr>
          <w:rFonts w:ascii="Times New Roman" w:hAnsi="Times New Roman" w:cs="Times New Roman"/>
          <w:b/>
          <w:bCs/>
          <w:sz w:val="28"/>
          <w:szCs w:val="28"/>
        </w:rPr>
        <w:t>Coordonator ştiinţific:</w:t>
      </w:r>
      <w:r w:rsidRPr="003B17A0">
        <w:rPr>
          <w:rFonts w:ascii="Times New Roman" w:hAnsi="Times New Roman" w:cs="Times New Roman"/>
          <w:b/>
          <w:bCs/>
          <w:sz w:val="28"/>
          <w:szCs w:val="28"/>
        </w:rPr>
        <w:tab/>
      </w:r>
      <w:r w:rsidRPr="003B17A0">
        <w:rPr>
          <w:rFonts w:ascii="Times New Roman" w:hAnsi="Times New Roman" w:cs="Times New Roman"/>
          <w:b/>
          <w:bCs/>
          <w:sz w:val="28"/>
          <w:szCs w:val="28"/>
        </w:rPr>
        <w:tab/>
      </w:r>
      <w:r w:rsidRPr="003B17A0">
        <w:rPr>
          <w:rFonts w:ascii="Times New Roman" w:hAnsi="Times New Roman" w:cs="Times New Roman"/>
          <w:b/>
          <w:bCs/>
          <w:sz w:val="28"/>
          <w:szCs w:val="28"/>
        </w:rPr>
        <w:tab/>
      </w:r>
      <w:r w:rsidRPr="003B17A0">
        <w:rPr>
          <w:rFonts w:ascii="Times New Roman" w:hAnsi="Times New Roman" w:cs="Times New Roman"/>
          <w:b/>
          <w:bCs/>
          <w:sz w:val="28"/>
          <w:szCs w:val="28"/>
        </w:rPr>
        <w:tab/>
        <w:t>Absolvent:</w:t>
      </w:r>
    </w:p>
    <w:p w14:paraId="359EDB11" w14:textId="22443B76" w:rsidR="003B17A0" w:rsidRPr="003B17A0" w:rsidRDefault="003B17A0" w:rsidP="003B17A0">
      <w:pPr>
        <w:pStyle w:val="Textbody"/>
        <w:spacing w:after="0" w:line="240" w:lineRule="auto"/>
        <w:ind w:left="360"/>
        <w:rPr>
          <w:rFonts w:cs="Times New Roman"/>
          <w:b/>
          <w:sz w:val="28"/>
          <w:szCs w:val="28"/>
          <w:lang w:val="hu-HU"/>
        </w:rPr>
      </w:pPr>
      <w:r w:rsidRPr="003B17A0">
        <w:rPr>
          <w:rFonts w:cs="Times New Roman"/>
          <w:b/>
          <w:sz w:val="28"/>
          <w:szCs w:val="28"/>
          <w:lang w:val="hu-HU"/>
        </w:rPr>
        <w:t>Dr.ing. Brassai Sándor Tihamér</w:t>
      </w:r>
      <w:r w:rsidRPr="003B17A0">
        <w:rPr>
          <w:rFonts w:cs="Times New Roman"/>
          <w:b/>
          <w:bCs/>
          <w:sz w:val="28"/>
          <w:szCs w:val="28"/>
        </w:rPr>
        <w:tab/>
      </w:r>
      <w:r w:rsidRPr="003B17A0">
        <w:rPr>
          <w:rFonts w:cs="Times New Roman"/>
          <w:b/>
          <w:bCs/>
          <w:sz w:val="28"/>
          <w:szCs w:val="28"/>
        </w:rPr>
        <w:tab/>
      </w:r>
      <w:r w:rsidRPr="003B17A0">
        <w:rPr>
          <w:rFonts w:cs="Times New Roman"/>
          <w:b/>
          <w:bCs/>
          <w:sz w:val="28"/>
          <w:szCs w:val="28"/>
        </w:rPr>
        <w:tab/>
      </w:r>
      <w:r w:rsidRPr="003B17A0">
        <w:rPr>
          <w:rFonts w:cs="Times New Roman"/>
          <w:b/>
          <w:sz w:val="28"/>
          <w:szCs w:val="28"/>
          <w:lang w:val="hu-HU"/>
        </w:rPr>
        <w:t>Gábor Szabolcs-László</w:t>
      </w:r>
    </w:p>
    <w:p w14:paraId="124E2BC2" w14:textId="77777777" w:rsidR="003B17A0" w:rsidRPr="00D65893" w:rsidRDefault="003B17A0" w:rsidP="003B17A0">
      <w:pPr>
        <w:rPr>
          <w:rFonts w:ascii="Times New Roman" w:hAnsi="Times New Roman" w:cs="Times New Roman"/>
          <w:b/>
          <w:sz w:val="32"/>
          <w:szCs w:val="32"/>
        </w:rPr>
      </w:pPr>
    </w:p>
    <w:p w14:paraId="5BF16C12" w14:textId="77777777" w:rsidR="003B17A0" w:rsidRDefault="003B17A0" w:rsidP="003B17A0">
      <w:pPr>
        <w:rPr>
          <w:rFonts w:ascii="Times New Roman" w:hAnsi="Times New Roman" w:cs="Times New Roman"/>
          <w:b/>
          <w:sz w:val="32"/>
          <w:szCs w:val="32"/>
        </w:rPr>
      </w:pPr>
    </w:p>
    <w:p w14:paraId="3733E95C" w14:textId="77777777" w:rsidR="008F0D16" w:rsidRDefault="008F0D16" w:rsidP="003B17A0">
      <w:pPr>
        <w:rPr>
          <w:rFonts w:ascii="Times New Roman" w:hAnsi="Times New Roman" w:cs="Times New Roman"/>
          <w:b/>
          <w:sz w:val="32"/>
          <w:szCs w:val="32"/>
        </w:rPr>
      </w:pPr>
    </w:p>
    <w:p w14:paraId="5D8C41D1" w14:textId="77777777" w:rsidR="008F0D16" w:rsidRDefault="008F0D16" w:rsidP="003B17A0">
      <w:pPr>
        <w:rPr>
          <w:rFonts w:ascii="Times New Roman" w:hAnsi="Times New Roman" w:cs="Times New Roman"/>
          <w:b/>
          <w:sz w:val="32"/>
          <w:szCs w:val="32"/>
        </w:rPr>
      </w:pPr>
    </w:p>
    <w:p w14:paraId="68C5CF22" w14:textId="77777777" w:rsidR="008F0D16" w:rsidRDefault="008F0D16" w:rsidP="003B17A0">
      <w:pPr>
        <w:rPr>
          <w:rFonts w:ascii="Times New Roman" w:hAnsi="Times New Roman" w:cs="Times New Roman"/>
          <w:b/>
          <w:sz w:val="32"/>
          <w:szCs w:val="32"/>
        </w:rPr>
      </w:pPr>
    </w:p>
    <w:p w14:paraId="07A82DE3" w14:textId="77777777" w:rsidR="008F0D16" w:rsidRDefault="008F0D16" w:rsidP="003B17A0">
      <w:pPr>
        <w:rPr>
          <w:rFonts w:ascii="Times New Roman" w:hAnsi="Times New Roman" w:cs="Times New Roman"/>
          <w:b/>
          <w:sz w:val="32"/>
          <w:szCs w:val="32"/>
        </w:rPr>
      </w:pPr>
    </w:p>
    <w:p w14:paraId="59F50B78" w14:textId="77777777" w:rsidR="008F0D16" w:rsidRPr="00D65893" w:rsidRDefault="008F0D16" w:rsidP="003B17A0">
      <w:pPr>
        <w:rPr>
          <w:rFonts w:ascii="Times New Roman" w:hAnsi="Times New Roman" w:cs="Times New Roman"/>
          <w:b/>
          <w:sz w:val="32"/>
          <w:szCs w:val="32"/>
        </w:rPr>
      </w:pPr>
    </w:p>
    <w:p w14:paraId="31C46F02" w14:textId="77777777" w:rsidR="003B17A0" w:rsidRPr="00D65893" w:rsidRDefault="003B17A0" w:rsidP="003B17A0">
      <w:pPr>
        <w:ind w:left="4320"/>
        <w:jc w:val="center"/>
        <w:rPr>
          <w:rFonts w:ascii="Times New Roman" w:hAnsi="Times New Roman" w:cs="Times New Roman"/>
          <w:b/>
          <w:sz w:val="28"/>
        </w:rPr>
      </w:pPr>
    </w:p>
    <w:p w14:paraId="18FB711B" w14:textId="4B7B9514" w:rsidR="003B17A0" w:rsidRDefault="003B17A0" w:rsidP="008F0D16">
      <w:pPr>
        <w:jc w:val="center"/>
        <w:rPr>
          <w:rStyle w:val="IntenseEmphasis"/>
          <w:rFonts w:ascii="Times New Roman" w:hAnsi="Times New Roman"/>
          <w:b w:val="0"/>
          <w:bCs w:val="0"/>
          <w:caps w:val="0"/>
          <w:sz w:val="20"/>
          <w:szCs w:val="20"/>
        </w:rPr>
      </w:pPr>
      <w:r w:rsidRPr="00D65893">
        <w:rPr>
          <w:rFonts w:ascii="Times New Roman" w:hAnsi="Times New Roman" w:cs="Times New Roman"/>
          <w:b/>
          <w:sz w:val="56"/>
        </w:rPr>
        <w:t>201</w:t>
      </w:r>
      <w:r>
        <w:rPr>
          <w:rFonts w:ascii="Times New Roman" w:hAnsi="Times New Roman" w:cs="Times New Roman"/>
          <w:b/>
          <w:sz w:val="56"/>
        </w:rPr>
        <w:t>5</w:t>
      </w:r>
      <w:r>
        <w:rPr>
          <w:rStyle w:val="IntenseEmphasis"/>
          <w:rFonts w:ascii="Times New Roman" w:hAnsi="Times New Roman"/>
          <w:b w:val="0"/>
          <w:bCs w:val="0"/>
          <w:caps w:val="0"/>
          <w:sz w:val="20"/>
          <w:szCs w:val="20"/>
        </w:rPr>
        <w:br w:type="page"/>
      </w:r>
    </w:p>
    <w:tbl>
      <w:tblPr>
        <w:tblW w:w="9498" w:type="dxa"/>
        <w:tblInd w:w="-34" w:type="dxa"/>
        <w:tblBorders>
          <w:top w:val="single" w:sz="18" w:space="0" w:color="000000"/>
          <w:left w:val="single" w:sz="18" w:space="0" w:color="000000"/>
          <w:bottom w:val="single" w:sz="18" w:space="0" w:color="000000"/>
          <w:right w:val="single" w:sz="18" w:space="0" w:color="000000"/>
          <w:insideH w:val="single" w:sz="6" w:space="0" w:color="000000"/>
          <w:insideV w:val="single" w:sz="6" w:space="0" w:color="000000"/>
        </w:tblBorders>
        <w:tblLayout w:type="fixed"/>
        <w:tblLook w:val="00A0" w:firstRow="1" w:lastRow="0" w:firstColumn="1" w:lastColumn="0" w:noHBand="0" w:noVBand="0"/>
      </w:tblPr>
      <w:tblGrid>
        <w:gridCol w:w="9498"/>
      </w:tblGrid>
      <w:tr w:rsidR="003B17A0" w:rsidRPr="00C903C5" w14:paraId="2771C94E" w14:textId="77777777" w:rsidTr="00F36DF3">
        <w:tc>
          <w:tcPr>
            <w:tcW w:w="9498" w:type="dxa"/>
            <w:tcBorders>
              <w:top w:val="single" w:sz="18" w:space="0" w:color="000000"/>
              <w:bottom w:val="single" w:sz="18" w:space="0" w:color="000000"/>
            </w:tcBorders>
          </w:tcPr>
          <w:p w14:paraId="04845E4F" w14:textId="77777777" w:rsidR="003B17A0" w:rsidRPr="00C903C5" w:rsidRDefault="003B17A0" w:rsidP="00C903C5">
            <w:pPr>
              <w:spacing w:line="240" w:lineRule="auto"/>
              <w:rPr>
                <w:rFonts w:ascii="Times New Roman" w:hAnsi="Times New Roman"/>
                <w:b/>
                <w:sz w:val="20"/>
                <w:szCs w:val="24"/>
                <w:u w:val="single"/>
              </w:rPr>
            </w:pPr>
            <w:r w:rsidRPr="00C903C5">
              <w:rPr>
                <w:rFonts w:ascii="Times New Roman" w:hAnsi="Times New Roman"/>
                <w:b/>
                <w:sz w:val="56"/>
              </w:rPr>
              <w:lastRenderedPageBreak/>
              <w:br w:type="page"/>
            </w:r>
            <w:r w:rsidRPr="00C903C5">
              <w:rPr>
                <w:rFonts w:ascii="Times New Roman" w:hAnsi="Times New Roman"/>
                <w:b/>
                <w:sz w:val="20"/>
                <w:szCs w:val="24"/>
              </w:rPr>
              <w:t xml:space="preserve">UNIVERSITATEA “SAPIENTIA” din CLUJ-NAPOCA </w:t>
            </w:r>
            <w:r w:rsidRPr="00C903C5">
              <w:rPr>
                <w:rFonts w:ascii="Times New Roman" w:hAnsi="Times New Roman"/>
                <w:b/>
                <w:sz w:val="20"/>
                <w:szCs w:val="24"/>
              </w:rPr>
              <w:tab/>
            </w:r>
            <w:r w:rsidRPr="00C903C5">
              <w:rPr>
                <w:rFonts w:ascii="Times New Roman" w:hAnsi="Times New Roman"/>
                <w:b/>
                <w:sz w:val="20"/>
                <w:szCs w:val="24"/>
              </w:rPr>
              <w:tab/>
              <w:t xml:space="preserve">LUCRARE DE DIPLOMĂ FACULTATEA DE ŞTIINŢE TEHNICE ŞI UMANISTE, </w:t>
            </w:r>
            <w:r w:rsidRPr="00C903C5">
              <w:rPr>
                <w:rFonts w:ascii="Times New Roman" w:hAnsi="Times New Roman"/>
                <w:b/>
                <w:sz w:val="20"/>
                <w:szCs w:val="24"/>
              </w:rPr>
              <w:tab/>
            </w:r>
            <w:r w:rsidRPr="00C903C5">
              <w:rPr>
                <w:rFonts w:ascii="Times New Roman" w:hAnsi="Times New Roman"/>
                <w:b/>
                <w:sz w:val="20"/>
                <w:szCs w:val="24"/>
              </w:rPr>
              <w:tab/>
              <w:t>Candidat (a) ______________________</w:t>
            </w:r>
          </w:p>
          <w:p w14:paraId="6522B678" w14:textId="77777777" w:rsidR="003B17A0" w:rsidRPr="00C903C5" w:rsidRDefault="003B17A0" w:rsidP="00C903C5">
            <w:pPr>
              <w:spacing w:line="240" w:lineRule="auto"/>
              <w:rPr>
                <w:rFonts w:ascii="Times New Roman" w:hAnsi="Times New Roman"/>
                <w:b/>
                <w:sz w:val="20"/>
                <w:szCs w:val="24"/>
              </w:rPr>
            </w:pPr>
            <w:r w:rsidRPr="00C903C5">
              <w:rPr>
                <w:rFonts w:ascii="Times New Roman" w:hAnsi="Times New Roman"/>
                <w:b/>
                <w:sz w:val="20"/>
                <w:szCs w:val="24"/>
              </w:rPr>
              <w:t xml:space="preserve">Filiala Tîrgu Mureş </w:t>
            </w:r>
          </w:p>
          <w:p w14:paraId="7FBEF527" w14:textId="77777777" w:rsidR="003B17A0" w:rsidRPr="00C903C5" w:rsidRDefault="003B17A0" w:rsidP="00C903C5">
            <w:pPr>
              <w:spacing w:line="240" w:lineRule="auto"/>
              <w:rPr>
                <w:rFonts w:ascii="Times New Roman" w:hAnsi="Times New Roman"/>
                <w:b/>
                <w:sz w:val="20"/>
                <w:szCs w:val="24"/>
              </w:rPr>
            </w:pPr>
            <w:r w:rsidRPr="00C903C5">
              <w:rPr>
                <w:rFonts w:ascii="Times New Roman" w:hAnsi="Times New Roman"/>
                <w:b/>
                <w:sz w:val="20"/>
                <w:szCs w:val="24"/>
              </w:rPr>
              <w:t xml:space="preserve">Specializarea : </w:t>
            </w:r>
            <w:r w:rsidRPr="00C903C5">
              <w:rPr>
                <w:rFonts w:ascii="Times New Roman" w:hAnsi="Times New Roman"/>
                <w:b/>
                <w:sz w:val="20"/>
                <w:szCs w:val="24"/>
                <w:u w:val="single"/>
              </w:rPr>
              <w:t>Automatică și informatică aplicată</w:t>
            </w:r>
            <w:r w:rsidRPr="00C903C5">
              <w:rPr>
                <w:rFonts w:ascii="Times New Roman" w:hAnsi="Times New Roman"/>
                <w:b/>
                <w:sz w:val="20"/>
                <w:szCs w:val="24"/>
              </w:rPr>
              <w:t xml:space="preserve"> </w:t>
            </w:r>
          </w:p>
          <w:p w14:paraId="5BCFD805" w14:textId="77777777" w:rsidR="003B17A0" w:rsidRPr="00C903C5" w:rsidRDefault="003B17A0" w:rsidP="00C903C5">
            <w:pPr>
              <w:spacing w:line="240" w:lineRule="auto"/>
              <w:rPr>
                <w:rFonts w:ascii="Times New Roman" w:hAnsi="Times New Roman"/>
                <w:b/>
                <w:sz w:val="20"/>
                <w:szCs w:val="24"/>
              </w:rPr>
            </w:pPr>
            <w:r w:rsidRPr="00C903C5">
              <w:rPr>
                <w:rFonts w:ascii="Times New Roman" w:hAnsi="Times New Roman"/>
                <w:b/>
                <w:sz w:val="20"/>
                <w:szCs w:val="24"/>
              </w:rPr>
              <w:tab/>
            </w:r>
            <w:r w:rsidRPr="00C903C5">
              <w:rPr>
                <w:rFonts w:ascii="Times New Roman" w:hAnsi="Times New Roman"/>
                <w:b/>
                <w:sz w:val="20"/>
                <w:szCs w:val="24"/>
              </w:rPr>
              <w:tab/>
            </w:r>
            <w:r w:rsidRPr="00C903C5">
              <w:rPr>
                <w:rFonts w:ascii="Times New Roman" w:hAnsi="Times New Roman"/>
                <w:b/>
                <w:sz w:val="20"/>
                <w:szCs w:val="24"/>
              </w:rPr>
              <w:tab/>
            </w:r>
            <w:r w:rsidRPr="00C903C5">
              <w:rPr>
                <w:rFonts w:ascii="Times New Roman" w:hAnsi="Times New Roman"/>
                <w:b/>
                <w:sz w:val="20"/>
                <w:szCs w:val="24"/>
              </w:rPr>
              <w:tab/>
            </w:r>
            <w:r w:rsidRPr="00C903C5">
              <w:rPr>
                <w:rFonts w:ascii="Times New Roman" w:hAnsi="Times New Roman"/>
                <w:b/>
                <w:sz w:val="20"/>
                <w:szCs w:val="24"/>
              </w:rPr>
              <w:tab/>
            </w:r>
            <w:r w:rsidRPr="00C903C5">
              <w:rPr>
                <w:rFonts w:ascii="Times New Roman" w:hAnsi="Times New Roman"/>
                <w:b/>
                <w:sz w:val="20"/>
                <w:szCs w:val="24"/>
              </w:rPr>
              <w:tab/>
            </w:r>
            <w:r w:rsidRPr="00C903C5">
              <w:rPr>
                <w:rFonts w:ascii="Times New Roman" w:hAnsi="Times New Roman"/>
                <w:b/>
                <w:sz w:val="20"/>
                <w:szCs w:val="24"/>
              </w:rPr>
              <w:tab/>
            </w:r>
            <w:r w:rsidRPr="00C903C5">
              <w:rPr>
                <w:rFonts w:ascii="Times New Roman" w:hAnsi="Times New Roman"/>
                <w:b/>
                <w:sz w:val="20"/>
                <w:szCs w:val="24"/>
              </w:rPr>
              <w:tab/>
              <w:t>Anul absolvirii : ____</w:t>
            </w:r>
            <w:r w:rsidRPr="00C903C5">
              <w:rPr>
                <w:rFonts w:ascii="Times New Roman" w:hAnsi="Times New Roman"/>
                <w:b/>
                <w:sz w:val="20"/>
                <w:szCs w:val="24"/>
                <w:u w:val="single"/>
              </w:rPr>
              <w:t>2015</w:t>
            </w:r>
            <w:r w:rsidRPr="00C903C5">
              <w:rPr>
                <w:rFonts w:ascii="Times New Roman" w:hAnsi="Times New Roman"/>
                <w:b/>
                <w:sz w:val="20"/>
                <w:szCs w:val="24"/>
              </w:rPr>
              <w:t>____________</w:t>
            </w:r>
          </w:p>
          <w:p w14:paraId="4F9F2596" w14:textId="77777777" w:rsidR="003B17A0" w:rsidRPr="00C903C5" w:rsidRDefault="003B17A0" w:rsidP="00C903C5">
            <w:pPr>
              <w:spacing w:line="240" w:lineRule="auto"/>
              <w:rPr>
                <w:rFonts w:ascii="Times New Roman" w:hAnsi="Times New Roman"/>
                <w:b/>
                <w:szCs w:val="24"/>
              </w:rPr>
            </w:pPr>
          </w:p>
        </w:tc>
      </w:tr>
      <w:tr w:rsidR="003B17A0" w:rsidRPr="00C903C5" w14:paraId="470832A6" w14:textId="77777777" w:rsidTr="00F36DF3">
        <w:trPr>
          <w:trHeight w:val="1014"/>
        </w:trPr>
        <w:tc>
          <w:tcPr>
            <w:tcW w:w="9498" w:type="dxa"/>
            <w:tcBorders>
              <w:top w:val="nil"/>
            </w:tcBorders>
          </w:tcPr>
          <w:p w14:paraId="534478B2" w14:textId="77777777" w:rsidR="003B17A0" w:rsidRPr="00C903C5" w:rsidRDefault="003B17A0" w:rsidP="00C903C5">
            <w:pPr>
              <w:spacing w:line="240" w:lineRule="auto"/>
              <w:rPr>
                <w:rFonts w:ascii="Times New Roman" w:hAnsi="Times New Roman" w:cs="Times New Roman"/>
                <w:b/>
                <w:szCs w:val="24"/>
              </w:rPr>
            </w:pPr>
          </w:p>
          <w:p w14:paraId="04D729D2" w14:textId="77777777" w:rsidR="003B17A0" w:rsidRPr="00C903C5" w:rsidRDefault="003B17A0" w:rsidP="00C903C5">
            <w:pPr>
              <w:spacing w:line="240" w:lineRule="auto"/>
              <w:rPr>
                <w:rFonts w:ascii="Times New Roman" w:hAnsi="Times New Roman" w:cs="Times New Roman"/>
                <w:b/>
                <w:szCs w:val="24"/>
              </w:rPr>
            </w:pPr>
            <w:r w:rsidRPr="00C903C5">
              <w:rPr>
                <w:rFonts w:ascii="Times New Roman" w:hAnsi="Times New Roman" w:cs="Times New Roman"/>
                <w:b/>
                <w:szCs w:val="24"/>
              </w:rPr>
              <w:t>Coordonator ştiinţific</w:t>
            </w:r>
            <w:r w:rsidRPr="00C903C5">
              <w:rPr>
                <w:rFonts w:ascii="Times New Roman" w:hAnsi="Times New Roman" w:cs="Times New Roman"/>
                <w:b/>
                <w:szCs w:val="24"/>
              </w:rPr>
              <w:tab/>
            </w:r>
            <w:r w:rsidRPr="00C903C5">
              <w:rPr>
                <w:rFonts w:ascii="Times New Roman" w:hAnsi="Times New Roman" w:cs="Times New Roman"/>
                <w:b/>
                <w:szCs w:val="24"/>
              </w:rPr>
              <w:tab/>
            </w:r>
            <w:r w:rsidRPr="00C903C5">
              <w:rPr>
                <w:rFonts w:ascii="Times New Roman" w:hAnsi="Times New Roman" w:cs="Times New Roman"/>
                <w:b/>
                <w:szCs w:val="24"/>
              </w:rPr>
              <w:tab/>
            </w:r>
            <w:r w:rsidRPr="00C903C5">
              <w:rPr>
                <w:rFonts w:ascii="Times New Roman" w:hAnsi="Times New Roman" w:cs="Times New Roman"/>
                <w:b/>
                <w:szCs w:val="24"/>
              </w:rPr>
              <w:tab/>
            </w:r>
            <w:r w:rsidRPr="00C903C5">
              <w:rPr>
                <w:rFonts w:ascii="Times New Roman" w:hAnsi="Times New Roman" w:cs="Times New Roman"/>
                <w:b/>
                <w:szCs w:val="24"/>
              </w:rPr>
              <w:tab/>
            </w:r>
            <w:r w:rsidRPr="00C903C5">
              <w:rPr>
                <w:rFonts w:ascii="Times New Roman" w:hAnsi="Times New Roman" w:cs="Times New Roman"/>
                <w:b/>
                <w:szCs w:val="24"/>
              </w:rPr>
              <w:tab/>
            </w:r>
            <w:r w:rsidRPr="00C903C5">
              <w:rPr>
                <w:rFonts w:ascii="Times New Roman" w:hAnsi="Times New Roman" w:cs="Times New Roman"/>
                <w:b/>
                <w:szCs w:val="24"/>
              </w:rPr>
              <w:tab/>
              <w:t>Viza facultăţii</w:t>
            </w:r>
          </w:p>
          <w:p w14:paraId="4D6C1902" w14:textId="77777777" w:rsidR="003B17A0" w:rsidRPr="00C903C5" w:rsidRDefault="003B17A0" w:rsidP="00C903C5">
            <w:pPr>
              <w:spacing w:line="240" w:lineRule="auto"/>
              <w:rPr>
                <w:rFonts w:ascii="Times New Roman" w:hAnsi="Times New Roman" w:cs="Times New Roman"/>
                <w:b/>
                <w:szCs w:val="24"/>
              </w:rPr>
            </w:pPr>
          </w:p>
        </w:tc>
      </w:tr>
      <w:tr w:rsidR="003B17A0" w:rsidRPr="00C903C5" w14:paraId="2BE02A2B" w14:textId="77777777" w:rsidTr="00F36DF3">
        <w:tc>
          <w:tcPr>
            <w:tcW w:w="9498" w:type="dxa"/>
          </w:tcPr>
          <w:p w14:paraId="208BEABD" w14:textId="77777777" w:rsidR="003B17A0" w:rsidRPr="00C903C5" w:rsidRDefault="003B17A0" w:rsidP="00C903C5">
            <w:pPr>
              <w:spacing w:line="240" w:lineRule="auto"/>
              <w:rPr>
                <w:rFonts w:ascii="Times New Roman" w:hAnsi="Times New Roman" w:cs="Times New Roman"/>
                <w:b/>
                <w:szCs w:val="24"/>
              </w:rPr>
            </w:pPr>
            <w:r w:rsidRPr="00C903C5">
              <w:rPr>
                <w:rFonts w:ascii="Times New Roman" w:hAnsi="Times New Roman" w:cs="Times New Roman"/>
                <w:b/>
                <w:szCs w:val="24"/>
              </w:rPr>
              <w:t>a) Tema lucrării de licenţă:</w:t>
            </w:r>
          </w:p>
          <w:p w14:paraId="32B925BC" w14:textId="77777777" w:rsidR="003B17A0" w:rsidRPr="00C903C5" w:rsidRDefault="003B17A0" w:rsidP="00C903C5">
            <w:pPr>
              <w:spacing w:line="240" w:lineRule="auto"/>
              <w:rPr>
                <w:rFonts w:ascii="Times New Roman" w:hAnsi="Times New Roman" w:cs="Times New Roman"/>
                <w:b/>
                <w:szCs w:val="24"/>
              </w:rPr>
            </w:pPr>
          </w:p>
          <w:p w14:paraId="03E9654F" w14:textId="77777777" w:rsidR="003B17A0" w:rsidRPr="00C903C5" w:rsidRDefault="003B17A0" w:rsidP="00C903C5">
            <w:pPr>
              <w:spacing w:line="240" w:lineRule="auto"/>
              <w:rPr>
                <w:rFonts w:ascii="Times New Roman" w:hAnsi="Times New Roman" w:cs="Times New Roman"/>
                <w:b/>
                <w:szCs w:val="24"/>
              </w:rPr>
            </w:pPr>
          </w:p>
        </w:tc>
      </w:tr>
      <w:tr w:rsidR="003B17A0" w:rsidRPr="00C903C5" w14:paraId="7BAE51FF" w14:textId="77777777" w:rsidTr="00F36DF3">
        <w:tc>
          <w:tcPr>
            <w:tcW w:w="9498" w:type="dxa"/>
          </w:tcPr>
          <w:p w14:paraId="51BE7C60" w14:textId="77777777" w:rsidR="003B17A0" w:rsidRPr="00C903C5" w:rsidRDefault="003B17A0" w:rsidP="00C903C5">
            <w:pPr>
              <w:spacing w:line="240" w:lineRule="auto"/>
              <w:rPr>
                <w:rFonts w:ascii="Times New Roman" w:hAnsi="Times New Roman" w:cs="Times New Roman"/>
                <w:b/>
                <w:szCs w:val="24"/>
              </w:rPr>
            </w:pPr>
            <w:r w:rsidRPr="00C903C5">
              <w:rPr>
                <w:rFonts w:ascii="Times New Roman" w:hAnsi="Times New Roman" w:cs="Times New Roman"/>
                <w:b/>
                <w:szCs w:val="24"/>
              </w:rPr>
              <w:t>b) Problemele principale tratate:</w:t>
            </w:r>
          </w:p>
          <w:p w14:paraId="13B65707" w14:textId="77777777" w:rsidR="003B17A0" w:rsidRPr="00C903C5" w:rsidRDefault="003B17A0" w:rsidP="00C903C5">
            <w:pPr>
              <w:spacing w:line="240" w:lineRule="auto"/>
              <w:rPr>
                <w:rFonts w:ascii="Times New Roman" w:hAnsi="Times New Roman" w:cs="Times New Roman"/>
                <w:b/>
                <w:szCs w:val="24"/>
              </w:rPr>
            </w:pPr>
          </w:p>
          <w:p w14:paraId="55356D73" w14:textId="77777777" w:rsidR="003B17A0" w:rsidRPr="00C903C5" w:rsidRDefault="003B17A0" w:rsidP="00C903C5">
            <w:pPr>
              <w:spacing w:line="240" w:lineRule="auto"/>
              <w:rPr>
                <w:rFonts w:ascii="Times New Roman" w:hAnsi="Times New Roman" w:cs="Times New Roman"/>
                <w:b/>
                <w:szCs w:val="24"/>
              </w:rPr>
            </w:pPr>
          </w:p>
          <w:p w14:paraId="7DB4C0AC" w14:textId="77777777" w:rsidR="003B17A0" w:rsidRPr="00C903C5" w:rsidRDefault="003B17A0" w:rsidP="00C903C5">
            <w:pPr>
              <w:spacing w:line="240" w:lineRule="auto"/>
              <w:rPr>
                <w:rFonts w:ascii="Times New Roman" w:hAnsi="Times New Roman" w:cs="Times New Roman"/>
                <w:b/>
                <w:szCs w:val="24"/>
              </w:rPr>
            </w:pPr>
          </w:p>
          <w:p w14:paraId="1A5075E8" w14:textId="77777777" w:rsidR="003B17A0" w:rsidRPr="00C903C5" w:rsidRDefault="003B17A0" w:rsidP="00C903C5">
            <w:pPr>
              <w:spacing w:line="240" w:lineRule="auto"/>
              <w:rPr>
                <w:rFonts w:ascii="Times New Roman" w:hAnsi="Times New Roman" w:cs="Times New Roman"/>
                <w:b/>
                <w:szCs w:val="24"/>
              </w:rPr>
            </w:pPr>
          </w:p>
          <w:p w14:paraId="1BC7FCA8" w14:textId="77777777" w:rsidR="003B17A0" w:rsidRPr="00C903C5" w:rsidRDefault="003B17A0" w:rsidP="00C903C5">
            <w:pPr>
              <w:spacing w:line="240" w:lineRule="auto"/>
              <w:rPr>
                <w:rFonts w:ascii="Times New Roman" w:hAnsi="Times New Roman" w:cs="Times New Roman"/>
                <w:b/>
                <w:szCs w:val="24"/>
              </w:rPr>
            </w:pPr>
            <w:r w:rsidRPr="00C903C5">
              <w:rPr>
                <w:rFonts w:ascii="Times New Roman" w:hAnsi="Times New Roman" w:cs="Times New Roman"/>
                <w:b/>
                <w:szCs w:val="24"/>
              </w:rPr>
              <w:t>c) Desene obligatorii:</w:t>
            </w:r>
          </w:p>
          <w:p w14:paraId="6234756C" w14:textId="77777777" w:rsidR="003B17A0" w:rsidRPr="00C903C5" w:rsidRDefault="003B17A0" w:rsidP="00C903C5">
            <w:pPr>
              <w:spacing w:line="240" w:lineRule="auto"/>
              <w:rPr>
                <w:rFonts w:ascii="Times New Roman" w:hAnsi="Times New Roman" w:cs="Times New Roman"/>
                <w:b/>
                <w:szCs w:val="24"/>
              </w:rPr>
            </w:pPr>
          </w:p>
          <w:p w14:paraId="11899983" w14:textId="77777777" w:rsidR="003B17A0" w:rsidRPr="00C903C5" w:rsidRDefault="003B17A0" w:rsidP="00C903C5">
            <w:pPr>
              <w:spacing w:line="240" w:lineRule="auto"/>
              <w:rPr>
                <w:rFonts w:ascii="Times New Roman" w:hAnsi="Times New Roman" w:cs="Times New Roman"/>
                <w:b/>
                <w:szCs w:val="24"/>
              </w:rPr>
            </w:pPr>
          </w:p>
          <w:p w14:paraId="66D2F1EE" w14:textId="77777777" w:rsidR="003B17A0" w:rsidRPr="00C903C5" w:rsidRDefault="003B17A0" w:rsidP="00C903C5">
            <w:pPr>
              <w:spacing w:line="240" w:lineRule="auto"/>
              <w:rPr>
                <w:rFonts w:ascii="Times New Roman" w:hAnsi="Times New Roman" w:cs="Times New Roman"/>
                <w:b/>
                <w:szCs w:val="24"/>
              </w:rPr>
            </w:pPr>
          </w:p>
          <w:p w14:paraId="45983245" w14:textId="77777777" w:rsidR="003B17A0" w:rsidRPr="00C903C5" w:rsidRDefault="003B17A0" w:rsidP="00C903C5">
            <w:pPr>
              <w:spacing w:line="240" w:lineRule="auto"/>
              <w:rPr>
                <w:rFonts w:ascii="Times New Roman" w:hAnsi="Times New Roman" w:cs="Times New Roman"/>
                <w:b/>
                <w:szCs w:val="24"/>
              </w:rPr>
            </w:pPr>
          </w:p>
          <w:p w14:paraId="7ACD4FBD" w14:textId="77777777" w:rsidR="003B17A0" w:rsidRPr="00C903C5" w:rsidRDefault="003B17A0" w:rsidP="00C903C5">
            <w:pPr>
              <w:spacing w:line="240" w:lineRule="auto"/>
              <w:rPr>
                <w:rFonts w:ascii="Times New Roman" w:hAnsi="Times New Roman" w:cs="Times New Roman"/>
                <w:b/>
                <w:szCs w:val="24"/>
              </w:rPr>
            </w:pPr>
            <w:r w:rsidRPr="00C903C5">
              <w:rPr>
                <w:rFonts w:ascii="Times New Roman" w:hAnsi="Times New Roman" w:cs="Times New Roman"/>
                <w:b/>
                <w:szCs w:val="24"/>
              </w:rPr>
              <w:t>d) Softuri obligatorii:</w:t>
            </w:r>
          </w:p>
          <w:p w14:paraId="3178FB39" w14:textId="77777777" w:rsidR="003B17A0" w:rsidRPr="00C903C5" w:rsidRDefault="003B17A0" w:rsidP="00C903C5">
            <w:pPr>
              <w:spacing w:line="240" w:lineRule="auto"/>
              <w:rPr>
                <w:rFonts w:ascii="Times New Roman" w:hAnsi="Times New Roman" w:cs="Times New Roman"/>
                <w:b/>
                <w:szCs w:val="24"/>
              </w:rPr>
            </w:pPr>
          </w:p>
          <w:p w14:paraId="094A9366" w14:textId="77777777" w:rsidR="003B17A0" w:rsidRPr="00C903C5" w:rsidRDefault="003B17A0" w:rsidP="00C903C5">
            <w:pPr>
              <w:spacing w:line="240" w:lineRule="auto"/>
              <w:rPr>
                <w:rFonts w:ascii="Times New Roman" w:hAnsi="Times New Roman" w:cs="Times New Roman"/>
                <w:b/>
                <w:szCs w:val="24"/>
              </w:rPr>
            </w:pPr>
          </w:p>
          <w:p w14:paraId="0D0573CB" w14:textId="77777777" w:rsidR="003B17A0" w:rsidRPr="00C903C5" w:rsidRDefault="003B17A0" w:rsidP="00C903C5">
            <w:pPr>
              <w:spacing w:line="240" w:lineRule="auto"/>
              <w:rPr>
                <w:rFonts w:ascii="Times New Roman" w:hAnsi="Times New Roman" w:cs="Times New Roman"/>
                <w:b/>
                <w:szCs w:val="24"/>
              </w:rPr>
            </w:pPr>
          </w:p>
          <w:p w14:paraId="2537EE04" w14:textId="77777777" w:rsidR="003B17A0" w:rsidRPr="00C903C5" w:rsidRDefault="003B17A0" w:rsidP="00C903C5">
            <w:pPr>
              <w:spacing w:line="240" w:lineRule="auto"/>
              <w:rPr>
                <w:rFonts w:ascii="Times New Roman" w:hAnsi="Times New Roman" w:cs="Times New Roman"/>
                <w:b/>
                <w:szCs w:val="24"/>
              </w:rPr>
            </w:pPr>
          </w:p>
          <w:p w14:paraId="6DB2DCED" w14:textId="77777777" w:rsidR="003B17A0" w:rsidRPr="00C903C5" w:rsidRDefault="003B17A0" w:rsidP="00C903C5">
            <w:pPr>
              <w:spacing w:line="240" w:lineRule="auto"/>
              <w:rPr>
                <w:rFonts w:ascii="Times New Roman" w:hAnsi="Times New Roman" w:cs="Times New Roman"/>
                <w:b/>
                <w:szCs w:val="24"/>
              </w:rPr>
            </w:pPr>
            <w:r w:rsidRPr="00C903C5">
              <w:rPr>
                <w:rFonts w:ascii="Times New Roman" w:hAnsi="Times New Roman" w:cs="Times New Roman"/>
                <w:b/>
                <w:szCs w:val="24"/>
              </w:rPr>
              <w:t>e) Bibliografia recomandată:</w:t>
            </w:r>
          </w:p>
          <w:p w14:paraId="01D26943" w14:textId="77777777" w:rsidR="003B17A0" w:rsidRPr="00C903C5" w:rsidRDefault="003B17A0" w:rsidP="00C903C5">
            <w:pPr>
              <w:spacing w:line="240" w:lineRule="auto"/>
              <w:rPr>
                <w:rFonts w:ascii="Times New Roman" w:hAnsi="Times New Roman" w:cs="Times New Roman"/>
                <w:b/>
                <w:szCs w:val="24"/>
              </w:rPr>
            </w:pPr>
          </w:p>
          <w:p w14:paraId="001CD7E1" w14:textId="77777777" w:rsidR="003B17A0" w:rsidRPr="00C903C5" w:rsidRDefault="003B17A0" w:rsidP="00C903C5">
            <w:pPr>
              <w:spacing w:line="240" w:lineRule="auto"/>
              <w:rPr>
                <w:rFonts w:ascii="Times New Roman" w:hAnsi="Times New Roman" w:cs="Times New Roman"/>
                <w:b/>
                <w:szCs w:val="24"/>
              </w:rPr>
            </w:pPr>
          </w:p>
          <w:p w14:paraId="6D92907B" w14:textId="77777777" w:rsidR="003B17A0" w:rsidRPr="00C903C5" w:rsidRDefault="003B17A0" w:rsidP="00C903C5">
            <w:pPr>
              <w:spacing w:line="240" w:lineRule="auto"/>
              <w:rPr>
                <w:rFonts w:ascii="Times New Roman" w:hAnsi="Times New Roman" w:cs="Times New Roman"/>
                <w:b/>
                <w:szCs w:val="24"/>
              </w:rPr>
            </w:pPr>
          </w:p>
          <w:p w14:paraId="2ABDA2EF" w14:textId="77777777" w:rsidR="003B17A0" w:rsidRPr="00C903C5" w:rsidRDefault="003B17A0" w:rsidP="00C903C5">
            <w:pPr>
              <w:spacing w:line="240" w:lineRule="auto"/>
              <w:rPr>
                <w:rFonts w:ascii="Times New Roman" w:hAnsi="Times New Roman" w:cs="Times New Roman"/>
                <w:b/>
                <w:szCs w:val="24"/>
              </w:rPr>
            </w:pPr>
          </w:p>
          <w:p w14:paraId="482075D4" w14:textId="77777777" w:rsidR="003B17A0" w:rsidRPr="00C903C5" w:rsidRDefault="003B17A0" w:rsidP="00C903C5">
            <w:pPr>
              <w:spacing w:line="240" w:lineRule="auto"/>
              <w:rPr>
                <w:rFonts w:ascii="Times New Roman" w:hAnsi="Times New Roman" w:cs="Times New Roman"/>
                <w:b/>
                <w:szCs w:val="24"/>
              </w:rPr>
            </w:pPr>
          </w:p>
          <w:p w14:paraId="2055190A" w14:textId="77777777" w:rsidR="003B17A0" w:rsidRPr="00C903C5" w:rsidRDefault="003B17A0" w:rsidP="00C903C5">
            <w:pPr>
              <w:spacing w:line="240" w:lineRule="auto"/>
              <w:rPr>
                <w:rFonts w:ascii="Times New Roman" w:hAnsi="Times New Roman" w:cs="Times New Roman"/>
                <w:b/>
                <w:szCs w:val="24"/>
              </w:rPr>
            </w:pPr>
          </w:p>
        </w:tc>
      </w:tr>
      <w:tr w:rsidR="003B17A0" w:rsidRPr="00C903C5" w14:paraId="319C520C" w14:textId="77777777" w:rsidTr="00F36DF3">
        <w:tc>
          <w:tcPr>
            <w:tcW w:w="9498" w:type="dxa"/>
          </w:tcPr>
          <w:p w14:paraId="698C9AC5" w14:textId="77777777" w:rsidR="003B17A0" w:rsidRPr="00C903C5" w:rsidRDefault="003B17A0" w:rsidP="00C903C5">
            <w:pPr>
              <w:spacing w:line="240" w:lineRule="auto"/>
              <w:rPr>
                <w:rFonts w:ascii="Times New Roman" w:hAnsi="Times New Roman" w:cs="Times New Roman"/>
                <w:b/>
                <w:szCs w:val="24"/>
              </w:rPr>
            </w:pPr>
            <w:r w:rsidRPr="00C903C5">
              <w:rPr>
                <w:rFonts w:ascii="Times New Roman" w:hAnsi="Times New Roman" w:cs="Times New Roman"/>
                <w:b/>
                <w:szCs w:val="24"/>
              </w:rPr>
              <w:t>f) Termene obligatorii de consultaţii:</w:t>
            </w:r>
          </w:p>
          <w:p w14:paraId="521A7093" w14:textId="77777777" w:rsidR="003B17A0" w:rsidRPr="00C903C5" w:rsidRDefault="003B17A0" w:rsidP="00C903C5">
            <w:pPr>
              <w:spacing w:line="240" w:lineRule="auto"/>
              <w:rPr>
                <w:rFonts w:ascii="Times New Roman" w:hAnsi="Times New Roman" w:cs="Times New Roman"/>
                <w:b/>
                <w:szCs w:val="24"/>
              </w:rPr>
            </w:pPr>
          </w:p>
          <w:p w14:paraId="5B5D9EA7" w14:textId="77777777" w:rsidR="003B17A0" w:rsidRPr="00C903C5" w:rsidRDefault="003B17A0" w:rsidP="00C903C5">
            <w:pPr>
              <w:spacing w:line="240" w:lineRule="auto"/>
              <w:rPr>
                <w:rFonts w:ascii="Times New Roman" w:hAnsi="Times New Roman" w:cs="Times New Roman"/>
                <w:b/>
                <w:szCs w:val="24"/>
              </w:rPr>
            </w:pPr>
          </w:p>
        </w:tc>
      </w:tr>
      <w:tr w:rsidR="003B17A0" w:rsidRPr="00C903C5" w14:paraId="3F49BBA8" w14:textId="77777777" w:rsidTr="00F36DF3">
        <w:tc>
          <w:tcPr>
            <w:tcW w:w="9498" w:type="dxa"/>
          </w:tcPr>
          <w:p w14:paraId="550466FB" w14:textId="77777777" w:rsidR="003B17A0" w:rsidRPr="00C903C5" w:rsidRDefault="003B17A0" w:rsidP="00C903C5">
            <w:pPr>
              <w:spacing w:line="240" w:lineRule="auto"/>
              <w:rPr>
                <w:rFonts w:ascii="Times New Roman" w:hAnsi="Times New Roman" w:cs="Times New Roman"/>
                <w:b/>
                <w:szCs w:val="24"/>
              </w:rPr>
            </w:pPr>
            <w:r w:rsidRPr="00C903C5">
              <w:rPr>
                <w:rFonts w:ascii="Times New Roman" w:hAnsi="Times New Roman" w:cs="Times New Roman"/>
                <w:b/>
                <w:szCs w:val="24"/>
              </w:rPr>
              <w:t>g) Locul şi durata practicii :</w:t>
            </w:r>
          </w:p>
          <w:p w14:paraId="24EF961C" w14:textId="77777777" w:rsidR="003B17A0" w:rsidRPr="00C903C5" w:rsidRDefault="003B17A0" w:rsidP="00C903C5">
            <w:pPr>
              <w:spacing w:line="240" w:lineRule="auto"/>
              <w:rPr>
                <w:rFonts w:ascii="Times New Roman" w:hAnsi="Times New Roman" w:cs="Times New Roman"/>
                <w:b/>
                <w:szCs w:val="24"/>
              </w:rPr>
            </w:pPr>
          </w:p>
          <w:p w14:paraId="165E6B5E" w14:textId="77777777" w:rsidR="003B17A0" w:rsidRPr="00C903C5" w:rsidRDefault="003B17A0" w:rsidP="00C903C5">
            <w:pPr>
              <w:spacing w:line="240" w:lineRule="auto"/>
              <w:rPr>
                <w:rFonts w:ascii="Times New Roman" w:hAnsi="Times New Roman" w:cs="Times New Roman"/>
                <w:b/>
                <w:szCs w:val="24"/>
              </w:rPr>
            </w:pPr>
          </w:p>
        </w:tc>
      </w:tr>
      <w:tr w:rsidR="003B17A0" w:rsidRPr="00C903C5" w14:paraId="416522BA" w14:textId="77777777" w:rsidTr="00F36DF3">
        <w:tc>
          <w:tcPr>
            <w:tcW w:w="9498" w:type="dxa"/>
          </w:tcPr>
          <w:p w14:paraId="0AB0F2F4" w14:textId="77777777" w:rsidR="003B17A0" w:rsidRPr="00C903C5" w:rsidRDefault="003B17A0" w:rsidP="00C903C5">
            <w:pPr>
              <w:spacing w:line="240" w:lineRule="auto"/>
              <w:rPr>
                <w:rFonts w:ascii="Times New Roman" w:hAnsi="Times New Roman" w:cs="Times New Roman"/>
                <w:b/>
                <w:szCs w:val="24"/>
              </w:rPr>
            </w:pPr>
            <w:r w:rsidRPr="00C903C5">
              <w:rPr>
                <w:rFonts w:ascii="Times New Roman" w:hAnsi="Times New Roman" w:cs="Times New Roman"/>
                <w:b/>
                <w:szCs w:val="24"/>
              </w:rPr>
              <w:t xml:space="preserve">   Primit tema la data de:</w:t>
            </w:r>
          </w:p>
        </w:tc>
      </w:tr>
      <w:tr w:rsidR="003B17A0" w:rsidRPr="00C903C5" w14:paraId="65E5090C" w14:textId="77777777" w:rsidTr="00F36DF3">
        <w:tc>
          <w:tcPr>
            <w:tcW w:w="9498" w:type="dxa"/>
          </w:tcPr>
          <w:p w14:paraId="5FF21A3A" w14:textId="77777777" w:rsidR="003B17A0" w:rsidRPr="00C903C5" w:rsidRDefault="003B17A0" w:rsidP="00C903C5">
            <w:pPr>
              <w:spacing w:line="240" w:lineRule="auto"/>
              <w:rPr>
                <w:rFonts w:ascii="Times New Roman" w:hAnsi="Times New Roman" w:cs="Times New Roman"/>
                <w:b/>
                <w:szCs w:val="24"/>
              </w:rPr>
            </w:pPr>
            <w:r w:rsidRPr="00C903C5">
              <w:rPr>
                <w:rFonts w:ascii="Times New Roman" w:hAnsi="Times New Roman" w:cs="Times New Roman"/>
                <w:b/>
                <w:szCs w:val="24"/>
              </w:rPr>
              <w:t xml:space="preserve">   Termen de predare:</w:t>
            </w:r>
          </w:p>
        </w:tc>
      </w:tr>
      <w:tr w:rsidR="003B17A0" w:rsidRPr="00C903C5" w14:paraId="2F91F500" w14:textId="77777777" w:rsidTr="00F36DF3">
        <w:tc>
          <w:tcPr>
            <w:tcW w:w="9498" w:type="dxa"/>
          </w:tcPr>
          <w:p w14:paraId="1E98F35E" w14:textId="77777777" w:rsidR="003B17A0" w:rsidRPr="00C903C5" w:rsidRDefault="003B17A0" w:rsidP="00C903C5">
            <w:pPr>
              <w:spacing w:line="240" w:lineRule="auto"/>
              <w:rPr>
                <w:rFonts w:ascii="Times New Roman" w:hAnsi="Times New Roman" w:cs="Times New Roman"/>
                <w:b/>
                <w:szCs w:val="24"/>
              </w:rPr>
            </w:pPr>
            <w:r w:rsidRPr="00C903C5">
              <w:rPr>
                <w:rFonts w:ascii="Times New Roman" w:hAnsi="Times New Roman" w:cs="Times New Roman"/>
                <w:b/>
                <w:szCs w:val="24"/>
              </w:rPr>
              <w:t xml:space="preserve">   Semnătura Director Departament</w:t>
            </w:r>
            <w:r w:rsidRPr="00C903C5">
              <w:rPr>
                <w:rFonts w:ascii="Times New Roman" w:hAnsi="Times New Roman" w:cs="Times New Roman"/>
                <w:b/>
                <w:szCs w:val="24"/>
              </w:rPr>
              <w:tab/>
            </w:r>
            <w:r w:rsidRPr="00C903C5">
              <w:rPr>
                <w:rFonts w:ascii="Times New Roman" w:hAnsi="Times New Roman" w:cs="Times New Roman"/>
                <w:b/>
                <w:szCs w:val="24"/>
              </w:rPr>
              <w:tab/>
            </w:r>
            <w:r w:rsidRPr="00C903C5">
              <w:rPr>
                <w:rFonts w:ascii="Times New Roman" w:hAnsi="Times New Roman" w:cs="Times New Roman"/>
                <w:b/>
                <w:szCs w:val="24"/>
              </w:rPr>
              <w:tab/>
              <w:t>Semnătura coordonatorului</w:t>
            </w:r>
          </w:p>
          <w:p w14:paraId="6CBD271A" w14:textId="77777777" w:rsidR="003B17A0" w:rsidRPr="00C903C5" w:rsidRDefault="003B17A0" w:rsidP="00C903C5">
            <w:pPr>
              <w:spacing w:line="240" w:lineRule="auto"/>
              <w:rPr>
                <w:rFonts w:ascii="Times New Roman" w:hAnsi="Times New Roman" w:cs="Times New Roman"/>
                <w:b/>
                <w:szCs w:val="24"/>
              </w:rPr>
            </w:pPr>
          </w:p>
        </w:tc>
      </w:tr>
      <w:tr w:rsidR="003B17A0" w:rsidRPr="00C903C5" w14:paraId="7D6877CD" w14:textId="77777777" w:rsidTr="00F36DF3">
        <w:trPr>
          <w:trHeight w:val="682"/>
        </w:trPr>
        <w:tc>
          <w:tcPr>
            <w:tcW w:w="9498" w:type="dxa"/>
          </w:tcPr>
          <w:p w14:paraId="0D70D1DA" w14:textId="77777777" w:rsidR="003B17A0" w:rsidRPr="00C903C5" w:rsidRDefault="003B17A0" w:rsidP="00C903C5">
            <w:pPr>
              <w:spacing w:line="240" w:lineRule="auto"/>
              <w:rPr>
                <w:rFonts w:ascii="Times New Roman" w:hAnsi="Times New Roman" w:cs="Times New Roman"/>
                <w:b/>
                <w:szCs w:val="24"/>
              </w:rPr>
            </w:pPr>
            <w:r w:rsidRPr="00C903C5">
              <w:rPr>
                <w:rFonts w:ascii="Times New Roman" w:hAnsi="Times New Roman" w:cs="Times New Roman"/>
                <w:b/>
                <w:szCs w:val="24"/>
              </w:rPr>
              <w:t xml:space="preserve">   Semnătura candidatului</w:t>
            </w:r>
          </w:p>
          <w:p w14:paraId="3C2F4B4C" w14:textId="77777777" w:rsidR="003B17A0" w:rsidRPr="00C903C5" w:rsidRDefault="003B17A0" w:rsidP="00C903C5">
            <w:pPr>
              <w:spacing w:line="240" w:lineRule="auto"/>
              <w:rPr>
                <w:rFonts w:ascii="Times New Roman" w:hAnsi="Times New Roman" w:cs="Times New Roman"/>
                <w:b/>
                <w:szCs w:val="24"/>
              </w:rPr>
            </w:pPr>
          </w:p>
        </w:tc>
      </w:tr>
    </w:tbl>
    <w:p w14:paraId="24831279" w14:textId="77777777" w:rsidR="003B17A0" w:rsidRDefault="003B17A0">
      <w:pPr>
        <w:rPr>
          <w:rStyle w:val="IntenseEmphasis"/>
          <w:rFonts w:ascii="Times New Roman" w:hAnsi="Times New Roman"/>
          <w:b w:val="0"/>
          <w:bCs w:val="0"/>
          <w:caps w:val="0"/>
          <w:sz w:val="20"/>
          <w:szCs w:val="20"/>
        </w:rPr>
      </w:pPr>
    </w:p>
    <w:p w14:paraId="156EAED6" w14:textId="0E7AF725" w:rsidR="003B17A0" w:rsidRDefault="003B17A0">
      <w:pPr>
        <w:rPr>
          <w:rStyle w:val="IntenseEmphasis"/>
          <w:rFonts w:ascii="Times New Roman" w:hAnsi="Times New Roman"/>
          <w:b w:val="0"/>
          <w:bCs w:val="0"/>
          <w:caps w:val="0"/>
          <w:sz w:val="20"/>
          <w:szCs w:val="20"/>
        </w:rPr>
      </w:pPr>
      <w:r>
        <w:rPr>
          <w:rStyle w:val="IntenseEmphasis"/>
          <w:rFonts w:ascii="Times New Roman" w:hAnsi="Times New Roman"/>
          <w:b w:val="0"/>
          <w:bCs w:val="0"/>
          <w:caps w:val="0"/>
          <w:sz w:val="20"/>
          <w:szCs w:val="20"/>
        </w:rPr>
        <w:br w:type="page"/>
      </w:r>
    </w:p>
    <w:p w14:paraId="46617948" w14:textId="77777777" w:rsidR="00185D7E" w:rsidRPr="00875BC1" w:rsidRDefault="00185D7E" w:rsidP="00185D7E">
      <w:pPr>
        <w:pStyle w:val="Default"/>
        <w:spacing w:line="276" w:lineRule="auto"/>
        <w:jc w:val="center"/>
        <w:rPr>
          <w:b/>
          <w:bCs/>
          <w:sz w:val="36"/>
          <w:szCs w:val="28"/>
        </w:rPr>
      </w:pPr>
      <w:r w:rsidRPr="00875BC1">
        <w:rPr>
          <w:b/>
          <w:bCs/>
          <w:sz w:val="36"/>
          <w:szCs w:val="28"/>
        </w:rPr>
        <w:lastRenderedPageBreak/>
        <w:t>DECLARAŢIE,</w:t>
      </w:r>
    </w:p>
    <w:p w14:paraId="24769F84" w14:textId="77777777" w:rsidR="00185D7E" w:rsidRDefault="00185D7E" w:rsidP="00185D7E">
      <w:pPr>
        <w:pStyle w:val="Default"/>
        <w:spacing w:line="276" w:lineRule="auto"/>
        <w:jc w:val="center"/>
        <w:rPr>
          <w:sz w:val="28"/>
          <w:szCs w:val="28"/>
        </w:rPr>
      </w:pPr>
    </w:p>
    <w:p w14:paraId="75D2550E" w14:textId="77777777" w:rsidR="00185D7E" w:rsidRDefault="00185D7E" w:rsidP="00185D7E">
      <w:pPr>
        <w:pStyle w:val="Default"/>
        <w:spacing w:line="276" w:lineRule="auto"/>
        <w:jc w:val="center"/>
        <w:rPr>
          <w:sz w:val="28"/>
          <w:szCs w:val="28"/>
        </w:rPr>
      </w:pPr>
    </w:p>
    <w:p w14:paraId="2115EC94" w14:textId="77777777" w:rsidR="00185D7E" w:rsidRPr="00875BC1" w:rsidRDefault="00185D7E" w:rsidP="00185D7E">
      <w:pPr>
        <w:pStyle w:val="Default"/>
        <w:spacing w:line="276" w:lineRule="auto"/>
        <w:jc w:val="center"/>
      </w:pPr>
    </w:p>
    <w:p w14:paraId="6121B238" w14:textId="1C2A4BB5" w:rsidR="00185D7E" w:rsidRPr="00875BC1" w:rsidRDefault="00185D7E" w:rsidP="00185D7E">
      <w:pPr>
        <w:pStyle w:val="Default"/>
        <w:spacing w:line="276" w:lineRule="auto"/>
      </w:pPr>
      <w:r w:rsidRPr="00875BC1">
        <w:t>Subsemnatul</w:t>
      </w:r>
      <w:r>
        <w:t>__</w:t>
      </w:r>
      <w:ins w:id="2" w:author="stbrassai" w:date="2015-06-23T21:58:00Z">
        <w:r w:rsidR="005F4140" w:rsidRPr="005F4140">
          <w:t xml:space="preserve"> Gábor Szabolcs-László </w:t>
        </w:r>
      </w:ins>
      <w:del w:id="3" w:author="stbrassai" w:date="2015-06-23T21:58:00Z">
        <w:r w:rsidDel="005F4140">
          <w:delText>___________________</w:delText>
        </w:r>
      </w:del>
      <w:r>
        <w:t>_________________________________________</w:t>
      </w:r>
      <w:r w:rsidRPr="00875BC1">
        <w:t xml:space="preserve"> </w:t>
      </w:r>
    </w:p>
    <w:p w14:paraId="64BF00FB" w14:textId="307063FF" w:rsidR="00185D7E" w:rsidRPr="00875BC1" w:rsidRDefault="00185D7E" w:rsidP="00185D7E">
      <w:pPr>
        <w:pStyle w:val="Default"/>
        <w:spacing w:line="276" w:lineRule="auto"/>
      </w:pPr>
      <w:r w:rsidRPr="00875BC1">
        <w:t>absolvent al specializă</w:t>
      </w:r>
      <w:r>
        <w:t>rii ______</w:t>
      </w:r>
      <w:r w:rsidRPr="00EB6F64">
        <w:rPr>
          <w:u w:val="single"/>
        </w:rPr>
        <w:t xml:space="preserve"> Automatică și informatică aplicată</w:t>
      </w:r>
      <w:r>
        <w:t>__________________</w:t>
      </w:r>
    </w:p>
    <w:p w14:paraId="0E9599F1" w14:textId="77777777" w:rsidR="00185D7E" w:rsidRPr="00875BC1" w:rsidRDefault="00185D7E" w:rsidP="00185D7E">
      <w:pPr>
        <w:pStyle w:val="Default"/>
        <w:spacing w:line="276" w:lineRule="auto"/>
      </w:pPr>
    </w:p>
    <w:p w14:paraId="1C3F7697" w14:textId="77777777" w:rsidR="00185D7E" w:rsidRDefault="00185D7E" w:rsidP="00185D7E">
      <w:pPr>
        <w:pStyle w:val="Default"/>
        <w:spacing w:line="276" w:lineRule="auto"/>
        <w:jc w:val="both"/>
      </w:pPr>
      <w:r w:rsidRPr="00875BC1">
        <w:t xml:space="preserve">la </w:t>
      </w:r>
      <w:r w:rsidRPr="00875BC1">
        <w:rPr>
          <w:b/>
          <w:bCs/>
        </w:rPr>
        <w:t xml:space="preserve">Facultatea de Ştiinţe Tehnice şi Umaniste – Tîrgu Mureş </w:t>
      </w:r>
      <w:r w:rsidRPr="00875BC1">
        <w:t xml:space="preserve">, </w:t>
      </w:r>
      <w:r w:rsidRPr="00875BC1">
        <w:rPr>
          <w:b/>
          <w:bCs/>
        </w:rPr>
        <w:t xml:space="preserve">Universitatea „Sapientia” din Cluj-Napoca </w:t>
      </w:r>
      <w:r w:rsidRPr="00875BC1">
        <w:t xml:space="preserve">certific prin prezenta că am luat la cunostinţă de cele prezentate mai jos şi că îmi asum, în acest context, originalitatea lucrării mele de licenţă/disertaţie cu: </w:t>
      </w:r>
    </w:p>
    <w:p w14:paraId="49B52FA2" w14:textId="77777777" w:rsidR="00185D7E" w:rsidRPr="00875BC1" w:rsidRDefault="00185D7E" w:rsidP="00185D7E">
      <w:pPr>
        <w:pStyle w:val="Default"/>
        <w:spacing w:line="276" w:lineRule="auto"/>
      </w:pPr>
    </w:p>
    <w:p w14:paraId="46F13D35" w14:textId="6F38498C" w:rsidR="00185D7E" w:rsidRPr="00875BC1" w:rsidRDefault="00185D7E" w:rsidP="00185D7E">
      <w:pPr>
        <w:pStyle w:val="Default"/>
        <w:spacing w:line="276" w:lineRule="auto"/>
      </w:pPr>
      <w:r w:rsidRPr="00875BC1">
        <w:t xml:space="preserve">titlul </w:t>
      </w:r>
      <w:r>
        <w:t>_</w:t>
      </w:r>
      <w:ins w:id="4" w:author="stbrassai" w:date="2015-06-23T21:54:00Z">
        <w:r w:rsidR="005F4140" w:rsidRPr="005F4140">
          <w:rPr>
            <w:u w:val="single"/>
            <w:rPrChange w:id="5" w:author="stbrassai" w:date="2015-06-23T21:55:00Z">
              <w:rPr/>
            </w:rPrChange>
          </w:rPr>
          <w:t>Proiectarea și implementarea unui robot mobil utilizând resurse hardware  bazate pe circuite FPGA</w:t>
        </w:r>
      </w:ins>
      <w:del w:id="6" w:author="stbrassai" w:date="2015-06-23T21:54:00Z">
        <w:r w:rsidDel="005F4140">
          <w:delText>_</w:delText>
        </w:r>
      </w:del>
      <w:del w:id="7" w:author="stbrassai" w:date="2015-06-23T21:55:00Z">
        <w:r w:rsidDel="005F4140">
          <w:delText>_______</w:delText>
        </w:r>
      </w:del>
      <w:r>
        <w:t>___________________________________________________________</w:t>
      </w:r>
    </w:p>
    <w:p w14:paraId="2FC5EE8D" w14:textId="3775A1A7" w:rsidR="00185D7E" w:rsidRDefault="00185D7E" w:rsidP="00185D7E">
      <w:pPr>
        <w:pStyle w:val="Default"/>
        <w:spacing w:line="276" w:lineRule="auto"/>
      </w:pPr>
      <w:r w:rsidRPr="00875BC1">
        <w:t xml:space="preserve">coordonator </w:t>
      </w:r>
      <w:del w:id="8" w:author="stbrassai" w:date="2015-06-23T21:56:00Z">
        <w:r w:rsidRPr="005F4140" w:rsidDel="005F4140">
          <w:rPr>
            <w:u w:val="single"/>
            <w:rPrChange w:id="9" w:author="stbrassai" w:date="2015-06-23T21:56:00Z">
              <w:rPr/>
            </w:rPrChange>
          </w:rPr>
          <w:delText>__</w:delText>
        </w:r>
      </w:del>
      <w:ins w:id="10" w:author="stbrassai" w:date="2015-06-23T21:56:00Z">
        <w:r w:rsidR="005F4140">
          <w:rPr>
            <w:u w:val="single"/>
          </w:rPr>
          <w:t xml:space="preserve">  </w:t>
        </w:r>
        <w:r w:rsidR="005F4140" w:rsidRPr="005F4140">
          <w:rPr>
            <w:rFonts w:ascii="Calibri" w:eastAsia="Calibri" w:hAnsi="Calibri" w:cs="Calibri"/>
            <w:color w:val="0000FF"/>
            <w:sz w:val="28"/>
            <w:szCs w:val="28"/>
            <w:u w:val="single"/>
            <w:lang w:val="ro-RO" w:eastAsia="zh-CN"/>
            <w:rPrChange w:id="11" w:author="stbrassai" w:date="2015-06-23T21:56:00Z">
              <w:rPr>
                <w:rFonts w:ascii="Calibri" w:eastAsia="Calibri" w:hAnsi="Calibri" w:cs="Calibri"/>
                <w:color w:val="0000FF"/>
                <w:sz w:val="28"/>
                <w:szCs w:val="28"/>
                <w:lang w:val="ro-RO" w:eastAsia="zh-CN"/>
              </w:rPr>
            </w:rPrChange>
          </w:rPr>
          <w:t xml:space="preserve"> </w:t>
        </w:r>
        <w:r w:rsidR="005F4140" w:rsidRPr="00D956DC">
          <w:rPr>
            <w:lang w:val="ro-RO"/>
          </w:rPr>
          <w:t>Brassai Sándor Tihamér</w:t>
        </w:r>
      </w:ins>
      <w:ins w:id="12" w:author="stbrassai" w:date="2015-06-23T21:57:00Z">
        <w:r w:rsidR="005F4140" w:rsidRPr="005F4140">
          <w:rPr>
            <w:lang w:val="ro-RO"/>
          </w:rPr>
          <w:t>__</w:t>
        </w:r>
      </w:ins>
      <w:del w:id="13" w:author="stbrassai" w:date="2015-06-23T21:56:00Z">
        <w:r w:rsidDel="005F4140">
          <w:delText>____________________</w:delText>
        </w:r>
      </w:del>
      <w:r>
        <w:t>________________________________________</w:t>
      </w:r>
    </w:p>
    <w:p w14:paraId="575D57F6" w14:textId="2A535890" w:rsidR="00185D7E" w:rsidRPr="00875BC1" w:rsidRDefault="00185D7E" w:rsidP="00185D7E">
      <w:pPr>
        <w:pStyle w:val="Default"/>
        <w:spacing w:line="276" w:lineRule="auto"/>
      </w:pPr>
      <w:r w:rsidRPr="00875BC1">
        <w:t xml:space="preserve">prezentată în sesiunea </w:t>
      </w:r>
      <w:r>
        <w:t>____2015______________________________________________</w:t>
      </w:r>
    </w:p>
    <w:p w14:paraId="33044FCF" w14:textId="77777777" w:rsidR="00185D7E" w:rsidRDefault="00185D7E" w:rsidP="00185D7E">
      <w:pPr>
        <w:pStyle w:val="Default"/>
        <w:spacing w:line="276" w:lineRule="auto"/>
      </w:pPr>
    </w:p>
    <w:p w14:paraId="47769110" w14:textId="77777777" w:rsidR="00185D7E" w:rsidRPr="00875BC1" w:rsidRDefault="00185D7E" w:rsidP="00185D7E">
      <w:pPr>
        <w:pStyle w:val="Default"/>
        <w:spacing w:line="276" w:lineRule="auto"/>
      </w:pPr>
      <w:r w:rsidRPr="00875BC1">
        <w:t xml:space="preserve">La elaborarea lucrării de licenţă/disertaţie, se consideră plagiat una dintre următoarele acţiuni: </w:t>
      </w:r>
    </w:p>
    <w:p w14:paraId="2AA7FCFD" w14:textId="77777777" w:rsidR="00185D7E" w:rsidRPr="00875BC1" w:rsidRDefault="00185D7E" w:rsidP="00185D7E">
      <w:pPr>
        <w:pStyle w:val="Default"/>
        <w:spacing w:line="276" w:lineRule="auto"/>
        <w:ind w:left="720"/>
      </w:pPr>
      <w:r w:rsidRPr="00875BC1">
        <w:rPr>
          <w:rFonts w:ascii="Wingdings" w:hAnsi="Wingdings" w:cs="Wingdings"/>
        </w:rPr>
        <w:t></w:t>
      </w:r>
      <w:r w:rsidRPr="00875BC1">
        <w:rPr>
          <w:rFonts w:ascii="Wingdings" w:hAnsi="Wingdings" w:cs="Wingdings"/>
        </w:rPr>
        <w:t></w:t>
      </w:r>
      <w:r w:rsidRPr="00875BC1">
        <w:t xml:space="preserve">reproducerea exactă a cuvintelor unui alt autor, dintr-o altă lucrare, în limba română sau prin traducere dintr-o altă limbă, dacă se omit ghilimelele şi referinţa precisă; </w:t>
      </w:r>
    </w:p>
    <w:p w14:paraId="09A13827" w14:textId="77777777" w:rsidR="00185D7E" w:rsidRPr="00875BC1" w:rsidRDefault="00185D7E" w:rsidP="00185D7E">
      <w:pPr>
        <w:pStyle w:val="Default"/>
        <w:spacing w:line="276" w:lineRule="auto"/>
        <w:ind w:left="720"/>
      </w:pPr>
      <w:r w:rsidRPr="00875BC1">
        <w:rPr>
          <w:rFonts w:ascii="Wingdings" w:hAnsi="Wingdings" w:cs="Wingdings"/>
        </w:rPr>
        <w:t></w:t>
      </w:r>
      <w:r w:rsidRPr="00875BC1">
        <w:rPr>
          <w:rFonts w:ascii="Wingdings" w:hAnsi="Wingdings" w:cs="Wingdings"/>
        </w:rPr>
        <w:t></w:t>
      </w:r>
      <w:r w:rsidRPr="00875BC1">
        <w:t xml:space="preserve">redarea cu alte cuvinte, reformularea prin cuvinte proprii sau rezumarea ideilor din alte lucrări dacă nu se indică sursa bibliografică; </w:t>
      </w:r>
    </w:p>
    <w:p w14:paraId="08F3D32A" w14:textId="77777777" w:rsidR="00185D7E" w:rsidRPr="00875BC1" w:rsidRDefault="00185D7E" w:rsidP="00185D7E">
      <w:pPr>
        <w:pStyle w:val="Default"/>
        <w:spacing w:line="276" w:lineRule="auto"/>
        <w:ind w:left="720"/>
      </w:pPr>
      <w:r w:rsidRPr="00875BC1">
        <w:rPr>
          <w:rFonts w:ascii="Wingdings" w:hAnsi="Wingdings" w:cs="Wingdings"/>
        </w:rPr>
        <w:t></w:t>
      </w:r>
      <w:r w:rsidRPr="00875BC1">
        <w:rPr>
          <w:rFonts w:ascii="Wingdings" w:hAnsi="Wingdings" w:cs="Wingdings"/>
        </w:rPr>
        <w:t></w:t>
      </w:r>
      <w:r w:rsidRPr="00875BC1">
        <w:t xml:space="preserve">prezentarea unor date experimentale obţinute sau a unor aplicaţii realizate de alţi autori fără menţionarea corectă a acestor surse; </w:t>
      </w:r>
    </w:p>
    <w:p w14:paraId="0CF89F12" w14:textId="77777777" w:rsidR="00185D7E" w:rsidRPr="00875BC1" w:rsidRDefault="00185D7E" w:rsidP="00185D7E">
      <w:pPr>
        <w:pStyle w:val="Default"/>
        <w:spacing w:line="276" w:lineRule="auto"/>
        <w:ind w:left="720"/>
      </w:pPr>
      <w:r w:rsidRPr="00875BC1">
        <w:rPr>
          <w:rFonts w:ascii="Wingdings" w:hAnsi="Wingdings" w:cs="Wingdings"/>
        </w:rPr>
        <w:t></w:t>
      </w:r>
      <w:r w:rsidRPr="00875BC1">
        <w:rPr>
          <w:rFonts w:ascii="Wingdings" w:hAnsi="Wingdings" w:cs="Wingdings"/>
        </w:rPr>
        <w:t></w:t>
      </w:r>
      <w:r w:rsidRPr="00875BC1">
        <w:t xml:space="preserve">însusirea totală sau parţială a unei lucrări în care regulile de mai sus sunt respectate, dar care are alt autor. </w:t>
      </w:r>
    </w:p>
    <w:p w14:paraId="38FB1A7B" w14:textId="77777777" w:rsidR="00185D7E" w:rsidRPr="00875BC1" w:rsidRDefault="00185D7E" w:rsidP="00185D7E">
      <w:pPr>
        <w:pStyle w:val="Default"/>
        <w:spacing w:line="276" w:lineRule="auto"/>
      </w:pPr>
    </w:p>
    <w:p w14:paraId="1433A938" w14:textId="3C223491" w:rsidR="00185D7E" w:rsidRPr="00875BC1" w:rsidRDefault="00185D7E" w:rsidP="00185D7E">
      <w:pPr>
        <w:pStyle w:val="Default"/>
        <w:spacing w:line="276" w:lineRule="auto"/>
      </w:pPr>
      <w:r w:rsidRPr="00875BC1">
        <w:t>Data</w:t>
      </w:r>
      <w:r>
        <w:t xml:space="preserve"> _______________</w:t>
      </w:r>
      <w:r>
        <w:tab/>
      </w:r>
      <w:r>
        <w:tab/>
      </w:r>
      <w:r>
        <w:tab/>
      </w:r>
      <w:r>
        <w:tab/>
      </w:r>
      <w:r>
        <w:tab/>
      </w:r>
      <w:r w:rsidRPr="00875BC1">
        <w:t xml:space="preserve"> Semnătura </w:t>
      </w:r>
      <w:r>
        <w:t>_______________</w:t>
      </w:r>
    </w:p>
    <w:p w14:paraId="1CEF763A" w14:textId="77777777" w:rsidR="00185D7E" w:rsidRDefault="00185D7E" w:rsidP="00185D7E">
      <w:pPr>
        <w:pStyle w:val="Default"/>
        <w:spacing w:line="276" w:lineRule="auto"/>
        <w:rPr>
          <w:b/>
          <w:bCs/>
        </w:rPr>
      </w:pPr>
    </w:p>
    <w:p w14:paraId="29976158" w14:textId="77777777" w:rsidR="00185D7E" w:rsidRDefault="00185D7E" w:rsidP="00185D7E">
      <w:pPr>
        <w:pStyle w:val="Default"/>
        <w:spacing w:line="276" w:lineRule="auto"/>
        <w:rPr>
          <w:b/>
          <w:bCs/>
        </w:rPr>
      </w:pPr>
    </w:p>
    <w:p w14:paraId="2F7E3161" w14:textId="77777777" w:rsidR="00185D7E" w:rsidRDefault="00185D7E" w:rsidP="00185D7E">
      <w:pPr>
        <w:pStyle w:val="Default"/>
        <w:spacing w:line="276" w:lineRule="auto"/>
        <w:rPr>
          <w:b/>
          <w:bCs/>
        </w:rPr>
      </w:pPr>
    </w:p>
    <w:p w14:paraId="173929DC" w14:textId="77777777" w:rsidR="00185D7E" w:rsidRPr="00875BC1" w:rsidRDefault="00185D7E" w:rsidP="00185D7E">
      <w:pPr>
        <w:pStyle w:val="Default"/>
        <w:spacing w:line="276" w:lineRule="auto"/>
      </w:pPr>
      <w:r w:rsidRPr="00875BC1">
        <w:rPr>
          <w:b/>
          <w:bCs/>
        </w:rPr>
        <w:t xml:space="preserve">Notă </w:t>
      </w:r>
    </w:p>
    <w:p w14:paraId="0707ABAD" w14:textId="77777777" w:rsidR="00185D7E" w:rsidRPr="00875BC1" w:rsidRDefault="00185D7E" w:rsidP="00185D7E">
      <w:pPr>
        <w:pStyle w:val="Default"/>
        <w:spacing w:line="276" w:lineRule="auto"/>
      </w:pPr>
      <w:r w:rsidRPr="00875BC1">
        <w:t xml:space="preserve">Se recomandă: </w:t>
      </w:r>
    </w:p>
    <w:p w14:paraId="4C51BBA7" w14:textId="77777777" w:rsidR="00185D7E" w:rsidRPr="00875BC1" w:rsidRDefault="00185D7E" w:rsidP="00185D7E">
      <w:pPr>
        <w:pStyle w:val="Default"/>
        <w:spacing w:line="276" w:lineRule="auto"/>
        <w:ind w:left="720"/>
      </w:pPr>
      <w:r w:rsidRPr="00875BC1">
        <w:t xml:space="preserve">- plasarea între ghilimele a citatelor directe şi indicarea referinţei într-o listă corespunzătoare la sfârsitul lucrării; </w:t>
      </w:r>
    </w:p>
    <w:p w14:paraId="7698CB28" w14:textId="77777777" w:rsidR="00185D7E" w:rsidRPr="00875BC1" w:rsidRDefault="00185D7E" w:rsidP="00185D7E">
      <w:pPr>
        <w:pStyle w:val="Default"/>
        <w:spacing w:line="276" w:lineRule="auto"/>
        <w:ind w:left="720"/>
      </w:pPr>
      <w:r w:rsidRPr="00875BC1">
        <w:t xml:space="preserve">- indicarea în text a reformulării unei idei, opinii sau teorii şi corespunzător în lista de referinţe a sursei originale de la care s-a făcut preluarea; </w:t>
      </w:r>
    </w:p>
    <w:p w14:paraId="5EB6C766" w14:textId="77777777" w:rsidR="00185D7E" w:rsidRPr="00875BC1" w:rsidRDefault="00185D7E" w:rsidP="00185D7E">
      <w:pPr>
        <w:pStyle w:val="Default"/>
        <w:spacing w:line="276" w:lineRule="auto"/>
        <w:ind w:left="720"/>
      </w:pPr>
      <w:r w:rsidRPr="00875BC1">
        <w:lastRenderedPageBreak/>
        <w:t xml:space="preserve">- precizarea sursei de la care s-au preluat date experimentale, descrieri tehnice, figuri, imagini, statistici, tabele etc.; </w:t>
      </w:r>
    </w:p>
    <w:p w14:paraId="6A22AD60" w14:textId="3C7F4FA1" w:rsidR="00185D7E" w:rsidRDefault="00185D7E" w:rsidP="00185D7E">
      <w:pPr>
        <w:pStyle w:val="Default"/>
        <w:spacing w:line="276" w:lineRule="auto"/>
        <w:ind w:left="720"/>
        <w:rPr>
          <w:sz w:val="56"/>
          <w:szCs w:val="56"/>
          <w:lang w:val="ro-RO" w:eastAsia="ar-SA"/>
        </w:rPr>
      </w:pPr>
      <w:r w:rsidRPr="00875BC1">
        <w:t xml:space="preserve">- precizarea referinţelor poate fi omisă dacă se folosesc informaţii sau teorii arhicunoscute, a căror paternitate este unanim acceptată. </w:t>
      </w:r>
      <w:r>
        <w:rPr>
          <w:sz w:val="56"/>
          <w:szCs w:val="56"/>
          <w:lang w:val="ro-RO" w:eastAsia="ar-SA"/>
        </w:rPr>
        <w:br w:type="page"/>
      </w:r>
    </w:p>
    <w:p w14:paraId="0F9E5A4F" w14:textId="77777777" w:rsidR="00F803DD" w:rsidRPr="007B54E1" w:rsidRDefault="00F803DD" w:rsidP="00F803DD">
      <w:pPr>
        <w:spacing w:line="360" w:lineRule="auto"/>
        <w:jc w:val="right"/>
        <w:rPr>
          <w:b/>
        </w:rPr>
      </w:pPr>
      <w:r w:rsidRPr="007B54E1">
        <w:rPr>
          <w:b/>
        </w:rPr>
        <w:lastRenderedPageBreak/>
        <w:t>Model tip a.</w:t>
      </w:r>
    </w:p>
    <w:p w14:paraId="48FB36C8" w14:textId="77777777" w:rsidR="00F803DD" w:rsidRPr="007B54E1" w:rsidRDefault="00F803DD" w:rsidP="00F803DD">
      <w:pPr>
        <w:spacing w:line="360" w:lineRule="auto"/>
        <w:jc w:val="center"/>
        <w:rPr>
          <w:b/>
        </w:rPr>
      </w:pPr>
    </w:p>
    <w:p w14:paraId="68716554" w14:textId="77777777" w:rsidR="00F803DD" w:rsidRPr="007B54E1" w:rsidRDefault="00F803DD" w:rsidP="00F803DD">
      <w:pPr>
        <w:spacing w:line="360" w:lineRule="auto"/>
        <w:jc w:val="center"/>
        <w:rPr>
          <w:b/>
        </w:rPr>
      </w:pPr>
    </w:p>
    <w:p w14:paraId="61493D14" w14:textId="77777777" w:rsidR="00F803DD" w:rsidRPr="007B54E1" w:rsidRDefault="00F803DD" w:rsidP="00F803DD">
      <w:pPr>
        <w:spacing w:line="360" w:lineRule="auto"/>
        <w:jc w:val="center"/>
        <w:rPr>
          <w:b/>
        </w:rPr>
      </w:pPr>
    </w:p>
    <w:p w14:paraId="51B901E1" w14:textId="77777777" w:rsidR="00F803DD" w:rsidRPr="007B54E1" w:rsidRDefault="00F803DD" w:rsidP="00F803DD">
      <w:pPr>
        <w:spacing w:line="360" w:lineRule="auto"/>
        <w:jc w:val="center"/>
        <w:rPr>
          <w:b/>
        </w:rPr>
      </w:pPr>
      <w:r w:rsidRPr="007B54E1">
        <w:rPr>
          <w:b/>
        </w:rPr>
        <w:t>Declaraţie</w:t>
      </w:r>
    </w:p>
    <w:p w14:paraId="4189F7DE" w14:textId="77777777" w:rsidR="00F803DD" w:rsidRPr="007B54E1" w:rsidRDefault="00F803DD" w:rsidP="00F803DD">
      <w:pPr>
        <w:spacing w:line="360" w:lineRule="auto"/>
      </w:pPr>
    </w:p>
    <w:p w14:paraId="64F6E566" w14:textId="77777777" w:rsidR="00F803DD" w:rsidRPr="007B54E1" w:rsidRDefault="00F803DD" w:rsidP="00F803DD">
      <w:pPr>
        <w:spacing w:line="360" w:lineRule="auto"/>
      </w:pPr>
    </w:p>
    <w:p w14:paraId="6ECB6D84" w14:textId="7F325D03" w:rsidR="00F803DD" w:rsidRPr="007B54E1" w:rsidRDefault="00F803DD" w:rsidP="00F803DD">
      <w:pPr>
        <w:spacing w:line="360" w:lineRule="auto"/>
        <w:ind w:firstLine="454"/>
      </w:pPr>
      <w:r w:rsidRPr="007B54E1">
        <w:t>Subsemnata/ul ..</w:t>
      </w:r>
      <w:ins w:id="14" w:author="stbrassai" w:date="2015-06-23T22:21:00Z">
        <w:r w:rsidR="00EB504A" w:rsidRPr="00EB504A">
          <w:t xml:space="preserve"> Gábor Szabolcs-László</w:t>
        </w:r>
      </w:ins>
      <w:del w:id="15" w:author="stbrassai" w:date="2015-06-23T22:21:00Z">
        <w:r w:rsidRPr="007B54E1" w:rsidDel="00EB504A">
          <w:delText>......</w:delText>
        </w:r>
        <w:r w:rsidDel="00EB504A">
          <w:delText>....................................</w:delText>
        </w:r>
        <w:r w:rsidRPr="007B54E1" w:rsidDel="00EB504A">
          <w:delText>................</w:delText>
        </w:r>
      </w:del>
      <w:r w:rsidRPr="007B54E1">
        <w:t>., absolvent</w:t>
      </w:r>
      <w:r>
        <w:t>(ă)</w:t>
      </w:r>
      <w:r w:rsidRPr="007B54E1">
        <w:t xml:space="preserve"> al</w:t>
      </w:r>
      <w:r>
        <w:t>/a</w:t>
      </w:r>
      <w:r w:rsidRPr="007B54E1">
        <w:t xml:space="preserve"> specializării </w:t>
      </w:r>
      <w:ins w:id="16" w:author="stbrassai" w:date="2015-06-23T22:21:00Z">
        <w:r w:rsidR="00EB504A" w:rsidRPr="00EB504A">
          <w:t xml:space="preserve">Automatică și informatică aplicată </w:t>
        </w:r>
      </w:ins>
      <w:del w:id="17" w:author="stbrassai" w:date="2015-06-23T22:21:00Z">
        <w:r w:rsidRPr="007B54E1" w:rsidDel="00EB504A">
          <w:delText>………………………………………………………….</w:delText>
        </w:r>
      </w:del>
      <w:r w:rsidRPr="007B54E1">
        <w:t>, promo</w:t>
      </w:r>
      <w:r>
        <w:t>ţ</w:t>
      </w:r>
      <w:r w:rsidRPr="007B54E1">
        <w:t>ia…</w:t>
      </w:r>
      <w:ins w:id="18" w:author="stbrassai" w:date="2015-06-23T22:22:00Z">
        <w:r w:rsidR="00EB504A">
          <w:t>2015</w:t>
        </w:r>
      </w:ins>
      <w:del w:id="19" w:author="stbrassai" w:date="2015-06-23T22:22:00Z">
        <w:r w:rsidDel="00EB504A">
          <w:delText>……</w:delText>
        </w:r>
      </w:del>
      <w:r>
        <w:t xml:space="preserve">… cunoscând prevederile Legii Educaţiei Naţionale 1/2011 şi a Codului de etică şi deontologie profesională a Universităţii Sapientia cu privire la furt intelectual </w:t>
      </w:r>
      <w:r w:rsidRPr="007B54E1">
        <w:t>declar pe propria răspundere</w:t>
      </w:r>
      <w:r>
        <w:t xml:space="preserve"> că prezenta lucrare de licenţ</w:t>
      </w:r>
      <w:r w:rsidRPr="007B54E1">
        <w:t xml:space="preserve">ă/proiect de diplomă se bazează pe activitatea personală, cercetarea/proiectarea este efectuată de mine, </w:t>
      </w:r>
      <w:r>
        <w:t xml:space="preserve">informaţiile şi </w:t>
      </w:r>
      <w:r w:rsidRPr="007B54E1">
        <w:t xml:space="preserve">datele preluate din literatura de specialitate sunt citate în mod corespunzător. </w:t>
      </w:r>
    </w:p>
    <w:p w14:paraId="0D355DA3" w14:textId="77777777" w:rsidR="00F803DD" w:rsidRPr="007B54E1" w:rsidRDefault="00F803DD" w:rsidP="00F803DD">
      <w:pPr>
        <w:spacing w:line="360" w:lineRule="auto"/>
      </w:pPr>
    </w:p>
    <w:p w14:paraId="5355F348" w14:textId="77777777" w:rsidR="00F803DD" w:rsidRPr="007B54E1" w:rsidRDefault="00F803DD" w:rsidP="00F803DD">
      <w:pPr>
        <w:spacing w:line="360" w:lineRule="auto"/>
      </w:pPr>
    </w:p>
    <w:p w14:paraId="2362EC6C" w14:textId="77777777" w:rsidR="00F803DD" w:rsidRPr="007B54E1" w:rsidRDefault="00F803DD" w:rsidP="00F803DD">
      <w:pPr>
        <w:spacing w:line="360" w:lineRule="auto"/>
      </w:pPr>
    </w:p>
    <w:p w14:paraId="2514A7DA" w14:textId="77777777" w:rsidR="00F803DD" w:rsidRPr="007B54E1" w:rsidRDefault="00F803DD" w:rsidP="00F803DD">
      <w:pPr>
        <w:spacing w:line="360" w:lineRule="auto"/>
      </w:pPr>
    </w:p>
    <w:p w14:paraId="24782E03" w14:textId="77777777" w:rsidR="00F803DD" w:rsidRPr="007B54E1" w:rsidRDefault="00F803DD" w:rsidP="00F803DD">
      <w:pPr>
        <w:spacing w:line="360" w:lineRule="auto"/>
      </w:pPr>
    </w:p>
    <w:p w14:paraId="3189FE6F" w14:textId="77777777" w:rsidR="00F803DD" w:rsidRPr="007B54E1" w:rsidRDefault="00F803DD" w:rsidP="00F803DD">
      <w:pPr>
        <w:spacing w:line="360" w:lineRule="auto"/>
      </w:pPr>
    </w:p>
    <w:p w14:paraId="15F2BDE5" w14:textId="77777777" w:rsidR="00F803DD" w:rsidRPr="007B54E1" w:rsidRDefault="00F803DD" w:rsidP="00F803DD">
      <w:pPr>
        <w:spacing w:line="360" w:lineRule="auto"/>
      </w:pPr>
    </w:p>
    <w:p w14:paraId="1C6BBE4E" w14:textId="7CA654E3" w:rsidR="00F803DD" w:rsidRPr="007B54E1" w:rsidRDefault="00EB504A" w:rsidP="00F803DD">
      <w:pPr>
        <w:spacing w:line="360" w:lineRule="auto"/>
        <w:ind w:left="720"/>
      </w:pPr>
      <w:ins w:id="20" w:author="stbrassai" w:date="2015-06-23T22:20:00Z">
        <w:r w:rsidRPr="00EB504A">
          <w:t>Tîrgu Mureș</w:t>
        </w:r>
      </w:ins>
      <w:del w:id="21" w:author="stbrassai" w:date="2015-06-23T22:20:00Z">
        <w:r w:rsidR="00F803DD" w:rsidRPr="007B54E1" w:rsidDel="00EB504A">
          <w:delText>Localitatea</w:delText>
        </w:r>
      </w:del>
      <w:r w:rsidR="00F803DD" w:rsidRPr="007B54E1">
        <w:t xml:space="preserve">, </w:t>
      </w:r>
    </w:p>
    <w:p w14:paraId="6C706E15" w14:textId="77777777" w:rsidR="00F803DD" w:rsidRPr="007B54E1" w:rsidRDefault="00F803DD" w:rsidP="00F803DD">
      <w:pPr>
        <w:spacing w:line="360" w:lineRule="auto"/>
        <w:ind w:left="720"/>
      </w:pPr>
      <w:r>
        <w:t xml:space="preserve">Data: </w:t>
      </w:r>
      <w:r w:rsidRPr="007B54E1">
        <w:tab/>
      </w:r>
      <w:r w:rsidRPr="007B54E1">
        <w:tab/>
      </w:r>
      <w:r w:rsidRPr="007B54E1">
        <w:tab/>
      </w:r>
      <w:r w:rsidRPr="007B54E1">
        <w:tab/>
      </w:r>
      <w:r w:rsidRPr="007B54E1">
        <w:tab/>
      </w:r>
      <w:r w:rsidRPr="007B54E1">
        <w:tab/>
      </w:r>
      <w:r w:rsidRPr="007B54E1">
        <w:tab/>
      </w:r>
      <w:r>
        <w:t xml:space="preserve">                  </w:t>
      </w:r>
      <w:r w:rsidRPr="007B54E1">
        <w:t>Absolvent</w:t>
      </w:r>
    </w:p>
    <w:p w14:paraId="303BFADD" w14:textId="77777777" w:rsidR="00F803DD" w:rsidRDefault="00F803DD" w:rsidP="00F803DD">
      <w:pPr>
        <w:spacing w:line="360" w:lineRule="auto"/>
      </w:pPr>
      <w:r w:rsidRPr="007B54E1">
        <w:tab/>
      </w:r>
      <w:r w:rsidRPr="007B54E1">
        <w:tab/>
      </w:r>
      <w:r w:rsidRPr="007B54E1">
        <w:tab/>
      </w:r>
      <w:r w:rsidRPr="007B54E1">
        <w:tab/>
      </w:r>
      <w:r w:rsidRPr="007B54E1">
        <w:tab/>
      </w:r>
      <w:r w:rsidRPr="007B54E1">
        <w:tab/>
      </w:r>
      <w:r w:rsidRPr="007B54E1">
        <w:tab/>
      </w:r>
      <w:r w:rsidRPr="007B54E1">
        <w:tab/>
      </w:r>
      <w:r>
        <w:t>Semnătura………………………</w:t>
      </w:r>
    </w:p>
    <w:p w14:paraId="0813C508" w14:textId="77777777" w:rsidR="00F803DD" w:rsidRDefault="00F803DD" w:rsidP="00F803DD">
      <w:pPr>
        <w:spacing w:line="360" w:lineRule="auto"/>
      </w:pPr>
      <w:r>
        <w:tab/>
      </w:r>
      <w:r>
        <w:tab/>
      </w:r>
      <w:r>
        <w:tab/>
      </w:r>
      <w:r>
        <w:tab/>
      </w:r>
      <w:r>
        <w:tab/>
      </w:r>
      <w:r>
        <w:tab/>
      </w:r>
      <w:r>
        <w:tab/>
      </w:r>
      <w:r>
        <w:tab/>
      </w:r>
      <w:r>
        <w:tab/>
      </w:r>
      <w:r>
        <w:tab/>
      </w:r>
    </w:p>
    <w:p w14:paraId="4190B349" w14:textId="77777777" w:rsidR="00F803DD" w:rsidRDefault="00F803DD" w:rsidP="00F803DD">
      <w:pPr>
        <w:spacing w:line="360" w:lineRule="auto"/>
      </w:pPr>
    </w:p>
    <w:p w14:paraId="673ACC30" w14:textId="77777777" w:rsidR="00F803DD" w:rsidRDefault="00F803DD" w:rsidP="00F803DD">
      <w:pPr>
        <w:spacing w:line="360" w:lineRule="auto"/>
      </w:pPr>
    </w:p>
    <w:p w14:paraId="55B83104" w14:textId="77777777" w:rsidR="00F803DD" w:rsidRDefault="00F803DD" w:rsidP="00F803DD">
      <w:pPr>
        <w:spacing w:line="360" w:lineRule="auto"/>
      </w:pPr>
    </w:p>
    <w:p w14:paraId="163D4FA8" w14:textId="77777777" w:rsidR="00F803DD" w:rsidRDefault="00F803DD" w:rsidP="00F803DD">
      <w:pPr>
        <w:spacing w:line="360" w:lineRule="auto"/>
      </w:pPr>
    </w:p>
    <w:p w14:paraId="49259468" w14:textId="77777777" w:rsidR="00F803DD" w:rsidRDefault="00F803DD" w:rsidP="00F803DD">
      <w:pPr>
        <w:spacing w:line="360" w:lineRule="auto"/>
      </w:pPr>
    </w:p>
    <w:p w14:paraId="41BB3259" w14:textId="77777777" w:rsidR="00F803DD" w:rsidRDefault="00F803DD" w:rsidP="00F803DD">
      <w:pPr>
        <w:spacing w:line="360" w:lineRule="auto"/>
      </w:pPr>
    </w:p>
    <w:p w14:paraId="3081F293" w14:textId="77777777" w:rsidR="00F803DD" w:rsidRDefault="00F803DD" w:rsidP="00F803DD">
      <w:pPr>
        <w:tabs>
          <w:tab w:val="left" w:pos="1980"/>
          <w:tab w:val="left" w:pos="7020"/>
        </w:tabs>
        <w:spacing w:line="360" w:lineRule="auto"/>
        <w:jc w:val="center"/>
        <w:rPr>
          <w:b/>
        </w:rPr>
      </w:pPr>
    </w:p>
    <w:p w14:paraId="72E06F92" w14:textId="77777777" w:rsidR="00F803DD" w:rsidRPr="007B54E1" w:rsidRDefault="00F803DD" w:rsidP="00F803DD">
      <w:pPr>
        <w:tabs>
          <w:tab w:val="left" w:pos="1980"/>
          <w:tab w:val="left" w:pos="7020"/>
        </w:tabs>
        <w:spacing w:line="360" w:lineRule="auto"/>
        <w:jc w:val="center"/>
        <w:rPr>
          <w:b/>
        </w:rPr>
      </w:pPr>
    </w:p>
    <w:p w14:paraId="0443B90A" w14:textId="77777777" w:rsidR="00F803DD" w:rsidRPr="007B54E1" w:rsidRDefault="00F803DD" w:rsidP="00F803DD">
      <w:pPr>
        <w:spacing w:line="360" w:lineRule="auto"/>
        <w:jc w:val="right"/>
        <w:rPr>
          <w:b/>
        </w:rPr>
      </w:pPr>
      <w:r w:rsidRPr="007B54E1">
        <w:rPr>
          <w:b/>
        </w:rPr>
        <w:t>Model tip b.</w:t>
      </w:r>
    </w:p>
    <w:p w14:paraId="351E5A9F" w14:textId="77777777" w:rsidR="00F803DD" w:rsidRPr="007B54E1" w:rsidRDefault="00F803DD" w:rsidP="00F803DD">
      <w:pPr>
        <w:spacing w:line="360" w:lineRule="auto"/>
        <w:jc w:val="center"/>
        <w:rPr>
          <w:b/>
        </w:rPr>
      </w:pPr>
    </w:p>
    <w:p w14:paraId="6887631F" w14:textId="77777777" w:rsidR="00F803DD" w:rsidRPr="007B54E1" w:rsidRDefault="00F803DD" w:rsidP="00F803DD">
      <w:pPr>
        <w:spacing w:line="360" w:lineRule="auto"/>
        <w:jc w:val="center"/>
        <w:rPr>
          <w:b/>
        </w:rPr>
      </w:pPr>
    </w:p>
    <w:p w14:paraId="2CF2828A" w14:textId="77777777" w:rsidR="00F803DD" w:rsidRPr="007B54E1" w:rsidRDefault="00F803DD" w:rsidP="00F803DD">
      <w:pPr>
        <w:spacing w:line="360" w:lineRule="auto"/>
        <w:jc w:val="center"/>
        <w:rPr>
          <w:b/>
        </w:rPr>
      </w:pPr>
      <w:r w:rsidRPr="007B54E1">
        <w:rPr>
          <w:b/>
        </w:rPr>
        <w:t xml:space="preserve">Declaraţie </w:t>
      </w:r>
    </w:p>
    <w:p w14:paraId="6E86BFA6" w14:textId="77777777" w:rsidR="00F803DD" w:rsidRPr="007B54E1" w:rsidRDefault="00F803DD" w:rsidP="00F803DD">
      <w:pPr>
        <w:spacing w:line="360" w:lineRule="auto"/>
        <w:jc w:val="center"/>
      </w:pPr>
    </w:p>
    <w:p w14:paraId="42732323" w14:textId="77777777" w:rsidR="00F803DD" w:rsidRPr="007B54E1" w:rsidRDefault="00F803DD" w:rsidP="00F803DD">
      <w:pPr>
        <w:spacing w:line="360" w:lineRule="auto"/>
        <w:jc w:val="center"/>
      </w:pPr>
    </w:p>
    <w:p w14:paraId="5617DBD7" w14:textId="084FC599" w:rsidR="00F803DD" w:rsidRPr="007B54E1" w:rsidRDefault="00F803DD" w:rsidP="00F803DD">
      <w:pPr>
        <w:spacing w:line="360" w:lineRule="auto"/>
        <w:ind w:firstLine="454"/>
      </w:pPr>
      <w:r w:rsidRPr="007B54E1">
        <w:t>Subsemnata/Subsemnatul</w:t>
      </w:r>
      <w:ins w:id="22" w:author="stbrassai" w:date="2015-06-23T22:15:00Z">
        <w:r w:rsidR="00EB504A">
          <w:t xml:space="preserve"> Brassai Sándor-Tihamér</w:t>
        </w:r>
      </w:ins>
      <w:del w:id="23" w:author="stbrassai" w:date="2015-06-23T22:15:00Z">
        <w:r w:rsidRPr="007B54E1" w:rsidDel="00EB504A">
          <w:delText xml:space="preserve"> .........</w:delText>
        </w:r>
        <w:r w:rsidDel="00EB504A">
          <w:delText>................................</w:delText>
        </w:r>
        <w:r w:rsidRPr="007B54E1" w:rsidDel="00EB504A">
          <w:delText>........</w:delText>
        </w:r>
      </w:del>
      <w:r w:rsidRPr="007B54E1">
        <w:t>., func</w:t>
      </w:r>
      <w:r>
        <w:t>ţ</w:t>
      </w:r>
      <w:r w:rsidRPr="007B54E1">
        <w:t>ia…</w:t>
      </w:r>
      <w:ins w:id="24" w:author="stbrassai" w:date="2015-06-23T22:16:00Z">
        <w:r w:rsidR="00EB504A">
          <w:t>ș</w:t>
        </w:r>
      </w:ins>
      <w:ins w:id="25" w:author="stbrassai" w:date="2015-06-23T22:15:00Z">
        <w:r w:rsidR="00EB504A">
          <w:rPr>
            <w:lang w:val="ro-RO"/>
          </w:rPr>
          <w:t>ef lucrări</w:t>
        </w:r>
      </w:ins>
      <w:del w:id="26" w:author="stbrassai" w:date="2015-06-23T22:16:00Z">
        <w:r w:rsidRPr="007B54E1" w:rsidDel="00EB504A">
          <w:delText>………………</w:delText>
        </w:r>
      </w:del>
      <w:del w:id="27" w:author="stbrassai" w:date="2015-06-23T22:18:00Z">
        <w:r w:rsidRPr="007B54E1" w:rsidDel="00EB504A">
          <w:delText>…</w:delText>
        </w:r>
      </w:del>
      <w:r w:rsidRPr="007B54E1">
        <w:t>.,</w:t>
      </w:r>
    </w:p>
    <w:p w14:paraId="6C59B70C" w14:textId="62CDB2C3" w:rsidR="00F803DD" w:rsidRPr="007B54E1" w:rsidRDefault="00F803DD" w:rsidP="00F803DD">
      <w:pPr>
        <w:spacing w:line="360" w:lineRule="auto"/>
      </w:pPr>
      <w:r>
        <w:t>titlul ş</w:t>
      </w:r>
      <w:r w:rsidRPr="007B54E1">
        <w:t>tiin</w:t>
      </w:r>
      <w:r>
        <w:t>ţ</w:t>
      </w:r>
      <w:r w:rsidRPr="007B54E1">
        <w:t>ific…</w:t>
      </w:r>
      <w:ins w:id="28" w:author="stbrassai" w:date="2015-06-23T22:16:00Z">
        <w:r w:rsidR="00EB504A">
          <w:t>doctor</w:t>
        </w:r>
      </w:ins>
      <w:del w:id="29" w:author="stbrassai" w:date="2015-06-23T22:16:00Z">
        <w:r w:rsidRPr="007B54E1" w:rsidDel="00EB504A">
          <w:delText>……………</w:delText>
        </w:r>
      </w:del>
      <w:r w:rsidRPr="007B54E1">
        <w:t xml:space="preserve">… declar pe propria răspundere că </w:t>
      </w:r>
      <w:ins w:id="30" w:author="stbrassai" w:date="2015-06-23T22:17:00Z">
        <w:r w:rsidR="00EB504A" w:rsidRPr="00EB504A">
          <w:t xml:space="preserve">Gábor Szabolcs-László </w:t>
        </w:r>
      </w:ins>
      <w:r w:rsidRPr="007B54E1">
        <w:t xml:space="preserve">absolventul specializării de </w:t>
      </w:r>
      <w:ins w:id="31" w:author="stbrassai" w:date="2015-06-23T22:17:00Z">
        <w:r w:rsidR="00EB504A" w:rsidRPr="00EB504A">
          <w:t xml:space="preserve">Automatică și informatică aplicată </w:t>
        </w:r>
      </w:ins>
      <w:del w:id="32" w:author="stbrassai" w:date="2015-06-23T22:17:00Z">
        <w:r w:rsidRPr="007B54E1" w:rsidDel="00EB504A">
          <w:delText>………………………………………………</w:delText>
        </w:r>
        <w:r w:rsidDel="00EB504A">
          <w:delText>….</w:delText>
        </w:r>
        <w:r w:rsidRPr="007B54E1" w:rsidDel="00EB504A">
          <w:delText>..............</w:delText>
        </w:r>
      </w:del>
      <w:del w:id="33" w:author="stbrassai" w:date="2015-06-23T22:18:00Z">
        <w:r w:rsidRPr="007B54E1" w:rsidDel="00EB504A">
          <w:delText>.</w:delText>
        </w:r>
      </w:del>
      <w:r w:rsidRPr="007B54E1">
        <w:t>. a întocmit prezenta lucrare cu îndrumarea mea.</w:t>
      </w:r>
    </w:p>
    <w:p w14:paraId="48D02F6F" w14:textId="2106FFC8" w:rsidR="00F803DD" w:rsidRPr="007B54E1" w:rsidRDefault="00F803DD" w:rsidP="00F803DD">
      <w:pPr>
        <w:spacing w:line="360" w:lineRule="auto"/>
        <w:ind w:firstLine="454"/>
      </w:pPr>
      <w:r w:rsidRPr="007B54E1">
        <w:t>Forma finală a lucrării a fost verificată de mine şi aceasta corespunde cu cerinţele de formă ş</w:t>
      </w:r>
      <w:r>
        <w:t xml:space="preserve">i conţinut precizate </w:t>
      </w:r>
      <w:ins w:id="34" w:author="stbrassai" w:date="2015-06-24T06:54:00Z">
        <w:r w:rsidR="005F456C">
          <w:t xml:space="preserve">de </w:t>
        </w:r>
      </w:ins>
      <w:r>
        <w:t>Consiliul F</w:t>
      </w:r>
      <w:r w:rsidRPr="007B54E1">
        <w:t>acultă</w:t>
      </w:r>
      <w:r>
        <w:t>ţ</w:t>
      </w:r>
      <w:r w:rsidRPr="007B54E1">
        <w:t xml:space="preserve">ii de </w:t>
      </w:r>
      <w:ins w:id="35" w:author="stbrassai" w:date="2015-06-23T22:19:00Z">
        <w:r w:rsidR="00EB504A" w:rsidRPr="00EB504A">
          <w:t>Ştiinţe Tehnice şi Umaniste</w:t>
        </w:r>
      </w:ins>
      <w:del w:id="36" w:author="stbrassai" w:date="2015-06-23T22:19:00Z">
        <w:r w:rsidRPr="007B54E1" w:rsidDel="00EB504A">
          <w:delText>………………………..</w:delText>
        </w:r>
      </w:del>
      <w:r w:rsidRPr="007B54E1">
        <w:t xml:space="preserve"> în baza reglementărilor Universită</w:t>
      </w:r>
      <w:r>
        <w:t>ţ</w:t>
      </w:r>
      <w:r w:rsidRPr="007B54E1">
        <w:t>ii ”Sapient</w:t>
      </w:r>
      <w:r>
        <w:t>i</w:t>
      </w:r>
      <w:r w:rsidRPr="007B54E1">
        <w:t xml:space="preserve">a”. Lucrarea/proiectul corespunde </w:t>
      </w:r>
      <w:r>
        <w:t>ş</w:t>
      </w:r>
      <w:r w:rsidRPr="007B54E1">
        <w:t>i cerin</w:t>
      </w:r>
      <w:r>
        <w:t>ţ</w:t>
      </w:r>
      <w:r w:rsidRPr="007B54E1">
        <w:t>elor impuse de</w:t>
      </w:r>
      <w:r>
        <w:t xml:space="preserve"> Legea Educaţiei Naţionale 1/2011 cu modificări ulterioare, </w:t>
      </w:r>
      <w:r w:rsidRPr="007B54E1">
        <w:t>Codul</w:t>
      </w:r>
      <w:r>
        <w:t>ui de etică ş</w:t>
      </w:r>
      <w:r w:rsidRPr="007B54E1">
        <w:t>i deontologie profesională a Universită</w:t>
      </w:r>
      <w:r>
        <w:t>ţ</w:t>
      </w:r>
      <w:r w:rsidRPr="007B54E1">
        <w:t>ii Sapientia</w:t>
      </w:r>
      <w:r>
        <w:t xml:space="preserve"> referitoare la furt intelectual</w:t>
      </w:r>
      <w:r w:rsidRPr="007B54E1">
        <w:t>.</w:t>
      </w:r>
    </w:p>
    <w:p w14:paraId="75B89AB3" w14:textId="77777777" w:rsidR="00F803DD" w:rsidRPr="007B54E1" w:rsidRDefault="00F803DD" w:rsidP="00F803DD">
      <w:pPr>
        <w:spacing w:line="360" w:lineRule="auto"/>
        <w:ind w:firstLine="454"/>
      </w:pPr>
      <w:r w:rsidRPr="007B54E1">
        <w:t>Sunt de acord cu susţinerea lucrării în faţa comisiei de examen de licenţă/diplomă.</w:t>
      </w:r>
    </w:p>
    <w:p w14:paraId="4613BC03" w14:textId="77777777" w:rsidR="00F803DD" w:rsidRPr="007B54E1" w:rsidRDefault="00F803DD" w:rsidP="00F803DD">
      <w:pPr>
        <w:spacing w:line="360" w:lineRule="auto"/>
      </w:pPr>
    </w:p>
    <w:p w14:paraId="7E20AA02" w14:textId="77777777" w:rsidR="00F803DD" w:rsidRPr="007B54E1" w:rsidRDefault="00F803DD" w:rsidP="00F803DD">
      <w:pPr>
        <w:spacing w:line="360" w:lineRule="auto"/>
      </w:pPr>
    </w:p>
    <w:p w14:paraId="462716A5" w14:textId="77777777" w:rsidR="00F803DD" w:rsidRPr="007B54E1" w:rsidRDefault="00F803DD" w:rsidP="00F803DD">
      <w:pPr>
        <w:spacing w:line="360" w:lineRule="auto"/>
      </w:pPr>
    </w:p>
    <w:p w14:paraId="649CA4F6" w14:textId="77777777" w:rsidR="00F803DD" w:rsidRPr="007B54E1" w:rsidRDefault="00F803DD" w:rsidP="00F803DD">
      <w:pPr>
        <w:spacing w:line="360" w:lineRule="auto"/>
      </w:pPr>
    </w:p>
    <w:p w14:paraId="68715638" w14:textId="77777777" w:rsidR="00F803DD" w:rsidRPr="007B54E1" w:rsidRDefault="00F803DD" w:rsidP="00F803DD">
      <w:pPr>
        <w:spacing w:line="360" w:lineRule="auto"/>
      </w:pPr>
    </w:p>
    <w:p w14:paraId="5F058EEA" w14:textId="44EA3760" w:rsidR="00F803DD" w:rsidRPr="007B54E1" w:rsidRDefault="00EB504A" w:rsidP="00F803DD">
      <w:pPr>
        <w:spacing w:line="360" w:lineRule="auto"/>
      </w:pPr>
      <w:ins w:id="37" w:author="stbrassai" w:date="2015-06-23T22:20:00Z">
        <w:r>
          <w:t>Tîrgu Mureș</w:t>
        </w:r>
      </w:ins>
      <w:del w:id="38" w:author="stbrassai" w:date="2015-06-23T22:20:00Z">
        <w:r w:rsidR="00F803DD" w:rsidRPr="007B54E1" w:rsidDel="00EB504A">
          <w:delText>Localitatea</w:delText>
        </w:r>
      </w:del>
      <w:r w:rsidR="00F803DD" w:rsidRPr="007B54E1">
        <w:t xml:space="preserve">, </w:t>
      </w:r>
      <w:ins w:id="39" w:author="stbrassai" w:date="2015-06-23T22:20:00Z">
        <w:r>
          <w:t xml:space="preserve"> </w:t>
        </w:r>
      </w:ins>
    </w:p>
    <w:p w14:paraId="73488869" w14:textId="77777777" w:rsidR="00F803DD" w:rsidRPr="007B54E1" w:rsidRDefault="00F803DD" w:rsidP="00F803DD">
      <w:pPr>
        <w:spacing w:line="360" w:lineRule="auto"/>
      </w:pPr>
      <w:r w:rsidRPr="007B54E1">
        <w:t>Data:</w:t>
      </w:r>
      <w:r w:rsidRPr="007B54E1">
        <w:tab/>
      </w:r>
      <w:r w:rsidRPr="007B54E1">
        <w:tab/>
      </w:r>
      <w:r w:rsidRPr="007B54E1">
        <w:tab/>
      </w:r>
      <w:r w:rsidRPr="007B54E1">
        <w:tab/>
      </w:r>
      <w:r w:rsidRPr="007B54E1">
        <w:tab/>
        <w:t xml:space="preserve">    </w:t>
      </w:r>
      <w:r w:rsidRPr="007B54E1">
        <w:tab/>
      </w:r>
      <w:r w:rsidRPr="007B54E1">
        <w:tab/>
      </w:r>
      <w:r w:rsidRPr="007B54E1">
        <w:tab/>
        <w:t xml:space="preserve">  Semnătura îndrumătorului, </w:t>
      </w:r>
    </w:p>
    <w:p w14:paraId="40A62971" w14:textId="77777777" w:rsidR="00F803DD" w:rsidRPr="000B6529" w:rsidRDefault="00F803DD" w:rsidP="00F803DD">
      <w:pPr>
        <w:spacing w:line="360" w:lineRule="auto"/>
      </w:pPr>
      <w:r w:rsidRPr="007B54E1">
        <w:tab/>
      </w:r>
      <w:r w:rsidRPr="007B54E1">
        <w:tab/>
      </w:r>
    </w:p>
    <w:p w14:paraId="21365E54" w14:textId="27252243" w:rsidR="00F803DD" w:rsidRDefault="00F803DD">
      <w:pPr>
        <w:spacing w:after="200"/>
        <w:jc w:val="left"/>
        <w:rPr>
          <w:rFonts w:ascii="Times New Roman" w:eastAsia="Times New Roman" w:hAnsi="Times New Roman" w:cs="Times New Roman"/>
          <w:color w:val="000000"/>
          <w:sz w:val="56"/>
          <w:szCs w:val="56"/>
          <w:lang w:val="ro-RO" w:eastAsia="ar-SA"/>
        </w:rPr>
      </w:pPr>
      <w:r>
        <w:rPr>
          <w:sz w:val="56"/>
          <w:szCs w:val="56"/>
          <w:lang w:val="ro-RO" w:eastAsia="ar-SA"/>
        </w:rPr>
        <w:br w:type="page"/>
      </w:r>
    </w:p>
    <w:p w14:paraId="4AB185E6" w14:textId="100148F5" w:rsidR="00185D7E" w:rsidRPr="001A39E1" w:rsidRDefault="00185D7E" w:rsidP="00185D7E">
      <w:pPr>
        <w:jc w:val="center"/>
        <w:rPr>
          <w:rFonts w:ascii="Segoe UI" w:hAnsi="Segoe UI" w:cs="Segoe UI"/>
          <w:b/>
          <w:color w:val="000000"/>
          <w:sz w:val="28"/>
          <w:szCs w:val="28"/>
          <w:shd w:val="clear" w:color="auto" w:fill="FFFFFF"/>
          <w:lang w:val="ro-RO"/>
          <w:rPrChange w:id="40" w:author="stbrassai" w:date="2015-06-23T23:51:00Z">
            <w:rPr>
              <w:rFonts w:ascii="Segoe UI" w:hAnsi="Segoe UI" w:cs="Segoe UI"/>
              <w:b/>
              <w:color w:val="000000"/>
              <w:sz w:val="28"/>
              <w:szCs w:val="28"/>
              <w:shd w:val="clear" w:color="auto" w:fill="FFFFFF"/>
            </w:rPr>
          </w:rPrChange>
        </w:rPr>
      </w:pPr>
      <w:r w:rsidRPr="001A39E1">
        <w:rPr>
          <w:rFonts w:ascii="Segoe UI" w:hAnsi="Segoe UI" w:cs="Segoe UI"/>
          <w:b/>
          <w:color w:val="000000"/>
          <w:sz w:val="28"/>
          <w:szCs w:val="28"/>
          <w:shd w:val="clear" w:color="auto" w:fill="FFFFFF"/>
          <w:lang w:val="ro-RO"/>
          <w:rPrChange w:id="41" w:author="stbrassai" w:date="2015-06-23T23:51:00Z">
            <w:rPr>
              <w:rFonts w:ascii="Segoe UI" w:hAnsi="Segoe UI" w:cs="Segoe UI"/>
              <w:b/>
              <w:color w:val="000000"/>
              <w:sz w:val="28"/>
              <w:szCs w:val="28"/>
              <w:shd w:val="clear" w:color="auto" w:fill="FFFFFF"/>
            </w:rPr>
          </w:rPrChange>
        </w:rPr>
        <w:lastRenderedPageBreak/>
        <w:t>Proiectarea și implementarea unui robot mobil utilizând resurse hardware</w:t>
      </w:r>
      <w:ins w:id="42" w:author="stbrassai" w:date="2015-06-23T22:55:00Z">
        <w:r w:rsidR="000E645E" w:rsidRPr="001A39E1">
          <w:rPr>
            <w:rFonts w:ascii="Segoe UI" w:hAnsi="Segoe UI" w:cs="Segoe UI"/>
            <w:b/>
            <w:color w:val="000000"/>
            <w:sz w:val="28"/>
            <w:szCs w:val="28"/>
            <w:shd w:val="clear" w:color="auto" w:fill="FFFFFF"/>
            <w:lang w:val="ro-RO"/>
            <w:rPrChange w:id="43" w:author="stbrassai" w:date="2015-06-23T23:51:00Z">
              <w:rPr>
                <w:rFonts w:ascii="Segoe UI" w:hAnsi="Segoe UI" w:cs="Segoe UI"/>
                <w:b/>
                <w:color w:val="000000"/>
                <w:sz w:val="28"/>
                <w:szCs w:val="28"/>
                <w:shd w:val="clear" w:color="auto" w:fill="FFFFFF"/>
              </w:rPr>
            </w:rPrChange>
          </w:rPr>
          <w:t xml:space="preserve"> </w:t>
        </w:r>
      </w:ins>
      <w:r w:rsidRPr="001A39E1">
        <w:rPr>
          <w:rFonts w:ascii="Segoe UI" w:hAnsi="Segoe UI" w:cs="Segoe UI"/>
          <w:b/>
          <w:color w:val="000000"/>
          <w:sz w:val="28"/>
          <w:szCs w:val="28"/>
          <w:shd w:val="clear" w:color="auto" w:fill="FFFFFF"/>
          <w:lang w:val="ro-RO"/>
          <w:rPrChange w:id="44" w:author="stbrassai" w:date="2015-06-23T23:51:00Z">
            <w:rPr>
              <w:rFonts w:ascii="Segoe UI" w:hAnsi="Segoe UI" w:cs="Segoe UI"/>
              <w:b/>
              <w:color w:val="000000"/>
              <w:sz w:val="28"/>
              <w:szCs w:val="28"/>
              <w:shd w:val="clear" w:color="auto" w:fill="FFFFFF"/>
            </w:rPr>
          </w:rPrChange>
        </w:rPr>
        <w:t>bazate pe circuite FPGA</w:t>
      </w:r>
    </w:p>
    <w:p w14:paraId="70C915A6" w14:textId="77777777" w:rsidR="00185D7E" w:rsidRPr="001A39E1" w:rsidRDefault="00185D7E" w:rsidP="00185D7E">
      <w:pPr>
        <w:jc w:val="center"/>
        <w:rPr>
          <w:rFonts w:ascii="Times New Roman" w:hAnsi="Times New Roman" w:cs="Times New Roman"/>
          <w:b/>
          <w:sz w:val="28"/>
          <w:szCs w:val="28"/>
          <w:lang w:val="ro-RO"/>
          <w:rPrChange w:id="45" w:author="stbrassai" w:date="2015-06-23T23:51:00Z">
            <w:rPr>
              <w:rFonts w:ascii="Times New Roman" w:hAnsi="Times New Roman" w:cs="Times New Roman"/>
              <w:b/>
              <w:sz w:val="28"/>
              <w:szCs w:val="28"/>
            </w:rPr>
          </w:rPrChange>
        </w:rPr>
      </w:pPr>
    </w:p>
    <w:p w14:paraId="5074E1A9" w14:textId="2E548A4E" w:rsidR="00185D7E" w:rsidRPr="001A39E1" w:rsidRDefault="00185D7E" w:rsidP="00EF688B">
      <w:pPr>
        <w:pStyle w:val="Heading1"/>
        <w:rPr>
          <w:rFonts w:ascii="Times New Roman" w:hAnsi="Times New Roman" w:cs="Times New Roman"/>
          <w:sz w:val="40"/>
          <w:szCs w:val="56"/>
          <w:lang w:val="ro-RO" w:eastAsia="ar-SA"/>
          <w:rPrChange w:id="46" w:author="stbrassai" w:date="2015-06-23T23:51:00Z">
            <w:rPr>
              <w:rFonts w:ascii="Times New Roman" w:hAnsi="Times New Roman" w:cs="Times New Roman"/>
              <w:sz w:val="56"/>
              <w:szCs w:val="56"/>
              <w:lang w:val="ro-RO" w:eastAsia="ar-SA"/>
            </w:rPr>
          </w:rPrChange>
        </w:rPr>
      </w:pPr>
      <w:bookmarkStart w:id="47" w:name="_Toc422854200"/>
      <w:r w:rsidRPr="001A39E1">
        <w:rPr>
          <w:rFonts w:ascii="Times New Roman" w:hAnsi="Times New Roman" w:cs="Times New Roman"/>
          <w:sz w:val="40"/>
          <w:szCs w:val="56"/>
          <w:lang w:val="ro-RO" w:eastAsia="ar-SA"/>
          <w:rPrChange w:id="48" w:author="stbrassai" w:date="2015-06-23T23:51:00Z">
            <w:rPr>
              <w:rFonts w:ascii="Times New Roman" w:hAnsi="Times New Roman" w:cs="Times New Roman"/>
              <w:sz w:val="56"/>
              <w:szCs w:val="56"/>
              <w:lang w:val="ro-RO" w:eastAsia="ar-SA"/>
            </w:rPr>
          </w:rPrChange>
        </w:rPr>
        <w:t>Extras</w:t>
      </w:r>
      <w:bookmarkEnd w:id="47"/>
    </w:p>
    <w:p w14:paraId="2FFE245A" w14:textId="538A2F22" w:rsidR="00422D8E" w:rsidRPr="001A39E1" w:rsidRDefault="00436075" w:rsidP="00436075">
      <w:pPr>
        <w:spacing w:line="360" w:lineRule="auto"/>
        <w:ind w:firstLine="432"/>
        <w:rPr>
          <w:ins w:id="49" w:author="stbrassai" w:date="2015-06-23T22:39:00Z"/>
          <w:rFonts w:ascii="Times New Roman" w:hAnsi="Times New Roman" w:cs="Times New Roman"/>
          <w:szCs w:val="24"/>
          <w:lang w:val="ro-RO"/>
          <w:rPrChange w:id="50" w:author="stbrassai" w:date="2015-06-23T23:51:00Z">
            <w:rPr>
              <w:ins w:id="51" w:author="stbrassai" w:date="2015-06-23T22:39:00Z"/>
              <w:rFonts w:ascii="Times New Roman" w:hAnsi="Times New Roman" w:cs="Times New Roman"/>
              <w:szCs w:val="24"/>
            </w:rPr>
          </w:rPrChange>
        </w:rPr>
      </w:pPr>
      <w:del w:id="52" w:author="stbrassai" w:date="2015-06-23T22:13:00Z">
        <w:r w:rsidRPr="001A39E1" w:rsidDel="00D956DC">
          <w:rPr>
            <w:rFonts w:ascii="Times New Roman" w:hAnsi="Times New Roman" w:cs="Times New Roman"/>
            <w:szCs w:val="24"/>
            <w:lang w:val="ro-RO"/>
            <w:rPrChange w:id="53" w:author="stbrassai" w:date="2015-06-23T23:51:00Z">
              <w:rPr>
                <w:rFonts w:ascii="Times New Roman" w:hAnsi="Times New Roman" w:cs="Times New Roman"/>
                <w:szCs w:val="24"/>
              </w:rPr>
            </w:rPrChange>
          </w:rPr>
          <w:delText xml:space="preserve">Conceptul </w:delText>
        </w:r>
      </w:del>
      <w:ins w:id="54" w:author="stbrassai" w:date="2015-06-23T22:13:00Z">
        <w:r w:rsidR="00D956DC" w:rsidRPr="001A39E1">
          <w:rPr>
            <w:rFonts w:ascii="Times New Roman" w:hAnsi="Times New Roman" w:cs="Times New Roman"/>
            <w:szCs w:val="24"/>
            <w:lang w:val="ro-RO"/>
            <w:rPrChange w:id="55" w:author="stbrassai" w:date="2015-06-23T23:51:00Z">
              <w:rPr>
                <w:rFonts w:ascii="Times New Roman" w:hAnsi="Times New Roman" w:cs="Times New Roman"/>
                <w:szCs w:val="24"/>
              </w:rPr>
            </w:rPrChange>
          </w:rPr>
          <w:t xml:space="preserve">Scopul </w:t>
        </w:r>
      </w:ins>
      <w:r w:rsidRPr="001A39E1">
        <w:rPr>
          <w:rFonts w:ascii="Times New Roman" w:hAnsi="Times New Roman" w:cs="Times New Roman"/>
          <w:szCs w:val="24"/>
          <w:lang w:val="ro-RO"/>
          <w:rPrChange w:id="56" w:author="stbrassai" w:date="2015-06-23T23:51:00Z">
            <w:rPr>
              <w:rFonts w:ascii="Times New Roman" w:hAnsi="Times New Roman" w:cs="Times New Roman"/>
              <w:szCs w:val="24"/>
            </w:rPr>
          </w:rPrChange>
        </w:rPr>
        <w:t>lucrării este proiectarea unui robot mobil de teren, prezentarea elementelor necesare şi implementare</w:t>
      </w:r>
      <w:ins w:id="57" w:author="stbrassai" w:date="2015-06-23T22:25:00Z">
        <w:r w:rsidR="00B67368" w:rsidRPr="001A39E1">
          <w:rPr>
            <w:rFonts w:ascii="Times New Roman" w:hAnsi="Times New Roman" w:cs="Times New Roman"/>
            <w:szCs w:val="24"/>
            <w:lang w:val="ro-RO"/>
            <w:rPrChange w:id="58" w:author="stbrassai" w:date="2015-06-23T23:51:00Z">
              <w:rPr>
                <w:rFonts w:ascii="Times New Roman" w:hAnsi="Times New Roman" w:cs="Times New Roman"/>
                <w:szCs w:val="24"/>
              </w:rPr>
            </w:rPrChange>
          </w:rPr>
          <w:t>a</w:t>
        </w:r>
      </w:ins>
      <w:ins w:id="59" w:author="stbrassai" w:date="2015-06-24T06:55:00Z">
        <w:r w:rsidR="005F456C">
          <w:rPr>
            <w:rFonts w:ascii="Times New Roman" w:hAnsi="Times New Roman" w:cs="Times New Roman"/>
            <w:szCs w:val="24"/>
            <w:lang w:val="ro-RO"/>
          </w:rPr>
          <w:t xml:space="preserve"> sa</w:t>
        </w:r>
      </w:ins>
      <w:r w:rsidRPr="001A39E1">
        <w:rPr>
          <w:rFonts w:ascii="Times New Roman" w:hAnsi="Times New Roman" w:cs="Times New Roman"/>
          <w:szCs w:val="24"/>
          <w:lang w:val="ro-RO"/>
          <w:rPrChange w:id="60" w:author="stbrassai" w:date="2015-06-23T23:51:00Z">
            <w:rPr>
              <w:rFonts w:ascii="Times New Roman" w:hAnsi="Times New Roman" w:cs="Times New Roman"/>
              <w:szCs w:val="24"/>
            </w:rPr>
          </w:rPrChange>
        </w:rPr>
        <w:t>.</w:t>
      </w:r>
      <w:ins w:id="61" w:author="stbrassai" w:date="2015-06-23T22:38:00Z">
        <w:r w:rsidR="00422D8E" w:rsidRPr="001A39E1">
          <w:rPr>
            <w:rFonts w:ascii="Times New Roman" w:hAnsi="Times New Roman" w:cs="Times New Roman"/>
            <w:szCs w:val="24"/>
            <w:lang w:val="ro-RO"/>
            <w:rPrChange w:id="62" w:author="stbrassai" w:date="2015-06-23T23:51:00Z">
              <w:rPr>
                <w:rFonts w:ascii="Times New Roman" w:hAnsi="Times New Roman" w:cs="Times New Roman"/>
                <w:szCs w:val="24"/>
              </w:rPr>
            </w:rPrChange>
          </w:rPr>
          <w:t xml:space="preserve"> </w:t>
        </w:r>
      </w:ins>
      <w:ins w:id="63" w:author="stbrassai" w:date="2015-06-23T22:45:00Z">
        <w:r w:rsidR="007279BE" w:rsidRPr="001A39E1">
          <w:rPr>
            <w:rFonts w:ascii="Times New Roman" w:hAnsi="Times New Roman" w:cs="Times New Roman"/>
            <w:szCs w:val="24"/>
            <w:lang w:val="ro-RO"/>
          </w:rPr>
          <w:t>În lucrare accentul este pus pe proiectarea și implementarea componentelor electronice de control</w:t>
        </w:r>
      </w:ins>
      <w:ins w:id="64" w:author="stbrassai" w:date="2015-06-23T22:46:00Z">
        <w:r w:rsidR="007279BE" w:rsidRPr="00772612">
          <w:rPr>
            <w:rFonts w:ascii="Times New Roman" w:hAnsi="Times New Roman" w:cs="Times New Roman"/>
            <w:szCs w:val="24"/>
            <w:lang w:val="ro-RO"/>
          </w:rPr>
          <w:t>, implementarea sistemului senzorial</w:t>
        </w:r>
      </w:ins>
      <w:ins w:id="65" w:author="stbrassai" w:date="2015-06-24T06:55:00Z">
        <w:r w:rsidR="005F456C">
          <w:rPr>
            <w:rFonts w:ascii="Times New Roman" w:hAnsi="Times New Roman" w:cs="Times New Roman"/>
            <w:szCs w:val="24"/>
            <w:lang w:val="ro-RO"/>
          </w:rPr>
          <w:t>,</w:t>
        </w:r>
      </w:ins>
      <w:ins w:id="66" w:author="stbrassai" w:date="2015-06-23T22:48:00Z">
        <w:r w:rsidR="007279BE" w:rsidRPr="00772612">
          <w:rPr>
            <w:rFonts w:ascii="Times New Roman" w:hAnsi="Times New Roman" w:cs="Times New Roman"/>
            <w:szCs w:val="24"/>
            <w:lang w:val="ro-RO"/>
          </w:rPr>
          <w:t xml:space="preserve"> dar</w:t>
        </w:r>
        <w:r w:rsidR="007279BE" w:rsidRPr="009A1030">
          <w:rPr>
            <w:rFonts w:ascii="Times New Roman" w:hAnsi="Times New Roman" w:cs="Times New Roman"/>
            <w:szCs w:val="24"/>
            <w:lang w:val="ro-RO"/>
          </w:rPr>
          <w:t xml:space="preserve"> din punctul de veder</w:t>
        </w:r>
      </w:ins>
      <w:ins w:id="67" w:author="stbrassai" w:date="2015-06-24T06:56:00Z">
        <w:r w:rsidR="005F456C">
          <w:rPr>
            <w:rFonts w:ascii="Times New Roman" w:hAnsi="Times New Roman" w:cs="Times New Roman"/>
            <w:szCs w:val="24"/>
            <w:lang w:val="ro-RO"/>
          </w:rPr>
          <w:t>e</w:t>
        </w:r>
      </w:ins>
      <w:ins w:id="68" w:author="stbrassai" w:date="2015-06-23T22:48:00Z">
        <w:r w:rsidR="007279BE" w:rsidRPr="009A1030">
          <w:rPr>
            <w:rFonts w:ascii="Times New Roman" w:hAnsi="Times New Roman" w:cs="Times New Roman"/>
            <w:szCs w:val="24"/>
            <w:lang w:val="ro-RO"/>
          </w:rPr>
          <w:t xml:space="preserve"> a</w:t>
        </w:r>
      </w:ins>
      <w:ins w:id="69" w:author="stbrassai" w:date="2015-06-24T06:56:00Z">
        <w:r w:rsidR="005F456C">
          <w:rPr>
            <w:rFonts w:ascii="Times New Roman" w:hAnsi="Times New Roman" w:cs="Times New Roman"/>
            <w:szCs w:val="24"/>
            <w:lang w:val="ro-RO"/>
          </w:rPr>
          <w:t>l</w:t>
        </w:r>
      </w:ins>
      <w:ins w:id="70" w:author="stbrassai" w:date="2015-06-23T22:48:00Z">
        <w:r w:rsidR="005F456C">
          <w:rPr>
            <w:rFonts w:ascii="Times New Roman" w:hAnsi="Times New Roman" w:cs="Times New Roman"/>
            <w:szCs w:val="24"/>
            <w:lang w:val="ro-RO"/>
          </w:rPr>
          <w:t xml:space="preserve"> înțeleg</w:t>
        </w:r>
        <w:r w:rsidR="007279BE" w:rsidRPr="009A1030">
          <w:rPr>
            <w:rFonts w:ascii="Times New Roman" w:hAnsi="Times New Roman" w:cs="Times New Roman"/>
            <w:szCs w:val="24"/>
            <w:lang w:val="ro-RO"/>
          </w:rPr>
          <w:t>erii funcționării întregului sistem în ansamblu este prezentată și pa</w:t>
        </w:r>
        <w:r w:rsidR="007279BE" w:rsidRPr="00EE2CE8">
          <w:rPr>
            <w:rFonts w:ascii="Times New Roman" w:hAnsi="Times New Roman" w:cs="Times New Roman"/>
            <w:szCs w:val="24"/>
            <w:lang w:val="ro-RO"/>
          </w:rPr>
          <w:t>rte</w:t>
        </w:r>
        <w:r w:rsidR="005F456C">
          <w:rPr>
            <w:rFonts w:ascii="Times New Roman" w:hAnsi="Times New Roman" w:cs="Times New Roman"/>
            <w:szCs w:val="24"/>
            <w:lang w:val="ro-RO"/>
          </w:rPr>
          <w:t>a mec</w:t>
        </w:r>
        <w:r w:rsidR="007279BE" w:rsidRPr="00EE2CE8">
          <w:rPr>
            <w:rFonts w:ascii="Times New Roman" w:hAnsi="Times New Roman" w:cs="Times New Roman"/>
            <w:szCs w:val="24"/>
            <w:lang w:val="ro-RO"/>
          </w:rPr>
          <w:t xml:space="preserve">anică a robotului </w:t>
        </w:r>
        <w:r w:rsidR="007279BE" w:rsidRPr="00312975">
          <w:rPr>
            <w:rFonts w:ascii="Times New Roman" w:hAnsi="Times New Roman" w:cs="Times New Roman"/>
            <w:szCs w:val="24"/>
            <w:lang w:val="ro-RO"/>
          </w:rPr>
          <w:t>mobil de teren proiectată</w:t>
        </w:r>
      </w:ins>
      <w:ins w:id="71" w:author="stbrassai" w:date="2015-06-23T22:49:00Z">
        <w:r w:rsidR="007279BE" w:rsidRPr="00312975">
          <w:rPr>
            <w:rFonts w:ascii="Times New Roman" w:hAnsi="Times New Roman" w:cs="Times New Roman"/>
            <w:szCs w:val="24"/>
            <w:lang w:val="ro-RO"/>
          </w:rPr>
          <w:t xml:space="preserve"> integral de către autorul lucrării </w:t>
        </w:r>
      </w:ins>
      <w:ins w:id="72" w:author="stbrassai" w:date="2015-06-23T22:48:00Z">
        <w:r w:rsidR="007279BE" w:rsidRPr="006B0A04">
          <w:rPr>
            <w:rFonts w:ascii="Times New Roman" w:hAnsi="Times New Roman" w:cs="Times New Roman"/>
            <w:szCs w:val="24"/>
            <w:lang w:val="ro-RO"/>
          </w:rPr>
          <w:t xml:space="preserve">prin </w:t>
        </w:r>
      </w:ins>
      <w:ins w:id="73" w:author="stbrassai" w:date="2015-06-23T22:50:00Z">
        <w:r w:rsidR="007279BE" w:rsidRPr="00B802E7">
          <w:rPr>
            <w:rFonts w:ascii="Times New Roman" w:hAnsi="Times New Roman" w:cs="Times New Roman"/>
            <w:szCs w:val="24"/>
            <w:lang w:val="ro-RO"/>
          </w:rPr>
          <w:t>Autodesk Inventor</w:t>
        </w:r>
      </w:ins>
      <w:ins w:id="74" w:author="stbrassai" w:date="2015-06-24T06:56:00Z">
        <w:r w:rsidR="00BD16E0">
          <w:rPr>
            <w:rFonts w:ascii="Times New Roman" w:hAnsi="Times New Roman" w:cs="Times New Roman"/>
            <w:szCs w:val="24"/>
            <w:lang w:val="ro-RO"/>
          </w:rPr>
          <w:t>.</w:t>
        </w:r>
      </w:ins>
    </w:p>
    <w:p w14:paraId="74107826" w14:textId="63735490" w:rsidR="00436075" w:rsidRPr="001A39E1" w:rsidDel="00422D8E" w:rsidRDefault="00436075" w:rsidP="00436075">
      <w:pPr>
        <w:spacing w:line="360" w:lineRule="auto"/>
        <w:ind w:firstLine="432"/>
        <w:rPr>
          <w:del w:id="75" w:author="stbrassai" w:date="2015-06-23T22:43:00Z"/>
          <w:rFonts w:ascii="Times New Roman" w:hAnsi="Times New Roman" w:cs="Times New Roman"/>
          <w:szCs w:val="24"/>
          <w:lang w:val="ro-RO"/>
          <w:rPrChange w:id="76" w:author="stbrassai" w:date="2015-06-23T23:51:00Z">
            <w:rPr>
              <w:del w:id="77" w:author="stbrassai" w:date="2015-06-23T22:43:00Z"/>
              <w:rFonts w:ascii="Times New Roman" w:hAnsi="Times New Roman" w:cs="Times New Roman"/>
              <w:szCs w:val="24"/>
            </w:rPr>
          </w:rPrChange>
        </w:rPr>
      </w:pPr>
      <w:del w:id="78" w:author="stbrassai" w:date="2015-06-23T22:38:00Z">
        <w:r w:rsidRPr="001A39E1" w:rsidDel="00422D8E">
          <w:rPr>
            <w:rFonts w:ascii="Times New Roman" w:hAnsi="Times New Roman" w:cs="Times New Roman"/>
            <w:szCs w:val="24"/>
            <w:lang w:val="ro-RO"/>
            <w:rPrChange w:id="79" w:author="stbrassai" w:date="2015-06-23T23:51:00Z">
              <w:rPr>
                <w:rFonts w:ascii="Times New Roman" w:hAnsi="Times New Roman" w:cs="Times New Roman"/>
                <w:szCs w:val="24"/>
              </w:rPr>
            </w:rPrChange>
          </w:rPr>
          <w:delText xml:space="preserve"> </w:delText>
        </w:r>
      </w:del>
    </w:p>
    <w:p w14:paraId="36DE39D3" w14:textId="773F11C7" w:rsidR="00436075" w:rsidRPr="001A39E1" w:rsidRDefault="00436075" w:rsidP="00436075">
      <w:pPr>
        <w:spacing w:line="360" w:lineRule="auto"/>
        <w:ind w:firstLine="432"/>
        <w:rPr>
          <w:rFonts w:ascii="Times New Roman" w:hAnsi="Times New Roman" w:cs="Times New Roman"/>
          <w:szCs w:val="24"/>
          <w:lang w:val="ro-RO"/>
          <w:rPrChange w:id="80" w:author="stbrassai" w:date="2015-06-23T23:51:00Z">
            <w:rPr>
              <w:rFonts w:ascii="Times New Roman" w:hAnsi="Times New Roman" w:cs="Times New Roman"/>
              <w:szCs w:val="24"/>
            </w:rPr>
          </w:rPrChange>
        </w:rPr>
      </w:pPr>
      <w:r w:rsidRPr="001A39E1">
        <w:rPr>
          <w:rFonts w:ascii="Times New Roman" w:hAnsi="Times New Roman" w:cs="Times New Roman"/>
          <w:szCs w:val="24"/>
          <w:lang w:val="ro-RO"/>
          <w:rPrChange w:id="81" w:author="stbrassai" w:date="2015-06-23T23:51:00Z">
            <w:rPr>
              <w:rFonts w:ascii="Times New Roman" w:hAnsi="Times New Roman" w:cs="Times New Roman"/>
              <w:szCs w:val="24"/>
            </w:rPr>
          </w:rPrChange>
        </w:rPr>
        <w:t xml:space="preserve">Pe un şasiu masiv sunt ataşate patru tălpi pivotante, </w:t>
      </w:r>
      <w:del w:id="82" w:author="stbrassai" w:date="2015-06-23T22:25:00Z">
        <w:r w:rsidRPr="001A39E1" w:rsidDel="00B67368">
          <w:rPr>
            <w:rFonts w:ascii="Times New Roman" w:hAnsi="Times New Roman" w:cs="Times New Roman"/>
            <w:szCs w:val="24"/>
            <w:lang w:val="ro-RO"/>
            <w:rPrChange w:id="83" w:author="stbrassai" w:date="2015-06-23T23:51:00Z">
              <w:rPr>
                <w:rFonts w:ascii="Times New Roman" w:hAnsi="Times New Roman" w:cs="Times New Roman"/>
                <w:szCs w:val="24"/>
              </w:rPr>
            </w:rPrChange>
          </w:rPr>
          <w:delText xml:space="preserve">pe </w:delText>
        </w:r>
      </w:del>
      <w:r w:rsidRPr="001A39E1">
        <w:rPr>
          <w:rFonts w:ascii="Times New Roman" w:hAnsi="Times New Roman" w:cs="Times New Roman"/>
          <w:szCs w:val="24"/>
          <w:lang w:val="ro-RO"/>
          <w:rPrChange w:id="84" w:author="stbrassai" w:date="2015-06-23T23:51:00Z">
            <w:rPr>
              <w:rFonts w:ascii="Times New Roman" w:hAnsi="Times New Roman" w:cs="Times New Roman"/>
              <w:szCs w:val="24"/>
            </w:rPr>
          </w:rPrChange>
        </w:rPr>
        <w:t>care se po</w:t>
      </w:r>
      <w:ins w:id="85" w:author="stbrassai" w:date="2015-06-24T06:56:00Z">
        <w:r w:rsidR="00BD16E0">
          <w:rPr>
            <w:rFonts w:ascii="Times New Roman" w:hAnsi="Times New Roman" w:cs="Times New Roman"/>
            <w:szCs w:val="24"/>
            <w:lang w:val="ro-RO"/>
          </w:rPr>
          <w:t>t</w:t>
        </w:r>
      </w:ins>
      <w:del w:id="86" w:author="stbrassai" w:date="2015-06-24T06:56:00Z">
        <w:r w:rsidRPr="001A39E1" w:rsidDel="00BD16E0">
          <w:rPr>
            <w:rFonts w:ascii="Times New Roman" w:hAnsi="Times New Roman" w:cs="Times New Roman"/>
            <w:szCs w:val="24"/>
            <w:lang w:val="ro-RO"/>
            <w:rPrChange w:id="87" w:author="stbrassai" w:date="2015-06-23T23:51:00Z">
              <w:rPr>
                <w:rFonts w:ascii="Times New Roman" w:hAnsi="Times New Roman" w:cs="Times New Roman"/>
                <w:szCs w:val="24"/>
              </w:rPr>
            </w:rPrChange>
          </w:rPr>
          <w:delText>ate</w:delText>
        </w:r>
      </w:del>
      <w:r w:rsidRPr="001A39E1">
        <w:rPr>
          <w:rFonts w:ascii="Times New Roman" w:hAnsi="Times New Roman" w:cs="Times New Roman"/>
          <w:szCs w:val="24"/>
          <w:lang w:val="ro-RO"/>
          <w:rPrChange w:id="88" w:author="stbrassai" w:date="2015-06-23T23:51:00Z">
            <w:rPr>
              <w:rFonts w:ascii="Times New Roman" w:hAnsi="Times New Roman" w:cs="Times New Roman"/>
              <w:szCs w:val="24"/>
            </w:rPr>
          </w:rPrChange>
        </w:rPr>
        <w:t xml:space="preserve"> roti cu 360 de grade</w:t>
      </w:r>
      <w:del w:id="89" w:author="stbrassai" w:date="2015-06-24T06:57:00Z">
        <w:r w:rsidRPr="001A39E1" w:rsidDel="00BD16E0">
          <w:rPr>
            <w:rFonts w:ascii="Times New Roman" w:hAnsi="Times New Roman" w:cs="Times New Roman"/>
            <w:szCs w:val="24"/>
            <w:lang w:val="ro-RO"/>
            <w:rPrChange w:id="90" w:author="stbrassai" w:date="2015-06-23T23:51:00Z">
              <w:rPr>
                <w:rFonts w:ascii="Times New Roman" w:hAnsi="Times New Roman" w:cs="Times New Roman"/>
                <w:szCs w:val="24"/>
              </w:rPr>
            </w:rPrChange>
          </w:rPr>
          <w:delText>,</w:delText>
        </w:r>
      </w:del>
      <w:r w:rsidRPr="001A39E1">
        <w:rPr>
          <w:rFonts w:ascii="Times New Roman" w:hAnsi="Times New Roman" w:cs="Times New Roman"/>
          <w:szCs w:val="24"/>
          <w:lang w:val="ro-RO"/>
          <w:rPrChange w:id="91" w:author="stbrassai" w:date="2015-06-23T23:51:00Z">
            <w:rPr>
              <w:rFonts w:ascii="Times New Roman" w:hAnsi="Times New Roman" w:cs="Times New Roman"/>
              <w:szCs w:val="24"/>
            </w:rPr>
          </w:rPrChange>
        </w:rPr>
        <w:t xml:space="preserve"> faţă de şasiu. Pe tălpile pivotante sunt montate şenile</w:t>
      </w:r>
      <w:del w:id="92" w:author="stbrassai" w:date="2015-06-23T22:51:00Z">
        <w:r w:rsidRPr="001A39E1" w:rsidDel="001121AA">
          <w:rPr>
            <w:rFonts w:ascii="Times New Roman" w:hAnsi="Times New Roman" w:cs="Times New Roman"/>
            <w:szCs w:val="24"/>
            <w:lang w:val="ro-RO"/>
            <w:rPrChange w:id="93" w:author="stbrassai" w:date="2015-06-23T23:51:00Z">
              <w:rPr>
                <w:rFonts w:ascii="Times New Roman" w:hAnsi="Times New Roman" w:cs="Times New Roman"/>
                <w:szCs w:val="24"/>
              </w:rPr>
            </w:rPrChange>
          </w:rPr>
          <w:delText>. Şenilele</w:delText>
        </w:r>
      </w:del>
      <w:ins w:id="94" w:author="stbrassai" w:date="2015-06-23T22:51:00Z">
        <w:r w:rsidR="001121AA" w:rsidRPr="001A39E1">
          <w:rPr>
            <w:rFonts w:ascii="Times New Roman" w:hAnsi="Times New Roman" w:cs="Times New Roman"/>
            <w:szCs w:val="24"/>
            <w:lang w:val="ro-RO"/>
            <w:rPrChange w:id="95" w:author="stbrassai" w:date="2015-06-23T23:51:00Z">
              <w:rPr>
                <w:rFonts w:ascii="Times New Roman" w:hAnsi="Times New Roman" w:cs="Times New Roman"/>
                <w:szCs w:val="24"/>
              </w:rPr>
            </w:rPrChange>
          </w:rPr>
          <w:t xml:space="preserve"> care</w:t>
        </w:r>
      </w:ins>
      <w:r w:rsidRPr="001A39E1">
        <w:rPr>
          <w:rFonts w:ascii="Times New Roman" w:hAnsi="Times New Roman" w:cs="Times New Roman"/>
          <w:szCs w:val="24"/>
          <w:lang w:val="ro-RO"/>
          <w:rPrChange w:id="96" w:author="stbrassai" w:date="2015-06-23T23:51:00Z">
            <w:rPr>
              <w:rFonts w:ascii="Times New Roman" w:hAnsi="Times New Roman" w:cs="Times New Roman"/>
              <w:szCs w:val="24"/>
            </w:rPr>
          </w:rPrChange>
        </w:rPr>
        <w:t xml:space="preserve"> sunt puse în mişcare cu ajutorul motoarelor </w:t>
      </w:r>
      <w:ins w:id="97" w:author="stbrassai" w:date="2015-06-23T22:52:00Z">
        <w:r w:rsidR="001121AA" w:rsidRPr="001A39E1">
          <w:rPr>
            <w:rFonts w:ascii="Times New Roman" w:hAnsi="Times New Roman" w:cs="Times New Roman"/>
            <w:szCs w:val="24"/>
            <w:lang w:val="ro-RO"/>
            <w:rPrChange w:id="98" w:author="stbrassai" w:date="2015-06-23T23:51:00Z">
              <w:rPr>
                <w:rFonts w:ascii="Times New Roman" w:hAnsi="Times New Roman" w:cs="Times New Roman"/>
                <w:szCs w:val="24"/>
              </w:rPr>
            </w:rPrChange>
          </w:rPr>
          <w:t>DC</w:t>
        </w:r>
      </w:ins>
      <w:del w:id="99" w:author="stbrassai" w:date="2015-06-23T22:52:00Z">
        <w:r w:rsidRPr="001A39E1" w:rsidDel="001121AA">
          <w:rPr>
            <w:rFonts w:ascii="Times New Roman" w:hAnsi="Times New Roman" w:cs="Times New Roman"/>
            <w:szCs w:val="24"/>
            <w:lang w:val="ro-RO"/>
            <w:rPrChange w:id="100" w:author="stbrassai" w:date="2015-06-23T23:51:00Z">
              <w:rPr>
                <w:rFonts w:ascii="Times New Roman" w:hAnsi="Times New Roman" w:cs="Times New Roman"/>
                <w:szCs w:val="24"/>
              </w:rPr>
            </w:rPrChange>
          </w:rPr>
          <w:delText>dc</w:delText>
        </w:r>
      </w:del>
      <w:r w:rsidRPr="001A39E1">
        <w:rPr>
          <w:rFonts w:ascii="Times New Roman" w:hAnsi="Times New Roman" w:cs="Times New Roman"/>
          <w:szCs w:val="24"/>
          <w:lang w:val="ro-RO"/>
          <w:rPrChange w:id="101" w:author="stbrassai" w:date="2015-06-23T23:51:00Z">
            <w:rPr>
              <w:rFonts w:ascii="Times New Roman" w:hAnsi="Times New Roman" w:cs="Times New Roman"/>
              <w:szCs w:val="24"/>
            </w:rPr>
          </w:rPrChange>
        </w:rPr>
        <w:t xml:space="preserve"> cu angrenaj de roţi dinţate conice.</w:t>
      </w:r>
    </w:p>
    <w:p w14:paraId="065D1C69" w14:textId="2CE4BD61" w:rsidR="00436075" w:rsidRPr="001A39E1" w:rsidRDefault="00436075" w:rsidP="00436075">
      <w:pPr>
        <w:spacing w:line="360" w:lineRule="auto"/>
        <w:ind w:firstLine="432"/>
        <w:rPr>
          <w:lang w:val="ro-RO"/>
          <w:rPrChange w:id="102" w:author="stbrassai" w:date="2015-06-23T23:51:00Z">
            <w:rPr/>
          </w:rPrChange>
        </w:rPr>
      </w:pPr>
      <w:r w:rsidRPr="001A39E1">
        <w:rPr>
          <w:rFonts w:ascii="Times New Roman" w:hAnsi="Times New Roman" w:cs="Times New Roman"/>
          <w:szCs w:val="24"/>
          <w:lang w:val="ro-RO"/>
          <w:rPrChange w:id="103" w:author="stbrassai" w:date="2015-06-23T23:51:00Z">
            <w:rPr>
              <w:rFonts w:ascii="Times New Roman" w:hAnsi="Times New Roman" w:cs="Times New Roman"/>
              <w:szCs w:val="24"/>
            </w:rPr>
          </w:rPrChange>
        </w:rPr>
        <w:t xml:space="preserve">Structura şasiulul masiv este format din cadru metalic, cu profile din oţel, </w:t>
      </w:r>
      <w:del w:id="104" w:author="stbrassai" w:date="2015-06-23T22:26:00Z">
        <w:r w:rsidRPr="001A39E1" w:rsidDel="00B67368">
          <w:rPr>
            <w:rFonts w:ascii="Times New Roman" w:hAnsi="Times New Roman" w:cs="Times New Roman"/>
            <w:szCs w:val="24"/>
            <w:lang w:val="ro-RO"/>
            <w:rPrChange w:id="105" w:author="stbrassai" w:date="2015-06-23T23:51:00Z">
              <w:rPr>
                <w:rFonts w:ascii="Times New Roman" w:hAnsi="Times New Roman" w:cs="Times New Roman"/>
                <w:szCs w:val="24"/>
              </w:rPr>
            </w:rPrChange>
          </w:rPr>
          <w:delText xml:space="preserve">unde </w:delText>
        </w:r>
      </w:del>
      <w:r w:rsidRPr="001A39E1">
        <w:rPr>
          <w:rFonts w:ascii="Times New Roman" w:hAnsi="Times New Roman" w:cs="Times New Roman"/>
          <w:szCs w:val="24"/>
          <w:lang w:val="ro-RO"/>
          <w:rPrChange w:id="106" w:author="stbrassai" w:date="2015-06-23T23:51:00Z">
            <w:rPr>
              <w:rFonts w:ascii="Times New Roman" w:hAnsi="Times New Roman" w:cs="Times New Roman"/>
              <w:szCs w:val="24"/>
            </w:rPr>
          </w:rPrChange>
        </w:rPr>
        <w:t>componentele sunt fixate între ele prin sudare. Structura cadrului, precum şi sistemul, sunt simetrice faţă de cele două axe</w:t>
      </w:r>
      <w:r w:rsidRPr="001A39E1">
        <w:rPr>
          <w:lang w:val="ro-RO"/>
          <w:rPrChange w:id="107" w:author="stbrassai" w:date="2015-06-23T23:51:00Z">
            <w:rPr/>
          </w:rPrChange>
        </w:rPr>
        <w:t>.</w:t>
      </w:r>
      <w:r w:rsidR="006052A8" w:rsidRPr="001A39E1">
        <w:rPr>
          <w:rFonts w:ascii="Times New Roman" w:hAnsi="Times New Roman" w:cs="Times New Roman"/>
          <w:szCs w:val="24"/>
          <w:lang w:val="ro-RO"/>
          <w:rPrChange w:id="108" w:author="stbrassai" w:date="2015-06-23T23:51:00Z">
            <w:rPr>
              <w:rFonts w:ascii="Times New Roman" w:hAnsi="Times New Roman" w:cs="Times New Roman"/>
              <w:szCs w:val="24"/>
            </w:rPr>
          </w:rPrChange>
        </w:rPr>
        <w:t xml:space="preserve"> </w:t>
      </w:r>
    </w:p>
    <w:p w14:paraId="2A4C28D2" w14:textId="4E35FFBA" w:rsidR="00444C0C" w:rsidRPr="001A39E1" w:rsidRDefault="00D9192F" w:rsidP="00436075">
      <w:pPr>
        <w:spacing w:line="360" w:lineRule="auto"/>
        <w:ind w:firstLine="576"/>
        <w:rPr>
          <w:rFonts w:ascii="Times New Roman" w:hAnsi="Times New Roman" w:cs="Times New Roman"/>
          <w:lang w:val="ro-RO"/>
          <w:rPrChange w:id="109" w:author="stbrassai" w:date="2015-06-23T23:51:00Z">
            <w:rPr>
              <w:rFonts w:ascii="Times New Roman" w:hAnsi="Times New Roman" w:cs="Times New Roman"/>
            </w:rPr>
          </w:rPrChange>
        </w:rPr>
      </w:pPr>
      <w:r>
        <w:rPr>
          <w:rFonts w:ascii="Times New Roman" w:hAnsi="Times New Roman" w:cs="Times New Roman"/>
          <w:noProof/>
          <w:lang w:val="en-US"/>
        </w:rPr>
        <mc:AlternateContent>
          <mc:Choice Requires="wpg">
            <w:drawing>
              <wp:anchor distT="0" distB="0" distL="114300" distR="114300" simplePos="0" relativeHeight="251662336" behindDoc="0" locked="0" layoutInCell="1" allowOverlap="1" wp14:anchorId="2F40ACE0" wp14:editId="7BE6541E">
                <wp:simplePos x="0" y="0"/>
                <wp:positionH relativeFrom="column">
                  <wp:posOffset>741045</wp:posOffset>
                </wp:positionH>
                <wp:positionV relativeFrom="paragraph">
                  <wp:posOffset>664845</wp:posOffset>
                </wp:positionV>
                <wp:extent cx="2077720" cy="2897505"/>
                <wp:effectExtent l="154305" t="15240" r="6350" b="11430"/>
                <wp:wrapNone/>
                <wp:docPr id="249"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7720" cy="2897505"/>
                          <a:chOff x="1718" y="8756"/>
                          <a:chExt cx="2483" cy="3636"/>
                        </a:xfrm>
                      </wpg:grpSpPr>
                      <wps:wsp>
                        <wps:cNvPr id="250" name="Rounded Rectangular Callout 267"/>
                        <wps:cNvSpPr>
                          <a:spLocks noChangeArrowheads="1"/>
                        </wps:cNvSpPr>
                        <wps:spPr bwMode="auto">
                          <a:xfrm>
                            <a:off x="2760" y="9328"/>
                            <a:ext cx="1441" cy="469"/>
                          </a:xfrm>
                          <a:prstGeom prst="wedgeRoundRectCallout">
                            <a:avLst>
                              <a:gd name="adj1" fmla="val -52269"/>
                              <a:gd name="adj2" fmla="val 250856"/>
                              <a:gd name="adj3" fmla="val 1666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431A7BBE" w14:textId="1E40DE16" w:rsidR="005F456C" w:rsidRPr="007F0748" w:rsidRDefault="005F456C" w:rsidP="007F0748">
                              <w:pPr>
                                <w:jc w:val="center"/>
                                <w:rPr>
                                  <w:lang w:val="ro-RO"/>
                                </w:rPr>
                              </w:pPr>
                              <w:r>
                                <w:rPr>
                                  <w:lang w:val="ro-RO"/>
                                </w:rPr>
                                <w:t>Roți mare</w:t>
                              </w:r>
                            </w:p>
                            <w:p w14:paraId="307A2B2A" w14:textId="0F8A2E2F" w:rsidR="005F456C" w:rsidRPr="008E4123" w:rsidRDefault="005F456C" w:rsidP="007F0748">
                              <w:pPr>
                                <w:jc w:val="center"/>
                              </w:pPr>
                              <w:r w:rsidRPr="008E4123">
                                <w:t>k</w:t>
                              </w:r>
                            </w:p>
                          </w:txbxContent>
                        </wps:txbx>
                        <wps:bodyPr rot="0" vert="horz" wrap="square" lIns="91440" tIns="45720" rIns="91440" bIns="45720" anchor="ctr" anchorCtr="0" upright="1">
                          <a:noAutofit/>
                        </wps:bodyPr>
                      </wps:wsp>
                      <wps:wsp>
                        <wps:cNvPr id="251" name="Rounded Rectangular Callout 255"/>
                        <wps:cNvSpPr>
                          <a:spLocks noChangeArrowheads="1"/>
                        </wps:cNvSpPr>
                        <wps:spPr bwMode="auto">
                          <a:xfrm>
                            <a:off x="2079" y="8756"/>
                            <a:ext cx="1880" cy="465"/>
                          </a:xfrm>
                          <a:prstGeom prst="wedgeRoundRectCallout">
                            <a:avLst>
                              <a:gd name="adj1" fmla="val -74787"/>
                              <a:gd name="adj2" fmla="val 67847"/>
                              <a:gd name="adj3" fmla="val 1666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38A86D69" w14:textId="2514D8CC" w:rsidR="005F456C" w:rsidRPr="007F0748" w:rsidRDefault="005F456C" w:rsidP="007F0748">
                              <w:pPr>
                                <w:jc w:val="center"/>
                                <w:rPr>
                                  <w:lang w:val="ro-RO"/>
                                </w:rPr>
                              </w:pPr>
                              <w:r>
                                <w:rPr>
                                  <w:lang w:val="ro-RO"/>
                                </w:rPr>
                                <w:t>Roți mici</w:t>
                              </w:r>
                            </w:p>
                          </w:txbxContent>
                        </wps:txbx>
                        <wps:bodyPr rot="0" vert="horz" wrap="square" lIns="91440" tIns="45720" rIns="91440" bIns="45720" anchor="ctr" anchorCtr="0" upright="1">
                          <a:noAutofit/>
                        </wps:bodyPr>
                      </wps:wsp>
                      <wps:wsp>
                        <wps:cNvPr id="252" name="Rounded Rectangular Callout 267"/>
                        <wps:cNvSpPr>
                          <a:spLocks noChangeArrowheads="1"/>
                        </wps:cNvSpPr>
                        <wps:spPr bwMode="auto">
                          <a:xfrm>
                            <a:off x="1718" y="11930"/>
                            <a:ext cx="1430" cy="462"/>
                          </a:xfrm>
                          <a:prstGeom prst="wedgeRoundRectCallout">
                            <a:avLst>
                              <a:gd name="adj1" fmla="val 116292"/>
                              <a:gd name="adj2" fmla="val -39176"/>
                              <a:gd name="adj3" fmla="val 1666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52A0A1CF" w14:textId="155B4483" w:rsidR="005F456C" w:rsidRPr="007F0748" w:rsidRDefault="005F456C" w:rsidP="007F0748">
                              <w:pPr>
                                <w:jc w:val="center"/>
                                <w:rPr>
                                  <w:lang w:val="ro-RO"/>
                                </w:rPr>
                              </w:pPr>
                              <w:r>
                                <w:rPr>
                                  <w:lang w:val="ro-RO"/>
                                </w:rPr>
                                <w:t>Senila</w:t>
                              </w:r>
                            </w:p>
                            <w:p w14:paraId="776C5FEE" w14:textId="77777777" w:rsidR="005F456C" w:rsidRPr="008E4123" w:rsidRDefault="005F456C" w:rsidP="007F0748">
                              <w:pPr>
                                <w:jc w:val="center"/>
                              </w:pPr>
                              <w:r w:rsidRPr="008E4123">
                                <w:t>k</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40ACE0" id="Group 188" o:spid="_x0000_s1026" style="position:absolute;left:0;text-align:left;margin-left:58.35pt;margin-top:52.35pt;width:163.6pt;height:228.15pt;z-index:251662336" coordorigin="1718,8756" coordsize="2483,3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">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67" o:spid="_x0000_s1027" type="#_x0000_t62" style="position:absolute;left:2760;top:9328;width:1441;height:4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N3pr8A&#10;AADcAAAADwAAAGRycy9kb3ducmV2LnhtbERPy4rCMBTdC/5DuMLsNLWj0lajiKC4EXx9wKW5tsXm&#10;pjRR63z9ZCG4PJz3YtWZWjypdZVlBeNRBII4t7riQsH1sh0mIJxH1lhbJgVvcrBa9nsLzLR98Yme&#10;Z1+IEMIuQwWl900mpctLMuhGtiEO3M22Bn2AbSF1i68QbmoZR9FMGqw4NJTY0Kak/H5+GAXHg0tj&#10;TP7SXSLNxP6m5sinWKmfQbeeg/DU+a/4495rBfE0zA9nwh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aU3emvwAAANwAAAAPAAAAAAAAAAAAAAAAAJgCAABkcnMvZG93bnJl&#10;di54bWxQSwUGAAAAAAQABAD1AAAAhAMAAAAA&#10;" adj="-490,64985" fillcolor="#5b9bd5 [3204]" strokecolor="#1f4d78 [1604]" strokeweight="1pt">
                  <v:textbox>
                    <w:txbxContent>
                      <w:p w14:paraId="431A7BBE" w14:textId="1E40DE16" w:rsidR="005F456C" w:rsidRPr="007F0748" w:rsidRDefault="005F456C" w:rsidP="007F0748">
                        <w:pPr>
                          <w:jc w:val="center"/>
                          <w:rPr>
                            <w:lang w:val="ro-RO"/>
                          </w:rPr>
                        </w:pPr>
                        <w:r>
                          <w:rPr>
                            <w:lang w:val="ro-RO"/>
                          </w:rPr>
                          <w:t>Roți mare</w:t>
                        </w:r>
                      </w:p>
                      <w:p w14:paraId="307A2B2A" w14:textId="0F8A2E2F" w:rsidR="005F456C" w:rsidRPr="008E4123" w:rsidRDefault="005F456C" w:rsidP="007F0748">
                        <w:pPr>
                          <w:jc w:val="center"/>
                        </w:pPr>
                        <w:r w:rsidRPr="008E4123">
                          <w:t>k</w:t>
                        </w:r>
                      </w:p>
                    </w:txbxContent>
                  </v:textbox>
                </v:shape>
                <v:shape id="Rounded Rectangular Callout 255" o:spid="_x0000_s1028" type="#_x0000_t62" style="position:absolute;left:2079;top:8756;width:1880;height:4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tCMQA&#10;AADcAAAADwAAAGRycy9kb3ducmV2LnhtbESPT4vCMBTE7wt+h/AEb2uq4CJd0yKiICgL/jm4t0fz&#10;bIvNS2mibb+9EQSPw8z8hlmknanEgxpXWlYwGUcgiDOrS84VnE+b7zkI55E1VpZJQU8O0mTwtcBY&#10;25YP9Dj6XAQIuxgVFN7XsZQuK8igG9uaOHhX2xj0QTa51A22AW4qOY2iH2mw5LBQYE2rgrLb8W4U&#10;ZIf/3d9pX+/WK8m38+WSV33fKjUadstfEJ46/wm/21utYDqbwOtMOAIy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f7QjEAAAA3AAAAA8AAAAAAAAAAAAAAAAAmAIAAGRycy9k&#10;b3ducmV2LnhtbFBLBQYAAAAABAAEAPUAAACJAwAAAAA=&#10;" adj="-5354,25455" fillcolor="#5b9bd5 [3204]" strokecolor="#1f4d78 [1604]" strokeweight="1pt">
                  <v:textbox>
                    <w:txbxContent>
                      <w:p w14:paraId="38A86D69" w14:textId="2514D8CC" w:rsidR="005F456C" w:rsidRPr="007F0748" w:rsidRDefault="005F456C" w:rsidP="007F0748">
                        <w:pPr>
                          <w:jc w:val="center"/>
                          <w:rPr>
                            <w:lang w:val="ro-RO"/>
                          </w:rPr>
                        </w:pPr>
                        <w:r>
                          <w:rPr>
                            <w:lang w:val="ro-RO"/>
                          </w:rPr>
                          <w:t>Roți mici</w:t>
                        </w:r>
                      </w:p>
                    </w:txbxContent>
                  </v:textbox>
                </v:shape>
                <v:shape id="Rounded Rectangular Callout 267" o:spid="_x0000_s1029" type="#_x0000_t62" style="position:absolute;left:1718;top:11930;width:1430;height:4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tE+MYA&#10;AADcAAAADwAAAGRycy9kb3ducmV2LnhtbESPT2vCQBTE70K/w/IKXqRuDGjb1FVE8c/RJh7s7ZF9&#10;TYLZtyG7avTTdwuCx2FmfsNM552pxYVaV1lWMBpGIIhzqysuFByy9dsHCOeRNdaWScGNHMxnL70p&#10;Jtpe+ZsuqS9EgLBLUEHpfZNI6fKSDLqhbYiD92tbgz7ItpC6xWuAm1rGUTSRBisOCyU2tCwpP6Vn&#10;o2Czbex+sL9nWNx+3k/bzK+Og0+l+q/d4guEp84/w4/2TiuIxzH8nwlH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3tE+MYAAADcAAAADwAAAAAAAAAAAAAAAACYAgAAZHJz&#10;L2Rvd25yZXYueG1sUEsFBgAAAAAEAAQA9QAAAIsDAAAAAA==&#10;" adj="35919,2338" fillcolor="#5b9bd5 [3204]" strokecolor="#1f4d78 [1604]" strokeweight="1pt">
                  <v:textbox>
                    <w:txbxContent>
                      <w:p w14:paraId="52A0A1CF" w14:textId="155B4483" w:rsidR="005F456C" w:rsidRPr="007F0748" w:rsidRDefault="005F456C" w:rsidP="007F0748">
                        <w:pPr>
                          <w:jc w:val="center"/>
                          <w:rPr>
                            <w:lang w:val="ro-RO"/>
                          </w:rPr>
                        </w:pPr>
                        <w:r>
                          <w:rPr>
                            <w:lang w:val="ro-RO"/>
                          </w:rPr>
                          <w:t>Senila</w:t>
                        </w:r>
                      </w:p>
                      <w:p w14:paraId="776C5FEE" w14:textId="77777777" w:rsidR="005F456C" w:rsidRPr="008E4123" w:rsidRDefault="005F456C" w:rsidP="007F0748">
                        <w:pPr>
                          <w:jc w:val="center"/>
                        </w:pPr>
                        <w:r w:rsidRPr="008E4123">
                          <w:t>k</w:t>
                        </w:r>
                      </w:p>
                    </w:txbxContent>
                  </v:textbox>
                </v:shape>
              </v:group>
            </w:pict>
          </mc:Fallback>
        </mc:AlternateContent>
      </w:r>
      <w:ins w:id="110" w:author="stbrassai" w:date="2015-06-23T22:27:00Z">
        <w:r w:rsidR="00B67368" w:rsidRPr="001A39E1">
          <w:rPr>
            <w:rFonts w:ascii="Times New Roman" w:hAnsi="Times New Roman" w:cs="Times New Roman"/>
            <w:lang w:val="ro-RO"/>
            <w:rPrChange w:id="111" w:author="stbrassai" w:date="2015-06-23T23:51:00Z">
              <w:rPr>
                <w:rFonts w:ascii="Times New Roman" w:hAnsi="Times New Roman" w:cs="Times New Roman"/>
              </w:rPr>
            </w:rPrChange>
          </w:rPr>
          <w:t>În</w:t>
        </w:r>
      </w:ins>
      <w:del w:id="112" w:author="stbrassai" w:date="2015-06-23T22:27:00Z">
        <w:r w:rsidR="00436075" w:rsidRPr="001A39E1" w:rsidDel="00B67368">
          <w:rPr>
            <w:rFonts w:ascii="Times New Roman" w:hAnsi="Times New Roman" w:cs="Times New Roman"/>
            <w:lang w:val="ro-RO"/>
            <w:rPrChange w:id="113" w:author="stbrassai" w:date="2015-06-23T23:51:00Z">
              <w:rPr>
                <w:rFonts w:ascii="Times New Roman" w:hAnsi="Times New Roman" w:cs="Times New Roman"/>
              </w:rPr>
            </w:rPrChange>
          </w:rPr>
          <w:delText>Pe</w:delText>
        </w:r>
      </w:del>
      <w:r w:rsidR="00436075" w:rsidRPr="001A39E1">
        <w:rPr>
          <w:rFonts w:ascii="Times New Roman" w:hAnsi="Times New Roman" w:cs="Times New Roman"/>
          <w:lang w:val="ro-RO"/>
          <w:rPrChange w:id="114" w:author="stbrassai" w:date="2015-06-23T23:51:00Z">
            <w:rPr>
              <w:rFonts w:ascii="Times New Roman" w:hAnsi="Times New Roman" w:cs="Times New Roman"/>
            </w:rPr>
          </w:rPrChange>
        </w:rPr>
        <w:t xml:space="preserve"> sistem </w:t>
      </w:r>
      <w:del w:id="115" w:author="stbrassai" w:date="2015-06-23T22:27:00Z">
        <w:r w:rsidR="00436075" w:rsidRPr="001A39E1" w:rsidDel="00B67368">
          <w:rPr>
            <w:rFonts w:ascii="Times New Roman" w:hAnsi="Times New Roman" w:cs="Times New Roman"/>
            <w:lang w:val="ro-RO"/>
            <w:rPrChange w:id="116" w:author="stbrassai" w:date="2015-06-23T23:51:00Z">
              <w:rPr>
                <w:rFonts w:ascii="Times New Roman" w:hAnsi="Times New Roman" w:cs="Times New Roman"/>
              </w:rPr>
            </w:rPrChange>
          </w:rPr>
          <w:delText>se</w:delText>
        </w:r>
      </w:del>
      <w:ins w:id="117" w:author="stbrassai" w:date="2015-06-23T22:27:00Z">
        <w:r w:rsidR="00B67368" w:rsidRPr="001A39E1">
          <w:rPr>
            <w:rFonts w:ascii="Times New Roman" w:hAnsi="Times New Roman" w:cs="Times New Roman"/>
            <w:lang w:val="ro-RO"/>
            <w:rPrChange w:id="118" w:author="stbrassai" w:date="2015-06-23T23:51:00Z">
              <w:rPr>
                <w:rFonts w:ascii="Times New Roman" w:hAnsi="Times New Roman" w:cs="Times New Roman"/>
              </w:rPr>
            </w:rPrChange>
          </w:rPr>
          <w:t>sunt integrate</w:t>
        </w:r>
      </w:ins>
      <w:del w:id="119" w:author="stbrassai" w:date="2015-06-23T22:27:00Z">
        <w:r w:rsidR="00436075" w:rsidRPr="001A39E1" w:rsidDel="00B67368">
          <w:rPr>
            <w:rFonts w:ascii="Times New Roman" w:hAnsi="Times New Roman" w:cs="Times New Roman"/>
            <w:lang w:val="ro-RO"/>
            <w:rPrChange w:id="120" w:author="stbrassai" w:date="2015-06-23T23:51:00Z">
              <w:rPr>
                <w:rFonts w:ascii="Times New Roman" w:hAnsi="Times New Roman" w:cs="Times New Roman"/>
              </w:rPr>
            </w:rPrChange>
          </w:rPr>
          <w:delText xml:space="preserve"> poate găsi</w:delText>
        </w:r>
      </w:del>
      <w:r w:rsidR="00436075" w:rsidRPr="001A39E1">
        <w:rPr>
          <w:rFonts w:ascii="Times New Roman" w:hAnsi="Times New Roman" w:cs="Times New Roman"/>
          <w:lang w:val="ro-RO"/>
          <w:rPrChange w:id="121" w:author="stbrassai" w:date="2015-06-23T23:51:00Z">
            <w:rPr>
              <w:rFonts w:ascii="Times New Roman" w:hAnsi="Times New Roman" w:cs="Times New Roman"/>
            </w:rPr>
          </w:rPrChange>
        </w:rPr>
        <w:t xml:space="preserve"> 8 motoare DC</w:t>
      </w:r>
      <w:del w:id="122" w:author="stbrassai" w:date="2015-06-23T22:52:00Z">
        <w:r w:rsidR="00436075" w:rsidRPr="001A39E1" w:rsidDel="001121AA">
          <w:rPr>
            <w:rFonts w:ascii="Times New Roman" w:hAnsi="Times New Roman" w:cs="Times New Roman"/>
            <w:lang w:val="ro-RO"/>
            <w:rPrChange w:id="123" w:author="stbrassai" w:date="2015-06-23T23:51:00Z">
              <w:rPr>
                <w:rFonts w:ascii="Times New Roman" w:hAnsi="Times New Roman" w:cs="Times New Roman"/>
              </w:rPr>
            </w:rPrChange>
          </w:rPr>
          <w:delText>,</w:delText>
        </w:r>
      </w:del>
      <w:r w:rsidR="00436075" w:rsidRPr="001A39E1">
        <w:rPr>
          <w:rFonts w:ascii="Times New Roman" w:hAnsi="Times New Roman" w:cs="Times New Roman"/>
          <w:lang w:val="ro-RO"/>
          <w:rPrChange w:id="124" w:author="stbrassai" w:date="2015-06-23T23:51:00Z">
            <w:rPr>
              <w:rFonts w:ascii="Times New Roman" w:hAnsi="Times New Roman" w:cs="Times New Roman"/>
            </w:rPr>
          </w:rPrChange>
        </w:rPr>
        <w:t xml:space="preserve"> cu ajutorul cărora </w:t>
      </w:r>
      <w:ins w:id="125" w:author="stbrassai" w:date="2015-06-23T22:27:00Z">
        <w:r w:rsidR="00B67368" w:rsidRPr="001A39E1">
          <w:rPr>
            <w:rFonts w:ascii="Times New Roman" w:hAnsi="Times New Roman" w:cs="Times New Roman"/>
            <w:lang w:val="ro-RO"/>
            <w:rPrChange w:id="126" w:author="stbrassai" w:date="2015-06-23T23:51:00Z">
              <w:rPr>
                <w:rFonts w:ascii="Times New Roman" w:hAnsi="Times New Roman" w:cs="Times New Roman"/>
              </w:rPr>
            </w:rPrChange>
          </w:rPr>
          <w:t xml:space="preserve">sunt </w:t>
        </w:r>
      </w:ins>
      <w:r w:rsidR="00436075" w:rsidRPr="001A39E1">
        <w:rPr>
          <w:rFonts w:ascii="Times New Roman" w:hAnsi="Times New Roman" w:cs="Times New Roman"/>
          <w:lang w:val="ro-RO"/>
          <w:rPrChange w:id="127" w:author="stbrassai" w:date="2015-06-23T23:51:00Z">
            <w:rPr>
              <w:rFonts w:ascii="Times New Roman" w:hAnsi="Times New Roman" w:cs="Times New Roman"/>
            </w:rPr>
          </w:rPrChange>
        </w:rPr>
        <w:t>pu</w:t>
      </w:r>
      <w:del w:id="128" w:author="stbrassai" w:date="2015-06-23T22:28:00Z">
        <w:r w:rsidR="00436075" w:rsidRPr="001A39E1" w:rsidDel="00B67368">
          <w:rPr>
            <w:rFonts w:ascii="Times New Roman" w:hAnsi="Times New Roman" w:cs="Times New Roman"/>
            <w:lang w:val="ro-RO"/>
            <w:rPrChange w:id="129" w:author="stbrassai" w:date="2015-06-23T23:51:00Z">
              <w:rPr>
                <w:rFonts w:ascii="Times New Roman" w:hAnsi="Times New Roman" w:cs="Times New Roman"/>
              </w:rPr>
            </w:rPrChange>
          </w:rPr>
          <w:delText>tem</w:delText>
        </w:r>
      </w:del>
      <w:ins w:id="130" w:author="stbrassai" w:date="2015-06-23T22:28:00Z">
        <w:r w:rsidR="00B67368" w:rsidRPr="001A39E1">
          <w:rPr>
            <w:rFonts w:ascii="Times New Roman" w:hAnsi="Times New Roman" w:cs="Times New Roman"/>
            <w:lang w:val="ro-RO"/>
            <w:rPrChange w:id="131" w:author="stbrassai" w:date="2015-06-23T23:51:00Z">
              <w:rPr>
                <w:rFonts w:ascii="Times New Roman" w:hAnsi="Times New Roman" w:cs="Times New Roman"/>
              </w:rPr>
            </w:rPrChange>
          </w:rPr>
          <w:t xml:space="preserve">se </w:t>
        </w:r>
      </w:ins>
      <w:del w:id="132" w:author="stbrassai" w:date="2015-06-23T22:28:00Z">
        <w:r w:rsidR="00436075" w:rsidRPr="001A39E1" w:rsidDel="00B67368">
          <w:rPr>
            <w:rFonts w:ascii="Times New Roman" w:hAnsi="Times New Roman" w:cs="Times New Roman"/>
            <w:lang w:val="ro-RO"/>
            <w:rPrChange w:id="133" w:author="stbrassai" w:date="2015-06-23T23:51:00Z">
              <w:rPr>
                <w:rFonts w:ascii="Times New Roman" w:hAnsi="Times New Roman" w:cs="Times New Roman"/>
              </w:rPr>
            </w:rPrChange>
          </w:rPr>
          <w:delText xml:space="preserve"> punem </w:delText>
        </w:r>
      </w:del>
      <w:r w:rsidR="00436075" w:rsidRPr="001A39E1">
        <w:rPr>
          <w:rFonts w:ascii="Times New Roman" w:hAnsi="Times New Roman" w:cs="Times New Roman"/>
          <w:lang w:val="ro-RO"/>
          <w:rPrChange w:id="134" w:author="stbrassai" w:date="2015-06-23T23:51:00Z">
            <w:rPr>
              <w:rFonts w:ascii="Times New Roman" w:hAnsi="Times New Roman" w:cs="Times New Roman"/>
            </w:rPr>
          </w:rPrChange>
        </w:rPr>
        <w:t>în mişcare şenilele</w:t>
      </w:r>
      <w:del w:id="135" w:author="stbrassai" w:date="2015-06-23T22:52:00Z">
        <w:r w:rsidR="00436075" w:rsidRPr="001A39E1" w:rsidDel="001121AA">
          <w:rPr>
            <w:rFonts w:ascii="Times New Roman" w:hAnsi="Times New Roman" w:cs="Times New Roman"/>
            <w:lang w:val="ro-RO"/>
            <w:rPrChange w:id="136" w:author="stbrassai" w:date="2015-06-23T23:51:00Z">
              <w:rPr>
                <w:rFonts w:ascii="Times New Roman" w:hAnsi="Times New Roman" w:cs="Times New Roman"/>
              </w:rPr>
            </w:rPrChange>
          </w:rPr>
          <w:delText>,</w:delText>
        </w:r>
      </w:del>
      <w:r w:rsidR="00436075" w:rsidRPr="001A39E1">
        <w:rPr>
          <w:rFonts w:ascii="Times New Roman" w:hAnsi="Times New Roman" w:cs="Times New Roman"/>
          <w:lang w:val="ro-RO"/>
          <w:rPrChange w:id="137" w:author="stbrassai" w:date="2015-06-23T23:51:00Z">
            <w:rPr>
              <w:rFonts w:ascii="Times New Roman" w:hAnsi="Times New Roman" w:cs="Times New Roman"/>
            </w:rPr>
          </w:rPrChange>
        </w:rPr>
        <w:t xml:space="preserve"> </w:t>
      </w:r>
      <w:ins w:id="138" w:author="stbrassai" w:date="2015-06-23T22:28:00Z">
        <w:r w:rsidR="00B67368" w:rsidRPr="001A39E1">
          <w:rPr>
            <w:rFonts w:ascii="Times New Roman" w:hAnsi="Times New Roman" w:cs="Times New Roman"/>
            <w:lang w:val="ro-RO"/>
            <w:rPrChange w:id="139" w:author="stbrassai" w:date="2015-06-23T23:51:00Z">
              <w:rPr>
                <w:rFonts w:ascii="Times New Roman" w:hAnsi="Times New Roman" w:cs="Times New Roman"/>
              </w:rPr>
            </w:rPrChange>
          </w:rPr>
          <w:t>și se poate</w:t>
        </w:r>
      </w:ins>
      <w:del w:id="140" w:author="stbrassai" w:date="2015-06-23T22:28:00Z">
        <w:r w:rsidR="00436075" w:rsidRPr="001A39E1" w:rsidDel="00B67368">
          <w:rPr>
            <w:rFonts w:ascii="Times New Roman" w:hAnsi="Times New Roman" w:cs="Times New Roman"/>
            <w:lang w:val="ro-RO"/>
            <w:rPrChange w:id="141" w:author="stbrassai" w:date="2015-06-23T23:51:00Z">
              <w:rPr>
                <w:rFonts w:ascii="Times New Roman" w:hAnsi="Times New Roman" w:cs="Times New Roman"/>
              </w:rPr>
            </w:rPrChange>
          </w:rPr>
          <w:delText>putem</w:delText>
        </w:r>
      </w:del>
      <w:r w:rsidR="00436075" w:rsidRPr="001A39E1">
        <w:rPr>
          <w:rFonts w:ascii="Times New Roman" w:hAnsi="Times New Roman" w:cs="Times New Roman"/>
          <w:lang w:val="ro-RO"/>
          <w:rPrChange w:id="142" w:author="stbrassai" w:date="2015-06-23T23:51:00Z">
            <w:rPr>
              <w:rFonts w:ascii="Times New Roman" w:hAnsi="Times New Roman" w:cs="Times New Roman"/>
            </w:rPr>
          </w:rPrChange>
        </w:rPr>
        <w:t xml:space="preserve"> modifica unghiul tălpilor faţă de cadru. </w:t>
      </w:r>
      <w:ins w:id="143" w:author="stbrassai" w:date="2015-06-23T22:53:00Z">
        <w:r w:rsidR="001121AA" w:rsidRPr="001A39E1">
          <w:rPr>
            <w:rFonts w:ascii="Times New Roman" w:hAnsi="Times New Roman" w:cs="Times New Roman"/>
            <w:lang w:val="ro-RO"/>
            <w:rPrChange w:id="144" w:author="stbrassai" w:date="2015-06-23T23:51:00Z">
              <w:rPr>
                <w:rFonts w:ascii="Times New Roman" w:hAnsi="Times New Roman" w:cs="Times New Roman"/>
              </w:rPr>
            </w:rPrChange>
          </w:rPr>
          <w:t xml:space="preserve">Motoarele sunt comandate prin </w:t>
        </w:r>
      </w:ins>
      <w:del w:id="145" w:author="stbrassai" w:date="2015-06-23T22:54:00Z">
        <w:r w:rsidR="00436075" w:rsidRPr="001A39E1" w:rsidDel="000E645E">
          <w:rPr>
            <w:rFonts w:ascii="Times New Roman" w:hAnsi="Times New Roman" w:cs="Times New Roman"/>
            <w:lang w:val="ro-RO"/>
            <w:rPrChange w:id="146" w:author="stbrassai" w:date="2015-06-23T23:51:00Z">
              <w:rPr>
                <w:rFonts w:ascii="Times New Roman" w:hAnsi="Times New Roman" w:cs="Times New Roman"/>
              </w:rPr>
            </w:rPrChange>
          </w:rPr>
          <w:delText>Cu sistem</w:delText>
        </w:r>
      </w:del>
      <w:ins w:id="147" w:author="stbrassai" w:date="2015-06-23T22:54:00Z">
        <w:r w:rsidR="000E645E" w:rsidRPr="001A39E1">
          <w:rPr>
            <w:rFonts w:ascii="Times New Roman" w:hAnsi="Times New Roman" w:cs="Times New Roman"/>
            <w:lang w:val="ro-RO"/>
            <w:rPrChange w:id="148" w:author="stbrassai" w:date="2015-06-23T23:51:00Z">
              <w:rPr>
                <w:rFonts w:ascii="Times New Roman" w:hAnsi="Times New Roman" w:cs="Times New Roman"/>
              </w:rPr>
            </w:rPrChange>
          </w:rPr>
          <w:t>punți</w:t>
        </w:r>
      </w:ins>
      <w:r w:rsidR="00436075" w:rsidRPr="001A39E1">
        <w:rPr>
          <w:rFonts w:ascii="Times New Roman" w:hAnsi="Times New Roman" w:cs="Times New Roman"/>
          <w:lang w:val="ro-RO"/>
          <w:rPrChange w:id="149" w:author="stbrassai" w:date="2015-06-23T23:51:00Z">
            <w:rPr>
              <w:rFonts w:ascii="Times New Roman" w:hAnsi="Times New Roman" w:cs="Times New Roman"/>
            </w:rPr>
          </w:rPrChange>
        </w:rPr>
        <w:t xml:space="preserve"> H</w:t>
      </w:r>
      <w:del w:id="150" w:author="stbrassai" w:date="2015-06-23T22:55:00Z">
        <w:r w:rsidR="00436075" w:rsidRPr="001A39E1" w:rsidDel="000E645E">
          <w:rPr>
            <w:rFonts w:ascii="Times New Roman" w:hAnsi="Times New Roman" w:cs="Times New Roman"/>
            <w:lang w:val="ro-RO"/>
            <w:rPrChange w:id="151" w:author="stbrassai" w:date="2015-06-23T23:51:00Z">
              <w:rPr>
                <w:rFonts w:ascii="Times New Roman" w:hAnsi="Times New Roman" w:cs="Times New Roman"/>
              </w:rPr>
            </w:rPrChange>
          </w:rPr>
          <w:delText>-pod controlez motoarele</w:delText>
        </w:r>
      </w:del>
      <w:r w:rsidR="00436075" w:rsidRPr="001A39E1">
        <w:rPr>
          <w:rFonts w:ascii="Times New Roman" w:hAnsi="Times New Roman" w:cs="Times New Roman"/>
          <w:lang w:val="ro-RO"/>
          <w:rPrChange w:id="152" w:author="stbrassai" w:date="2015-06-23T23:51:00Z">
            <w:rPr>
              <w:rFonts w:ascii="Times New Roman" w:hAnsi="Times New Roman" w:cs="Times New Roman"/>
            </w:rPr>
          </w:rPrChange>
        </w:rPr>
        <w:t>.</w:t>
      </w:r>
    </w:p>
    <w:p w14:paraId="71178AF8" w14:textId="3D254A52" w:rsidR="00444C0C" w:rsidRPr="001A39E1" w:rsidRDefault="00444C0C" w:rsidP="00444C0C">
      <w:pPr>
        <w:keepNext/>
        <w:spacing w:line="360" w:lineRule="auto"/>
        <w:ind w:firstLine="576"/>
        <w:rPr>
          <w:lang w:val="ro-RO"/>
          <w:rPrChange w:id="153" w:author="stbrassai" w:date="2015-06-23T23:51:00Z">
            <w:rPr/>
          </w:rPrChange>
        </w:rPr>
      </w:pPr>
      <w:r w:rsidRPr="005F456C">
        <w:rPr>
          <w:noProof/>
          <w:lang w:val="en-US"/>
        </w:rPr>
        <w:drawing>
          <wp:inline distT="0" distB="0" distL="0" distR="0" wp14:anchorId="0E60723B" wp14:editId="76FF7AC0">
            <wp:extent cx="3983604" cy="2965407"/>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93802" cy="2972999"/>
                    </a:xfrm>
                    <a:prstGeom prst="rect">
                      <a:avLst/>
                    </a:prstGeom>
                    <a:noFill/>
                    <a:ln>
                      <a:noFill/>
                    </a:ln>
                  </pic:spPr>
                </pic:pic>
              </a:graphicData>
            </a:graphic>
          </wp:inline>
        </w:drawing>
      </w:r>
    </w:p>
    <w:p w14:paraId="2F3B4A46" w14:textId="51FD7A67" w:rsidR="00444C0C" w:rsidRPr="001A39E1" w:rsidRDefault="00444C0C" w:rsidP="00444C0C">
      <w:pPr>
        <w:pStyle w:val="Caption"/>
        <w:jc w:val="center"/>
        <w:rPr>
          <w:lang w:val="ro-RO"/>
          <w:rPrChange w:id="154" w:author="stbrassai" w:date="2015-06-23T23:51:00Z">
            <w:rPr/>
          </w:rPrChange>
        </w:rPr>
      </w:pPr>
      <w:bookmarkStart w:id="155" w:name="_Toc422898556"/>
      <w:r w:rsidRPr="001A39E1">
        <w:rPr>
          <w:lang w:val="ro-RO"/>
          <w:rPrChange w:id="156" w:author="stbrassai" w:date="2015-06-23T23:51:00Z">
            <w:rPr/>
          </w:rPrChange>
        </w:rPr>
        <w:t xml:space="preserve">Kép. </w:t>
      </w:r>
      <w:r w:rsidR="0048426F" w:rsidRPr="001A39E1">
        <w:rPr>
          <w:lang w:val="ro-RO"/>
          <w:rPrChange w:id="157" w:author="stbrassai" w:date="2015-06-23T23:51:00Z">
            <w:rPr/>
          </w:rPrChange>
        </w:rPr>
        <w:fldChar w:fldCharType="begin"/>
      </w:r>
      <w:r w:rsidR="0048426F" w:rsidRPr="001A39E1">
        <w:rPr>
          <w:lang w:val="ro-RO"/>
          <w:rPrChange w:id="158" w:author="stbrassai" w:date="2015-06-23T23:51:00Z">
            <w:rPr/>
          </w:rPrChange>
        </w:rPr>
        <w:instrText xml:space="preserve"> STYLEREF 1 \s </w:instrText>
      </w:r>
      <w:r w:rsidR="0048426F" w:rsidRPr="001A39E1">
        <w:rPr>
          <w:lang w:val="ro-RO"/>
          <w:rPrChange w:id="159" w:author="stbrassai" w:date="2015-06-23T23:51:00Z">
            <w:rPr/>
          </w:rPrChange>
        </w:rPr>
        <w:fldChar w:fldCharType="separate"/>
      </w:r>
      <w:r w:rsidR="0048426F" w:rsidRPr="001A39E1">
        <w:rPr>
          <w:noProof/>
          <w:lang w:val="ro-RO"/>
          <w:rPrChange w:id="160" w:author="stbrassai" w:date="2015-06-23T23:51:00Z">
            <w:rPr>
              <w:noProof/>
            </w:rPr>
          </w:rPrChange>
        </w:rPr>
        <w:t>1</w:t>
      </w:r>
      <w:r w:rsidR="0048426F" w:rsidRPr="001A39E1">
        <w:rPr>
          <w:lang w:val="ro-RO"/>
          <w:rPrChange w:id="161" w:author="stbrassai" w:date="2015-06-23T23:51:00Z">
            <w:rPr/>
          </w:rPrChange>
        </w:rPr>
        <w:fldChar w:fldCharType="end"/>
      </w:r>
      <w:r w:rsidR="0048426F" w:rsidRPr="001A39E1">
        <w:rPr>
          <w:lang w:val="ro-RO"/>
          <w:rPrChange w:id="162" w:author="stbrassai" w:date="2015-06-23T23:51:00Z">
            <w:rPr/>
          </w:rPrChange>
        </w:rPr>
        <w:t>.</w:t>
      </w:r>
      <w:r w:rsidR="0048426F" w:rsidRPr="001A39E1">
        <w:rPr>
          <w:lang w:val="ro-RO"/>
          <w:rPrChange w:id="163" w:author="stbrassai" w:date="2015-06-23T23:51:00Z">
            <w:rPr/>
          </w:rPrChange>
        </w:rPr>
        <w:fldChar w:fldCharType="begin"/>
      </w:r>
      <w:r w:rsidR="0048426F" w:rsidRPr="001A39E1">
        <w:rPr>
          <w:lang w:val="ro-RO"/>
          <w:rPrChange w:id="164" w:author="stbrassai" w:date="2015-06-23T23:51:00Z">
            <w:rPr/>
          </w:rPrChange>
        </w:rPr>
        <w:instrText xml:space="preserve"> SEQ Kép. \* ARABIC \s 1 </w:instrText>
      </w:r>
      <w:r w:rsidR="0048426F" w:rsidRPr="001A39E1">
        <w:rPr>
          <w:lang w:val="ro-RO"/>
          <w:rPrChange w:id="165" w:author="stbrassai" w:date="2015-06-23T23:51:00Z">
            <w:rPr/>
          </w:rPrChange>
        </w:rPr>
        <w:fldChar w:fldCharType="separate"/>
      </w:r>
      <w:r w:rsidR="0048426F" w:rsidRPr="001A39E1">
        <w:rPr>
          <w:noProof/>
          <w:lang w:val="ro-RO"/>
          <w:rPrChange w:id="166" w:author="stbrassai" w:date="2015-06-23T23:51:00Z">
            <w:rPr>
              <w:noProof/>
            </w:rPr>
          </w:rPrChange>
        </w:rPr>
        <w:t>1</w:t>
      </w:r>
      <w:r w:rsidR="0048426F" w:rsidRPr="001A39E1">
        <w:rPr>
          <w:lang w:val="ro-RO"/>
          <w:rPrChange w:id="167" w:author="stbrassai" w:date="2015-06-23T23:51:00Z">
            <w:rPr/>
          </w:rPrChange>
        </w:rPr>
        <w:fldChar w:fldCharType="end"/>
      </w:r>
      <w:r w:rsidRPr="001A39E1">
        <w:rPr>
          <w:lang w:val="ro-RO"/>
          <w:rPrChange w:id="168" w:author="stbrassai" w:date="2015-06-23T23:51:00Z">
            <w:rPr/>
          </w:rPrChange>
        </w:rPr>
        <w:t xml:space="preserve"> Structura Robotului- Inventor 3D Foto</w:t>
      </w:r>
      <w:bookmarkEnd w:id="155"/>
    </w:p>
    <w:p w14:paraId="033F746A" w14:textId="2CAB3724" w:rsidR="007F0748" w:rsidRPr="001A39E1" w:rsidRDefault="00160221" w:rsidP="00436075">
      <w:pPr>
        <w:spacing w:line="360" w:lineRule="auto"/>
        <w:ind w:firstLine="576"/>
        <w:rPr>
          <w:lang w:val="ro-RO"/>
          <w:rPrChange w:id="169" w:author="stbrassai" w:date="2015-06-23T23:51:00Z">
            <w:rPr/>
          </w:rPrChange>
        </w:rPr>
      </w:pPr>
      <w:r w:rsidRPr="001A39E1">
        <w:rPr>
          <w:lang w:val="ro-RO"/>
          <w:rPrChange w:id="170" w:author="stbrassai" w:date="2015-06-23T23:51:00Z">
            <w:rPr/>
          </w:rPrChange>
        </w:rPr>
        <w:lastRenderedPageBreak/>
        <w:t xml:space="preserve"> </w:t>
      </w:r>
    </w:p>
    <w:p w14:paraId="6DE068FA" w14:textId="77777777" w:rsidR="00444C0C" w:rsidRPr="001A39E1" w:rsidRDefault="00444C0C" w:rsidP="00436075">
      <w:pPr>
        <w:spacing w:line="360" w:lineRule="auto"/>
        <w:ind w:firstLine="576"/>
        <w:rPr>
          <w:lang w:val="ro-RO"/>
          <w:rPrChange w:id="171" w:author="stbrassai" w:date="2015-06-23T23:51:00Z">
            <w:rPr/>
          </w:rPrChange>
        </w:rPr>
      </w:pPr>
    </w:p>
    <w:p w14:paraId="55283834" w14:textId="77777777" w:rsidR="00444C0C" w:rsidRPr="001A39E1" w:rsidRDefault="00444C0C" w:rsidP="00436075">
      <w:pPr>
        <w:spacing w:line="360" w:lineRule="auto"/>
        <w:ind w:firstLine="576"/>
        <w:rPr>
          <w:lang w:val="ro-RO"/>
          <w:rPrChange w:id="172" w:author="stbrassai" w:date="2015-06-23T23:51:00Z">
            <w:rPr/>
          </w:rPrChange>
        </w:rPr>
      </w:pPr>
    </w:p>
    <w:p w14:paraId="030106A0" w14:textId="77777777" w:rsidR="00444C0C" w:rsidRPr="001A39E1" w:rsidRDefault="00444C0C" w:rsidP="00436075">
      <w:pPr>
        <w:spacing w:line="360" w:lineRule="auto"/>
        <w:ind w:firstLine="576"/>
        <w:rPr>
          <w:rFonts w:ascii="Times New Roman" w:hAnsi="Times New Roman" w:cs="Times New Roman"/>
          <w:lang w:val="ro-RO"/>
          <w:rPrChange w:id="173" w:author="stbrassai" w:date="2015-06-23T23:51:00Z">
            <w:rPr>
              <w:rFonts w:ascii="Times New Roman" w:hAnsi="Times New Roman" w:cs="Times New Roman"/>
            </w:rPr>
          </w:rPrChange>
        </w:rPr>
      </w:pPr>
    </w:p>
    <w:p w14:paraId="33A8C846" w14:textId="63364789" w:rsidR="00436075" w:rsidRPr="001A39E1" w:rsidRDefault="00436075" w:rsidP="00EF688B">
      <w:pPr>
        <w:jc w:val="center"/>
        <w:rPr>
          <w:rFonts w:ascii="Times New Roman" w:hAnsi="Times New Roman" w:cs="Times New Roman"/>
          <w:sz w:val="36"/>
          <w:szCs w:val="36"/>
          <w:lang w:val="ro-RO"/>
          <w:rPrChange w:id="174" w:author="stbrassai" w:date="2015-06-23T23:51:00Z">
            <w:rPr>
              <w:rFonts w:ascii="Times New Roman" w:hAnsi="Times New Roman" w:cs="Times New Roman"/>
              <w:sz w:val="36"/>
              <w:szCs w:val="36"/>
            </w:rPr>
          </w:rPrChange>
        </w:rPr>
      </w:pPr>
      <w:r w:rsidRPr="001A39E1">
        <w:rPr>
          <w:rFonts w:ascii="Times New Roman" w:hAnsi="Times New Roman" w:cs="Times New Roman"/>
          <w:sz w:val="36"/>
          <w:szCs w:val="36"/>
          <w:lang w:val="ro-RO"/>
          <w:rPrChange w:id="175" w:author="stbrassai" w:date="2015-06-23T23:51:00Z">
            <w:rPr>
              <w:rFonts w:ascii="Times New Roman" w:hAnsi="Times New Roman" w:cs="Times New Roman"/>
              <w:sz w:val="36"/>
              <w:szCs w:val="36"/>
            </w:rPr>
          </w:rPrChange>
        </w:rPr>
        <w:t>ALIMENTARE CU ENERGIE</w:t>
      </w:r>
    </w:p>
    <w:p w14:paraId="64F54C12" w14:textId="4A2A9FDC" w:rsidR="00EF688B" w:rsidRPr="001A39E1" w:rsidRDefault="00EF688B" w:rsidP="00EF688B">
      <w:pPr>
        <w:jc w:val="center"/>
        <w:rPr>
          <w:rFonts w:ascii="Times New Roman" w:hAnsi="Times New Roman" w:cs="Times New Roman"/>
          <w:sz w:val="36"/>
          <w:szCs w:val="36"/>
          <w:lang w:val="ro-RO"/>
          <w:rPrChange w:id="176" w:author="stbrassai" w:date="2015-06-23T23:51:00Z">
            <w:rPr>
              <w:rFonts w:ascii="Times New Roman" w:hAnsi="Times New Roman" w:cs="Times New Roman"/>
              <w:sz w:val="36"/>
              <w:szCs w:val="36"/>
            </w:rPr>
          </w:rPrChange>
        </w:rPr>
      </w:pPr>
    </w:p>
    <w:p w14:paraId="5D84760E" w14:textId="53D71CC2" w:rsidR="00444C0C" w:rsidRPr="001A39E1" w:rsidRDefault="00436075" w:rsidP="00436075">
      <w:pPr>
        <w:spacing w:line="360" w:lineRule="auto"/>
        <w:ind w:firstLine="576"/>
        <w:rPr>
          <w:rFonts w:ascii="Times New Roman" w:hAnsi="Times New Roman" w:cs="Times New Roman"/>
          <w:lang w:val="ro-RO"/>
          <w:rPrChange w:id="177" w:author="stbrassai" w:date="2015-06-23T23:51:00Z">
            <w:rPr>
              <w:rFonts w:ascii="Times New Roman" w:hAnsi="Times New Roman" w:cs="Times New Roman"/>
            </w:rPr>
          </w:rPrChange>
        </w:rPr>
      </w:pPr>
      <w:r w:rsidRPr="001A39E1">
        <w:rPr>
          <w:rFonts w:ascii="Times New Roman" w:hAnsi="Times New Roman" w:cs="Times New Roman"/>
          <w:lang w:val="ro-RO"/>
          <w:rPrChange w:id="178" w:author="stbrassai" w:date="2015-06-23T23:51:00Z">
            <w:rPr>
              <w:rFonts w:ascii="Times New Roman" w:hAnsi="Times New Roman" w:cs="Times New Roman"/>
            </w:rPr>
          </w:rPrChange>
        </w:rPr>
        <w:t>Pe figura 3.48 se po</w:t>
      </w:r>
      <w:ins w:id="179" w:author="stbrassai" w:date="2015-06-24T06:58:00Z">
        <w:r w:rsidR="00BD16E0">
          <w:rPr>
            <w:rFonts w:ascii="Times New Roman" w:hAnsi="Times New Roman" w:cs="Times New Roman"/>
            <w:lang w:val="ro-RO"/>
          </w:rPr>
          <w:t>t</w:t>
        </w:r>
      </w:ins>
      <w:del w:id="180" w:author="stbrassai" w:date="2015-06-24T06:58:00Z">
        <w:r w:rsidRPr="001A39E1" w:rsidDel="00BD16E0">
          <w:rPr>
            <w:rFonts w:ascii="Times New Roman" w:hAnsi="Times New Roman" w:cs="Times New Roman"/>
            <w:lang w:val="ro-RO"/>
            <w:rPrChange w:id="181" w:author="stbrassai" w:date="2015-06-23T23:51:00Z">
              <w:rPr>
                <w:rFonts w:ascii="Times New Roman" w:hAnsi="Times New Roman" w:cs="Times New Roman"/>
              </w:rPr>
            </w:rPrChange>
          </w:rPr>
          <w:delText>ate</w:delText>
        </w:r>
      </w:del>
      <w:r w:rsidRPr="001A39E1">
        <w:rPr>
          <w:rFonts w:ascii="Times New Roman" w:hAnsi="Times New Roman" w:cs="Times New Roman"/>
          <w:lang w:val="ro-RO"/>
          <w:rPrChange w:id="182" w:author="stbrassai" w:date="2015-06-23T23:51:00Z">
            <w:rPr>
              <w:rFonts w:ascii="Times New Roman" w:hAnsi="Times New Roman" w:cs="Times New Roman"/>
            </w:rPr>
          </w:rPrChange>
        </w:rPr>
        <w:t xml:space="preserve"> observa </w:t>
      </w:r>
      <w:del w:id="183" w:author="stbrassai" w:date="2015-06-23T23:03:00Z">
        <w:r w:rsidRPr="001A39E1" w:rsidDel="000E645E">
          <w:rPr>
            <w:rFonts w:ascii="Times New Roman" w:hAnsi="Times New Roman" w:cs="Times New Roman"/>
            <w:lang w:val="ro-RO"/>
            <w:rPrChange w:id="184" w:author="stbrassai" w:date="2015-06-23T23:51:00Z">
              <w:rPr>
                <w:rFonts w:ascii="Times New Roman" w:hAnsi="Times New Roman" w:cs="Times New Roman"/>
              </w:rPr>
            </w:rPrChange>
          </w:rPr>
          <w:delText>4</w:delText>
        </w:r>
      </w:del>
      <w:ins w:id="185" w:author="stbrassai" w:date="2015-06-23T23:03:00Z">
        <w:r w:rsidR="000E645E" w:rsidRPr="001A39E1">
          <w:rPr>
            <w:rFonts w:ascii="Times New Roman" w:hAnsi="Times New Roman" w:cs="Times New Roman"/>
            <w:lang w:val="ro-RO"/>
            <w:rPrChange w:id="186" w:author="stbrassai" w:date="2015-06-23T23:51:00Z">
              <w:rPr>
                <w:rFonts w:ascii="Times New Roman" w:hAnsi="Times New Roman" w:cs="Times New Roman"/>
              </w:rPr>
            </w:rPrChange>
          </w:rPr>
          <w:t>8</w:t>
        </w:r>
      </w:ins>
      <w:ins w:id="187" w:author="stbrassai" w:date="2015-06-23T22:55:00Z">
        <w:r w:rsidR="000E645E" w:rsidRPr="001A39E1">
          <w:rPr>
            <w:rFonts w:ascii="Times New Roman" w:hAnsi="Times New Roman" w:cs="Times New Roman"/>
            <w:lang w:val="ro-RO"/>
            <w:rPrChange w:id="188" w:author="stbrassai" w:date="2015-06-23T23:51:00Z">
              <w:rPr>
                <w:rFonts w:ascii="Times New Roman" w:hAnsi="Times New Roman" w:cs="Times New Roman"/>
              </w:rPr>
            </w:rPrChange>
          </w:rPr>
          <w:t xml:space="preserve"> punți </w:t>
        </w:r>
      </w:ins>
      <w:r w:rsidRPr="001A39E1">
        <w:rPr>
          <w:rFonts w:ascii="Times New Roman" w:hAnsi="Times New Roman" w:cs="Times New Roman"/>
          <w:lang w:val="ro-RO"/>
          <w:rPrChange w:id="189" w:author="stbrassai" w:date="2015-06-23T23:51:00Z">
            <w:rPr>
              <w:rFonts w:ascii="Times New Roman" w:hAnsi="Times New Roman" w:cs="Times New Roman"/>
            </w:rPr>
          </w:rPrChange>
        </w:rPr>
        <w:t>H</w:t>
      </w:r>
      <w:del w:id="190" w:author="stbrassai" w:date="2015-06-23T22:55:00Z">
        <w:r w:rsidRPr="001A39E1" w:rsidDel="000E645E">
          <w:rPr>
            <w:rFonts w:ascii="Times New Roman" w:hAnsi="Times New Roman" w:cs="Times New Roman"/>
            <w:lang w:val="ro-RO"/>
            <w:rPrChange w:id="191" w:author="stbrassai" w:date="2015-06-23T23:51:00Z">
              <w:rPr>
                <w:rFonts w:ascii="Times New Roman" w:hAnsi="Times New Roman" w:cs="Times New Roman"/>
              </w:rPr>
            </w:rPrChange>
          </w:rPr>
          <w:delText>-pod</w:delText>
        </w:r>
      </w:del>
      <w:r w:rsidRPr="001A39E1">
        <w:rPr>
          <w:rFonts w:ascii="Times New Roman" w:hAnsi="Times New Roman" w:cs="Times New Roman"/>
          <w:lang w:val="ro-RO"/>
          <w:rPrChange w:id="192" w:author="stbrassai" w:date="2015-06-23T23:51:00Z">
            <w:rPr>
              <w:rFonts w:ascii="Times New Roman" w:hAnsi="Times New Roman" w:cs="Times New Roman"/>
            </w:rPr>
          </w:rPrChange>
        </w:rPr>
        <w:t xml:space="preserve"> (</w:t>
      </w:r>
      <w:del w:id="193" w:author="stbrassai" w:date="2015-06-23T22:56:00Z">
        <w:r w:rsidRPr="001A39E1" w:rsidDel="000E645E">
          <w:rPr>
            <w:rFonts w:ascii="Times New Roman" w:hAnsi="Times New Roman" w:cs="Times New Roman"/>
            <w:lang w:val="ro-RO"/>
            <w:rPrChange w:id="194" w:author="stbrassai" w:date="2015-06-23T23:51:00Z">
              <w:rPr>
                <w:rFonts w:ascii="Times New Roman" w:hAnsi="Times New Roman" w:cs="Times New Roman"/>
              </w:rPr>
            </w:rPrChange>
          </w:rPr>
          <w:delText>cutiile</w:delText>
        </w:r>
      </w:del>
      <w:ins w:id="195" w:author="stbrassai" w:date="2015-06-23T22:56:00Z">
        <w:r w:rsidR="000E645E" w:rsidRPr="001A39E1">
          <w:rPr>
            <w:rFonts w:ascii="Times New Roman" w:hAnsi="Times New Roman" w:cs="Times New Roman"/>
            <w:lang w:val="ro-RO"/>
            <w:rPrChange w:id="196" w:author="stbrassai" w:date="2015-06-23T23:51:00Z">
              <w:rPr>
                <w:rFonts w:ascii="Times New Roman" w:hAnsi="Times New Roman" w:cs="Times New Roman"/>
              </w:rPr>
            </w:rPrChange>
          </w:rPr>
          <w:t>modulele</w:t>
        </w:r>
      </w:ins>
      <w:r w:rsidRPr="001A39E1">
        <w:rPr>
          <w:rFonts w:ascii="Times New Roman" w:hAnsi="Times New Roman" w:cs="Times New Roman"/>
          <w:lang w:val="ro-RO"/>
          <w:rPrChange w:id="197" w:author="stbrassai" w:date="2015-06-23T23:51:00Z">
            <w:rPr>
              <w:rFonts w:ascii="Times New Roman" w:hAnsi="Times New Roman" w:cs="Times New Roman"/>
            </w:rPr>
          </w:rPrChange>
        </w:rPr>
        <w:t xml:space="preserve"> A și B conțin câte 4 </w:t>
      </w:r>
      <w:ins w:id="198" w:author="stbrassai" w:date="2015-06-23T22:56:00Z">
        <w:r w:rsidR="000E645E" w:rsidRPr="001A39E1">
          <w:rPr>
            <w:rFonts w:ascii="Times New Roman" w:hAnsi="Times New Roman" w:cs="Times New Roman"/>
            <w:lang w:val="ro-RO"/>
            <w:rPrChange w:id="199" w:author="stbrassai" w:date="2015-06-23T23:51:00Z">
              <w:rPr>
                <w:rFonts w:ascii="Times New Roman" w:hAnsi="Times New Roman" w:cs="Times New Roman"/>
              </w:rPr>
            </w:rPrChange>
          </w:rPr>
          <w:t xml:space="preserve">punți </w:t>
        </w:r>
      </w:ins>
      <w:r w:rsidRPr="001A39E1">
        <w:rPr>
          <w:rFonts w:ascii="Times New Roman" w:hAnsi="Times New Roman" w:cs="Times New Roman"/>
          <w:lang w:val="ro-RO"/>
          <w:rPrChange w:id="200" w:author="stbrassai" w:date="2015-06-23T23:51:00Z">
            <w:rPr>
              <w:rFonts w:ascii="Times New Roman" w:hAnsi="Times New Roman" w:cs="Times New Roman"/>
            </w:rPr>
          </w:rPrChange>
        </w:rPr>
        <w:t>H</w:t>
      </w:r>
      <w:del w:id="201" w:author="stbrassai" w:date="2015-06-23T22:56:00Z">
        <w:r w:rsidRPr="001A39E1" w:rsidDel="000E645E">
          <w:rPr>
            <w:rFonts w:ascii="Times New Roman" w:hAnsi="Times New Roman" w:cs="Times New Roman"/>
            <w:lang w:val="ro-RO"/>
            <w:rPrChange w:id="202" w:author="stbrassai" w:date="2015-06-23T23:51:00Z">
              <w:rPr>
                <w:rFonts w:ascii="Times New Roman" w:hAnsi="Times New Roman" w:cs="Times New Roman"/>
              </w:rPr>
            </w:rPrChange>
          </w:rPr>
          <w:delText>-pod</w:delText>
        </w:r>
      </w:del>
      <w:r w:rsidRPr="001A39E1">
        <w:rPr>
          <w:rFonts w:ascii="Times New Roman" w:hAnsi="Times New Roman" w:cs="Times New Roman"/>
          <w:lang w:val="ro-RO"/>
          <w:rPrChange w:id="203" w:author="stbrassai" w:date="2015-06-23T23:51:00Z">
            <w:rPr>
              <w:rFonts w:ascii="Times New Roman" w:hAnsi="Times New Roman" w:cs="Times New Roman"/>
            </w:rPr>
          </w:rPrChange>
        </w:rPr>
        <w:t xml:space="preserve">), </w:t>
      </w:r>
      <w:del w:id="204" w:author="stbrassai" w:date="2015-06-23T22:56:00Z">
        <w:r w:rsidRPr="001A39E1" w:rsidDel="000E645E">
          <w:rPr>
            <w:rFonts w:ascii="Times New Roman" w:hAnsi="Times New Roman" w:cs="Times New Roman"/>
            <w:lang w:val="ro-RO"/>
            <w:rPrChange w:id="205" w:author="stbrassai" w:date="2015-06-23T23:51:00Z">
              <w:rPr>
                <w:rFonts w:ascii="Times New Roman" w:hAnsi="Times New Roman" w:cs="Times New Roman"/>
              </w:rPr>
            </w:rPrChange>
          </w:rPr>
          <w:delText>podurile</w:delText>
        </w:r>
      </w:del>
      <w:del w:id="206" w:author="stbrassai" w:date="2015-06-23T23:03:00Z">
        <w:r w:rsidRPr="001A39E1" w:rsidDel="000E645E">
          <w:rPr>
            <w:rFonts w:ascii="Times New Roman" w:hAnsi="Times New Roman" w:cs="Times New Roman"/>
            <w:lang w:val="ro-RO"/>
            <w:rPrChange w:id="207" w:author="stbrassai" w:date="2015-06-23T23:51:00Z">
              <w:rPr>
                <w:rFonts w:ascii="Times New Roman" w:hAnsi="Times New Roman" w:cs="Times New Roman"/>
              </w:rPr>
            </w:rPrChange>
          </w:rPr>
          <w:delText xml:space="preserve"> sunt </w:delText>
        </w:r>
      </w:del>
      <w:r w:rsidRPr="001A39E1">
        <w:rPr>
          <w:rFonts w:ascii="Times New Roman" w:hAnsi="Times New Roman" w:cs="Times New Roman"/>
          <w:lang w:val="ro-RO"/>
          <w:rPrChange w:id="208" w:author="stbrassai" w:date="2015-06-23T23:51:00Z">
            <w:rPr>
              <w:rFonts w:ascii="Times New Roman" w:hAnsi="Times New Roman" w:cs="Times New Roman"/>
            </w:rPr>
          </w:rPrChange>
        </w:rPr>
        <w:t>fixate câte do</w:t>
      </w:r>
      <w:del w:id="209" w:author="stbrassai" w:date="2015-06-23T22:56:00Z">
        <w:r w:rsidRPr="001A39E1" w:rsidDel="000E645E">
          <w:rPr>
            <w:rFonts w:ascii="Times New Roman" w:hAnsi="Times New Roman" w:cs="Times New Roman"/>
            <w:lang w:val="ro-RO"/>
            <w:rPrChange w:id="210" w:author="stbrassai" w:date="2015-06-23T23:51:00Z">
              <w:rPr>
                <w:rFonts w:ascii="Times New Roman" w:hAnsi="Times New Roman" w:cs="Times New Roman"/>
              </w:rPr>
            </w:rPrChange>
          </w:rPr>
          <w:delText>i</w:delText>
        </w:r>
      </w:del>
      <w:ins w:id="211" w:author="stbrassai" w:date="2015-06-23T22:56:00Z">
        <w:r w:rsidR="000E645E" w:rsidRPr="001A39E1">
          <w:rPr>
            <w:rFonts w:ascii="Times New Roman" w:hAnsi="Times New Roman" w:cs="Times New Roman"/>
            <w:lang w:val="ro-RO"/>
            <w:rPrChange w:id="212" w:author="stbrassai" w:date="2015-06-23T23:51:00Z">
              <w:rPr>
                <w:rFonts w:ascii="Times New Roman" w:hAnsi="Times New Roman" w:cs="Times New Roman"/>
              </w:rPr>
            </w:rPrChange>
          </w:rPr>
          <w:t>uă</w:t>
        </w:r>
      </w:ins>
      <w:r w:rsidRPr="001A39E1">
        <w:rPr>
          <w:rFonts w:ascii="Times New Roman" w:hAnsi="Times New Roman" w:cs="Times New Roman"/>
          <w:lang w:val="ro-RO"/>
          <w:rPrChange w:id="213" w:author="stbrassai" w:date="2015-06-23T23:51:00Z">
            <w:rPr>
              <w:rFonts w:ascii="Times New Roman" w:hAnsi="Times New Roman" w:cs="Times New Roman"/>
            </w:rPr>
          </w:rPrChange>
        </w:rPr>
        <w:t xml:space="preserve"> pe o tablă din cupru</w:t>
      </w:r>
      <w:ins w:id="214" w:author="stbrassai" w:date="2015-06-24T06:58:00Z">
        <w:r w:rsidR="00BD16E0">
          <w:rPr>
            <w:rFonts w:ascii="Times New Roman" w:hAnsi="Times New Roman" w:cs="Times New Roman"/>
            <w:lang w:val="ro-RO"/>
          </w:rPr>
          <w:t>.</w:t>
        </w:r>
      </w:ins>
      <w:del w:id="215" w:author="stbrassai" w:date="2015-06-23T23:08:00Z">
        <w:r w:rsidRPr="001A39E1" w:rsidDel="00080190">
          <w:rPr>
            <w:rFonts w:ascii="Times New Roman" w:hAnsi="Times New Roman" w:cs="Times New Roman"/>
            <w:lang w:val="ro-RO"/>
            <w:rPrChange w:id="216" w:author="stbrassai" w:date="2015-06-23T23:51:00Z">
              <w:rPr>
                <w:rFonts w:ascii="Times New Roman" w:hAnsi="Times New Roman" w:cs="Times New Roman"/>
              </w:rPr>
            </w:rPrChange>
          </w:rPr>
          <w:delText>,</w:delText>
        </w:r>
      </w:del>
      <w:ins w:id="217" w:author="stbrassai" w:date="2015-06-23T23:08:00Z">
        <w:r w:rsidR="00080190" w:rsidRPr="001A39E1">
          <w:rPr>
            <w:rFonts w:ascii="Times New Roman" w:hAnsi="Times New Roman" w:cs="Times New Roman"/>
            <w:lang w:val="ro-RO"/>
            <w:rPrChange w:id="218" w:author="stbrassai" w:date="2015-06-23T23:51:00Z">
              <w:rPr>
                <w:rFonts w:ascii="Times New Roman" w:hAnsi="Times New Roman" w:cs="Times New Roman"/>
              </w:rPr>
            </w:rPrChange>
          </w:rPr>
          <w:t xml:space="preserve"> </w:t>
        </w:r>
      </w:ins>
      <w:ins w:id="219" w:author="stbrassai" w:date="2015-06-23T23:11:00Z">
        <w:r w:rsidR="00080190" w:rsidRPr="001A39E1">
          <w:rPr>
            <w:rFonts w:ascii="Times New Roman" w:hAnsi="Times New Roman" w:cs="Times New Roman"/>
            <w:lang w:val="ro-RO"/>
            <w:rPrChange w:id="220" w:author="stbrassai" w:date="2015-06-23T23:51:00Z">
              <w:rPr>
                <w:rFonts w:ascii="Times New Roman" w:hAnsi="Times New Roman" w:cs="Times New Roman"/>
              </w:rPr>
            </w:rPrChange>
          </w:rPr>
          <w:t>Cir</w:t>
        </w:r>
        <w:r w:rsidR="00BD16E0" w:rsidRPr="00BD16E0">
          <w:rPr>
            <w:rFonts w:ascii="Times New Roman" w:hAnsi="Times New Roman" w:cs="Times New Roman"/>
            <w:lang w:val="ro-RO"/>
          </w:rPr>
          <w:t>culația apei prin conductă</w:t>
        </w:r>
        <w:r w:rsidR="00080190" w:rsidRPr="001A39E1">
          <w:rPr>
            <w:rFonts w:ascii="Times New Roman" w:hAnsi="Times New Roman" w:cs="Times New Roman"/>
            <w:lang w:val="ro-RO"/>
            <w:rPrChange w:id="221" w:author="stbrassai" w:date="2015-06-23T23:51:00Z">
              <w:rPr>
                <w:rFonts w:ascii="Times New Roman" w:hAnsi="Times New Roman" w:cs="Times New Roman"/>
              </w:rPr>
            </w:rPrChange>
          </w:rPr>
          <w:t xml:space="preserve"> c</w:t>
        </w:r>
      </w:ins>
      <w:ins w:id="222" w:author="stbrassai" w:date="2015-06-23T23:12:00Z">
        <w:r w:rsidR="00080190" w:rsidRPr="001A39E1">
          <w:rPr>
            <w:rFonts w:ascii="Times New Roman" w:hAnsi="Times New Roman" w:cs="Times New Roman"/>
            <w:lang w:val="ro-RO"/>
            <w:rPrChange w:id="223" w:author="stbrassai" w:date="2015-06-23T23:51:00Z">
              <w:rPr>
                <w:rFonts w:ascii="Times New Roman" w:hAnsi="Times New Roman" w:cs="Times New Roman"/>
              </w:rPr>
            </w:rPrChange>
          </w:rPr>
          <w:t>u</w:t>
        </w:r>
      </w:ins>
      <w:ins w:id="224" w:author="stbrassai" w:date="2015-06-23T23:11:00Z">
        <w:r w:rsidR="00080190" w:rsidRPr="001A39E1">
          <w:rPr>
            <w:rFonts w:ascii="Times New Roman" w:hAnsi="Times New Roman" w:cs="Times New Roman"/>
            <w:lang w:val="ro-RO"/>
            <w:rPrChange w:id="225" w:author="stbrassai" w:date="2015-06-23T23:51:00Z">
              <w:rPr>
                <w:rFonts w:ascii="Times New Roman" w:hAnsi="Times New Roman" w:cs="Times New Roman"/>
              </w:rPr>
            </w:rPrChange>
          </w:rPr>
          <w:t xml:space="preserve"> scopul răcirii tranzistoarelor este realizat</w:t>
        </w:r>
      </w:ins>
      <w:ins w:id="226" w:author="stbrassai" w:date="2015-06-24T06:58:00Z">
        <w:r w:rsidR="00BD16E0">
          <w:rPr>
            <w:rFonts w:ascii="Times New Roman" w:hAnsi="Times New Roman" w:cs="Times New Roman"/>
            <w:lang w:val="ro-RO"/>
          </w:rPr>
          <w:t>ă</w:t>
        </w:r>
      </w:ins>
      <w:ins w:id="227" w:author="stbrassai" w:date="2015-06-23T23:11:00Z">
        <w:r w:rsidR="00080190" w:rsidRPr="001A39E1">
          <w:rPr>
            <w:rFonts w:ascii="Times New Roman" w:hAnsi="Times New Roman" w:cs="Times New Roman"/>
            <w:lang w:val="ro-RO"/>
            <w:rPrChange w:id="228" w:author="stbrassai" w:date="2015-06-23T23:51:00Z">
              <w:rPr>
                <w:rFonts w:ascii="Times New Roman" w:hAnsi="Times New Roman" w:cs="Times New Roman"/>
              </w:rPr>
            </w:rPrChange>
          </w:rPr>
          <w:t xml:space="preserve"> prin</w:t>
        </w:r>
      </w:ins>
      <w:ins w:id="229" w:author="stbrassai" w:date="2015-06-23T23:13:00Z">
        <w:r w:rsidR="00080190" w:rsidRPr="001A39E1">
          <w:rPr>
            <w:rFonts w:ascii="Times New Roman" w:hAnsi="Times New Roman" w:cs="Times New Roman"/>
            <w:lang w:val="ro-RO"/>
            <w:rPrChange w:id="230" w:author="stbrassai" w:date="2015-06-23T23:51:00Z">
              <w:rPr>
                <w:rFonts w:ascii="Times New Roman" w:hAnsi="Times New Roman" w:cs="Times New Roman"/>
              </w:rPr>
            </w:rPrChange>
          </w:rPr>
          <w:t>tr-o minipompă de apă.</w:t>
        </w:r>
      </w:ins>
      <w:del w:id="231" w:author="stbrassai" w:date="2015-06-23T23:13:00Z">
        <w:r w:rsidRPr="001A39E1" w:rsidDel="00080190">
          <w:rPr>
            <w:rFonts w:ascii="Times New Roman" w:hAnsi="Times New Roman" w:cs="Times New Roman"/>
            <w:lang w:val="ro-RO"/>
            <w:rPrChange w:id="232" w:author="stbrassai" w:date="2015-06-23T23:51:00Z">
              <w:rPr>
                <w:rFonts w:ascii="Times New Roman" w:hAnsi="Times New Roman" w:cs="Times New Roman"/>
              </w:rPr>
            </w:rPrChange>
          </w:rPr>
          <w:delText xml:space="preserve"> și cu ajutorul unei țe</w:delText>
        </w:r>
      </w:del>
      <w:del w:id="233" w:author="stbrassai" w:date="2015-06-23T22:58:00Z">
        <w:r w:rsidRPr="001A39E1" w:rsidDel="000E645E">
          <w:rPr>
            <w:rFonts w:ascii="Times New Roman" w:hAnsi="Times New Roman" w:cs="Times New Roman"/>
            <w:lang w:val="ro-RO"/>
            <w:rPrChange w:id="234" w:author="stbrassai" w:date="2015-06-23T23:51:00Z">
              <w:rPr>
                <w:rFonts w:ascii="Times New Roman" w:hAnsi="Times New Roman" w:cs="Times New Roman"/>
              </w:rPr>
            </w:rPrChange>
          </w:rPr>
          <w:delText>avă</w:delText>
        </w:r>
      </w:del>
      <w:del w:id="235" w:author="stbrassai" w:date="2015-06-23T23:13:00Z">
        <w:r w:rsidRPr="001A39E1" w:rsidDel="00080190">
          <w:rPr>
            <w:rFonts w:ascii="Times New Roman" w:hAnsi="Times New Roman" w:cs="Times New Roman"/>
            <w:lang w:val="ro-RO"/>
            <w:rPrChange w:id="236" w:author="stbrassai" w:date="2015-06-23T23:51:00Z">
              <w:rPr>
                <w:rFonts w:ascii="Times New Roman" w:hAnsi="Times New Roman" w:cs="Times New Roman"/>
              </w:rPr>
            </w:rPrChange>
          </w:rPr>
          <w:delText xml:space="preserve"> de cupru se circulă apa, astfel răcind tranzistoarele. </w:delText>
        </w:r>
      </w:del>
      <w:ins w:id="237" w:author="stbrassai" w:date="2015-06-23T23:13:00Z">
        <w:r w:rsidR="00080190" w:rsidRPr="001A39E1">
          <w:rPr>
            <w:rFonts w:ascii="Times New Roman" w:hAnsi="Times New Roman" w:cs="Times New Roman"/>
            <w:lang w:val="ro-RO"/>
            <w:rPrChange w:id="238" w:author="stbrassai" w:date="2015-06-23T23:51:00Z">
              <w:rPr>
                <w:rFonts w:ascii="Times New Roman" w:hAnsi="Times New Roman" w:cs="Times New Roman"/>
              </w:rPr>
            </w:rPrChange>
          </w:rPr>
          <w:t xml:space="preserve"> </w:t>
        </w:r>
      </w:ins>
      <w:r w:rsidRPr="001A39E1">
        <w:rPr>
          <w:rFonts w:ascii="Times New Roman" w:hAnsi="Times New Roman" w:cs="Times New Roman"/>
          <w:lang w:val="ro-RO"/>
          <w:rPrChange w:id="239" w:author="stbrassai" w:date="2015-06-23T23:51:00Z">
            <w:rPr>
              <w:rFonts w:ascii="Times New Roman" w:hAnsi="Times New Roman" w:cs="Times New Roman"/>
            </w:rPr>
          </w:rPrChange>
        </w:rPr>
        <w:t xml:space="preserve">Tranzistoarele sunt separate galvanic de tablă, cu ajutorul unui izolator electric, cu toate acestea izolatorul are </w:t>
      </w:r>
      <w:del w:id="240" w:author="stbrassai" w:date="2015-06-23T23:02:00Z">
        <w:r w:rsidRPr="001A39E1" w:rsidDel="000E645E">
          <w:rPr>
            <w:rFonts w:ascii="Times New Roman" w:hAnsi="Times New Roman" w:cs="Times New Roman"/>
            <w:lang w:val="ro-RO"/>
            <w:rPrChange w:id="241" w:author="stbrassai" w:date="2015-06-23T23:51:00Z">
              <w:rPr>
                <w:rFonts w:ascii="Times New Roman" w:hAnsi="Times New Roman" w:cs="Times New Roman"/>
              </w:rPr>
            </w:rPrChange>
          </w:rPr>
          <w:delText xml:space="preserve">o </w:delText>
        </w:r>
      </w:del>
      <w:r w:rsidRPr="001A39E1">
        <w:rPr>
          <w:rFonts w:ascii="Times New Roman" w:hAnsi="Times New Roman" w:cs="Times New Roman"/>
          <w:lang w:val="ro-RO"/>
          <w:rPrChange w:id="242" w:author="stbrassai" w:date="2015-06-23T23:51:00Z">
            <w:rPr>
              <w:rFonts w:ascii="Times New Roman" w:hAnsi="Times New Roman" w:cs="Times New Roman"/>
            </w:rPr>
          </w:rPrChange>
        </w:rPr>
        <w:t>condu</w:t>
      </w:r>
      <w:ins w:id="243" w:author="stbrassai" w:date="2015-06-23T23:02:00Z">
        <w:r w:rsidR="000E645E" w:rsidRPr="001A39E1">
          <w:rPr>
            <w:rFonts w:ascii="Times New Roman" w:hAnsi="Times New Roman" w:cs="Times New Roman"/>
            <w:lang w:val="ro-RO"/>
            <w:rPrChange w:id="244" w:author="stbrassai" w:date="2015-06-23T23:51:00Z">
              <w:rPr>
                <w:rFonts w:ascii="Times New Roman" w:hAnsi="Times New Roman" w:cs="Times New Roman"/>
              </w:rPr>
            </w:rPrChange>
          </w:rPr>
          <w:t>ctivitate</w:t>
        </w:r>
      </w:ins>
      <w:del w:id="245" w:author="stbrassai" w:date="2015-06-23T23:02:00Z">
        <w:r w:rsidRPr="001A39E1" w:rsidDel="000E645E">
          <w:rPr>
            <w:rFonts w:ascii="Times New Roman" w:hAnsi="Times New Roman" w:cs="Times New Roman"/>
            <w:lang w:val="ro-RO"/>
            <w:rPrChange w:id="246" w:author="stbrassai" w:date="2015-06-23T23:51:00Z">
              <w:rPr>
                <w:rFonts w:ascii="Times New Roman" w:hAnsi="Times New Roman" w:cs="Times New Roman"/>
              </w:rPr>
            </w:rPrChange>
          </w:rPr>
          <w:delText>ită</w:delText>
        </w:r>
      </w:del>
      <w:r w:rsidRPr="001A39E1">
        <w:rPr>
          <w:rFonts w:ascii="Times New Roman" w:hAnsi="Times New Roman" w:cs="Times New Roman"/>
          <w:lang w:val="ro-RO"/>
          <w:rPrChange w:id="247" w:author="stbrassai" w:date="2015-06-23T23:51:00Z">
            <w:rPr>
              <w:rFonts w:ascii="Times New Roman" w:hAnsi="Times New Roman" w:cs="Times New Roman"/>
            </w:rPr>
          </w:rPrChange>
        </w:rPr>
        <w:t xml:space="preserve"> termică bună. </w:t>
      </w:r>
      <w:ins w:id="248" w:author="stbrassai" w:date="2015-06-23T23:24:00Z">
        <w:r w:rsidR="00B102C0" w:rsidRPr="001A39E1">
          <w:rPr>
            <w:rFonts w:ascii="Times New Roman" w:hAnsi="Times New Roman" w:cs="Times New Roman"/>
            <w:lang w:val="ro-RO"/>
            <w:rPrChange w:id="249" w:author="stbrassai" w:date="2015-06-23T23:51:00Z">
              <w:rPr>
                <w:rFonts w:ascii="Times New Roman" w:hAnsi="Times New Roman" w:cs="Times New Roman"/>
              </w:rPr>
            </w:rPrChange>
          </w:rPr>
          <w:t>Căldura este extrasă prin intermediul</w:t>
        </w:r>
        <w:r w:rsidR="00BD16E0" w:rsidRPr="00BD16E0">
          <w:rPr>
            <w:rFonts w:ascii="Times New Roman" w:hAnsi="Times New Roman" w:cs="Times New Roman"/>
            <w:lang w:val="ro-RO"/>
          </w:rPr>
          <w:t xml:space="preserve"> unui sistem de răcire prin apă. D</w:t>
        </w:r>
      </w:ins>
      <w:ins w:id="250" w:author="stbrassai" w:date="2015-06-23T23:17:00Z">
        <w:r w:rsidR="00B102C0" w:rsidRPr="001A39E1">
          <w:rPr>
            <w:rFonts w:ascii="Times New Roman" w:hAnsi="Times New Roman" w:cs="Times New Roman"/>
            <w:lang w:val="ro-RO"/>
            <w:rPrChange w:id="251" w:author="stbrassai" w:date="2015-06-23T23:51:00Z">
              <w:rPr>
                <w:rFonts w:ascii="Times New Roman" w:hAnsi="Times New Roman" w:cs="Times New Roman"/>
              </w:rPr>
            </w:rPrChange>
          </w:rPr>
          <w:t xml:space="preserve">eoarece sistemul </w:t>
        </w:r>
      </w:ins>
      <w:ins w:id="252" w:author="stbrassai" w:date="2015-06-23T23:22:00Z">
        <w:r w:rsidR="00B102C0" w:rsidRPr="001A39E1">
          <w:rPr>
            <w:rFonts w:ascii="Times New Roman" w:hAnsi="Times New Roman" w:cs="Times New Roman"/>
            <w:lang w:val="ro-RO"/>
            <w:rPrChange w:id="253" w:author="stbrassai" w:date="2015-06-23T23:51:00Z">
              <w:rPr>
                <w:rFonts w:ascii="Times New Roman" w:hAnsi="Times New Roman" w:cs="Times New Roman"/>
              </w:rPr>
            </w:rPrChange>
          </w:rPr>
          <w:t>va funcționa</w:t>
        </w:r>
      </w:ins>
      <w:ins w:id="254" w:author="stbrassai" w:date="2015-06-23T23:17:00Z">
        <w:r w:rsidR="00B102C0" w:rsidRPr="001A39E1">
          <w:rPr>
            <w:rFonts w:ascii="Times New Roman" w:hAnsi="Times New Roman" w:cs="Times New Roman"/>
            <w:lang w:val="ro-RO"/>
            <w:rPrChange w:id="255" w:author="stbrassai" w:date="2015-06-23T23:51:00Z">
              <w:rPr>
                <w:rFonts w:ascii="Times New Roman" w:hAnsi="Times New Roman" w:cs="Times New Roman"/>
              </w:rPr>
            </w:rPrChange>
          </w:rPr>
          <w:t xml:space="preserve"> </w:t>
        </w:r>
      </w:ins>
      <w:ins w:id="256" w:author="stbrassai" w:date="2015-06-23T23:18:00Z">
        <w:r w:rsidR="00B102C0" w:rsidRPr="001A39E1">
          <w:rPr>
            <w:rFonts w:ascii="Times New Roman" w:hAnsi="Times New Roman" w:cs="Times New Roman"/>
            <w:lang w:val="ro-RO"/>
            <w:rPrChange w:id="257" w:author="stbrassai" w:date="2015-06-23T23:51:00Z">
              <w:rPr>
                <w:rFonts w:ascii="Times New Roman" w:hAnsi="Times New Roman" w:cs="Times New Roman"/>
              </w:rPr>
            </w:rPrChange>
          </w:rPr>
          <w:t>pe teren</w:t>
        </w:r>
      </w:ins>
      <w:ins w:id="258" w:author="stbrassai" w:date="2015-06-24T06:59:00Z">
        <w:r w:rsidR="00BD16E0">
          <w:rPr>
            <w:rFonts w:ascii="Times New Roman" w:hAnsi="Times New Roman" w:cs="Times New Roman"/>
            <w:lang w:val="ro-RO"/>
          </w:rPr>
          <w:t>,</w:t>
        </w:r>
      </w:ins>
      <w:ins w:id="259" w:author="stbrassai" w:date="2015-06-23T23:22:00Z">
        <w:r w:rsidR="00B102C0" w:rsidRPr="001A39E1">
          <w:rPr>
            <w:rFonts w:ascii="Times New Roman" w:hAnsi="Times New Roman" w:cs="Times New Roman"/>
            <w:lang w:val="ro-RO"/>
            <w:rPrChange w:id="260" w:author="stbrassai" w:date="2015-06-23T23:51:00Z">
              <w:rPr>
                <w:rFonts w:ascii="Times New Roman" w:hAnsi="Times New Roman" w:cs="Times New Roman"/>
              </w:rPr>
            </w:rPrChange>
          </w:rPr>
          <w:t xml:space="preserve"> </w:t>
        </w:r>
      </w:ins>
      <w:ins w:id="261" w:author="stbrassai" w:date="2015-06-23T23:19:00Z">
        <w:r w:rsidR="00B102C0" w:rsidRPr="001A39E1">
          <w:rPr>
            <w:rFonts w:ascii="Times New Roman" w:hAnsi="Times New Roman" w:cs="Times New Roman"/>
            <w:lang w:val="ro-RO"/>
            <w:rPrChange w:id="262" w:author="stbrassai" w:date="2015-06-23T23:51:00Z">
              <w:rPr>
                <w:rFonts w:ascii="Times New Roman" w:hAnsi="Times New Roman" w:cs="Times New Roman"/>
              </w:rPr>
            </w:rPrChange>
          </w:rPr>
          <w:t xml:space="preserve">trebuie evitat ca praful să pătrundă în </w:t>
        </w:r>
      </w:ins>
      <w:ins w:id="263" w:author="stbrassai" w:date="2015-06-23T23:23:00Z">
        <w:r w:rsidR="00B102C0" w:rsidRPr="001A39E1">
          <w:rPr>
            <w:rFonts w:ascii="Times New Roman" w:hAnsi="Times New Roman" w:cs="Times New Roman"/>
            <w:lang w:val="ro-RO"/>
            <w:rPrChange w:id="264" w:author="stbrassai" w:date="2015-06-23T23:51:00Z">
              <w:rPr>
                <w:rFonts w:ascii="Times New Roman" w:hAnsi="Times New Roman" w:cs="Times New Roman"/>
              </w:rPr>
            </w:rPrChange>
          </w:rPr>
          <w:t>interiorul acestuia</w:t>
        </w:r>
      </w:ins>
      <w:del w:id="265" w:author="stbrassai" w:date="2015-06-23T23:20:00Z">
        <w:r w:rsidRPr="001A39E1" w:rsidDel="00B102C0">
          <w:rPr>
            <w:rFonts w:ascii="Times New Roman" w:hAnsi="Times New Roman" w:cs="Times New Roman"/>
            <w:lang w:val="ro-RO"/>
            <w:rPrChange w:id="266" w:author="stbrassai" w:date="2015-06-23T23:51:00Z">
              <w:rPr>
                <w:rFonts w:ascii="Times New Roman" w:hAnsi="Times New Roman" w:cs="Times New Roman"/>
              </w:rPr>
            </w:rPrChange>
          </w:rPr>
          <w:delText>Din sistem</w:delText>
        </w:r>
      </w:del>
      <w:del w:id="267" w:author="stbrassai" w:date="2015-06-23T23:22:00Z">
        <w:r w:rsidRPr="001A39E1" w:rsidDel="00B102C0">
          <w:rPr>
            <w:rFonts w:ascii="Times New Roman" w:hAnsi="Times New Roman" w:cs="Times New Roman"/>
            <w:lang w:val="ro-RO"/>
            <w:rPrChange w:id="268" w:author="stbrassai" w:date="2015-06-23T23:51:00Z">
              <w:rPr>
                <w:rFonts w:ascii="Times New Roman" w:hAnsi="Times New Roman" w:cs="Times New Roman"/>
              </w:rPr>
            </w:rPrChange>
          </w:rPr>
          <w:delText>,</w:delText>
        </w:r>
      </w:del>
      <w:del w:id="269" w:author="stbrassai" w:date="2015-06-24T06:59:00Z">
        <w:r w:rsidRPr="001A39E1" w:rsidDel="00BD16E0">
          <w:rPr>
            <w:rFonts w:ascii="Times New Roman" w:hAnsi="Times New Roman" w:cs="Times New Roman"/>
            <w:lang w:val="ro-RO"/>
            <w:rPrChange w:id="270" w:author="stbrassai" w:date="2015-06-23T23:51:00Z">
              <w:rPr>
                <w:rFonts w:ascii="Times New Roman" w:hAnsi="Times New Roman" w:cs="Times New Roman"/>
              </w:rPr>
            </w:rPrChange>
          </w:rPr>
          <w:delText xml:space="preserve"> </w:delText>
        </w:r>
      </w:del>
      <w:del w:id="271" w:author="stbrassai" w:date="2015-06-23T23:15:00Z">
        <w:r w:rsidRPr="001A39E1" w:rsidDel="00B102C0">
          <w:rPr>
            <w:rFonts w:ascii="Times New Roman" w:hAnsi="Times New Roman" w:cs="Times New Roman"/>
            <w:lang w:val="ro-RO"/>
            <w:rPrChange w:id="272" w:author="stbrassai" w:date="2015-06-23T23:51:00Z">
              <w:rPr>
                <w:rFonts w:ascii="Times New Roman" w:hAnsi="Times New Roman" w:cs="Times New Roman"/>
              </w:rPr>
            </w:rPrChange>
          </w:rPr>
          <w:delText xml:space="preserve">temperatura </w:delText>
        </w:r>
      </w:del>
      <w:del w:id="273" w:author="stbrassai" w:date="2015-06-23T23:24:00Z">
        <w:r w:rsidRPr="001A39E1" w:rsidDel="00B102C0">
          <w:rPr>
            <w:rFonts w:ascii="Times New Roman" w:hAnsi="Times New Roman" w:cs="Times New Roman"/>
            <w:lang w:val="ro-RO"/>
            <w:rPrChange w:id="274" w:author="stbrassai" w:date="2015-06-23T23:51:00Z">
              <w:rPr>
                <w:rFonts w:ascii="Times New Roman" w:hAnsi="Times New Roman" w:cs="Times New Roman"/>
              </w:rPr>
            </w:rPrChange>
          </w:rPr>
          <w:delText xml:space="preserve">este </w:delText>
        </w:r>
      </w:del>
      <w:del w:id="275" w:author="stbrassai" w:date="2015-06-23T23:21:00Z">
        <w:r w:rsidRPr="001A39E1" w:rsidDel="00B102C0">
          <w:rPr>
            <w:rFonts w:ascii="Times New Roman" w:hAnsi="Times New Roman" w:cs="Times New Roman"/>
            <w:lang w:val="ro-RO"/>
            <w:rPrChange w:id="276" w:author="stbrassai" w:date="2015-06-23T23:51:00Z">
              <w:rPr>
                <w:rFonts w:ascii="Times New Roman" w:hAnsi="Times New Roman" w:cs="Times New Roman"/>
              </w:rPr>
            </w:rPrChange>
          </w:rPr>
          <w:delText xml:space="preserve">transmis cu metoda răcirii de apă, deoarece sistemul trebuie să funcționeze </w:delText>
        </w:r>
      </w:del>
      <w:del w:id="277" w:author="stbrassai" w:date="2015-06-23T23:18:00Z">
        <w:r w:rsidRPr="001A39E1" w:rsidDel="00B102C0">
          <w:rPr>
            <w:rFonts w:ascii="Times New Roman" w:hAnsi="Times New Roman" w:cs="Times New Roman"/>
            <w:lang w:val="ro-RO"/>
            <w:rPrChange w:id="278" w:author="stbrassai" w:date="2015-06-23T23:51:00Z">
              <w:rPr>
                <w:rFonts w:ascii="Times New Roman" w:hAnsi="Times New Roman" w:cs="Times New Roman"/>
              </w:rPr>
            </w:rPrChange>
          </w:rPr>
          <w:delText xml:space="preserve">pe teren </w:delText>
        </w:r>
      </w:del>
      <w:del w:id="279" w:author="stbrassai" w:date="2015-06-23T23:21:00Z">
        <w:r w:rsidRPr="001A39E1" w:rsidDel="00B102C0">
          <w:rPr>
            <w:rFonts w:ascii="Times New Roman" w:hAnsi="Times New Roman" w:cs="Times New Roman"/>
            <w:lang w:val="ro-RO"/>
            <w:rPrChange w:id="280" w:author="stbrassai" w:date="2015-06-23T23:51:00Z">
              <w:rPr>
                <w:rFonts w:ascii="Times New Roman" w:hAnsi="Times New Roman" w:cs="Times New Roman"/>
              </w:rPr>
            </w:rPrChange>
          </w:rPr>
          <w:delText>și</w:delText>
        </w:r>
      </w:del>
      <w:del w:id="281" w:author="stbrassai" w:date="2015-06-23T23:19:00Z">
        <w:r w:rsidRPr="001A39E1" w:rsidDel="00B102C0">
          <w:rPr>
            <w:rFonts w:ascii="Times New Roman" w:hAnsi="Times New Roman" w:cs="Times New Roman"/>
            <w:lang w:val="ro-RO"/>
            <w:rPrChange w:id="282" w:author="stbrassai" w:date="2015-06-23T23:51:00Z">
              <w:rPr>
                <w:rFonts w:ascii="Times New Roman" w:hAnsi="Times New Roman" w:cs="Times New Roman"/>
              </w:rPr>
            </w:rPrChange>
          </w:rPr>
          <w:delText xml:space="preserve"> praful să nu poate să pătrundă</w:delText>
        </w:r>
      </w:del>
      <w:del w:id="283" w:author="stbrassai" w:date="2015-06-23T23:21:00Z">
        <w:r w:rsidRPr="001A39E1" w:rsidDel="00B102C0">
          <w:rPr>
            <w:rFonts w:ascii="Times New Roman" w:hAnsi="Times New Roman" w:cs="Times New Roman"/>
            <w:lang w:val="ro-RO"/>
            <w:rPrChange w:id="284" w:author="stbrassai" w:date="2015-06-23T23:51:00Z">
              <w:rPr>
                <w:rFonts w:ascii="Times New Roman" w:hAnsi="Times New Roman" w:cs="Times New Roman"/>
              </w:rPr>
            </w:rPrChange>
          </w:rPr>
          <w:delText>.</w:delText>
        </w:r>
      </w:del>
      <w:ins w:id="285" w:author="stbrassai" w:date="2015-06-23T23:21:00Z">
        <w:r w:rsidR="00B102C0" w:rsidRPr="001A39E1">
          <w:rPr>
            <w:rFonts w:ascii="Times New Roman" w:hAnsi="Times New Roman" w:cs="Times New Roman"/>
            <w:lang w:val="ro-RO"/>
            <w:rPrChange w:id="286" w:author="stbrassai" w:date="2015-06-23T23:51:00Z">
              <w:rPr>
                <w:rFonts w:ascii="Times New Roman" w:hAnsi="Times New Roman" w:cs="Times New Roman"/>
              </w:rPr>
            </w:rPrChange>
          </w:rPr>
          <w:t>.</w:t>
        </w:r>
      </w:ins>
      <w:del w:id="287" w:author="stbrassai" w:date="2015-06-23T23:21:00Z">
        <w:r w:rsidRPr="001A39E1" w:rsidDel="00B102C0">
          <w:rPr>
            <w:rFonts w:ascii="Times New Roman" w:hAnsi="Times New Roman" w:cs="Times New Roman"/>
            <w:lang w:val="ro-RO"/>
            <w:rPrChange w:id="288" w:author="stbrassai" w:date="2015-06-23T23:51:00Z">
              <w:rPr>
                <w:rFonts w:ascii="Times New Roman" w:hAnsi="Times New Roman" w:cs="Times New Roman"/>
              </w:rPr>
            </w:rPrChange>
          </w:rPr>
          <w:delText xml:space="preserve"> </w:delText>
        </w:r>
      </w:del>
    </w:p>
    <w:p w14:paraId="7573134D" w14:textId="77777777" w:rsidR="00444C0C" w:rsidRPr="001A39E1" w:rsidRDefault="00444C0C" w:rsidP="00444C0C">
      <w:pPr>
        <w:keepNext/>
        <w:spacing w:line="360" w:lineRule="auto"/>
        <w:ind w:firstLine="576"/>
        <w:rPr>
          <w:lang w:val="ro-RO"/>
          <w:rPrChange w:id="289" w:author="stbrassai" w:date="2015-06-23T23:51:00Z">
            <w:rPr/>
          </w:rPrChange>
        </w:rPr>
      </w:pPr>
      <w:r w:rsidRPr="005F456C">
        <w:rPr>
          <w:rFonts w:ascii="Times New Roman" w:hAnsi="Times New Roman" w:cs="Times New Roman"/>
          <w:noProof/>
          <w:lang w:val="en-US"/>
        </w:rPr>
        <w:lastRenderedPageBreak/>
        <w:drawing>
          <wp:inline distT="0" distB="0" distL="0" distR="0" wp14:anchorId="62F12E6C" wp14:editId="72EBDCD9">
            <wp:extent cx="5566410" cy="53803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ktromos blok diagramR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66410" cy="5380355"/>
                    </a:xfrm>
                    <a:prstGeom prst="rect">
                      <a:avLst/>
                    </a:prstGeom>
                  </pic:spPr>
                </pic:pic>
              </a:graphicData>
            </a:graphic>
          </wp:inline>
        </w:drawing>
      </w:r>
    </w:p>
    <w:p w14:paraId="6D1806C2" w14:textId="2F17A327" w:rsidR="00436075" w:rsidRPr="001A39E1" w:rsidRDefault="00444C0C" w:rsidP="00444C0C">
      <w:pPr>
        <w:pStyle w:val="Caption"/>
        <w:jc w:val="center"/>
        <w:rPr>
          <w:sz w:val="24"/>
          <w:szCs w:val="24"/>
          <w:lang w:val="ro-RO"/>
          <w:rPrChange w:id="290" w:author="stbrassai" w:date="2015-06-23T23:51:00Z">
            <w:rPr>
              <w:sz w:val="24"/>
              <w:szCs w:val="24"/>
            </w:rPr>
          </w:rPrChange>
        </w:rPr>
      </w:pPr>
      <w:del w:id="291" w:author="stbrassai" w:date="2015-06-23T23:25:00Z">
        <w:r w:rsidRPr="001A39E1" w:rsidDel="00B102C0">
          <w:rPr>
            <w:sz w:val="24"/>
            <w:szCs w:val="24"/>
            <w:lang w:val="ro-RO"/>
            <w:rPrChange w:id="292" w:author="stbrassai" w:date="2015-06-23T23:51:00Z">
              <w:rPr>
                <w:sz w:val="24"/>
                <w:szCs w:val="24"/>
              </w:rPr>
            </w:rPrChange>
          </w:rPr>
          <w:delText>Kép</w:delText>
        </w:r>
      </w:del>
      <w:bookmarkStart w:id="293" w:name="_Toc422898557"/>
      <w:ins w:id="294" w:author="stbrassai" w:date="2015-06-23T23:25:00Z">
        <w:r w:rsidR="00B102C0" w:rsidRPr="001A39E1">
          <w:rPr>
            <w:sz w:val="24"/>
            <w:szCs w:val="24"/>
            <w:lang w:val="ro-RO"/>
            <w:rPrChange w:id="295" w:author="stbrassai" w:date="2015-06-23T23:51:00Z">
              <w:rPr>
                <w:sz w:val="24"/>
                <w:szCs w:val="24"/>
              </w:rPr>
            </w:rPrChange>
          </w:rPr>
          <w:t>Fig</w:t>
        </w:r>
      </w:ins>
      <w:r w:rsidRPr="001A39E1">
        <w:rPr>
          <w:sz w:val="24"/>
          <w:szCs w:val="24"/>
          <w:lang w:val="ro-RO"/>
          <w:rPrChange w:id="296" w:author="stbrassai" w:date="2015-06-23T23:51:00Z">
            <w:rPr>
              <w:sz w:val="24"/>
              <w:szCs w:val="24"/>
            </w:rPr>
          </w:rPrChange>
        </w:rPr>
        <w:t xml:space="preserve">. </w:t>
      </w:r>
      <w:r w:rsidR="0048426F" w:rsidRPr="001A39E1">
        <w:rPr>
          <w:sz w:val="24"/>
          <w:szCs w:val="24"/>
          <w:lang w:val="ro-RO"/>
          <w:rPrChange w:id="297" w:author="stbrassai" w:date="2015-06-23T23:51:00Z">
            <w:rPr>
              <w:sz w:val="24"/>
              <w:szCs w:val="24"/>
            </w:rPr>
          </w:rPrChange>
        </w:rPr>
        <w:fldChar w:fldCharType="begin"/>
      </w:r>
      <w:r w:rsidR="0048426F" w:rsidRPr="001A39E1">
        <w:rPr>
          <w:sz w:val="24"/>
          <w:szCs w:val="24"/>
          <w:lang w:val="ro-RO"/>
          <w:rPrChange w:id="298" w:author="stbrassai" w:date="2015-06-23T23:51:00Z">
            <w:rPr>
              <w:sz w:val="24"/>
              <w:szCs w:val="24"/>
            </w:rPr>
          </w:rPrChange>
        </w:rPr>
        <w:instrText xml:space="preserve"> STYLEREF 1 \s </w:instrText>
      </w:r>
      <w:r w:rsidR="0048426F" w:rsidRPr="001A39E1">
        <w:rPr>
          <w:sz w:val="24"/>
          <w:szCs w:val="24"/>
          <w:lang w:val="ro-RO"/>
          <w:rPrChange w:id="299" w:author="stbrassai" w:date="2015-06-23T23:51:00Z">
            <w:rPr>
              <w:sz w:val="24"/>
              <w:szCs w:val="24"/>
            </w:rPr>
          </w:rPrChange>
        </w:rPr>
        <w:fldChar w:fldCharType="separate"/>
      </w:r>
      <w:r w:rsidR="0048426F" w:rsidRPr="001A39E1">
        <w:rPr>
          <w:noProof/>
          <w:sz w:val="24"/>
          <w:szCs w:val="24"/>
          <w:lang w:val="ro-RO"/>
          <w:rPrChange w:id="300" w:author="stbrassai" w:date="2015-06-23T23:51:00Z">
            <w:rPr>
              <w:noProof/>
              <w:sz w:val="24"/>
              <w:szCs w:val="24"/>
            </w:rPr>
          </w:rPrChange>
        </w:rPr>
        <w:t>1</w:t>
      </w:r>
      <w:r w:rsidR="0048426F" w:rsidRPr="001A39E1">
        <w:rPr>
          <w:sz w:val="24"/>
          <w:szCs w:val="24"/>
          <w:lang w:val="ro-RO"/>
          <w:rPrChange w:id="301" w:author="stbrassai" w:date="2015-06-23T23:51:00Z">
            <w:rPr>
              <w:sz w:val="24"/>
              <w:szCs w:val="24"/>
            </w:rPr>
          </w:rPrChange>
        </w:rPr>
        <w:fldChar w:fldCharType="end"/>
      </w:r>
      <w:r w:rsidR="0048426F" w:rsidRPr="001A39E1">
        <w:rPr>
          <w:sz w:val="24"/>
          <w:szCs w:val="24"/>
          <w:lang w:val="ro-RO"/>
          <w:rPrChange w:id="302" w:author="stbrassai" w:date="2015-06-23T23:51:00Z">
            <w:rPr>
              <w:sz w:val="24"/>
              <w:szCs w:val="24"/>
            </w:rPr>
          </w:rPrChange>
        </w:rPr>
        <w:t>.</w:t>
      </w:r>
      <w:r w:rsidR="0048426F" w:rsidRPr="001A39E1">
        <w:rPr>
          <w:sz w:val="24"/>
          <w:szCs w:val="24"/>
          <w:lang w:val="ro-RO"/>
          <w:rPrChange w:id="303" w:author="stbrassai" w:date="2015-06-23T23:51:00Z">
            <w:rPr>
              <w:sz w:val="24"/>
              <w:szCs w:val="24"/>
            </w:rPr>
          </w:rPrChange>
        </w:rPr>
        <w:fldChar w:fldCharType="begin"/>
      </w:r>
      <w:r w:rsidR="0048426F" w:rsidRPr="001A39E1">
        <w:rPr>
          <w:sz w:val="24"/>
          <w:szCs w:val="24"/>
          <w:lang w:val="ro-RO"/>
          <w:rPrChange w:id="304" w:author="stbrassai" w:date="2015-06-23T23:51:00Z">
            <w:rPr>
              <w:sz w:val="24"/>
              <w:szCs w:val="24"/>
            </w:rPr>
          </w:rPrChange>
        </w:rPr>
        <w:instrText xml:space="preserve"> SEQ Kép. \* ARABIC \s 1 </w:instrText>
      </w:r>
      <w:r w:rsidR="0048426F" w:rsidRPr="001A39E1">
        <w:rPr>
          <w:sz w:val="24"/>
          <w:szCs w:val="24"/>
          <w:lang w:val="ro-RO"/>
          <w:rPrChange w:id="305" w:author="stbrassai" w:date="2015-06-23T23:51:00Z">
            <w:rPr>
              <w:sz w:val="24"/>
              <w:szCs w:val="24"/>
            </w:rPr>
          </w:rPrChange>
        </w:rPr>
        <w:fldChar w:fldCharType="separate"/>
      </w:r>
      <w:r w:rsidR="0048426F" w:rsidRPr="001A39E1">
        <w:rPr>
          <w:noProof/>
          <w:sz w:val="24"/>
          <w:szCs w:val="24"/>
          <w:lang w:val="ro-RO"/>
          <w:rPrChange w:id="306" w:author="stbrassai" w:date="2015-06-23T23:51:00Z">
            <w:rPr>
              <w:noProof/>
              <w:sz w:val="24"/>
              <w:szCs w:val="24"/>
            </w:rPr>
          </w:rPrChange>
        </w:rPr>
        <w:t>2</w:t>
      </w:r>
      <w:r w:rsidR="0048426F" w:rsidRPr="001A39E1">
        <w:rPr>
          <w:sz w:val="24"/>
          <w:szCs w:val="24"/>
          <w:lang w:val="ro-RO"/>
          <w:rPrChange w:id="307" w:author="stbrassai" w:date="2015-06-23T23:51:00Z">
            <w:rPr>
              <w:sz w:val="24"/>
              <w:szCs w:val="24"/>
            </w:rPr>
          </w:rPrChange>
        </w:rPr>
        <w:fldChar w:fldCharType="end"/>
      </w:r>
      <w:r w:rsidRPr="001A39E1">
        <w:rPr>
          <w:sz w:val="24"/>
          <w:szCs w:val="24"/>
          <w:lang w:val="ro-RO"/>
          <w:rPrChange w:id="308" w:author="stbrassai" w:date="2015-06-23T23:51:00Z">
            <w:rPr>
              <w:sz w:val="24"/>
              <w:szCs w:val="24"/>
            </w:rPr>
          </w:rPrChange>
        </w:rPr>
        <w:t xml:space="preserve"> Alimentarea cu energie electrică a robotului și structura sistemului de răcire</w:t>
      </w:r>
      <w:bookmarkEnd w:id="293"/>
    </w:p>
    <w:p w14:paraId="5E2098EC" w14:textId="77777777" w:rsidR="00444C0C" w:rsidRPr="001A39E1" w:rsidRDefault="00444C0C" w:rsidP="00444C0C">
      <w:pPr>
        <w:rPr>
          <w:lang w:val="ro-RO"/>
          <w:rPrChange w:id="309" w:author="stbrassai" w:date="2015-06-23T23:51:00Z">
            <w:rPr/>
          </w:rPrChange>
        </w:rPr>
      </w:pPr>
    </w:p>
    <w:p w14:paraId="4DC83ECE" w14:textId="7E772952" w:rsidR="00436075" w:rsidRPr="001A39E1" w:rsidDel="008313A8" w:rsidRDefault="00436075" w:rsidP="00436075">
      <w:pPr>
        <w:spacing w:line="360" w:lineRule="auto"/>
        <w:ind w:firstLine="720"/>
        <w:rPr>
          <w:del w:id="310" w:author="stbrassai" w:date="2015-06-23T23:45:00Z"/>
          <w:rFonts w:ascii="Times New Roman" w:hAnsi="Times New Roman" w:cs="Times New Roman"/>
          <w:lang w:val="ro-RO"/>
          <w:rPrChange w:id="311" w:author="stbrassai" w:date="2015-06-23T23:51:00Z">
            <w:rPr>
              <w:del w:id="312" w:author="stbrassai" w:date="2015-06-23T23:45:00Z"/>
              <w:rFonts w:ascii="Times New Roman" w:hAnsi="Times New Roman" w:cs="Times New Roman"/>
            </w:rPr>
          </w:rPrChange>
        </w:rPr>
      </w:pPr>
      <w:r w:rsidRPr="001A39E1">
        <w:rPr>
          <w:rFonts w:ascii="Times New Roman" w:hAnsi="Times New Roman" w:cs="Times New Roman"/>
          <w:lang w:val="ro-RO"/>
          <w:rPrChange w:id="313" w:author="stbrassai" w:date="2015-06-23T23:51:00Z">
            <w:rPr>
              <w:rFonts w:ascii="Times New Roman" w:hAnsi="Times New Roman" w:cs="Times New Roman"/>
            </w:rPr>
          </w:rPrChange>
        </w:rPr>
        <w:t xml:space="preserve">Pe figura 3.48 se poate vedea o </w:t>
      </w:r>
      <w:del w:id="314" w:author="stbrassai" w:date="2015-06-23T23:27:00Z">
        <w:r w:rsidRPr="001A39E1" w:rsidDel="007D1A47">
          <w:rPr>
            <w:rFonts w:ascii="Times New Roman" w:hAnsi="Times New Roman" w:cs="Times New Roman"/>
            <w:lang w:val="ro-RO"/>
            <w:rPrChange w:id="315" w:author="stbrassai" w:date="2015-06-23T23:51:00Z">
              <w:rPr>
                <w:rFonts w:ascii="Times New Roman" w:hAnsi="Times New Roman" w:cs="Times New Roman"/>
              </w:rPr>
            </w:rPrChange>
          </w:rPr>
          <w:delText>conductă</w:delText>
        </w:r>
      </w:del>
      <w:ins w:id="316" w:author="stbrassai" w:date="2015-06-23T23:27:00Z">
        <w:r w:rsidR="007D1A47" w:rsidRPr="001A39E1">
          <w:rPr>
            <w:rFonts w:ascii="Times New Roman" w:hAnsi="Times New Roman" w:cs="Times New Roman"/>
            <w:lang w:val="ro-RO"/>
            <w:rPrChange w:id="317" w:author="stbrassai" w:date="2015-06-23T23:51:00Z">
              <w:rPr>
                <w:rFonts w:ascii="Times New Roman" w:hAnsi="Times New Roman" w:cs="Times New Roman"/>
              </w:rPr>
            </w:rPrChange>
          </w:rPr>
          <w:t>magistrală</w:t>
        </w:r>
      </w:ins>
      <w:r w:rsidRPr="001A39E1">
        <w:rPr>
          <w:rFonts w:ascii="Times New Roman" w:hAnsi="Times New Roman" w:cs="Times New Roman"/>
          <w:lang w:val="ro-RO"/>
          <w:rPrChange w:id="318" w:author="stbrassai" w:date="2015-06-23T23:51:00Z">
            <w:rPr>
              <w:rFonts w:ascii="Times New Roman" w:hAnsi="Times New Roman" w:cs="Times New Roman"/>
            </w:rPr>
          </w:rPrChange>
        </w:rPr>
        <w:t xml:space="preserve"> de 32 bi</w:t>
      </w:r>
      <w:ins w:id="319" w:author="stbrassai" w:date="2015-06-24T06:59:00Z">
        <w:r w:rsidR="00BD16E0">
          <w:rPr>
            <w:rFonts w:ascii="Times New Roman" w:hAnsi="Times New Roman" w:cs="Times New Roman"/>
            <w:lang w:val="ro-RO"/>
          </w:rPr>
          <w:t>ți</w:t>
        </w:r>
      </w:ins>
      <w:del w:id="320" w:author="stbrassai" w:date="2015-06-24T06:59:00Z">
        <w:r w:rsidRPr="001A39E1" w:rsidDel="00BD16E0">
          <w:rPr>
            <w:rFonts w:ascii="Times New Roman" w:hAnsi="Times New Roman" w:cs="Times New Roman"/>
            <w:lang w:val="ro-RO"/>
            <w:rPrChange w:id="321" w:author="stbrassai" w:date="2015-06-23T23:51:00Z">
              <w:rPr>
                <w:rFonts w:ascii="Times New Roman" w:hAnsi="Times New Roman" w:cs="Times New Roman"/>
              </w:rPr>
            </w:rPrChange>
          </w:rPr>
          <w:delText>t</w:delText>
        </w:r>
      </w:del>
      <w:r w:rsidRPr="001A39E1">
        <w:rPr>
          <w:rFonts w:ascii="Times New Roman" w:hAnsi="Times New Roman" w:cs="Times New Roman"/>
          <w:lang w:val="ro-RO"/>
          <w:rPrChange w:id="322" w:author="stbrassai" w:date="2015-06-23T23:51:00Z">
            <w:rPr>
              <w:rFonts w:ascii="Times New Roman" w:hAnsi="Times New Roman" w:cs="Times New Roman"/>
            </w:rPr>
          </w:rPrChange>
        </w:rPr>
        <w:t xml:space="preserve"> </w:t>
      </w:r>
      <w:ins w:id="323" w:author="stbrassai" w:date="2015-06-23T23:45:00Z">
        <w:r w:rsidR="008313A8" w:rsidRPr="001A39E1">
          <w:rPr>
            <w:rFonts w:ascii="Times New Roman" w:hAnsi="Times New Roman" w:cs="Times New Roman"/>
            <w:lang w:val="ro-RO"/>
            <w:rPrChange w:id="324" w:author="stbrassai" w:date="2015-06-23T23:51:00Z">
              <w:rPr>
                <w:rFonts w:ascii="Times New Roman" w:hAnsi="Times New Roman" w:cs="Times New Roman"/>
              </w:rPr>
            </w:rPrChange>
          </w:rPr>
          <w:t>(</w:t>
        </w:r>
      </w:ins>
      <w:r w:rsidRPr="001A39E1">
        <w:rPr>
          <w:rFonts w:ascii="Times New Roman" w:hAnsi="Times New Roman" w:cs="Times New Roman"/>
          <w:lang w:val="ro-RO"/>
          <w:rPrChange w:id="325" w:author="stbrassai" w:date="2015-06-23T23:51:00Z">
            <w:rPr>
              <w:rFonts w:ascii="Times New Roman" w:hAnsi="Times New Roman" w:cs="Times New Roman"/>
            </w:rPr>
          </w:rPrChange>
        </w:rPr>
        <w:t>BUS</w:t>
      </w:r>
      <w:ins w:id="326" w:author="stbrassai" w:date="2015-06-23T23:45:00Z">
        <w:r w:rsidR="008313A8" w:rsidRPr="001A39E1">
          <w:rPr>
            <w:rFonts w:ascii="Times New Roman" w:hAnsi="Times New Roman" w:cs="Times New Roman"/>
            <w:lang w:val="ro-RO"/>
            <w:rPrChange w:id="327" w:author="stbrassai" w:date="2015-06-23T23:51:00Z">
              <w:rPr>
                <w:rFonts w:ascii="Times New Roman" w:hAnsi="Times New Roman" w:cs="Times New Roman"/>
              </w:rPr>
            </w:rPrChange>
          </w:rPr>
          <w:t>)</w:t>
        </w:r>
      </w:ins>
      <w:r w:rsidRPr="001A39E1">
        <w:rPr>
          <w:rFonts w:ascii="Times New Roman" w:hAnsi="Times New Roman" w:cs="Times New Roman"/>
          <w:lang w:val="ro-RO"/>
          <w:rPrChange w:id="328" w:author="stbrassai" w:date="2015-06-23T23:51:00Z">
            <w:rPr>
              <w:rFonts w:ascii="Times New Roman" w:hAnsi="Times New Roman" w:cs="Times New Roman"/>
            </w:rPr>
          </w:rPrChange>
        </w:rPr>
        <w:t xml:space="preserve">, </w:t>
      </w:r>
      <w:del w:id="329" w:author="stbrassai" w:date="2015-06-23T23:28:00Z">
        <w:r w:rsidRPr="001A39E1" w:rsidDel="007D1A47">
          <w:rPr>
            <w:rFonts w:ascii="Times New Roman" w:hAnsi="Times New Roman" w:cs="Times New Roman"/>
            <w:lang w:val="ro-RO"/>
            <w:rPrChange w:id="330" w:author="stbrassai" w:date="2015-06-23T23:51:00Z">
              <w:rPr>
                <w:rFonts w:ascii="Times New Roman" w:hAnsi="Times New Roman" w:cs="Times New Roman"/>
              </w:rPr>
            </w:rPrChange>
          </w:rPr>
          <w:delText>care vine di</w:delText>
        </w:r>
      </w:del>
      <w:del w:id="331" w:author="stbrassai" w:date="2015-06-23T23:29:00Z">
        <w:r w:rsidRPr="001A39E1" w:rsidDel="007D1A47">
          <w:rPr>
            <w:rFonts w:ascii="Times New Roman" w:hAnsi="Times New Roman" w:cs="Times New Roman"/>
            <w:lang w:val="ro-RO"/>
            <w:rPrChange w:id="332" w:author="stbrassai" w:date="2015-06-23T23:51:00Z">
              <w:rPr>
                <w:rFonts w:ascii="Times New Roman" w:hAnsi="Times New Roman" w:cs="Times New Roman"/>
              </w:rPr>
            </w:rPrChange>
          </w:rPr>
          <w:delText>n</w:delText>
        </w:r>
      </w:del>
      <w:ins w:id="333" w:author="stbrassai" w:date="2015-06-23T23:29:00Z">
        <w:r w:rsidR="007D1A47" w:rsidRPr="001A39E1">
          <w:rPr>
            <w:rFonts w:ascii="Times New Roman" w:hAnsi="Times New Roman" w:cs="Times New Roman"/>
            <w:lang w:val="ro-RO"/>
            <w:rPrChange w:id="334" w:author="stbrassai" w:date="2015-06-23T23:51:00Z">
              <w:rPr>
                <w:rFonts w:ascii="Times New Roman" w:hAnsi="Times New Roman" w:cs="Times New Roman"/>
              </w:rPr>
            </w:rPrChange>
          </w:rPr>
          <w:t>conectat</w:t>
        </w:r>
      </w:ins>
      <w:r w:rsidRPr="001A39E1">
        <w:rPr>
          <w:rFonts w:ascii="Times New Roman" w:hAnsi="Times New Roman" w:cs="Times New Roman"/>
          <w:lang w:val="ro-RO"/>
          <w:rPrChange w:id="335" w:author="stbrassai" w:date="2015-06-23T23:51:00Z">
            <w:rPr>
              <w:rFonts w:ascii="Times New Roman" w:hAnsi="Times New Roman" w:cs="Times New Roman"/>
            </w:rPr>
          </w:rPrChange>
        </w:rPr>
        <w:t xml:space="preserve"> </w:t>
      </w:r>
      <w:del w:id="336" w:author="stbrassai" w:date="2015-06-23T23:29:00Z">
        <w:r w:rsidRPr="001A39E1" w:rsidDel="007D1A47">
          <w:rPr>
            <w:rFonts w:ascii="Times New Roman" w:hAnsi="Times New Roman" w:cs="Times New Roman"/>
            <w:lang w:val="ro-RO"/>
            <w:rPrChange w:id="337" w:author="stbrassai" w:date="2015-06-23T23:51:00Z">
              <w:rPr>
                <w:rFonts w:ascii="Times New Roman" w:hAnsi="Times New Roman" w:cs="Times New Roman"/>
              </w:rPr>
            </w:rPrChange>
          </w:rPr>
          <w:delText>sistemul</w:delText>
        </w:r>
      </w:del>
      <w:ins w:id="338" w:author="stbrassai" w:date="2015-06-23T23:29:00Z">
        <w:r w:rsidR="007D1A47" w:rsidRPr="001A39E1">
          <w:rPr>
            <w:rFonts w:ascii="Times New Roman" w:hAnsi="Times New Roman" w:cs="Times New Roman"/>
            <w:lang w:val="ro-RO"/>
            <w:rPrChange w:id="339" w:author="stbrassai" w:date="2015-06-23T23:51:00Z">
              <w:rPr>
                <w:rFonts w:ascii="Times New Roman" w:hAnsi="Times New Roman" w:cs="Times New Roman"/>
              </w:rPr>
            </w:rPrChange>
          </w:rPr>
          <w:t>la circuitul</w:t>
        </w:r>
      </w:ins>
      <w:r w:rsidRPr="001A39E1">
        <w:rPr>
          <w:rFonts w:ascii="Times New Roman" w:hAnsi="Times New Roman" w:cs="Times New Roman"/>
          <w:lang w:val="ro-RO"/>
          <w:rPrChange w:id="340" w:author="stbrassai" w:date="2015-06-23T23:51:00Z">
            <w:rPr>
              <w:rFonts w:ascii="Times New Roman" w:hAnsi="Times New Roman" w:cs="Times New Roman"/>
            </w:rPr>
          </w:rPrChange>
        </w:rPr>
        <w:t xml:space="preserve"> FPGA, și </w:t>
      </w:r>
      <w:del w:id="341" w:author="stbrassai" w:date="2015-06-23T23:29:00Z">
        <w:r w:rsidRPr="001A39E1" w:rsidDel="007D1A47">
          <w:rPr>
            <w:rFonts w:ascii="Times New Roman" w:hAnsi="Times New Roman" w:cs="Times New Roman"/>
            <w:lang w:val="ro-RO"/>
            <w:rPrChange w:id="342" w:author="stbrassai" w:date="2015-06-23T23:51:00Z">
              <w:rPr>
                <w:rFonts w:ascii="Times New Roman" w:hAnsi="Times New Roman" w:cs="Times New Roman"/>
              </w:rPr>
            </w:rPrChange>
          </w:rPr>
          <w:delText>aici sunt</w:delText>
        </w:r>
      </w:del>
      <w:ins w:id="343" w:author="stbrassai" w:date="2015-06-23T23:29:00Z">
        <w:r w:rsidR="007D1A47" w:rsidRPr="001A39E1">
          <w:rPr>
            <w:rFonts w:ascii="Times New Roman" w:hAnsi="Times New Roman" w:cs="Times New Roman"/>
            <w:lang w:val="ro-RO"/>
            <w:rPrChange w:id="344" w:author="stbrassai" w:date="2015-06-23T23:51:00Z">
              <w:rPr>
                <w:rFonts w:ascii="Times New Roman" w:hAnsi="Times New Roman" w:cs="Times New Roman"/>
              </w:rPr>
            </w:rPrChange>
          </w:rPr>
          <w:t>conține</w:t>
        </w:r>
      </w:ins>
      <w:r w:rsidRPr="001A39E1">
        <w:rPr>
          <w:rFonts w:ascii="Times New Roman" w:hAnsi="Times New Roman" w:cs="Times New Roman"/>
          <w:lang w:val="ro-RO"/>
          <w:rPrChange w:id="345" w:author="stbrassai" w:date="2015-06-23T23:51:00Z">
            <w:rPr>
              <w:rFonts w:ascii="Times New Roman" w:hAnsi="Times New Roman" w:cs="Times New Roman"/>
            </w:rPr>
          </w:rPrChange>
        </w:rPr>
        <w:t xml:space="preserve"> semnalele </w:t>
      </w:r>
      <w:del w:id="346" w:author="stbrassai" w:date="2015-06-23T23:29:00Z">
        <w:r w:rsidRPr="001A39E1" w:rsidDel="007D1A47">
          <w:rPr>
            <w:rFonts w:ascii="Times New Roman" w:hAnsi="Times New Roman" w:cs="Times New Roman"/>
            <w:lang w:val="ro-RO"/>
            <w:rPrChange w:id="347" w:author="stbrassai" w:date="2015-06-23T23:51:00Z">
              <w:rPr>
                <w:rFonts w:ascii="Times New Roman" w:hAnsi="Times New Roman" w:cs="Times New Roman"/>
              </w:rPr>
            </w:rPrChange>
          </w:rPr>
          <w:delText xml:space="preserve">de </w:delText>
        </w:r>
      </w:del>
      <w:del w:id="348" w:author="stbrassai" w:date="2015-06-23T23:30:00Z">
        <w:r w:rsidRPr="001A39E1" w:rsidDel="007D1A47">
          <w:rPr>
            <w:rFonts w:ascii="Times New Roman" w:hAnsi="Times New Roman" w:cs="Times New Roman"/>
            <w:lang w:val="ro-RO"/>
            <w:rPrChange w:id="349" w:author="stbrassai" w:date="2015-06-23T23:51:00Z">
              <w:rPr>
                <w:rFonts w:ascii="Times New Roman" w:hAnsi="Times New Roman" w:cs="Times New Roman"/>
              </w:rPr>
            </w:rPrChange>
          </w:rPr>
          <w:delText xml:space="preserve">acționare </w:delText>
        </w:r>
      </w:del>
      <w:r w:rsidRPr="001A39E1">
        <w:rPr>
          <w:rFonts w:ascii="Times New Roman" w:hAnsi="Times New Roman" w:cs="Times New Roman"/>
          <w:lang w:val="ro-RO"/>
          <w:rPrChange w:id="350" w:author="stbrassai" w:date="2015-06-23T23:51:00Z">
            <w:rPr>
              <w:rFonts w:ascii="Times New Roman" w:hAnsi="Times New Roman" w:cs="Times New Roman"/>
            </w:rPr>
          </w:rPrChange>
        </w:rPr>
        <w:t>pwm</w:t>
      </w:r>
      <w:ins w:id="351" w:author="stbrassai" w:date="2015-06-23T23:31:00Z">
        <w:r w:rsidR="007D1A47" w:rsidRPr="001A39E1">
          <w:rPr>
            <w:rFonts w:ascii="Times New Roman" w:hAnsi="Times New Roman" w:cs="Times New Roman"/>
            <w:lang w:val="ro-RO"/>
            <w:rPrChange w:id="352" w:author="stbrassai" w:date="2015-06-23T23:51:00Z">
              <w:rPr>
                <w:rFonts w:ascii="Times New Roman" w:hAnsi="Times New Roman" w:cs="Times New Roman"/>
              </w:rPr>
            </w:rPrChange>
          </w:rPr>
          <w:t xml:space="preserve"> </w:t>
        </w:r>
      </w:ins>
      <w:ins w:id="353" w:author="stbrassai" w:date="2015-06-23T23:34:00Z">
        <w:r w:rsidR="007D1A47" w:rsidRPr="001A39E1">
          <w:rPr>
            <w:rFonts w:ascii="Times New Roman" w:hAnsi="Times New Roman" w:cs="Times New Roman"/>
            <w:lang w:val="ro-RO"/>
            <w:rPrChange w:id="354" w:author="stbrassai" w:date="2015-06-23T23:51:00Z">
              <w:rPr>
                <w:rFonts w:ascii="Times New Roman" w:hAnsi="Times New Roman" w:cs="Times New Roman"/>
              </w:rPr>
            </w:rPrChange>
          </w:rPr>
          <w:t xml:space="preserve">(3,3 V amplitudine) </w:t>
        </w:r>
      </w:ins>
      <w:ins w:id="355" w:author="stbrassai" w:date="2015-06-23T23:31:00Z">
        <w:r w:rsidR="007D1A47" w:rsidRPr="001A39E1">
          <w:rPr>
            <w:rFonts w:ascii="Times New Roman" w:hAnsi="Times New Roman" w:cs="Times New Roman"/>
            <w:lang w:val="ro-RO"/>
            <w:rPrChange w:id="356" w:author="stbrassai" w:date="2015-06-23T23:51:00Z">
              <w:rPr>
                <w:rFonts w:ascii="Times New Roman" w:hAnsi="Times New Roman" w:cs="Times New Roman"/>
              </w:rPr>
            </w:rPrChange>
          </w:rPr>
          <w:t xml:space="preserve">pentru comanda </w:t>
        </w:r>
      </w:ins>
      <w:ins w:id="357" w:author="stbrassai" w:date="2015-06-23T23:34:00Z">
        <w:r w:rsidR="007D1A47" w:rsidRPr="001A39E1">
          <w:rPr>
            <w:rFonts w:ascii="Times New Roman" w:hAnsi="Times New Roman" w:cs="Times New Roman"/>
            <w:lang w:val="ro-RO"/>
            <w:rPrChange w:id="358" w:author="stbrassai" w:date="2015-06-23T23:51:00Z">
              <w:rPr>
                <w:rFonts w:ascii="Times New Roman" w:hAnsi="Times New Roman" w:cs="Times New Roman"/>
              </w:rPr>
            </w:rPrChange>
          </w:rPr>
          <w:t>celor 8 motoare de curent continu.</w:t>
        </w:r>
      </w:ins>
      <w:del w:id="359" w:author="stbrassai" w:date="2015-06-23T23:35:00Z">
        <w:r w:rsidRPr="001A39E1" w:rsidDel="007D1A47">
          <w:rPr>
            <w:rFonts w:ascii="Times New Roman" w:hAnsi="Times New Roman" w:cs="Times New Roman"/>
            <w:lang w:val="ro-RO"/>
            <w:rPrChange w:id="360" w:author="stbrassai" w:date="2015-06-23T23:51:00Z">
              <w:rPr>
                <w:rFonts w:ascii="Times New Roman" w:hAnsi="Times New Roman" w:cs="Times New Roman"/>
              </w:rPr>
            </w:rPrChange>
          </w:rPr>
          <w:delText>, care sunt necesare la funcționarea</w:delText>
        </w:r>
      </w:del>
      <w:del w:id="361" w:author="stbrassai" w:date="2015-06-23T23:34:00Z">
        <w:r w:rsidRPr="001A39E1" w:rsidDel="007D1A47">
          <w:rPr>
            <w:rFonts w:ascii="Times New Roman" w:hAnsi="Times New Roman" w:cs="Times New Roman"/>
            <w:lang w:val="ro-RO"/>
            <w:rPrChange w:id="362" w:author="stbrassai" w:date="2015-06-23T23:51:00Z">
              <w:rPr>
                <w:rFonts w:ascii="Times New Roman" w:hAnsi="Times New Roman" w:cs="Times New Roman"/>
              </w:rPr>
            </w:rPrChange>
          </w:rPr>
          <w:delText xml:space="preserve"> celor 8</w:delText>
        </w:r>
        <w:r w:rsidR="002A7B4A" w:rsidRPr="001A39E1" w:rsidDel="007D1A47">
          <w:rPr>
            <w:rFonts w:ascii="Times New Roman" w:hAnsi="Times New Roman" w:cs="Times New Roman"/>
            <w:lang w:val="ro-RO"/>
            <w:rPrChange w:id="363" w:author="stbrassai" w:date="2015-06-23T23:51:00Z">
              <w:rPr>
                <w:rFonts w:ascii="Times New Roman" w:hAnsi="Times New Roman" w:cs="Times New Roman"/>
              </w:rPr>
            </w:rPrChange>
          </w:rPr>
          <w:delText xml:space="preserve"> motoare</w:delText>
        </w:r>
      </w:del>
      <w:del w:id="364" w:author="stbrassai" w:date="2015-06-23T23:35:00Z">
        <w:r w:rsidR="002A7B4A" w:rsidRPr="001A39E1" w:rsidDel="007D1A47">
          <w:rPr>
            <w:rFonts w:ascii="Times New Roman" w:hAnsi="Times New Roman" w:cs="Times New Roman"/>
            <w:lang w:val="ro-RO"/>
            <w:rPrChange w:id="365" w:author="stbrassai" w:date="2015-06-23T23:51:00Z">
              <w:rPr>
                <w:rFonts w:ascii="Times New Roman" w:hAnsi="Times New Roman" w:cs="Times New Roman"/>
              </w:rPr>
            </w:rPrChange>
          </w:rPr>
          <w:delText>, cu 3,3 V amplitudine.</w:delText>
        </w:r>
      </w:del>
      <w:r w:rsidRPr="001A39E1">
        <w:rPr>
          <w:rFonts w:ascii="Times New Roman" w:hAnsi="Times New Roman" w:cs="Times New Roman"/>
          <w:lang w:val="ro-RO"/>
          <w:rPrChange w:id="366" w:author="stbrassai" w:date="2015-06-23T23:51:00Z">
            <w:rPr>
              <w:rFonts w:ascii="Times New Roman" w:hAnsi="Times New Roman" w:cs="Times New Roman"/>
            </w:rPr>
          </w:rPrChange>
        </w:rPr>
        <w:t xml:space="preserve"> </w:t>
      </w:r>
      <w:ins w:id="367" w:author="stbrassai" w:date="2015-06-23T23:35:00Z">
        <w:r w:rsidR="007D1A47" w:rsidRPr="001A39E1">
          <w:rPr>
            <w:rFonts w:ascii="Times New Roman" w:hAnsi="Times New Roman" w:cs="Times New Roman"/>
            <w:lang w:val="ro-RO"/>
            <w:rPrChange w:id="368" w:author="stbrassai" w:date="2015-06-23T23:51:00Z">
              <w:rPr>
                <w:rFonts w:ascii="Times New Roman" w:hAnsi="Times New Roman" w:cs="Times New Roman"/>
              </w:rPr>
            </w:rPrChange>
          </w:rPr>
          <w:t>Pe magistrală este realizată și protecția circuitului FPGA</w:t>
        </w:r>
      </w:ins>
      <w:ins w:id="369" w:author="stbrassai" w:date="2015-06-23T23:36:00Z">
        <w:r w:rsidR="008313A8" w:rsidRPr="001A39E1">
          <w:rPr>
            <w:rFonts w:ascii="Times New Roman" w:hAnsi="Times New Roman" w:cs="Times New Roman"/>
            <w:lang w:val="ro-RO"/>
            <w:rPrChange w:id="370" w:author="stbrassai" w:date="2015-06-23T23:51:00Z">
              <w:rPr>
                <w:rFonts w:ascii="Times New Roman" w:hAnsi="Times New Roman" w:cs="Times New Roman"/>
              </w:rPr>
            </w:rPrChange>
          </w:rPr>
          <w:t xml:space="preserve">. </w:t>
        </w:r>
      </w:ins>
      <w:del w:id="371" w:author="stbrassai" w:date="2015-06-23T23:36:00Z">
        <w:r w:rsidRPr="001A39E1" w:rsidDel="008313A8">
          <w:rPr>
            <w:rFonts w:ascii="Times New Roman" w:hAnsi="Times New Roman" w:cs="Times New Roman"/>
            <w:lang w:val="ro-RO"/>
            <w:rPrChange w:id="372" w:author="stbrassai" w:date="2015-06-23T23:51:00Z">
              <w:rPr>
                <w:rFonts w:ascii="Times New Roman" w:hAnsi="Times New Roman" w:cs="Times New Roman"/>
              </w:rPr>
            </w:rPrChange>
          </w:rPr>
          <w:delText>Operația Bus protejează și sistemul FPGA.</w:delText>
        </w:r>
      </w:del>
    </w:p>
    <w:p w14:paraId="161E4845" w14:textId="63DD227A" w:rsidR="00436075" w:rsidRPr="001A39E1" w:rsidRDefault="00436075">
      <w:pPr>
        <w:spacing w:line="360" w:lineRule="auto"/>
        <w:ind w:firstLine="720"/>
        <w:rPr>
          <w:rFonts w:ascii="Times New Roman" w:hAnsi="Times New Roman" w:cs="Times New Roman"/>
          <w:lang w:val="ro-RO"/>
          <w:rPrChange w:id="373" w:author="stbrassai" w:date="2015-06-23T23:51:00Z">
            <w:rPr>
              <w:rFonts w:ascii="Times New Roman" w:hAnsi="Times New Roman" w:cs="Times New Roman"/>
            </w:rPr>
          </w:rPrChange>
        </w:rPr>
        <w:pPrChange w:id="374" w:author="stbrassai" w:date="2015-06-23T23:45:00Z">
          <w:pPr>
            <w:spacing w:line="360" w:lineRule="auto"/>
          </w:pPr>
        </w:pPrChange>
      </w:pPr>
      <w:r w:rsidRPr="001A39E1">
        <w:rPr>
          <w:rFonts w:ascii="Times New Roman" w:hAnsi="Times New Roman" w:cs="Times New Roman"/>
          <w:lang w:val="ro-RO"/>
          <w:rPrChange w:id="375" w:author="stbrassai" w:date="2015-06-23T23:51:00Z">
            <w:rPr>
              <w:rFonts w:ascii="Times New Roman" w:hAnsi="Times New Roman" w:cs="Times New Roman"/>
            </w:rPr>
          </w:rPrChange>
        </w:rPr>
        <w:t xml:space="preserve">Protecția </w:t>
      </w:r>
      <w:ins w:id="376" w:author="stbrassai" w:date="2015-06-23T23:38:00Z">
        <w:r w:rsidR="008313A8" w:rsidRPr="001A39E1">
          <w:rPr>
            <w:rFonts w:ascii="Times New Roman" w:hAnsi="Times New Roman" w:cs="Times New Roman"/>
            <w:lang w:val="ro-RO"/>
            <w:rPrChange w:id="377" w:author="stbrassai" w:date="2015-06-23T23:51:00Z">
              <w:rPr>
                <w:rFonts w:ascii="Times New Roman" w:hAnsi="Times New Roman" w:cs="Times New Roman"/>
              </w:rPr>
            </w:rPrChange>
          </w:rPr>
          <w:t xml:space="preserve">circuitului FPGA </w:t>
        </w:r>
      </w:ins>
      <w:ins w:id="378" w:author="stbrassai" w:date="2015-06-23T23:39:00Z">
        <w:r w:rsidR="008313A8" w:rsidRPr="001A39E1">
          <w:rPr>
            <w:rFonts w:ascii="Times New Roman" w:hAnsi="Times New Roman" w:cs="Times New Roman"/>
            <w:lang w:val="ro-RO"/>
            <w:rPrChange w:id="379" w:author="stbrassai" w:date="2015-06-23T23:51:00Z">
              <w:rPr>
                <w:rFonts w:ascii="Times New Roman" w:hAnsi="Times New Roman" w:cs="Times New Roman"/>
              </w:rPr>
            </w:rPrChange>
          </w:rPr>
          <w:t>împotriva supratensiun</w:t>
        </w:r>
      </w:ins>
      <w:ins w:id="380" w:author="stbrassai" w:date="2015-06-23T23:45:00Z">
        <w:r w:rsidR="008313A8" w:rsidRPr="001A39E1">
          <w:rPr>
            <w:rFonts w:ascii="Times New Roman" w:hAnsi="Times New Roman" w:cs="Times New Roman"/>
            <w:lang w:val="ro-RO"/>
            <w:rPrChange w:id="381" w:author="stbrassai" w:date="2015-06-23T23:51:00Z">
              <w:rPr>
                <w:rFonts w:ascii="Times New Roman" w:hAnsi="Times New Roman" w:cs="Times New Roman"/>
              </w:rPr>
            </w:rPrChange>
          </w:rPr>
          <w:t>i</w:t>
        </w:r>
      </w:ins>
      <w:ins w:id="382" w:author="stbrassai" w:date="2015-06-23T23:39:00Z">
        <w:r w:rsidR="008313A8" w:rsidRPr="001A39E1">
          <w:rPr>
            <w:rFonts w:ascii="Times New Roman" w:hAnsi="Times New Roman" w:cs="Times New Roman"/>
            <w:lang w:val="ro-RO"/>
            <w:rPrChange w:id="383" w:author="stbrassai" w:date="2015-06-23T23:51:00Z">
              <w:rPr>
                <w:rFonts w:ascii="Times New Roman" w:hAnsi="Times New Roman" w:cs="Times New Roman"/>
              </w:rPr>
            </w:rPrChange>
          </w:rPr>
          <w:t>lor dinspre punțile H</w:t>
        </w:r>
      </w:ins>
      <w:ins w:id="384" w:author="stbrassai" w:date="2015-06-23T23:38:00Z">
        <w:r w:rsidR="008313A8" w:rsidRPr="001A39E1">
          <w:rPr>
            <w:rFonts w:ascii="Times New Roman" w:hAnsi="Times New Roman" w:cs="Times New Roman"/>
            <w:lang w:val="ro-RO"/>
            <w:rPrChange w:id="385" w:author="stbrassai" w:date="2015-06-23T23:51:00Z">
              <w:rPr>
                <w:rFonts w:ascii="Times New Roman" w:hAnsi="Times New Roman" w:cs="Times New Roman"/>
              </w:rPr>
            </w:rPrChange>
          </w:rPr>
          <w:t xml:space="preserve"> </w:t>
        </w:r>
      </w:ins>
      <w:del w:id="386" w:author="stbrassai" w:date="2015-06-23T23:36:00Z">
        <w:r w:rsidRPr="001A39E1" w:rsidDel="008313A8">
          <w:rPr>
            <w:rFonts w:ascii="Times New Roman" w:hAnsi="Times New Roman" w:cs="Times New Roman"/>
            <w:lang w:val="ro-RO"/>
            <w:rPrChange w:id="387" w:author="stbrassai" w:date="2015-06-23T23:51:00Z">
              <w:rPr>
                <w:rFonts w:ascii="Times New Roman" w:hAnsi="Times New Roman" w:cs="Times New Roman"/>
              </w:rPr>
            </w:rPrChange>
          </w:rPr>
          <w:delText>se</w:delText>
        </w:r>
      </w:del>
      <w:ins w:id="388" w:author="stbrassai" w:date="2015-06-23T23:36:00Z">
        <w:r w:rsidR="008313A8" w:rsidRPr="001A39E1">
          <w:rPr>
            <w:rFonts w:ascii="Times New Roman" w:hAnsi="Times New Roman" w:cs="Times New Roman"/>
            <w:lang w:val="ro-RO"/>
            <w:rPrChange w:id="389" w:author="stbrassai" w:date="2015-06-23T23:51:00Z">
              <w:rPr>
                <w:rFonts w:ascii="Times New Roman" w:hAnsi="Times New Roman" w:cs="Times New Roman"/>
              </w:rPr>
            </w:rPrChange>
          </w:rPr>
          <w:t>este</w:t>
        </w:r>
      </w:ins>
      <w:r w:rsidRPr="001A39E1">
        <w:rPr>
          <w:rFonts w:ascii="Times New Roman" w:hAnsi="Times New Roman" w:cs="Times New Roman"/>
          <w:lang w:val="ro-RO"/>
          <w:rPrChange w:id="390" w:author="stbrassai" w:date="2015-06-23T23:51:00Z">
            <w:rPr>
              <w:rFonts w:ascii="Times New Roman" w:hAnsi="Times New Roman" w:cs="Times New Roman"/>
            </w:rPr>
          </w:rPrChange>
        </w:rPr>
        <w:t xml:space="preserve"> realiz</w:t>
      </w:r>
      <w:del w:id="391" w:author="stbrassai" w:date="2015-06-24T07:00:00Z">
        <w:r w:rsidRPr="001A39E1" w:rsidDel="00BD16E0">
          <w:rPr>
            <w:rFonts w:ascii="Times New Roman" w:hAnsi="Times New Roman" w:cs="Times New Roman"/>
            <w:lang w:val="ro-RO"/>
            <w:rPrChange w:id="392" w:author="stbrassai" w:date="2015-06-23T23:51:00Z">
              <w:rPr>
                <w:rFonts w:ascii="Times New Roman" w:hAnsi="Times New Roman" w:cs="Times New Roman"/>
              </w:rPr>
            </w:rPrChange>
          </w:rPr>
          <w:delText>e</w:delText>
        </w:r>
      </w:del>
      <w:r w:rsidRPr="001A39E1">
        <w:rPr>
          <w:rFonts w:ascii="Times New Roman" w:hAnsi="Times New Roman" w:cs="Times New Roman"/>
          <w:lang w:val="ro-RO"/>
          <w:rPrChange w:id="393" w:author="stbrassai" w:date="2015-06-23T23:51:00Z">
            <w:rPr>
              <w:rFonts w:ascii="Times New Roman" w:hAnsi="Times New Roman" w:cs="Times New Roman"/>
            </w:rPr>
          </w:rPrChange>
        </w:rPr>
        <w:t>a</w:t>
      </w:r>
      <w:ins w:id="394" w:author="stbrassai" w:date="2015-06-24T07:00:00Z">
        <w:r w:rsidR="00BD16E0">
          <w:rPr>
            <w:rFonts w:ascii="Times New Roman" w:hAnsi="Times New Roman" w:cs="Times New Roman"/>
            <w:lang w:val="ro-RO"/>
          </w:rPr>
          <w:t>t</w:t>
        </w:r>
      </w:ins>
      <w:del w:id="395" w:author="stbrassai" w:date="2015-06-24T07:00:00Z">
        <w:r w:rsidRPr="001A39E1" w:rsidDel="00BD16E0">
          <w:rPr>
            <w:rFonts w:ascii="Times New Roman" w:hAnsi="Times New Roman" w:cs="Times New Roman"/>
            <w:lang w:val="ro-RO"/>
            <w:rPrChange w:id="396" w:author="stbrassai" w:date="2015-06-23T23:51:00Z">
              <w:rPr>
                <w:rFonts w:ascii="Times New Roman" w:hAnsi="Times New Roman" w:cs="Times New Roman"/>
              </w:rPr>
            </w:rPrChange>
          </w:rPr>
          <w:delText>z</w:delText>
        </w:r>
      </w:del>
      <w:r w:rsidRPr="001A39E1">
        <w:rPr>
          <w:rFonts w:ascii="Times New Roman" w:hAnsi="Times New Roman" w:cs="Times New Roman"/>
          <w:lang w:val="ro-RO"/>
          <w:rPrChange w:id="397" w:author="stbrassai" w:date="2015-06-23T23:51:00Z">
            <w:rPr>
              <w:rFonts w:ascii="Times New Roman" w:hAnsi="Times New Roman" w:cs="Times New Roman"/>
            </w:rPr>
          </w:rPrChange>
        </w:rPr>
        <w:t>ă prin diode zener de 3.3 V</w:t>
      </w:r>
      <w:del w:id="398" w:author="stbrassai" w:date="2015-06-23T23:40:00Z">
        <w:r w:rsidRPr="001A39E1" w:rsidDel="008313A8">
          <w:rPr>
            <w:rFonts w:ascii="Times New Roman" w:hAnsi="Times New Roman" w:cs="Times New Roman"/>
            <w:lang w:val="ro-RO"/>
            <w:rPrChange w:id="399" w:author="stbrassai" w:date="2015-06-23T23:51:00Z">
              <w:rPr>
                <w:rFonts w:ascii="Times New Roman" w:hAnsi="Times New Roman" w:cs="Times New Roman"/>
              </w:rPr>
            </w:rPrChange>
          </w:rPr>
          <w:delText>, care a</w:delText>
        </w:r>
      </w:del>
      <w:del w:id="400" w:author="stbrassai" w:date="2015-06-23T23:36:00Z">
        <w:r w:rsidRPr="001A39E1" w:rsidDel="008313A8">
          <w:rPr>
            <w:rFonts w:ascii="Times New Roman" w:hAnsi="Times New Roman" w:cs="Times New Roman"/>
            <w:lang w:val="ro-RO"/>
            <w:rPrChange w:id="401" w:author="stbrassai" w:date="2015-06-23T23:51:00Z">
              <w:rPr>
                <w:rFonts w:ascii="Times New Roman" w:hAnsi="Times New Roman" w:cs="Times New Roman"/>
              </w:rPr>
            </w:rPrChange>
          </w:rPr>
          <w:delText>re</w:delText>
        </w:r>
      </w:del>
      <w:del w:id="402" w:author="stbrassai" w:date="2015-06-23T23:40:00Z">
        <w:r w:rsidRPr="001A39E1" w:rsidDel="008313A8">
          <w:rPr>
            <w:rFonts w:ascii="Times New Roman" w:hAnsi="Times New Roman" w:cs="Times New Roman"/>
            <w:lang w:val="ro-RO"/>
            <w:rPrChange w:id="403" w:author="stbrassai" w:date="2015-06-23T23:51:00Z">
              <w:rPr>
                <w:rFonts w:ascii="Times New Roman" w:hAnsi="Times New Roman" w:cs="Times New Roman"/>
              </w:rPr>
            </w:rPrChange>
          </w:rPr>
          <w:delText xml:space="preserve"> rolul de a împiedica trecerea tensiunii peste 3,3 V in sistemul FPGA</w:delText>
        </w:r>
      </w:del>
      <w:r w:rsidRPr="001A39E1">
        <w:rPr>
          <w:rFonts w:ascii="Times New Roman" w:hAnsi="Times New Roman" w:cs="Times New Roman"/>
          <w:lang w:val="ro-RO"/>
          <w:rPrChange w:id="404" w:author="stbrassai" w:date="2015-06-23T23:51:00Z">
            <w:rPr>
              <w:rFonts w:ascii="Times New Roman" w:hAnsi="Times New Roman" w:cs="Times New Roman"/>
            </w:rPr>
          </w:rPrChange>
        </w:rPr>
        <w:t xml:space="preserve">. </w:t>
      </w:r>
      <w:ins w:id="405" w:author="stbrassai" w:date="2015-06-23T23:42:00Z">
        <w:r w:rsidR="008313A8" w:rsidRPr="001A39E1">
          <w:rPr>
            <w:rFonts w:ascii="Times New Roman" w:hAnsi="Times New Roman" w:cs="Times New Roman"/>
            <w:lang w:val="ro-RO"/>
            <w:rPrChange w:id="406" w:author="stbrassai" w:date="2015-06-23T23:51:00Z">
              <w:rPr>
                <w:rFonts w:ascii="Times New Roman" w:hAnsi="Times New Roman" w:cs="Times New Roman"/>
              </w:rPr>
            </w:rPrChange>
          </w:rPr>
          <w:t xml:space="preserve">Pe de altă parte </w:t>
        </w:r>
      </w:ins>
      <w:del w:id="407" w:author="stbrassai" w:date="2015-06-23T23:43:00Z">
        <w:r w:rsidRPr="001A39E1" w:rsidDel="008313A8">
          <w:rPr>
            <w:rFonts w:ascii="Times New Roman" w:hAnsi="Times New Roman" w:cs="Times New Roman"/>
            <w:lang w:val="ro-RO"/>
            <w:rPrChange w:id="408" w:author="stbrassai" w:date="2015-06-23T23:51:00Z">
              <w:rPr>
                <w:rFonts w:ascii="Times New Roman" w:hAnsi="Times New Roman" w:cs="Times New Roman"/>
              </w:rPr>
            </w:rPrChange>
          </w:rPr>
          <w:delText>R</w:delText>
        </w:r>
      </w:del>
      <w:ins w:id="409" w:author="stbrassai" w:date="2015-06-23T23:43:00Z">
        <w:r w:rsidR="008313A8" w:rsidRPr="001A39E1">
          <w:rPr>
            <w:rFonts w:ascii="Times New Roman" w:hAnsi="Times New Roman" w:cs="Times New Roman"/>
            <w:lang w:val="ro-RO"/>
            <w:rPrChange w:id="410" w:author="stbrassai" w:date="2015-06-23T23:51:00Z">
              <w:rPr>
                <w:rFonts w:ascii="Times New Roman" w:hAnsi="Times New Roman" w:cs="Times New Roman"/>
              </w:rPr>
            </w:rPrChange>
          </w:rPr>
          <w:t>r</w:t>
        </w:r>
      </w:ins>
      <w:r w:rsidRPr="001A39E1">
        <w:rPr>
          <w:rFonts w:ascii="Times New Roman" w:hAnsi="Times New Roman" w:cs="Times New Roman"/>
          <w:lang w:val="ro-RO"/>
          <w:rPrChange w:id="411" w:author="stbrassai" w:date="2015-06-23T23:51:00Z">
            <w:rPr>
              <w:rFonts w:ascii="Times New Roman" w:hAnsi="Times New Roman" w:cs="Times New Roman"/>
            </w:rPr>
          </w:rPrChange>
        </w:rPr>
        <w:t>ezistenț</w:t>
      </w:r>
      <w:del w:id="412" w:author="stbrassai" w:date="2015-06-23T23:40:00Z">
        <w:r w:rsidRPr="001A39E1" w:rsidDel="008313A8">
          <w:rPr>
            <w:rFonts w:ascii="Times New Roman" w:hAnsi="Times New Roman" w:cs="Times New Roman"/>
            <w:lang w:val="ro-RO"/>
            <w:rPrChange w:id="413" w:author="stbrassai" w:date="2015-06-23T23:51:00Z">
              <w:rPr>
                <w:rFonts w:ascii="Times New Roman" w:hAnsi="Times New Roman" w:cs="Times New Roman"/>
              </w:rPr>
            </w:rPrChange>
          </w:rPr>
          <w:delText>a</w:delText>
        </w:r>
      </w:del>
      <w:ins w:id="414" w:author="stbrassai" w:date="2015-06-23T23:40:00Z">
        <w:r w:rsidR="008313A8" w:rsidRPr="001A39E1">
          <w:rPr>
            <w:rFonts w:ascii="Times New Roman" w:hAnsi="Times New Roman" w:cs="Times New Roman"/>
            <w:lang w:val="ro-RO"/>
            <w:rPrChange w:id="415" w:author="stbrassai" w:date="2015-06-23T23:51:00Z">
              <w:rPr>
                <w:rFonts w:ascii="Times New Roman" w:hAnsi="Times New Roman" w:cs="Times New Roman"/>
              </w:rPr>
            </w:rPrChange>
          </w:rPr>
          <w:t>ele</w:t>
        </w:r>
      </w:ins>
      <w:r w:rsidRPr="001A39E1">
        <w:rPr>
          <w:rFonts w:ascii="Times New Roman" w:hAnsi="Times New Roman" w:cs="Times New Roman"/>
          <w:lang w:val="ro-RO"/>
          <w:rPrChange w:id="416" w:author="stbrassai" w:date="2015-06-23T23:51:00Z">
            <w:rPr>
              <w:rFonts w:ascii="Times New Roman" w:hAnsi="Times New Roman" w:cs="Times New Roman"/>
            </w:rPr>
          </w:rPrChange>
        </w:rPr>
        <w:t xml:space="preserve"> electric</w:t>
      </w:r>
      <w:del w:id="417" w:author="stbrassai" w:date="2015-06-23T23:40:00Z">
        <w:r w:rsidRPr="001A39E1" w:rsidDel="008313A8">
          <w:rPr>
            <w:rFonts w:ascii="Times New Roman" w:hAnsi="Times New Roman" w:cs="Times New Roman"/>
            <w:lang w:val="ro-RO"/>
            <w:rPrChange w:id="418" w:author="stbrassai" w:date="2015-06-23T23:51:00Z">
              <w:rPr>
                <w:rFonts w:ascii="Times New Roman" w:hAnsi="Times New Roman" w:cs="Times New Roman"/>
              </w:rPr>
            </w:rPrChange>
          </w:rPr>
          <w:delText>ă</w:delText>
        </w:r>
      </w:del>
      <w:ins w:id="419" w:author="stbrassai" w:date="2015-06-23T23:40:00Z">
        <w:r w:rsidR="008313A8" w:rsidRPr="001A39E1">
          <w:rPr>
            <w:rFonts w:ascii="Times New Roman" w:hAnsi="Times New Roman" w:cs="Times New Roman"/>
            <w:lang w:val="ro-RO"/>
            <w:rPrChange w:id="420" w:author="stbrassai" w:date="2015-06-23T23:51:00Z">
              <w:rPr>
                <w:rFonts w:ascii="Times New Roman" w:hAnsi="Times New Roman" w:cs="Times New Roman"/>
              </w:rPr>
            </w:rPrChange>
          </w:rPr>
          <w:t>e</w:t>
        </w:r>
      </w:ins>
      <w:r w:rsidRPr="001A39E1">
        <w:rPr>
          <w:rFonts w:ascii="Times New Roman" w:hAnsi="Times New Roman" w:cs="Times New Roman"/>
          <w:lang w:val="ro-RO"/>
          <w:rPrChange w:id="421" w:author="stbrassai" w:date="2015-06-23T23:51:00Z">
            <w:rPr>
              <w:rFonts w:ascii="Times New Roman" w:hAnsi="Times New Roman" w:cs="Times New Roman"/>
            </w:rPr>
          </w:rPrChange>
        </w:rPr>
        <w:t xml:space="preserve"> </w:t>
      </w:r>
      <w:ins w:id="422" w:author="stbrassai" w:date="2015-06-23T23:41:00Z">
        <w:r w:rsidR="008313A8" w:rsidRPr="001A39E1">
          <w:rPr>
            <w:rFonts w:ascii="Times New Roman" w:hAnsi="Times New Roman" w:cs="Times New Roman"/>
            <w:lang w:val="ro-RO"/>
            <w:rPrChange w:id="423" w:author="stbrassai" w:date="2015-06-23T23:51:00Z">
              <w:rPr>
                <w:rFonts w:ascii="Times New Roman" w:hAnsi="Times New Roman" w:cs="Times New Roman"/>
              </w:rPr>
            </w:rPrChange>
          </w:rPr>
          <w:t xml:space="preserve">conectate la ieșirile circuitului FPGA au rolul </w:t>
        </w:r>
      </w:ins>
      <w:del w:id="424" w:author="stbrassai" w:date="2015-06-23T23:41:00Z">
        <w:r w:rsidRPr="001A39E1" w:rsidDel="008313A8">
          <w:rPr>
            <w:rFonts w:ascii="Times New Roman" w:hAnsi="Times New Roman" w:cs="Times New Roman"/>
            <w:lang w:val="ro-RO"/>
            <w:rPrChange w:id="425" w:author="stbrassai" w:date="2015-06-23T23:51:00Z">
              <w:rPr>
                <w:rFonts w:ascii="Times New Roman" w:hAnsi="Times New Roman" w:cs="Times New Roman"/>
              </w:rPr>
            </w:rPrChange>
          </w:rPr>
          <w:delText>se află în linie cu diodele, care</w:delText>
        </w:r>
      </w:del>
      <w:ins w:id="426" w:author="stbrassai" w:date="2015-06-23T23:41:00Z">
        <w:r w:rsidR="008313A8" w:rsidRPr="001A39E1">
          <w:rPr>
            <w:rFonts w:ascii="Times New Roman" w:hAnsi="Times New Roman" w:cs="Times New Roman"/>
            <w:lang w:val="ro-RO"/>
            <w:rPrChange w:id="427" w:author="stbrassai" w:date="2015-06-23T23:51:00Z">
              <w:rPr>
                <w:rFonts w:ascii="Times New Roman" w:hAnsi="Times New Roman" w:cs="Times New Roman"/>
              </w:rPr>
            </w:rPrChange>
          </w:rPr>
          <w:t>de</w:t>
        </w:r>
      </w:ins>
      <w:r w:rsidRPr="001A39E1">
        <w:rPr>
          <w:rFonts w:ascii="Times New Roman" w:hAnsi="Times New Roman" w:cs="Times New Roman"/>
          <w:lang w:val="ro-RO"/>
          <w:rPrChange w:id="428" w:author="stbrassai" w:date="2015-06-23T23:51:00Z">
            <w:rPr>
              <w:rFonts w:ascii="Times New Roman" w:hAnsi="Times New Roman" w:cs="Times New Roman"/>
            </w:rPr>
          </w:rPrChange>
        </w:rPr>
        <w:t xml:space="preserve"> limit</w:t>
      </w:r>
      <w:ins w:id="429" w:author="stbrassai" w:date="2015-06-23T23:42:00Z">
        <w:r w:rsidR="008313A8" w:rsidRPr="001A39E1">
          <w:rPr>
            <w:rFonts w:ascii="Times New Roman" w:hAnsi="Times New Roman" w:cs="Times New Roman"/>
            <w:lang w:val="ro-RO"/>
            <w:rPrChange w:id="430" w:author="stbrassai" w:date="2015-06-23T23:51:00Z">
              <w:rPr>
                <w:rFonts w:ascii="Times New Roman" w:hAnsi="Times New Roman" w:cs="Times New Roman"/>
              </w:rPr>
            </w:rPrChange>
          </w:rPr>
          <w:t>are a</w:t>
        </w:r>
      </w:ins>
      <w:del w:id="431" w:author="stbrassai" w:date="2015-06-23T23:42:00Z">
        <w:r w:rsidRPr="001A39E1" w:rsidDel="008313A8">
          <w:rPr>
            <w:rFonts w:ascii="Times New Roman" w:hAnsi="Times New Roman" w:cs="Times New Roman"/>
            <w:lang w:val="ro-RO"/>
            <w:rPrChange w:id="432" w:author="stbrassai" w:date="2015-06-23T23:51:00Z">
              <w:rPr>
                <w:rFonts w:ascii="Times New Roman" w:hAnsi="Times New Roman" w:cs="Times New Roman"/>
              </w:rPr>
            </w:rPrChange>
          </w:rPr>
          <w:delText>ează</w:delText>
        </w:r>
      </w:del>
      <w:r w:rsidRPr="001A39E1">
        <w:rPr>
          <w:rFonts w:ascii="Times New Roman" w:hAnsi="Times New Roman" w:cs="Times New Roman"/>
          <w:lang w:val="ro-RO"/>
          <w:rPrChange w:id="433" w:author="stbrassai" w:date="2015-06-23T23:51:00Z">
            <w:rPr>
              <w:rFonts w:ascii="Times New Roman" w:hAnsi="Times New Roman" w:cs="Times New Roman"/>
            </w:rPr>
          </w:rPrChange>
        </w:rPr>
        <w:t xml:space="preserve"> curentul</w:t>
      </w:r>
      <w:ins w:id="434" w:author="stbrassai" w:date="2015-06-23T23:42:00Z">
        <w:r w:rsidR="008313A8" w:rsidRPr="001A39E1">
          <w:rPr>
            <w:rFonts w:ascii="Times New Roman" w:hAnsi="Times New Roman" w:cs="Times New Roman"/>
            <w:lang w:val="ro-RO"/>
            <w:rPrChange w:id="435" w:author="stbrassai" w:date="2015-06-23T23:51:00Z">
              <w:rPr>
                <w:rFonts w:ascii="Times New Roman" w:hAnsi="Times New Roman" w:cs="Times New Roman"/>
              </w:rPr>
            </w:rPrChange>
          </w:rPr>
          <w:t>ui</w:t>
        </w:r>
      </w:ins>
      <w:r w:rsidRPr="001A39E1">
        <w:rPr>
          <w:rFonts w:ascii="Times New Roman" w:hAnsi="Times New Roman" w:cs="Times New Roman"/>
          <w:lang w:val="ro-RO"/>
          <w:rPrChange w:id="436" w:author="stbrassai" w:date="2015-06-23T23:51:00Z">
            <w:rPr>
              <w:rFonts w:ascii="Times New Roman" w:hAnsi="Times New Roman" w:cs="Times New Roman"/>
            </w:rPr>
          </w:rPrChange>
        </w:rPr>
        <w:t xml:space="preserve"> electric, deoarece </w:t>
      </w:r>
      <w:ins w:id="437" w:author="stbrassai" w:date="2015-06-23T23:44:00Z">
        <w:r w:rsidR="008313A8" w:rsidRPr="001A39E1">
          <w:rPr>
            <w:rFonts w:ascii="Times New Roman" w:hAnsi="Times New Roman" w:cs="Times New Roman"/>
            <w:lang w:val="ro-RO"/>
            <w:rPrChange w:id="438" w:author="stbrassai" w:date="2015-06-23T23:51:00Z">
              <w:rPr>
                <w:rFonts w:ascii="Times New Roman" w:hAnsi="Times New Roman" w:cs="Times New Roman"/>
              </w:rPr>
            </w:rPrChange>
          </w:rPr>
          <w:t xml:space="preserve">curentul maxim suportat la </w:t>
        </w:r>
      </w:ins>
      <w:ins w:id="439" w:author="stbrassai" w:date="2015-06-23T23:42:00Z">
        <w:r w:rsidR="008313A8" w:rsidRPr="001A39E1">
          <w:rPr>
            <w:rFonts w:ascii="Times New Roman" w:hAnsi="Times New Roman" w:cs="Times New Roman"/>
            <w:lang w:val="ro-RO"/>
            <w:rPrChange w:id="440" w:author="stbrassai" w:date="2015-06-23T23:51:00Z">
              <w:rPr>
                <w:rFonts w:ascii="Times New Roman" w:hAnsi="Times New Roman" w:cs="Times New Roman"/>
              </w:rPr>
            </w:rPrChange>
          </w:rPr>
          <w:t xml:space="preserve">ieșirile circuitului </w:t>
        </w:r>
      </w:ins>
      <w:r w:rsidRPr="001A39E1">
        <w:rPr>
          <w:rFonts w:ascii="Times New Roman" w:hAnsi="Times New Roman" w:cs="Times New Roman"/>
          <w:lang w:val="ro-RO"/>
          <w:rPrChange w:id="441" w:author="stbrassai" w:date="2015-06-23T23:51:00Z">
            <w:rPr>
              <w:rFonts w:ascii="Times New Roman" w:hAnsi="Times New Roman" w:cs="Times New Roman"/>
            </w:rPr>
          </w:rPrChange>
        </w:rPr>
        <w:t xml:space="preserve">FPGA </w:t>
      </w:r>
      <w:del w:id="442" w:author="stbrassai" w:date="2015-06-23T23:44:00Z">
        <w:r w:rsidRPr="001A39E1" w:rsidDel="008313A8">
          <w:rPr>
            <w:rFonts w:ascii="Times New Roman" w:hAnsi="Times New Roman" w:cs="Times New Roman"/>
            <w:lang w:val="ro-RO"/>
            <w:rPrChange w:id="443" w:author="stbrassai" w:date="2015-06-23T23:51:00Z">
              <w:rPr>
                <w:rFonts w:ascii="Times New Roman" w:hAnsi="Times New Roman" w:cs="Times New Roman"/>
              </w:rPr>
            </w:rPrChange>
          </w:rPr>
          <w:delText xml:space="preserve">suportă </w:delText>
        </w:r>
      </w:del>
      <w:del w:id="444" w:author="stbrassai" w:date="2015-06-23T23:43:00Z">
        <w:r w:rsidRPr="001A39E1" w:rsidDel="008313A8">
          <w:rPr>
            <w:rFonts w:ascii="Times New Roman" w:hAnsi="Times New Roman" w:cs="Times New Roman"/>
            <w:lang w:val="ro-RO"/>
            <w:rPrChange w:id="445" w:author="stbrassai" w:date="2015-06-23T23:51:00Z">
              <w:rPr>
                <w:rFonts w:ascii="Times New Roman" w:hAnsi="Times New Roman" w:cs="Times New Roman"/>
              </w:rPr>
            </w:rPrChange>
          </w:rPr>
          <w:delText>la int</w:delText>
        </w:r>
      </w:del>
      <w:del w:id="446" w:author="stbrassai" w:date="2015-06-23T23:44:00Z">
        <w:r w:rsidRPr="001A39E1" w:rsidDel="008313A8">
          <w:rPr>
            <w:rFonts w:ascii="Times New Roman" w:hAnsi="Times New Roman" w:cs="Times New Roman"/>
            <w:lang w:val="ro-RO"/>
            <w:rPrChange w:id="447" w:author="stbrassai" w:date="2015-06-23T23:51:00Z">
              <w:rPr>
                <w:rFonts w:ascii="Times New Roman" w:hAnsi="Times New Roman" w:cs="Times New Roman"/>
              </w:rPr>
            </w:rPrChange>
          </w:rPr>
          <w:delText>rare 1</w:delText>
        </w:r>
      </w:del>
      <w:ins w:id="448" w:author="stbrassai" w:date="2015-06-23T23:44:00Z">
        <w:r w:rsidR="008313A8" w:rsidRPr="001A39E1">
          <w:rPr>
            <w:rFonts w:ascii="Times New Roman" w:hAnsi="Times New Roman" w:cs="Times New Roman"/>
            <w:lang w:val="ro-RO"/>
            <w:rPrChange w:id="449" w:author="stbrassai" w:date="2015-06-23T23:51:00Z">
              <w:rPr>
                <w:rFonts w:ascii="Times New Roman" w:hAnsi="Times New Roman" w:cs="Times New Roman"/>
              </w:rPr>
            </w:rPrChange>
          </w:rPr>
          <w:t xml:space="preserve">este </w:t>
        </w:r>
      </w:ins>
      <w:ins w:id="450" w:author="stbrassai" w:date="2015-06-24T07:00:00Z">
        <w:r w:rsidR="00BD16E0">
          <w:rPr>
            <w:rFonts w:ascii="Times New Roman" w:hAnsi="Times New Roman" w:cs="Times New Roman"/>
            <w:lang w:val="ro-RO"/>
          </w:rPr>
          <w:t xml:space="preserve">de </w:t>
        </w:r>
      </w:ins>
      <w:ins w:id="451" w:author="stbrassai" w:date="2015-06-23T23:44:00Z">
        <w:r w:rsidR="008313A8" w:rsidRPr="001A39E1">
          <w:rPr>
            <w:rFonts w:ascii="Times New Roman" w:hAnsi="Times New Roman" w:cs="Times New Roman"/>
            <w:lang w:val="ro-RO"/>
            <w:rPrChange w:id="452" w:author="stbrassai" w:date="2015-06-23T23:51:00Z">
              <w:rPr>
                <w:rFonts w:ascii="Times New Roman" w:hAnsi="Times New Roman" w:cs="Times New Roman"/>
              </w:rPr>
            </w:rPrChange>
          </w:rPr>
          <w:t>1</w:t>
        </w:r>
      </w:ins>
      <w:r w:rsidRPr="001A39E1">
        <w:rPr>
          <w:rFonts w:ascii="Times New Roman" w:hAnsi="Times New Roman" w:cs="Times New Roman"/>
          <w:lang w:val="ro-RO"/>
          <w:rPrChange w:id="453" w:author="stbrassai" w:date="2015-06-23T23:51:00Z">
            <w:rPr>
              <w:rFonts w:ascii="Times New Roman" w:hAnsi="Times New Roman" w:cs="Times New Roman"/>
            </w:rPr>
          </w:rPrChange>
        </w:rPr>
        <w:t xml:space="preserve">6mA. Pe figura 3.48 este prezentat planul de alimentare cu energie a robotului. </w:t>
      </w:r>
      <w:r w:rsidRPr="001A39E1">
        <w:rPr>
          <w:rFonts w:ascii="Times New Roman" w:hAnsi="Times New Roman" w:cs="Times New Roman"/>
          <w:lang w:val="ro-RO"/>
          <w:rPrChange w:id="454" w:author="stbrassai" w:date="2015-06-23T23:51:00Z">
            <w:rPr>
              <w:rFonts w:ascii="Times New Roman" w:hAnsi="Times New Roman" w:cs="Times New Roman"/>
            </w:rPr>
          </w:rPrChange>
        </w:rPr>
        <w:lastRenderedPageBreak/>
        <w:t>Alimentarea cu energie se va realiza cu acumulatoare, care</w:t>
      </w:r>
      <w:del w:id="455" w:author="stbrassai" w:date="2015-06-24T07:00:00Z">
        <w:r w:rsidRPr="001A39E1" w:rsidDel="00BD16E0">
          <w:rPr>
            <w:rFonts w:ascii="Times New Roman" w:hAnsi="Times New Roman" w:cs="Times New Roman"/>
            <w:lang w:val="ro-RO"/>
            <w:rPrChange w:id="456" w:author="stbrassai" w:date="2015-06-23T23:51:00Z">
              <w:rPr>
                <w:rFonts w:ascii="Times New Roman" w:hAnsi="Times New Roman" w:cs="Times New Roman"/>
              </w:rPr>
            </w:rPrChange>
          </w:rPr>
          <w:delText xml:space="preserve"> după</w:delText>
        </w:r>
      </w:del>
      <w:r w:rsidRPr="001A39E1">
        <w:rPr>
          <w:rFonts w:ascii="Times New Roman" w:hAnsi="Times New Roman" w:cs="Times New Roman"/>
          <w:lang w:val="ro-RO"/>
          <w:rPrChange w:id="457" w:author="stbrassai" w:date="2015-06-23T23:51:00Z">
            <w:rPr>
              <w:rFonts w:ascii="Times New Roman" w:hAnsi="Times New Roman" w:cs="Times New Roman"/>
            </w:rPr>
          </w:rPrChange>
        </w:rPr>
        <w:t xml:space="preserve"> </w:t>
      </w:r>
      <w:ins w:id="458" w:author="stbrassai" w:date="2015-06-23T23:48:00Z">
        <w:r w:rsidR="001A39E1" w:rsidRPr="001A39E1">
          <w:rPr>
            <w:rFonts w:ascii="Times New Roman" w:hAnsi="Times New Roman" w:cs="Times New Roman"/>
            <w:lang w:val="ro-RO"/>
            <w:rPrChange w:id="459" w:author="stbrassai" w:date="2015-06-23T23:51:00Z">
              <w:rPr>
                <w:rFonts w:ascii="Times New Roman" w:hAnsi="Times New Roman" w:cs="Times New Roman"/>
              </w:rPr>
            </w:rPrChange>
          </w:rPr>
          <w:t xml:space="preserve">în </w:t>
        </w:r>
      </w:ins>
      <w:r w:rsidRPr="001A39E1">
        <w:rPr>
          <w:rFonts w:ascii="Times New Roman" w:hAnsi="Times New Roman" w:cs="Times New Roman"/>
          <w:lang w:val="ro-RO"/>
          <w:rPrChange w:id="460" w:author="stbrassai" w:date="2015-06-23T23:51:00Z">
            <w:rPr>
              <w:rFonts w:ascii="Times New Roman" w:hAnsi="Times New Roman" w:cs="Times New Roman"/>
            </w:rPr>
          </w:rPrChange>
        </w:rPr>
        <w:t>funcți</w:t>
      </w:r>
      <w:del w:id="461" w:author="stbrassai" w:date="2015-06-23T23:48:00Z">
        <w:r w:rsidRPr="001A39E1" w:rsidDel="001A39E1">
          <w:rPr>
            <w:rFonts w:ascii="Times New Roman" w:hAnsi="Times New Roman" w:cs="Times New Roman"/>
            <w:lang w:val="ro-RO"/>
            <w:rPrChange w:id="462" w:author="stbrassai" w:date="2015-06-23T23:51:00Z">
              <w:rPr>
                <w:rFonts w:ascii="Times New Roman" w:hAnsi="Times New Roman" w:cs="Times New Roman"/>
              </w:rPr>
            </w:rPrChange>
          </w:rPr>
          <w:delText>un</w:delText>
        </w:r>
      </w:del>
      <w:r w:rsidRPr="001A39E1">
        <w:rPr>
          <w:rFonts w:ascii="Times New Roman" w:hAnsi="Times New Roman" w:cs="Times New Roman"/>
          <w:lang w:val="ro-RO"/>
          <w:rPrChange w:id="463" w:author="stbrassai" w:date="2015-06-23T23:51:00Z">
            <w:rPr>
              <w:rFonts w:ascii="Times New Roman" w:hAnsi="Times New Roman" w:cs="Times New Roman"/>
            </w:rPr>
          </w:rPrChange>
        </w:rPr>
        <w:t>e</w:t>
      </w:r>
      <w:ins w:id="464" w:author="stbrassai" w:date="2015-06-23T23:48:00Z">
        <w:r w:rsidR="001A39E1" w:rsidRPr="001A39E1">
          <w:rPr>
            <w:rFonts w:ascii="Times New Roman" w:hAnsi="Times New Roman" w:cs="Times New Roman"/>
            <w:lang w:val="ro-RO"/>
            <w:rPrChange w:id="465" w:author="stbrassai" w:date="2015-06-23T23:51:00Z">
              <w:rPr>
                <w:rFonts w:ascii="Times New Roman" w:hAnsi="Times New Roman" w:cs="Times New Roman"/>
              </w:rPr>
            </w:rPrChange>
          </w:rPr>
          <w:t xml:space="preserve"> de modulele pe care </w:t>
        </w:r>
      </w:ins>
      <w:ins w:id="466" w:author="stbrassai" w:date="2015-06-24T07:00:00Z">
        <w:r w:rsidR="00BD16E0">
          <w:rPr>
            <w:rFonts w:ascii="Times New Roman" w:hAnsi="Times New Roman" w:cs="Times New Roman"/>
            <w:lang w:val="ro-RO"/>
          </w:rPr>
          <w:t xml:space="preserve">îi </w:t>
        </w:r>
      </w:ins>
      <w:ins w:id="467" w:author="stbrassai" w:date="2015-06-23T23:48:00Z">
        <w:r w:rsidR="001A39E1" w:rsidRPr="001A39E1">
          <w:rPr>
            <w:rFonts w:ascii="Times New Roman" w:hAnsi="Times New Roman" w:cs="Times New Roman"/>
            <w:lang w:val="ro-RO"/>
            <w:rPrChange w:id="468" w:author="stbrassai" w:date="2015-06-23T23:51:00Z">
              <w:rPr>
                <w:rFonts w:ascii="Times New Roman" w:hAnsi="Times New Roman" w:cs="Times New Roman"/>
              </w:rPr>
            </w:rPrChange>
          </w:rPr>
          <w:t>alimentează</w:t>
        </w:r>
      </w:ins>
      <w:r w:rsidRPr="001A39E1">
        <w:rPr>
          <w:rFonts w:ascii="Times New Roman" w:hAnsi="Times New Roman" w:cs="Times New Roman"/>
          <w:lang w:val="ro-RO"/>
          <w:rPrChange w:id="469" w:author="stbrassai" w:date="2015-06-23T23:51:00Z">
            <w:rPr>
              <w:rFonts w:ascii="Times New Roman" w:hAnsi="Times New Roman" w:cs="Times New Roman"/>
            </w:rPr>
          </w:rPrChange>
        </w:rPr>
        <w:t xml:space="preserve"> pot fii împărțite în două grupe: un acumulator de 12 V, care asigură alimentarea sistemului cu circuite digitale</w:t>
      </w:r>
      <w:ins w:id="470" w:author="stbrassai" w:date="2015-06-23T23:49:00Z">
        <w:r w:rsidR="001A39E1" w:rsidRPr="001A39E1">
          <w:rPr>
            <w:rFonts w:ascii="Times New Roman" w:hAnsi="Times New Roman" w:cs="Times New Roman"/>
            <w:lang w:val="ro-RO"/>
            <w:rPrChange w:id="471" w:author="stbrassai" w:date="2015-06-23T23:51:00Z">
              <w:rPr>
                <w:rFonts w:ascii="Times New Roman" w:hAnsi="Times New Roman" w:cs="Times New Roman"/>
              </w:rPr>
            </w:rPrChange>
          </w:rPr>
          <w:t xml:space="preserve">, respectiv </w:t>
        </w:r>
      </w:ins>
      <w:ins w:id="472" w:author="stbrassai" w:date="2015-06-23T23:50:00Z">
        <w:r w:rsidR="001A39E1" w:rsidRPr="001A39E1">
          <w:rPr>
            <w:rFonts w:ascii="Times New Roman" w:hAnsi="Times New Roman" w:cs="Times New Roman"/>
            <w:lang w:val="ro-RO"/>
            <w:rPrChange w:id="473" w:author="stbrassai" w:date="2015-06-23T23:51:00Z">
              <w:rPr>
                <w:rFonts w:ascii="Times New Roman" w:hAnsi="Times New Roman" w:cs="Times New Roman"/>
              </w:rPr>
            </w:rPrChange>
          </w:rPr>
          <w:t>a</w:t>
        </w:r>
      </w:ins>
      <w:ins w:id="474" w:author="stbrassai" w:date="2015-06-23T23:49:00Z">
        <w:r w:rsidR="001A39E1" w:rsidRPr="001A39E1">
          <w:rPr>
            <w:rFonts w:ascii="Times New Roman" w:hAnsi="Times New Roman" w:cs="Times New Roman"/>
            <w:lang w:val="ro-RO"/>
            <w:rPrChange w:id="475" w:author="stbrassai" w:date="2015-06-23T23:51:00Z">
              <w:rPr>
                <w:rFonts w:ascii="Times New Roman" w:hAnsi="Times New Roman" w:cs="Times New Roman"/>
              </w:rPr>
            </w:rPrChange>
          </w:rPr>
          <w:t xml:space="preserve"> doua sursă de energie compusă din mai multe acumulatoare conectate paralel </w:t>
        </w:r>
      </w:ins>
      <w:ins w:id="476" w:author="stbrassai" w:date="2015-06-23T23:50:00Z">
        <w:r w:rsidR="001A39E1" w:rsidRPr="001A39E1">
          <w:rPr>
            <w:rFonts w:ascii="Times New Roman" w:hAnsi="Times New Roman" w:cs="Times New Roman"/>
            <w:lang w:val="ro-RO"/>
            <w:rPrChange w:id="477" w:author="stbrassai" w:date="2015-06-23T23:51:00Z">
              <w:rPr>
                <w:rFonts w:ascii="Times New Roman" w:hAnsi="Times New Roman" w:cs="Times New Roman"/>
              </w:rPr>
            </w:rPrChange>
          </w:rPr>
          <w:t xml:space="preserve">care </w:t>
        </w:r>
      </w:ins>
      <w:ins w:id="478" w:author="stbrassai" w:date="2015-06-23T23:49:00Z">
        <w:r w:rsidR="001A39E1" w:rsidRPr="001A39E1">
          <w:rPr>
            <w:rFonts w:ascii="Times New Roman" w:hAnsi="Times New Roman" w:cs="Times New Roman"/>
            <w:lang w:val="ro-RO"/>
            <w:rPrChange w:id="479" w:author="stbrassai" w:date="2015-06-23T23:51:00Z">
              <w:rPr>
                <w:rFonts w:ascii="Times New Roman" w:hAnsi="Times New Roman" w:cs="Times New Roman"/>
              </w:rPr>
            </w:rPrChange>
          </w:rPr>
          <w:t>alimenteză</w:t>
        </w:r>
      </w:ins>
      <w:ins w:id="480" w:author="stbrassai" w:date="2015-06-23T23:50:00Z">
        <w:r w:rsidR="001A39E1" w:rsidRPr="001A39E1">
          <w:rPr>
            <w:rFonts w:ascii="Times New Roman" w:hAnsi="Times New Roman" w:cs="Times New Roman"/>
            <w:lang w:val="ro-RO"/>
            <w:rPrChange w:id="481" w:author="stbrassai" w:date="2015-06-23T23:51:00Z">
              <w:rPr>
                <w:rFonts w:ascii="Times New Roman" w:hAnsi="Times New Roman" w:cs="Times New Roman"/>
              </w:rPr>
            </w:rPrChange>
          </w:rPr>
          <w:t xml:space="preserve"> cu energie punțile</w:t>
        </w:r>
      </w:ins>
      <w:ins w:id="482" w:author="stbrassai" w:date="2015-06-23T23:49:00Z">
        <w:r w:rsidR="001A39E1" w:rsidRPr="001A39E1">
          <w:rPr>
            <w:rFonts w:ascii="Times New Roman" w:hAnsi="Times New Roman" w:cs="Times New Roman"/>
            <w:lang w:val="ro-RO"/>
            <w:rPrChange w:id="483" w:author="stbrassai" w:date="2015-06-23T23:51:00Z">
              <w:rPr>
                <w:rFonts w:ascii="Times New Roman" w:hAnsi="Times New Roman" w:cs="Times New Roman"/>
              </w:rPr>
            </w:rPrChange>
          </w:rPr>
          <w:t>.</w:t>
        </w:r>
      </w:ins>
      <w:del w:id="484" w:author="stbrassai" w:date="2015-06-23T23:49:00Z">
        <w:r w:rsidRPr="001A39E1" w:rsidDel="001A39E1">
          <w:rPr>
            <w:rFonts w:ascii="Times New Roman" w:hAnsi="Times New Roman" w:cs="Times New Roman"/>
            <w:lang w:val="ro-RO"/>
            <w:rPrChange w:id="485" w:author="stbrassai" w:date="2015-06-23T23:51:00Z">
              <w:rPr>
                <w:rFonts w:ascii="Times New Roman" w:hAnsi="Times New Roman" w:cs="Times New Roman"/>
              </w:rPr>
            </w:rPrChange>
          </w:rPr>
          <w:delText>.</w:delText>
        </w:r>
      </w:del>
      <w:r w:rsidRPr="001A39E1">
        <w:rPr>
          <w:rFonts w:ascii="Times New Roman" w:hAnsi="Times New Roman" w:cs="Times New Roman"/>
          <w:lang w:val="ro-RO"/>
          <w:rPrChange w:id="486" w:author="stbrassai" w:date="2015-06-23T23:51:00Z">
            <w:rPr>
              <w:rFonts w:ascii="Times New Roman" w:hAnsi="Times New Roman" w:cs="Times New Roman"/>
            </w:rPr>
          </w:rPrChange>
        </w:rPr>
        <w:t xml:space="preserve"> Elementele digitale sunt alimentate prin convertere DC-DC, cu tensiune reglabil</w:t>
      </w:r>
      <w:ins w:id="487" w:author="stbrassai" w:date="2015-06-24T07:01:00Z">
        <w:r w:rsidR="00BD16E0">
          <w:rPr>
            <w:rFonts w:ascii="Times New Roman" w:hAnsi="Times New Roman" w:cs="Times New Roman"/>
            <w:lang w:val="ro-RO"/>
          </w:rPr>
          <w:t>ă</w:t>
        </w:r>
      </w:ins>
      <w:del w:id="488" w:author="stbrassai" w:date="2015-06-24T07:01:00Z">
        <w:r w:rsidRPr="001A39E1" w:rsidDel="00BD16E0">
          <w:rPr>
            <w:rFonts w:ascii="Times New Roman" w:hAnsi="Times New Roman" w:cs="Times New Roman"/>
            <w:lang w:val="ro-RO"/>
            <w:rPrChange w:id="489" w:author="stbrassai" w:date="2015-06-23T23:51:00Z">
              <w:rPr>
                <w:rFonts w:ascii="Times New Roman" w:hAnsi="Times New Roman" w:cs="Times New Roman"/>
              </w:rPr>
            </w:rPrChange>
          </w:rPr>
          <w:delText>e</w:delText>
        </w:r>
      </w:del>
      <w:r w:rsidRPr="001A39E1">
        <w:rPr>
          <w:rFonts w:ascii="Times New Roman" w:hAnsi="Times New Roman" w:cs="Times New Roman"/>
          <w:lang w:val="ro-RO"/>
          <w:rPrChange w:id="490" w:author="stbrassai" w:date="2015-06-23T23:51:00Z">
            <w:rPr>
              <w:rFonts w:ascii="Times New Roman" w:hAnsi="Times New Roman" w:cs="Times New Roman"/>
            </w:rPr>
          </w:rPrChange>
        </w:rPr>
        <w:t>.</w:t>
      </w:r>
    </w:p>
    <w:p w14:paraId="22C733F8" w14:textId="467EC6AE" w:rsidR="00436075" w:rsidRPr="001A39E1" w:rsidDel="001A39E1" w:rsidRDefault="00436075" w:rsidP="00436075">
      <w:pPr>
        <w:spacing w:line="360" w:lineRule="auto"/>
        <w:ind w:firstLine="720"/>
        <w:rPr>
          <w:del w:id="491" w:author="stbrassai" w:date="2015-06-23T23:52:00Z"/>
          <w:rFonts w:ascii="Times New Roman" w:hAnsi="Times New Roman" w:cs="Times New Roman"/>
          <w:lang w:val="ro-RO"/>
          <w:rPrChange w:id="492" w:author="stbrassai" w:date="2015-06-23T23:51:00Z">
            <w:rPr>
              <w:del w:id="493" w:author="stbrassai" w:date="2015-06-23T23:52:00Z"/>
              <w:rFonts w:ascii="Times New Roman" w:hAnsi="Times New Roman" w:cs="Times New Roman"/>
            </w:rPr>
          </w:rPrChange>
        </w:rPr>
      </w:pPr>
      <w:del w:id="494" w:author="stbrassai" w:date="2015-06-23T23:52:00Z">
        <w:r w:rsidRPr="001A39E1" w:rsidDel="001A39E1">
          <w:rPr>
            <w:rFonts w:ascii="Times New Roman" w:hAnsi="Times New Roman" w:cs="Times New Roman"/>
            <w:lang w:val="ro-RO"/>
            <w:rPrChange w:id="495" w:author="stbrassai" w:date="2015-06-23T23:51:00Z">
              <w:rPr>
                <w:rFonts w:ascii="Times New Roman" w:hAnsi="Times New Roman" w:cs="Times New Roman"/>
              </w:rPr>
            </w:rPrChange>
          </w:rPr>
          <w:delText>A doua sursă de energie o să fie compusă din mai multe acumulatoare, care sunt conectate paralel și alimenteză H-podurile cu energie.</w:delText>
        </w:r>
      </w:del>
    </w:p>
    <w:p w14:paraId="4FDFF458" w14:textId="7EB78115" w:rsidR="00444C0C" w:rsidRPr="001A39E1" w:rsidRDefault="00436075" w:rsidP="00444C0C">
      <w:pPr>
        <w:spacing w:line="360" w:lineRule="auto"/>
        <w:ind w:firstLine="720"/>
        <w:rPr>
          <w:rFonts w:ascii="Times New Roman" w:hAnsi="Times New Roman" w:cs="Times New Roman"/>
          <w:lang w:val="ro-RO"/>
          <w:rPrChange w:id="496" w:author="stbrassai" w:date="2015-06-23T23:51:00Z">
            <w:rPr>
              <w:rFonts w:ascii="Times New Roman" w:hAnsi="Times New Roman" w:cs="Times New Roman"/>
            </w:rPr>
          </w:rPrChange>
        </w:rPr>
      </w:pPr>
      <w:r w:rsidRPr="001A39E1">
        <w:rPr>
          <w:rFonts w:ascii="Times New Roman" w:hAnsi="Times New Roman" w:cs="Times New Roman"/>
          <w:lang w:val="ro-RO"/>
          <w:rPrChange w:id="497" w:author="stbrassai" w:date="2015-06-23T23:51:00Z">
            <w:rPr>
              <w:rFonts w:ascii="Times New Roman" w:hAnsi="Times New Roman" w:cs="Times New Roman"/>
            </w:rPr>
          </w:rPrChange>
        </w:rPr>
        <w:t>P</w:t>
      </w:r>
      <w:ins w:id="498" w:author="stbrassai" w:date="2015-06-23T22:34:00Z">
        <w:r w:rsidR="00B67368" w:rsidRPr="001A39E1">
          <w:rPr>
            <w:rFonts w:ascii="Times New Roman" w:hAnsi="Times New Roman" w:cs="Times New Roman"/>
            <w:lang w:val="ro-RO"/>
            <w:rPrChange w:id="499" w:author="stbrassai" w:date="2015-06-23T23:51:00Z">
              <w:rPr>
                <w:rFonts w:ascii="Times New Roman" w:hAnsi="Times New Roman" w:cs="Times New Roman"/>
              </w:rPr>
            </w:rPrChange>
          </w:rPr>
          <w:t>o</w:t>
        </w:r>
      </w:ins>
      <w:del w:id="500" w:author="stbrassai" w:date="2015-06-23T22:34:00Z">
        <w:r w:rsidRPr="001A39E1" w:rsidDel="00B67368">
          <w:rPr>
            <w:rFonts w:ascii="Times New Roman" w:hAnsi="Times New Roman" w:cs="Times New Roman"/>
            <w:lang w:val="ro-RO"/>
            <w:rPrChange w:id="501" w:author="stbrassai" w:date="2015-06-23T23:51:00Z">
              <w:rPr>
                <w:rFonts w:ascii="Times New Roman" w:hAnsi="Times New Roman" w:cs="Times New Roman"/>
              </w:rPr>
            </w:rPrChange>
          </w:rPr>
          <w:delText>u</w:delText>
        </w:r>
      </w:del>
      <w:r w:rsidRPr="001A39E1">
        <w:rPr>
          <w:rFonts w:ascii="Times New Roman" w:hAnsi="Times New Roman" w:cs="Times New Roman"/>
          <w:lang w:val="ro-RO"/>
          <w:rPrChange w:id="502" w:author="stbrassai" w:date="2015-06-23T23:51:00Z">
            <w:rPr>
              <w:rFonts w:ascii="Times New Roman" w:hAnsi="Times New Roman" w:cs="Times New Roman"/>
            </w:rPr>
          </w:rPrChange>
        </w:rPr>
        <w:t xml:space="preserve">mpa de apă și motorele ventilatoarelor sunt </w:t>
      </w:r>
      <w:del w:id="503" w:author="stbrassai" w:date="2015-06-23T23:52:00Z">
        <w:r w:rsidRPr="001A39E1" w:rsidDel="001A39E1">
          <w:rPr>
            <w:rFonts w:ascii="Times New Roman" w:hAnsi="Times New Roman" w:cs="Times New Roman"/>
            <w:lang w:val="ro-RO"/>
            <w:rPrChange w:id="504" w:author="stbrassai" w:date="2015-06-23T23:51:00Z">
              <w:rPr>
                <w:rFonts w:ascii="Times New Roman" w:hAnsi="Times New Roman" w:cs="Times New Roman"/>
              </w:rPr>
            </w:rPrChange>
          </w:rPr>
          <w:delText>conduse</w:delText>
        </w:r>
      </w:del>
      <w:ins w:id="505" w:author="stbrassai" w:date="2015-06-23T23:52:00Z">
        <w:r w:rsidR="001A39E1">
          <w:rPr>
            <w:rFonts w:ascii="Times New Roman" w:hAnsi="Times New Roman" w:cs="Times New Roman"/>
            <w:lang w:val="ro-RO"/>
          </w:rPr>
          <w:t>comandate</w:t>
        </w:r>
      </w:ins>
      <w:r w:rsidRPr="001A39E1">
        <w:rPr>
          <w:rFonts w:ascii="Times New Roman" w:hAnsi="Times New Roman" w:cs="Times New Roman"/>
          <w:lang w:val="ro-RO"/>
          <w:rPrChange w:id="506" w:author="stbrassai" w:date="2015-06-23T23:51:00Z">
            <w:rPr>
              <w:rFonts w:ascii="Times New Roman" w:hAnsi="Times New Roman" w:cs="Times New Roman"/>
            </w:rPr>
          </w:rPrChange>
        </w:rPr>
        <w:t xml:space="preserve"> cu ajutorul unui tranzistor MOFSET cu canal N.</w:t>
      </w:r>
      <w:bookmarkStart w:id="507" w:name="_Toc422064121"/>
    </w:p>
    <w:p w14:paraId="2B9C6543" w14:textId="77777777" w:rsidR="0048426F" w:rsidRPr="001A39E1" w:rsidRDefault="0048426F" w:rsidP="00444C0C">
      <w:pPr>
        <w:spacing w:line="360" w:lineRule="auto"/>
        <w:ind w:firstLine="720"/>
        <w:rPr>
          <w:rFonts w:ascii="Times New Roman" w:hAnsi="Times New Roman" w:cs="Times New Roman"/>
          <w:lang w:val="ro-RO"/>
          <w:rPrChange w:id="508" w:author="stbrassai" w:date="2015-06-23T23:51:00Z">
            <w:rPr>
              <w:rFonts w:ascii="Times New Roman" w:hAnsi="Times New Roman" w:cs="Times New Roman"/>
            </w:rPr>
          </w:rPrChange>
        </w:rPr>
      </w:pPr>
    </w:p>
    <w:bookmarkEnd w:id="507"/>
    <w:p w14:paraId="5DF4CAE9" w14:textId="77777777" w:rsidR="00436075" w:rsidRPr="001A39E1" w:rsidRDefault="00436075" w:rsidP="00EF688B">
      <w:pPr>
        <w:jc w:val="center"/>
        <w:rPr>
          <w:rFonts w:ascii="Times New Roman" w:hAnsi="Times New Roman" w:cs="Times New Roman"/>
          <w:sz w:val="32"/>
          <w:szCs w:val="32"/>
          <w:lang w:val="ro-RO"/>
          <w:rPrChange w:id="509" w:author="stbrassai" w:date="2015-06-23T23:51:00Z">
            <w:rPr>
              <w:rFonts w:ascii="Times New Roman" w:hAnsi="Times New Roman" w:cs="Times New Roman"/>
              <w:sz w:val="32"/>
              <w:szCs w:val="32"/>
            </w:rPr>
          </w:rPrChange>
        </w:rPr>
      </w:pPr>
      <w:r w:rsidRPr="001A39E1">
        <w:rPr>
          <w:rFonts w:ascii="Times New Roman" w:hAnsi="Times New Roman" w:cs="Times New Roman"/>
          <w:sz w:val="32"/>
          <w:szCs w:val="32"/>
          <w:lang w:val="ro-RO"/>
          <w:rPrChange w:id="510" w:author="stbrassai" w:date="2015-06-23T23:51:00Z">
            <w:rPr>
              <w:rFonts w:ascii="Times New Roman" w:hAnsi="Times New Roman" w:cs="Times New Roman"/>
              <w:sz w:val="32"/>
              <w:szCs w:val="32"/>
            </w:rPr>
          </w:rPrChange>
        </w:rPr>
        <w:t>STRUCTURA SISTEMULUI FPGA</w:t>
      </w:r>
    </w:p>
    <w:p w14:paraId="23BDFDDA" w14:textId="2CAFBAD1" w:rsidR="00CA2141" w:rsidRPr="001A39E1" w:rsidRDefault="00CA2141" w:rsidP="00436075">
      <w:pPr>
        <w:spacing w:line="360" w:lineRule="auto"/>
        <w:rPr>
          <w:rFonts w:ascii="Times New Roman" w:hAnsi="Times New Roman" w:cs="Times New Roman"/>
          <w:lang w:val="ro-RO"/>
          <w:rPrChange w:id="511" w:author="stbrassai" w:date="2015-06-23T23:51:00Z">
            <w:rPr>
              <w:rFonts w:ascii="Times New Roman" w:hAnsi="Times New Roman" w:cs="Times New Roman"/>
            </w:rPr>
          </w:rPrChange>
        </w:rPr>
      </w:pPr>
    </w:p>
    <w:p w14:paraId="13192AC2" w14:textId="0CE64925" w:rsidR="00436075" w:rsidRPr="001A39E1" w:rsidDel="0079441E" w:rsidRDefault="00444C0C" w:rsidP="00436075">
      <w:pPr>
        <w:spacing w:line="360" w:lineRule="auto"/>
        <w:rPr>
          <w:del w:id="512" w:author="stbrassai" w:date="2015-06-23T23:57:00Z"/>
          <w:rFonts w:ascii="Times New Roman" w:hAnsi="Times New Roman" w:cs="Times New Roman"/>
          <w:lang w:val="ro-RO"/>
          <w:rPrChange w:id="513" w:author="stbrassai" w:date="2015-06-23T23:51:00Z">
            <w:rPr>
              <w:del w:id="514" w:author="stbrassai" w:date="2015-06-23T23:57:00Z"/>
              <w:rFonts w:ascii="Times New Roman" w:hAnsi="Times New Roman" w:cs="Times New Roman"/>
            </w:rPr>
          </w:rPrChange>
        </w:rPr>
      </w:pPr>
      <w:r w:rsidRPr="001A39E1">
        <w:rPr>
          <w:rFonts w:ascii="Times New Roman" w:hAnsi="Times New Roman" w:cs="Times New Roman"/>
          <w:lang w:val="ro-RO"/>
          <w:rPrChange w:id="515" w:author="stbrassai" w:date="2015-06-23T23:51:00Z">
            <w:rPr>
              <w:rFonts w:ascii="Times New Roman" w:hAnsi="Times New Roman" w:cs="Times New Roman"/>
            </w:rPr>
          </w:rPrChange>
        </w:rPr>
        <w:tab/>
      </w:r>
      <w:r w:rsidR="00436075" w:rsidRPr="001A39E1">
        <w:rPr>
          <w:rFonts w:ascii="Times New Roman" w:hAnsi="Times New Roman" w:cs="Times New Roman"/>
          <w:lang w:val="ro-RO"/>
          <w:rPrChange w:id="516" w:author="stbrassai" w:date="2015-06-23T23:51:00Z">
            <w:rPr>
              <w:rFonts w:ascii="Times New Roman" w:hAnsi="Times New Roman" w:cs="Times New Roman"/>
            </w:rPr>
          </w:rPrChange>
        </w:rPr>
        <w:t>Sistemul este structurat pe dou</w:t>
      </w:r>
      <w:ins w:id="517" w:author="stbrassai" w:date="2015-06-24T07:01:00Z">
        <w:r w:rsidR="00BD16E0">
          <w:rPr>
            <w:rFonts w:ascii="Times New Roman" w:hAnsi="Times New Roman" w:cs="Times New Roman"/>
            <w:lang w:val="ro-RO"/>
          </w:rPr>
          <w:t>ă</w:t>
        </w:r>
      </w:ins>
      <w:del w:id="518" w:author="stbrassai" w:date="2015-06-24T07:01:00Z">
        <w:r w:rsidR="00436075" w:rsidRPr="001A39E1" w:rsidDel="00BD16E0">
          <w:rPr>
            <w:rFonts w:ascii="Times New Roman" w:hAnsi="Times New Roman" w:cs="Times New Roman"/>
            <w:lang w:val="ro-RO"/>
            <w:rPrChange w:id="519" w:author="stbrassai" w:date="2015-06-23T23:51:00Z">
              <w:rPr>
                <w:rFonts w:ascii="Times New Roman" w:hAnsi="Times New Roman" w:cs="Times New Roman"/>
              </w:rPr>
            </w:rPrChange>
          </w:rPr>
          <w:delText>a</w:delText>
        </w:r>
      </w:del>
      <w:r w:rsidR="00436075" w:rsidRPr="001A39E1">
        <w:rPr>
          <w:rFonts w:ascii="Times New Roman" w:hAnsi="Times New Roman" w:cs="Times New Roman"/>
          <w:lang w:val="ro-RO"/>
          <w:rPrChange w:id="520" w:author="stbrassai" w:date="2015-06-23T23:51:00Z">
            <w:rPr>
              <w:rFonts w:ascii="Times New Roman" w:hAnsi="Times New Roman" w:cs="Times New Roman"/>
            </w:rPr>
          </w:rPrChange>
        </w:rPr>
        <w:t xml:space="preserve"> plăci de dezvoltare FPGA. </w:t>
      </w:r>
      <w:ins w:id="521" w:author="stbrassai" w:date="2015-06-23T23:54:00Z">
        <w:r w:rsidR="001A39E1">
          <w:rPr>
            <w:rFonts w:ascii="Times New Roman" w:hAnsi="Times New Roman" w:cs="Times New Roman"/>
            <w:lang w:val="ro-RO"/>
          </w:rPr>
          <w:t>Un</w:t>
        </w:r>
      </w:ins>
      <w:ins w:id="522" w:author="stbrassai" w:date="2015-06-24T07:01:00Z">
        <w:r w:rsidR="00BD16E0">
          <w:rPr>
            <w:rFonts w:ascii="Times New Roman" w:hAnsi="Times New Roman" w:cs="Times New Roman"/>
            <w:lang w:val="ro-RO"/>
          </w:rPr>
          <w:t>a dintre ele este un</w:t>
        </w:r>
      </w:ins>
      <w:ins w:id="523" w:author="stbrassai" w:date="2015-06-23T23:54:00Z">
        <w:r w:rsidR="001A39E1">
          <w:rPr>
            <w:rFonts w:ascii="Times New Roman" w:hAnsi="Times New Roman" w:cs="Times New Roman"/>
            <w:lang w:val="ro-RO"/>
          </w:rPr>
          <w:t xml:space="preserve"> sistem de dezvoltare </w:t>
        </w:r>
      </w:ins>
      <w:del w:id="524" w:author="stbrassai" w:date="2015-06-23T23:55:00Z">
        <w:r w:rsidR="00436075" w:rsidRPr="001A39E1" w:rsidDel="001A39E1">
          <w:rPr>
            <w:rFonts w:ascii="Times New Roman" w:hAnsi="Times New Roman" w:cs="Times New Roman"/>
            <w:lang w:val="ro-RO"/>
            <w:rPrChange w:id="525" w:author="stbrassai" w:date="2015-06-23T23:51:00Z">
              <w:rPr>
                <w:rFonts w:ascii="Times New Roman" w:hAnsi="Times New Roman" w:cs="Times New Roman"/>
              </w:rPr>
            </w:rPrChange>
          </w:rPr>
          <w:delText>Una este</w:delText>
        </w:r>
      </w:del>
      <w:r w:rsidR="00436075" w:rsidRPr="001A39E1">
        <w:rPr>
          <w:rFonts w:ascii="Times New Roman" w:hAnsi="Times New Roman" w:cs="Times New Roman"/>
          <w:lang w:val="ro-RO"/>
          <w:rPrChange w:id="526" w:author="stbrassai" w:date="2015-06-23T23:51:00Z">
            <w:rPr>
              <w:rFonts w:ascii="Times New Roman" w:hAnsi="Times New Roman" w:cs="Times New Roman"/>
            </w:rPr>
          </w:rPrChange>
        </w:rPr>
        <w:t xml:space="preserve"> ZYBO</w:t>
      </w:r>
      <w:ins w:id="527" w:author="stbrassai" w:date="2015-06-23T23:55:00Z">
        <w:r w:rsidR="001A39E1">
          <w:rPr>
            <w:rFonts w:ascii="Times New Roman" w:hAnsi="Times New Roman" w:cs="Times New Roman"/>
            <w:lang w:val="ro-RO"/>
          </w:rPr>
          <w:t xml:space="preserve"> </w:t>
        </w:r>
        <w:r w:rsidR="001A39E1" w:rsidRPr="001A39E1">
          <w:rPr>
            <w:rFonts w:ascii="Times New Roman" w:hAnsi="Times New Roman" w:cs="Times New Roman"/>
            <w:lang w:val="ro-RO"/>
          </w:rPr>
          <w:t>Zynq™-7000 Development Board</w:t>
        </w:r>
      </w:ins>
      <w:r w:rsidR="00436075" w:rsidRPr="001A39E1">
        <w:rPr>
          <w:rFonts w:ascii="Times New Roman" w:hAnsi="Times New Roman" w:cs="Times New Roman"/>
          <w:lang w:val="ro-RO"/>
          <w:rPrChange w:id="528" w:author="stbrassai" w:date="2015-06-23T23:51:00Z">
            <w:rPr>
              <w:rFonts w:ascii="Times New Roman" w:hAnsi="Times New Roman" w:cs="Times New Roman"/>
            </w:rPr>
          </w:rPrChange>
        </w:rPr>
        <w:t xml:space="preserve"> </w:t>
      </w:r>
      <w:del w:id="529" w:author="stbrassai" w:date="2015-06-23T23:55:00Z">
        <w:r w:rsidR="00436075" w:rsidRPr="001A39E1" w:rsidDel="001A39E1">
          <w:rPr>
            <w:rFonts w:ascii="Times New Roman" w:hAnsi="Times New Roman" w:cs="Times New Roman"/>
            <w:lang w:val="ro-RO"/>
            <w:rPrChange w:id="530" w:author="stbrassai" w:date="2015-06-23T23:51:00Z">
              <w:rPr>
                <w:rFonts w:ascii="Times New Roman" w:hAnsi="Times New Roman" w:cs="Times New Roman"/>
              </w:rPr>
            </w:rPrChange>
          </w:rPr>
          <w:delText>la care</w:delText>
        </w:r>
      </w:del>
      <w:ins w:id="531" w:author="stbrassai" w:date="2015-06-23T23:55:00Z">
        <w:r w:rsidR="001A39E1">
          <w:rPr>
            <w:rFonts w:ascii="Times New Roman" w:hAnsi="Times New Roman" w:cs="Times New Roman"/>
            <w:lang w:val="ro-RO"/>
          </w:rPr>
          <w:t>cu</w:t>
        </w:r>
      </w:ins>
      <w:r w:rsidR="00436075" w:rsidRPr="001A39E1">
        <w:rPr>
          <w:rFonts w:ascii="Times New Roman" w:hAnsi="Times New Roman" w:cs="Times New Roman"/>
          <w:lang w:val="ro-RO"/>
          <w:rPrChange w:id="532" w:author="stbrassai" w:date="2015-06-23T23:51:00Z">
            <w:rPr>
              <w:rFonts w:ascii="Times New Roman" w:hAnsi="Times New Roman" w:cs="Times New Roman"/>
            </w:rPr>
          </w:rPrChange>
        </w:rPr>
        <w:t xml:space="preserve"> putere</w:t>
      </w:r>
      <w:del w:id="533" w:author="stbrassai" w:date="2015-06-23T23:55:00Z">
        <w:r w:rsidR="00436075" w:rsidRPr="001A39E1" w:rsidDel="001A39E1">
          <w:rPr>
            <w:rFonts w:ascii="Times New Roman" w:hAnsi="Times New Roman" w:cs="Times New Roman"/>
            <w:lang w:val="ro-RO"/>
            <w:rPrChange w:id="534" w:author="stbrassai" w:date="2015-06-23T23:51:00Z">
              <w:rPr>
                <w:rFonts w:ascii="Times New Roman" w:hAnsi="Times New Roman" w:cs="Times New Roman"/>
              </w:rPr>
            </w:rPrChange>
          </w:rPr>
          <w:delText>a</w:delText>
        </w:r>
      </w:del>
      <w:r w:rsidR="00436075" w:rsidRPr="001A39E1">
        <w:rPr>
          <w:rFonts w:ascii="Times New Roman" w:hAnsi="Times New Roman" w:cs="Times New Roman"/>
          <w:lang w:val="ro-RO"/>
          <w:rPrChange w:id="535" w:author="stbrassai" w:date="2015-06-23T23:51:00Z">
            <w:rPr>
              <w:rFonts w:ascii="Times New Roman" w:hAnsi="Times New Roman" w:cs="Times New Roman"/>
            </w:rPr>
          </w:rPrChange>
        </w:rPr>
        <w:t xml:space="preserve"> </w:t>
      </w:r>
      <w:del w:id="536" w:author="stbrassai" w:date="2015-06-23T23:55:00Z">
        <w:r w:rsidR="00436075" w:rsidRPr="001A39E1" w:rsidDel="001A39E1">
          <w:rPr>
            <w:rFonts w:ascii="Times New Roman" w:hAnsi="Times New Roman" w:cs="Times New Roman"/>
            <w:lang w:val="ro-RO"/>
            <w:rPrChange w:id="537" w:author="stbrassai" w:date="2015-06-23T23:51:00Z">
              <w:rPr>
                <w:rFonts w:ascii="Times New Roman" w:hAnsi="Times New Roman" w:cs="Times New Roman"/>
              </w:rPr>
            </w:rPrChange>
          </w:rPr>
          <w:delText>sursei este</w:delText>
        </w:r>
      </w:del>
      <w:ins w:id="538" w:author="stbrassai" w:date="2015-06-23T23:55:00Z">
        <w:r w:rsidR="001A39E1">
          <w:rPr>
            <w:rFonts w:ascii="Times New Roman" w:hAnsi="Times New Roman" w:cs="Times New Roman"/>
            <w:lang w:val="ro-RO"/>
          </w:rPr>
          <w:t>de procesare</w:t>
        </w:r>
      </w:ins>
      <w:r w:rsidR="00436075" w:rsidRPr="001A39E1">
        <w:rPr>
          <w:rFonts w:ascii="Times New Roman" w:hAnsi="Times New Roman" w:cs="Times New Roman"/>
          <w:lang w:val="ro-RO"/>
          <w:rPrChange w:id="539" w:author="stbrassai" w:date="2015-06-23T23:51:00Z">
            <w:rPr>
              <w:rFonts w:ascii="Times New Roman" w:hAnsi="Times New Roman" w:cs="Times New Roman"/>
            </w:rPr>
          </w:rPrChange>
        </w:rPr>
        <w:t xml:space="preserve"> mare, dar are un număr de ieşiri limitate. Placa cealaltă conţine un </w:t>
      </w:r>
      <w:ins w:id="540" w:author="stbrassai" w:date="2015-06-23T23:56:00Z">
        <w:r w:rsidR="0079441E">
          <w:rPr>
            <w:rFonts w:ascii="Times New Roman" w:hAnsi="Times New Roman" w:cs="Times New Roman"/>
            <w:lang w:val="ro-RO"/>
          </w:rPr>
          <w:t>circuit</w:t>
        </w:r>
      </w:ins>
      <w:del w:id="541" w:author="stbrassai" w:date="2015-06-23T23:56:00Z">
        <w:r w:rsidR="00436075" w:rsidRPr="001A39E1" w:rsidDel="0079441E">
          <w:rPr>
            <w:rFonts w:ascii="Times New Roman" w:hAnsi="Times New Roman" w:cs="Times New Roman"/>
            <w:lang w:val="ro-RO"/>
            <w:rPrChange w:id="542" w:author="stbrassai" w:date="2015-06-23T23:51:00Z">
              <w:rPr>
                <w:rFonts w:ascii="Times New Roman" w:hAnsi="Times New Roman" w:cs="Times New Roman"/>
              </w:rPr>
            </w:rPrChange>
          </w:rPr>
          <w:delText>chip</w:delText>
        </w:r>
      </w:del>
      <w:r w:rsidR="00436075" w:rsidRPr="001A39E1">
        <w:rPr>
          <w:rFonts w:ascii="Times New Roman" w:hAnsi="Times New Roman" w:cs="Times New Roman"/>
          <w:lang w:val="ro-RO"/>
          <w:rPrChange w:id="543" w:author="stbrassai" w:date="2015-06-23T23:51:00Z">
            <w:rPr>
              <w:rFonts w:ascii="Times New Roman" w:hAnsi="Times New Roman" w:cs="Times New Roman"/>
            </w:rPr>
          </w:rPrChange>
        </w:rPr>
        <w:t xml:space="preserve"> Spartan3e, cu </w:t>
      </w:r>
      <w:ins w:id="544" w:author="stbrassai" w:date="2015-06-23T23:57:00Z">
        <w:r w:rsidR="0079441E">
          <w:rPr>
            <w:rFonts w:ascii="Times New Roman" w:hAnsi="Times New Roman" w:cs="Times New Roman"/>
            <w:lang w:val="ro-RO"/>
          </w:rPr>
          <w:t xml:space="preserve">mai </w:t>
        </w:r>
      </w:ins>
      <w:r w:rsidR="00436075" w:rsidRPr="001A39E1">
        <w:rPr>
          <w:rFonts w:ascii="Times New Roman" w:hAnsi="Times New Roman" w:cs="Times New Roman"/>
          <w:lang w:val="ro-RO"/>
          <w:rPrChange w:id="545" w:author="stbrassai" w:date="2015-06-23T23:51:00Z">
            <w:rPr>
              <w:rFonts w:ascii="Times New Roman" w:hAnsi="Times New Roman" w:cs="Times New Roman"/>
            </w:rPr>
          </w:rPrChange>
        </w:rPr>
        <w:t>puţine resurse, dar are 120 de ieşiri.</w:t>
      </w:r>
    </w:p>
    <w:p w14:paraId="478A0D59" w14:textId="44E65B72" w:rsidR="00436075" w:rsidRPr="001A39E1" w:rsidDel="00BD16E0" w:rsidRDefault="0079441E" w:rsidP="00436075">
      <w:pPr>
        <w:spacing w:line="360" w:lineRule="auto"/>
        <w:rPr>
          <w:del w:id="546" w:author="stbrassai" w:date="2015-06-24T07:02:00Z"/>
          <w:rFonts w:ascii="Times New Roman" w:hAnsi="Times New Roman" w:cs="Times New Roman"/>
          <w:lang w:val="ro-RO"/>
          <w:rPrChange w:id="547" w:author="stbrassai" w:date="2015-06-23T23:51:00Z">
            <w:rPr>
              <w:del w:id="548" w:author="stbrassai" w:date="2015-06-24T07:02:00Z"/>
              <w:rFonts w:ascii="Times New Roman" w:hAnsi="Times New Roman" w:cs="Times New Roman"/>
            </w:rPr>
          </w:rPrChange>
        </w:rPr>
      </w:pPr>
      <w:ins w:id="549" w:author="stbrassai" w:date="2015-06-23T23:57:00Z">
        <w:r>
          <w:rPr>
            <w:rFonts w:ascii="Times New Roman" w:hAnsi="Times New Roman" w:cs="Times New Roman"/>
            <w:lang w:val="ro-RO"/>
          </w:rPr>
          <w:t xml:space="preserve"> În </w:t>
        </w:r>
      </w:ins>
      <w:del w:id="550" w:author="stbrassai" w:date="2015-06-23T23:57:00Z">
        <w:r w:rsidR="00436075" w:rsidRPr="001A39E1" w:rsidDel="0079441E">
          <w:rPr>
            <w:rFonts w:ascii="Times New Roman" w:hAnsi="Times New Roman" w:cs="Times New Roman"/>
            <w:lang w:val="ro-RO"/>
            <w:rPrChange w:id="551" w:author="stbrassai" w:date="2015-06-23T23:51:00Z">
              <w:rPr>
                <w:rFonts w:ascii="Times New Roman" w:hAnsi="Times New Roman" w:cs="Times New Roman"/>
              </w:rPr>
            </w:rPrChange>
          </w:rPr>
          <w:delText>S</w:delText>
        </w:r>
      </w:del>
      <w:del w:id="552" w:author="stbrassai" w:date="2015-06-24T00:05:00Z">
        <w:r w:rsidR="00436075" w:rsidRPr="001A39E1" w:rsidDel="00772612">
          <w:rPr>
            <w:rFonts w:ascii="Times New Roman" w:hAnsi="Times New Roman" w:cs="Times New Roman"/>
            <w:lang w:val="ro-RO"/>
            <w:rPrChange w:id="553" w:author="stbrassai" w:date="2015-06-23T23:51:00Z">
              <w:rPr>
                <w:rFonts w:ascii="Times New Roman" w:hAnsi="Times New Roman" w:cs="Times New Roman"/>
              </w:rPr>
            </w:rPrChange>
          </w:rPr>
          <w:delText>istemul</w:delText>
        </w:r>
      </w:del>
      <w:ins w:id="554" w:author="stbrassai" w:date="2015-06-24T00:05:00Z">
        <w:r w:rsidR="00772612">
          <w:rPr>
            <w:rFonts w:ascii="Times New Roman" w:hAnsi="Times New Roman" w:cs="Times New Roman"/>
            <w:lang w:val="ro-RO"/>
          </w:rPr>
          <w:t>circuitul</w:t>
        </w:r>
      </w:ins>
      <w:r w:rsidR="00436075" w:rsidRPr="001A39E1">
        <w:rPr>
          <w:rFonts w:ascii="Times New Roman" w:hAnsi="Times New Roman" w:cs="Times New Roman"/>
          <w:lang w:val="ro-RO"/>
          <w:rPrChange w:id="555" w:author="stbrassai" w:date="2015-06-23T23:51:00Z">
            <w:rPr>
              <w:rFonts w:ascii="Times New Roman" w:hAnsi="Times New Roman" w:cs="Times New Roman"/>
            </w:rPr>
          </w:rPrChange>
        </w:rPr>
        <w:t xml:space="preserve"> Spartan </w:t>
      </w:r>
      <w:del w:id="556" w:author="stbrassai" w:date="2015-06-23T23:57:00Z">
        <w:r w:rsidR="00436075" w:rsidRPr="001A39E1" w:rsidDel="0079441E">
          <w:rPr>
            <w:rFonts w:ascii="Times New Roman" w:hAnsi="Times New Roman" w:cs="Times New Roman"/>
            <w:lang w:val="ro-RO"/>
            <w:rPrChange w:id="557" w:author="stbrassai" w:date="2015-06-23T23:51:00Z">
              <w:rPr>
                <w:rFonts w:ascii="Times New Roman" w:hAnsi="Times New Roman" w:cs="Times New Roman"/>
              </w:rPr>
            </w:rPrChange>
          </w:rPr>
          <w:delText>va</w:delText>
        </w:r>
      </w:del>
      <w:ins w:id="558" w:author="stbrassai" w:date="2015-06-23T23:57:00Z">
        <w:r>
          <w:rPr>
            <w:rFonts w:ascii="Times New Roman" w:hAnsi="Times New Roman" w:cs="Times New Roman"/>
            <w:lang w:val="ro-RO"/>
          </w:rPr>
          <w:t xml:space="preserve">este implementat sistemul de comandă </w:t>
        </w:r>
      </w:ins>
      <w:del w:id="559" w:author="stbrassai" w:date="2015-06-23T23:58:00Z">
        <w:r w:rsidR="00436075" w:rsidRPr="001A39E1" w:rsidDel="0079441E">
          <w:rPr>
            <w:rFonts w:ascii="Times New Roman" w:hAnsi="Times New Roman" w:cs="Times New Roman"/>
            <w:lang w:val="ro-RO"/>
            <w:rPrChange w:id="560" w:author="stbrassai" w:date="2015-06-23T23:51:00Z">
              <w:rPr>
                <w:rFonts w:ascii="Times New Roman" w:hAnsi="Times New Roman" w:cs="Times New Roman"/>
              </w:rPr>
            </w:rPrChange>
          </w:rPr>
          <w:delText xml:space="preserve"> controla </w:delText>
        </w:r>
      </w:del>
      <w:ins w:id="561" w:author="stbrassai" w:date="2015-06-23T23:58:00Z">
        <w:r>
          <w:rPr>
            <w:rFonts w:ascii="Times New Roman" w:hAnsi="Times New Roman" w:cs="Times New Roman"/>
            <w:lang w:val="ro-RO"/>
          </w:rPr>
          <w:t xml:space="preserve">a </w:t>
        </w:r>
      </w:ins>
      <w:r w:rsidR="00436075" w:rsidRPr="001A39E1">
        <w:rPr>
          <w:rFonts w:ascii="Times New Roman" w:hAnsi="Times New Roman" w:cs="Times New Roman"/>
          <w:lang w:val="ro-RO"/>
          <w:rPrChange w:id="562" w:author="stbrassai" w:date="2015-06-23T23:51:00Z">
            <w:rPr>
              <w:rFonts w:ascii="Times New Roman" w:hAnsi="Times New Roman" w:cs="Times New Roman"/>
            </w:rPr>
          </w:rPrChange>
        </w:rPr>
        <w:t>cel</w:t>
      </w:r>
      <w:del w:id="563" w:author="stbrassai" w:date="2015-06-23T23:58:00Z">
        <w:r w:rsidR="00436075" w:rsidRPr="001A39E1" w:rsidDel="0079441E">
          <w:rPr>
            <w:rFonts w:ascii="Times New Roman" w:hAnsi="Times New Roman" w:cs="Times New Roman"/>
            <w:lang w:val="ro-RO"/>
            <w:rPrChange w:id="564" w:author="stbrassai" w:date="2015-06-23T23:51:00Z">
              <w:rPr>
                <w:rFonts w:ascii="Times New Roman" w:hAnsi="Times New Roman" w:cs="Times New Roman"/>
              </w:rPr>
            </w:rPrChange>
          </w:rPr>
          <w:delText>e</w:delText>
        </w:r>
      </w:del>
      <w:ins w:id="565" w:author="stbrassai" w:date="2015-06-23T23:58:00Z">
        <w:r>
          <w:rPr>
            <w:rFonts w:ascii="Times New Roman" w:hAnsi="Times New Roman" w:cs="Times New Roman"/>
            <w:lang w:val="ro-RO"/>
          </w:rPr>
          <w:t>or</w:t>
        </w:r>
      </w:ins>
      <w:r w:rsidR="00436075" w:rsidRPr="001A39E1">
        <w:rPr>
          <w:rFonts w:ascii="Times New Roman" w:hAnsi="Times New Roman" w:cs="Times New Roman"/>
          <w:lang w:val="ro-RO"/>
          <w:rPrChange w:id="566" w:author="stbrassai" w:date="2015-06-23T23:51:00Z">
            <w:rPr>
              <w:rFonts w:ascii="Times New Roman" w:hAnsi="Times New Roman" w:cs="Times New Roman"/>
            </w:rPr>
          </w:rPrChange>
        </w:rPr>
        <w:t xml:space="preserve"> 8 motoare</w:t>
      </w:r>
      <w:ins w:id="567" w:author="stbrassai" w:date="2015-06-23T23:58:00Z">
        <w:r>
          <w:rPr>
            <w:rFonts w:ascii="Times New Roman" w:hAnsi="Times New Roman" w:cs="Times New Roman"/>
            <w:lang w:val="ro-RO"/>
          </w:rPr>
          <w:t xml:space="preserve"> de curent contiunu</w:t>
        </w:r>
      </w:ins>
      <w:r w:rsidR="00436075" w:rsidRPr="001A39E1">
        <w:rPr>
          <w:rFonts w:ascii="Times New Roman" w:hAnsi="Times New Roman" w:cs="Times New Roman"/>
          <w:lang w:val="ro-RO"/>
          <w:rPrChange w:id="568" w:author="stbrassai" w:date="2015-06-23T23:51:00Z">
            <w:rPr>
              <w:rFonts w:ascii="Times New Roman" w:hAnsi="Times New Roman" w:cs="Times New Roman"/>
            </w:rPr>
          </w:rPrChange>
        </w:rPr>
        <w:t xml:space="preserve">, </w:t>
      </w:r>
      <w:ins w:id="569" w:author="stbrassai" w:date="2015-06-24T07:02:00Z">
        <w:r w:rsidR="00BD16E0">
          <w:rPr>
            <w:rFonts w:ascii="Times New Roman" w:hAnsi="Times New Roman" w:cs="Times New Roman"/>
            <w:lang w:val="ro-RO"/>
          </w:rPr>
          <w:t xml:space="preserve">care </w:t>
        </w:r>
      </w:ins>
      <w:r w:rsidR="00436075" w:rsidRPr="001A39E1">
        <w:rPr>
          <w:rFonts w:ascii="Times New Roman" w:hAnsi="Times New Roman" w:cs="Times New Roman"/>
          <w:lang w:val="ro-RO"/>
          <w:rPrChange w:id="570" w:author="stbrassai" w:date="2015-06-23T23:51:00Z">
            <w:rPr>
              <w:rFonts w:ascii="Times New Roman" w:hAnsi="Times New Roman" w:cs="Times New Roman"/>
            </w:rPr>
          </w:rPrChange>
        </w:rPr>
        <w:t xml:space="preserve">primeşte şi prelucrează datele de la sistemul ZYBO, </w:t>
      </w:r>
      <w:r w:rsidR="00436075" w:rsidRPr="0079441E">
        <w:rPr>
          <w:rFonts w:ascii="Times New Roman" w:hAnsi="Times New Roman" w:cs="Times New Roman"/>
          <w:highlight w:val="yellow"/>
          <w:lang w:val="ro-RO"/>
          <w:rPrChange w:id="571" w:author="stbrassai" w:date="2015-06-23T23:59:00Z">
            <w:rPr>
              <w:rFonts w:ascii="Times New Roman" w:hAnsi="Times New Roman" w:cs="Times New Roman"/>
            </w:rPr>
          </w:rPrChange>
        </w:rPr>
        <w:t>apoi efectuează intervenţia corespunzătoare</w:t>
      </w:r>
      <w:r w:rsidR="00436075" w:rsidRPr="001A39E1">
        <w:rPr>
          <w:rFonts w:ascii="Times New Roman" w:hAnsi="Times New Roman" w:cs="Times New Roman"/>
          <w:lang w:val="ro-RO"/>
          <w:rPrChange w:id="572" w:author="stbrassai" w:date="2015-06-23T23:51:00Z">
            <w:rPr>
              <w:rFonts w:ascii="Times New Roman" w:hAnsi="Times New Roman" w:cs="Times New Roman"/>
            </w:rPr>
          </w:rPrChange>
        </w:rPr>
        <w:t>.</w:t>
      </w:r>
      <w:ins w:id="573" w:author="stbrassai" w:date="2015-06-24T07:02:00Z">
        <w:r w:rsidR="00BD16E0">
          <w:rPr>
            <w:rFonts w:ascii="Times New Roman" w:hAnsi="Times New Roman" w:cs="Times New Roman"/>
            <w:lang w:val="ro-RO"/>
          </w:rPr>
          <w:t xml:space="preserve"> </w:t>
        </w:r>
      </w:ins>
    </w:p>
    <w:p w14:paraId="162EE401" w14:textId="322FFD1A" w:rsidR="00436075" w:rsidRPr="001A39E1" w:rsidRDefault="00436075" w:rsidP="00436075">
      <w:pPr>
        <w:spacing w:line="360" w:lineRule="auto"/>
        <w:rPr>
          <w:rFonts w:ascii="Times New Roman" w:hAnsi="Times New Roman" w:cs="Times New Roman"/>
          <w:lang w:val="ro-RO"/>
          <w:rPrChange w:id="574" w:author="stbrassai" w:date="2015-06-23T23:51:00Z">
            <w:rPr>
              <w:rFonts w:ascii="Times New Roman" w:hAnsi="Times New Roman" w:cs="Times New Roman"/>
            </w:rPr>
          </w:rPrChange>
        </w:rPr>
      </w:pPr>
      <w:r w:rsidRPr="001A39E1">
        <w:rPr>
          <w:rFonts w:ascii="Times New Roman" w:hAnsi="Times New Roman" w:cs="Times New Roman"/>
          <w:lang w:val="ro-RO"/>
          <w:rPrChange w:id="575" w:author="stbrassai" w:date="2015-06-23T23:51:00Z">
            <w:rPr>
              <w:rFonts w:ascii="Times New Roman" w:hAnsi="Times New Roman" w:cs="Times New Roman"/>
            </w:rPr>
          </w:rPrChange>
        </w:rPr>
        <w:t xml:space="preserve">Sarcinile sistemului ZYBO sunt: colectarea datelor </w:t>
      </w:r>
      <w:del w:id="576" w:author="stbrassai" w:date="2015-06-23T23:59:00Z">
        <w:r w:rsidRPr="001A39E1" w:rsidDel="0079441E">
          <w:rPr>
            <w:rFonts w:ascii="Times New Roman" w:hAnsi="Times New Roman" w:cs="Times New Roman"/>
            <w:lang w:val="ro-RO"/>
            <w:rPrChange w:id="577" w:author="stbrassai" w:date="2015-06-23T23:51:00Z">
              <w:rPr>
                <w:rFonts w:ascii="Times New Roman" w:hAnsi="Times New Roman" w:cs="Times New Roman"/>
              </w:rPr>
            </w:rPrChange>
          </w:rPr>
          <w:delText>despre</w:delText>
        </w:r>
      </w:del>
      <w:ins w:id="578" w:author="stbrassai" w:date="2015-06-23T23:59:00Z">
        <w:r w:rsidR="0079441E">
          <w:rPr>
            <w:rFonts w:ascii="Times New Roman" w:hAnsi="Times New Roman" w:cs="Times New Roman"/>
            <w:lang w:val="ro-RO"/>
          </w:rPr>
          <w:t>de la</w:t>
        </w:r>
      </w:ins>
      <w:r w:rsidRPr="001A39E1">
        <w:rPr>
          <w:rFonts w:ascii="Times New Roman" w:hAnsi="Times New Roman" w:cs="Times New Roman"/>
          <w:lang w:val="ro-RO"/>
          <w:rPrChange w:id="579" w:author="stbrassai" w:date="2015-06-23T23:51:00Z">
            <w:rPr>
              <w:rFonts w:ascii="Times New Roman" w:hAnsi="Times New Roman" w:cs="Times New Roman"/>
            </w:rPr>
          </w:rPrChange>
        </w:rPr>
        <w:t xml:space="preserve"> senzori </w:t>
      </w:r>
      <w:del w:id="580" w:author="stbrassai" w:date="2015-06-23T23:59:00Z">
        <w:r w:rsidRPr="001A39E1" w:rsidDel="0079441E">
          <w:rPr>
            <w:rFonts w:ascii="Times New Roman" w:hAnsi="Times New Roman" w:cs="Times New Roman"/>
            <w:lang w:val="ro-RO"/>
            <w:rPrChange w:id="581" w:author="stbrassai" w:date="2015-06-23T23:51:00Z">
              <w:rPr>
                <w:rFonts w:ascii="Times New Roman" w:hAnsi="Times New Roman" w:cs="Times New Roman"/>
              </w:rPr>
            </w:rPrChange>
          </w:rPr>
          <w:delText xml:space="preserve">complexe </w:delText>
        </w:r>
      </w:del>
      <w:r w:rsidRPr="001A39E1">
        <w:rPr>
          <w:rFonts w:ascii="Times New Roman" w:hAnsi="Times New Roman" w:cs="Times New Roman"/>
          <w:lang w:val="ro-RO"/>
          <w:rPrChange w:id="582" w:author="stbrassai" w:date="2015-06-23T23:51:00Z">
            <w:rPr>
              <w:rFonts w:ascii="Times New Roman" w:hAnsi="Times New Roman" w:cs="Times New Roman"/>
            </w:rPr>
          </w:rPrChange>
        </w:rPr>
        <w:t>(giroscop, modulul GPS) şi comunicarea prin Ethernet.</w:t>
      </w:r>
    </w:p>
    <w:p w14:paraId="1FEDB795" w14:textId="1954305E" w:rsidR="00436075" w:rsidRPr="001A39E1" w:rsidRDefault="00436075" w:rsidP="00436075">
      <w:pPr>
        <w:spacing w:line="360" w:lineRule="auto"/>
        <w:rPr>
          <w:rFonts w:ascii="Times New Roman" w:hAnsi="Times New Roman" w:cs="Times New Roman"/>
          <w:lang w:val="ro-RO"/>
          <w:rPrChange w:id="583" w:author="stbrassai" w:date="2015-06-23T23:51:00Z">
            <w:rPr>
              <w:rFonts w:ascii="Times New Roman" w:hAnsi="Times New Roman" w:cs="Times New Roman"/>
            </w:rPr>
          </w:rPrChange>
        </w:rPr>
      </w:pPr>
      <w:r w:rsidRPr="001A39E1">
        <w:rPr>
          <w:rFonts w:ascii="Times New Roman" w:hAnsi="Times New Roman" w:cs="Times New Roman"/>
          <w:lang w:val="ro-RO"/>
          <w:rPrChange w:id="584" w:author="stbrassai" w:date="2015-06-23T23:51:00Z">
            <w:rPr>
              <w:rFonts w:ascii="Times New Roman" w:hAnsi="Times New Roman" w:cs="Times New Roman"/>
            </w:rPr>
          </w:rPrChange>
        </w:rPr>
        <w:tab/>
        <w:t>Este necesar</w:t>
      </w:r>
      <w:ins w:id="585" w:author="stbrassai" w:date="2015-06-24T07:02:00Z">
        <w:r w:rsidR="00BD16E0">
          <w:rPr>
            <w:rFonts w:ascii="Times New Roman" w:hAnsi="Times New Roman" w:cs="Times New Roman"/>
            <w:lang w:val="ro-RO"/>
          </w:rPr>
          <w:t>ă</w:t>
        </w:r>
      </w:ins>
      <w:r w:rsidRPr="001A39E1">
        <w:rPr>
          <w:rFonts w:ascii="Times New Roman" w:hAnsi="Times New Roman" w:cs="Times New Roman"/>
          <w:lang w:val="ro-RO"/>
          <w:rPrChange w:id="586" w:author="stbrassai" w:date="2015-06-23T23:51:00Z">
            <w:rPr>
              <w:rFonts w:ascii="Times New Roman" w:hAnsi="Times New Roman" w:cs="Times New Roman"/>
            </w:rPr>
          </w:rPrChange>
        </w:rPr>
        <w:t xml:space="preserve"> reglarea poziţiei a celor patru motoare a</w:t>
      </w:r>
      <w:ins w:id="587" w:author="stbrassai" w:date="2015-06-24T07:02:00Z">
        <w:r w:rsidR="00BD16E0">
          <w:rPr>
            <w:rFonts w:ascii="Times New Roman" w:hAnsi="Times New Roman" w:cs="Times New Roman"/>
            <w:lang w:val="ro-RO"/>
          </w:rPr>
          <w:t>le</w:t>
        </w:r>
      </w:ins>
      <w:r w:rsidRPr="001A39E1">
        <w:rPr>
          <w:rFonts w:ascii="Times New Roman" w:hAnsi="Times New Roman" w:cs="Times New Roman"/>
          <w:lang w:val="ro-RO"/>
          <w:rPrChange w:id="588" w:author="stbrassai" w:date="2015-06-23T23:51:00Z">
            <w:rPr>
              <w:rFonts w:ascii="Times New Roman" w:hAnsi="Times New Roman" w:cs="Times New Roman"/>
            </w:rPr>
          </w:rPrChange>
        </w:rPr>
        <w:t xml:space="preserve"> robotului</w:t>
      </w:r>
      <w:ins w:id="589" w:author="stbrassai" w:date="2015-06-24T00:13:00Z">
        <w:r w:rsidR="009A1030">
          <w:rPr>
            <w:rFonts w:ascii="Times New Roman" w:hAnsi="Times New Roman" w:cs="Times New Roman"/>
            <w:lang w:val="ro-RO"/>
          </w:rPr>
          <w:t>, regulatoare</w:t>
        </w:r>
      </w:ins>
      <w:r w:rsidRPr="001A39E1">
        <w:rPr>
          <w:rFonts w:ascii="Times New Roman" w:hAnsi="Times New Roman" w:cs="Times New Roman"/>
          <w:lang w:val="ro-RO"/>
          <w:rPrChange w:id="590" w:author="stbrassai" w:date="2015-06-23T23:51:00Z">
            <w:rPr>
              <w:rFonts w:ascii="Times New Roman" w:hAnsi="Times New Roman" w:cs="Times New Roman"/>
            </w:rPr>
          </w:rPrChange>
        </w:rPr>
        <w:t xml:space="preserve"> realizat</w:t>
      </w:r>
      <w:ins w:id="591" w:author="stbrassai" w:date="2015-06-24T00:14:00Z">
        <w:r w:rsidR="009A1030">
          <w:rPr>
            <w:rFonts w:ascii="Times New Roman" w:hAnsi="Times New Roman" w:cs="Times New Roman"/>
            <w:lang w:val="ro-RO"/>
          </w:rPr>
          <w:t>e</w:t>
        </w:r>
      </w:ins>
      <w:r w:rsidRPr="001A39E1">
        <w:rPr>
          <w:rFonts w:ascii="Times New Roman" w:hAnsi="Times New Roman" w:cs="Times New Roman"/>
          <w:lang w:val="ro-RO"/>
          <w:rPrChange w:id="592" w:author="stbrassai" w:date="2015-06-23T23:51:00Z">
            <w:rPr>
              <w:rFonts w:ascii="Times New Roman" w:hAnsi="Times New Roman" w:cs="Times New Roman"/>
            </w:rPr>
          </w:rPrChange>
        </w:rPr>
        <w:t xml:space="preserve"> </w:t>
      </w:r>
      <w:del w:id="593" w:author="stbrassai" w:date="2015-06-24T00:14:00Z">
        <w:r w:rsidRPr="001A39E1" w:rsidDel="009A1030">
          <w:rPr>
            <w:rFonts w:ascii="Times New Roman" w:hAnsi="Times New Roman" w:cs="Times New Roman"/>
            <w:lang w:val="ro-RO"/>
            <w:rPrChange w:id="594" w:author="stbrassai" w:date="2015-06-23T23:51:00Z">
              <w:rPr>
                <w:rFonts w:ascii="Times New Roman" w:hAnsi="Times New Roman" w:cs="Times New Roman"/>
              </w:rPr>
            </w:rPrChange>
          </w:rPr>
          <w:delText>cu u</w:delText>
        </w:r>
      </w:del>
      <w:ins w:id="595" w:author="stbrassai" w:date="2015-06-24T00:14:00Z">
        <w:r w:rsidR="009A1030">
          <w:rPr>
            <w:rFonts w:ascii="Times New Roman" w:hAnsi="Times New Roman" w:cs="Times New Roman"/>
            <w:lang w:val="ro-RO"/>
          </w:rPr>
          <w:t>î</w:t>
        </w:r>
      </w:ins>
      <w:r w:rsidRPr="001A39E1">
        <w:rPr>
          <w:rFonts w:ascii="Times New Roman" w:hAnsi="Times New Roman" w:cs="Times New Roman"/>
          <w:lang w:val="ro-RO"/>
          <w:rPrChange w:id="596" w:author="stbrassai" w:date="2015-06-23T23:51:00Z">
            <w:rPr>
              <w:rFonts w:ascii="Times New Roman" w:hAnsi="Times New Roman" w:cs="Times New Roman"/>
            </w:rPr>
          </w:rPrChange>
        </w:rPr>
        <w:t>n hard</w:t>
      </w:r>
      <w:del w:id="597" w:author="stbrassai" w:date="2015-06-24T00:14:00Z">
        <w:r w:rsidRPr="001A39E1" w:rsidDel="009A1030">
          <w:rPr>
            <w:rFonts w:ascii="Times New Roman" w:hAnsi="Times New Roman" w:cs="Times New Roman"/>
            <w:lang w:val="ro-RO"/>
            <w:rPrChange w:id="598" w:author="stbrassai" w:date="2015-06-23T23:51:00Z">
              <w:rPr>
                <w:rFonts w:ascii="Times New Roman" w:hAnsi="Times New Roman" w:cs="Times New Roman"/>
              </w:rPr>
            </w:rPrChange>
          </w:rPr>
          <w:delText>ver</w:delText>
        </w:r>
      </w:del>
      <w:ins w:id="599" w:author="stbrassai" w:date="2015-06-24T00:14:00Z">
        <w:r w:rsidR="009A1030">
          <w:rPr>
            <w:rFonts w:ascii="Times New Roman" w:hAnsi="Times New Roman" w:cs="Times New Roman"/>
            <w:lang w:val="ro-RO"/>
          </w:rPr>
          <w:t>ware reconfigurabil</w:t>
        </w:r>
      </w:ins>
      <w:del w:id="600" w:author="stbrassai" w:date="2015-06-24T00:14:00Z">
        <w:r w:rsidRPr="001A39E1" w:rsidDel="009A1030">
          <w:rPr>
            <w:rFonts w:ascii="Times New Roman" w:hAnsi="Times New Roman" w:cs="Times New Roman"/>
            <w:lang w:val="ro-RO"/>
            <w:rPrChange w:id="601" w:author="stbrassai" w:date="2015-06-23T23:51:00Z">
              <w:rPr>
                <w:rFonts w:ascii="Times New Roman" w:hAnsi="Times New Roman" w:cs="Times New Roman"/>
              </w:rPr>
            </w:rPrChange>
          </w:rPr>
          <w:delText xml:space="preserve"> automat</w:delText>
        </w:r>
      </w:del>
      <w:r w:rsidRPr="001A39E1">
        <w:rPr>
          <w:rFonts w:ascii="Times New Roman" w:hAnsi="Times New Roman" w:cs="Times New Roman"/>
          <w:lang w:val="ro-RO"/>
          <w:rPrChange w:id="602" w:author="stbrassai" w:date="2015-06-23T23:51:00Z">
            <w:rPr>
              <w:rFonts w:ascii="Times New Roman" w:hAnsi="Times New Roman" w:cs="Times New Roman"/>
            </w:rPr>
          </w:rPrChange>
        </w:rPr>
        <w:t>. De asemenea este necesar</w:t>
      </w:r>
      <w:ins w:id="603" w:author="stbrassai" w:date="2015-06-24T07:02:00Z">
        <w:r w:rsidR="00BD16E0">
          <w:rPr>
            <w:rFonts w:ascii="Times New Roman" w:hAnsi="Times New Roman" w:cs="Times New Roman"/>
            <w:lang w:val="ro-RO"/>
          </w:rPr>
          <w:t>ă</w:t>
        </w:r>
      </w:ins>
      <w:r w:rsidRPr="001A39E1">
        <w:rPr>
          <w:rFonts w:ascii="Times New Roman" w:hAnsi="Times New Roman" w:cs="Times New Roman"/>
          <w:lang w:val="ro-RO"/>
          <w:rPrChange w:id="604" w:author="stbrassai" w:date="2015-06-23T23:51:00Z">
            <w:rPr>
              <w:rFonts w:ascii="Times New Roman" w:hAnsi="Times New Roman" w:cs="Times New Roman"/>
            </w:rPr>
          </w:rPrChange>
        </w:rPr>
        <w:t xml:space="preserve"> </w:t>
      </w:r>
      <w:del w:id="605" w:author="stbrassai" w:date="2015-06-24T00:14:00Z">
        <w:r w:rsidRPr="001A39E1" w:rsidDel="009A1030">
          <w:rPr>
            <w:rFonts w:ascii="Times New Roman" w:hAnsi="Times New Roman" w:cs="Times New Roman"/>
            <w:lang w:val="ro-RO"/>
            <w:rPrChange w:id="606" w:author="stbrassai" w:date="2015-06-23T23:51:00Z">
              <w:rPr>
                <w:rFonts w:ascii="Times New Roman" w:hAnsi="Times New Roman" w:cs="Times New Roman"/>
              </w:rPr>
            </w:rPrChange>
          </w:rPr>
          <w:delText xml:space="preserve">şi </w:delText>
        </w:r>
      </w:del>
      <w:r w:rsidRPr="001A39E1">
        <w:rPr>
          <w:rFonts w:ascii="Times New Roman" w:hAnsi="Times New Roman" w:cs="Times New Roman"/>
          <w:lang w:val="ro-RO"/>
          <w:rPrChange w:id="607" w:author="stbrassai" w:date="2015-06-23T23:51:00Z">
            <w:rPr>
              <w:rFonts w:ascii="Times New Roman" w:hAnsi="Times New Roman" w:cs="Times New Roman"/>
            </w:rPr>
          </w:rPrChange>
        </w:rPr>
        <w:t>reglarea</w:t>
      </w:r>
      <w:ins w:id="608" w:author="stbrassai" w:date="2015-06-24T00:14:00Z">
        <w:r w:rsidR="009A1030">
          <w:rPr>
            <w:rFonts w:ascii="Times New Roman" w:hAnsi="Times New Roman" w:cs="Times New Roman"/>
            <w:lang w:val="ro-RO"/>
          </w:rPr>
          <w:t xml:space="preserve"> vitezei la patru motoare realizate cu regulatoare</w:t>
        </w:r>
      </w:ins>
      <w:r w:rsidRPr="001A39E1">
        <w:rPr>
          <w:rFonts w:ascii="Times New Roman" w:hAnsi="Times New Roman" w:cs="Times New Roman"/>
          <w:lang w:val="ro-RO"/>
          <w:rPrChange w:id="609" w:author="stbrassai" w:date="2015-06-23T23:51:00Z">
            <w:rPr>
              <w:rFonts w:ascii="Times New Roman" w:hAnsi="Times New Roman" w:cs="Times New Roman"/>
            </w:rPr>
          </w:rPrChange>
        </w:rPr>
        <w:t xml:space="preserve"> tip PID</w:t>
      </w:r>
      <w:ins w:id="610" w:author="stbrassai" w:date="2015-06-24T00:16:00Z">
        <w:r w:rsidR="009A1030">
          <w:rPr>
            <w:rFonts w:ascii="Times New Roman" w:hAnsi="Times New Roman" w:cs="Times New Roman"/>
            <w:lang w:val="ro-RO"/>
          </w:rPr>
          <w:t>, de asemenea implementate în hardware reconfigurabil</w:t>
        </w:r>
      </w:ins>
      <w:del w:id="611" w:author="stbrassai" w:date="2015-06-24T00:16:00Z">
        <w:r w:rsidRPr="001A39E1" w:rsidDel="009A1030">
          <w:rPr>
            <w:rFonts w:ascii="Times New Roman" w:hAnsi="Times New Roman" w:cs="Times New Roman"/>
            <w:lang w:val="ro-RO"/>
            <w:rPrChange w:id="612" w:author="stbrassai" w:date="2015-06-23T23:51:00Z">
              <w:rPr>
                <w:rFonts w:ascii="Times New Roman" w:hAnsi="Times New Roman" w:cs="Times New Roman"/>
              </w:rPr>
            </w:rPrChange>
          </w:rPr>
          <w:delText xml:space="preserve"> a vitezelor la patru motoare</w:delText>
        </w:r>
      </w:del>
      <w:r w:rsidRPr="001A39E1">
        <w:rPr>
          <w:rFonts w:ascii="Times New Roman" w:hAnsi="Times New Roman" w:cs="Times New Roman"/>
          <w:lang w:val="ro-RO"/>
          <w:rPrChange w:id="613" w:author="stbrassai" w:date="2015-06-23T23:51:00Z">
            <w:rPr>
              <w:rFonts w:ascii="Times New Roman" w:hAnsi="Times New Roman" w:cs="Times New Roman"/>
            </w:rPr>
          </w:rPrChange>
        </w:rPr>
        <w:t xml:space="preserve">. </w:t>
      </w:r>
      <w:del w:id="614" w:author="stbrassai" w:date="2015-06-24T00:00:00Z">
        <w:r w:rsidRPr="001A39E1" w:rsidDel="0079441E">
          <w:rPr>
            <w:rFonts w:ascii="Times New Roman" w:hAnsi="Times New Roman" w:cs="Times New Roman"/>
            <w:lang w:val="ro-RO"/>
            <w:rPrChange w:id="615" w:author="stbrassai" w:date="2015-06-23T23:51:00Z">
              <w:rPr>
                <w:rFonts w:ascii="Times New Roman" w:hAnsi="Times New Roman" w:cs="Times New Roman"/>
              </w:rPr>
            </w:rPrChange>
          </w:rPr>
          <w:delText xml:space="preserve">. </w:delText>
        </w:r>
      </w:del>
      <w:del w:id="616" w:author="stbrassai" w:date="2015-06-24T00:18:00Z">
        <w:r w:rsidRPr="001A39E1" w:rsidDel="00263D20">
          <w:rPr>
            <w:rFonts w:ascii="Times New Roman" w:hAnsi="Times New Roman" w:cs="Times New Roman"/>
            <w:lang w:val="ro-RO"/>
            <w:rPrChange w:id="617" w:author="stbrassai" w:date="2015-06-23T23:51:00Z">
              <w:rPr>
                <w:rFonts w:ascii="Times New Roman" w:hAnsi="Times New Roman" w:cs="Times New Roman"/>
              </w:rPr>
            </w:rPrChange>
          </w:rPr>
          <w:delText xml:space="preserve">Am ales un sistem cu o </w:delText>
        </w:r>
      </w:del>
      <w:ins w:id="618" w:author="stbrassai" w:date="2015-06-24T00:18:00Z">
        <w:r w:rsidR="00263D20">
          <w:rPr>
            <w:rFonts w:ascii="Times New Roman" w:hAnsi="Times New Roman" w:cs="Times New Roman"/>
            <w:lang w:val="ro-RO"/>
          </w:rPr>
          <w:t xml:space="preserve">În </w:t>
        </w:r>
      </w:ins>
      <w:r w:rsidRPr="001A39E1">
        <w:rPr>
          <w:rFonts w:ascii="Times New Roman" w:hAnsi="Times New Roman" w:cs="Times New Roman"/>
          <w:lang w:val="ro-RO"/>
          <w:rPrChange w:id="619" w:author="stbrassai" w:date="2015-06-23T23:51:00Z">
            <w:rPr>
              <w:rFonts w:ascii="Times New Roman" w:hAnsi="Times New Roman" w:cs="Times New Roman"/>
            </w:rPr>
          </w:rPrChange>
        </w:rPr>
        <w:t>bucl</w:t>
      </w:r>
      <w:ins w:id="620" w:author="stbrassai" w:date="2015-06-24T07:03:00Z">
        <w:r w:rsidR="00BD16E0">
          <w:rPr>
            <w:rFonts w:ascii="Times New Roman" w:hAnsi="Times New Roman" w:cs="Times New Roman"/>
            <w:lang w:val="ro-RO"/>
          </w:rPr>
          <w:t>a</w:t>
        </w:r>
      </w:ins>
      <w:del w:id="621" w:author="stbrassai" w:date="2015-06-24T07:03:00Z">
        <w:r w:rsidRPr="001A39E1" w:rsidDel="00BD16E0">
          <w:rPr>
            <w:rFonts w:ascii="Times New Roman" w:hAnsi="Times New Roman" w:cs="Times New Roman"/>
            <w:lang w:val="ro-RO"/>
            <w:rPrChange w:id="622" w:author="stbrassai" w:date="2015-06-23T23:51:00Z">
              <w:rPr>
                <w:rFonts w:ascii="Times New Roman" w:hAnsi="Times New Roman" w:cs="Times New Roman"/>
              </w:rPr>
            </w:rPrChange>
          </w:rPr>
          <w:delText>ă</w:delText>
        </w:r>
      </w:del>
      <w:r w:rsidRPr="001A39E1">
        <w:rPr>
          <w:rFonts w:ascii="Times New Roman" w:hAnsi="Times New Roman" w:cs="Times New Roman"/>
          <w:lang w:val="ro-RO"/>
          <w:rPrChange w:id="623" w:author="stbrassai" w:date="2015-06-23T23:51:00Z">
            <w:rPr>
              <w:rFonts w:ascii="Times New Roman" w:hAnsi="Times New Roman" w:cs="Times New Roman"/>
            </w:rPr>
          </w:rPrChange>
        </w:rPr>
        <w:t xml:space="preserve"> de control, </w:t>
      </w:r>
      <w:del w:id="624" w:author="stbrassai" w:date="2015-06-24T00:19:00Z">
        <w:r w:rsidRPr="001A39E1" w:rsidDel="00263D20">
          <w:rPr>
            <w:rFonts w:ascii="Times New Roman" w:hAnsi="Times New Roman" w:cs="Times New Roman"/>
            <w:lang w:val="ro-RO"/>
            <w:rPrChange w:id="625" w:author="stbrassai" w:date="2015-06-23T23:51:00Z">
              <w:rPr>
                <w:rFonts w:ascii="Times New Roman" w:hAnsi="Times New Roman" w:cs="Times New Roman"/>
              </w:rPr>
            </w:rPrChange>
          </w:rPr>
          <w:delText xml:space="preserve">iar </w:delText>
        </w:r>
      </w:del>
      <w:r w:rsidRPr="001A39E1">
        <w:rPr>
          <w:rFonts w:ascii="Times New Roman" w:hAnsi="Times New Roman" w:cs="Times New Roman"/>
          <w:lang w:val="ro-RO"/>
          <w:rPrChange w:id="626" w:author="stbrassai" w:date="2015-06-23T23:51:00Z">
            <w:rPr>
              <w:rFonts w:ascii="Times New Roman" w:hAnsi="Times New Roman" w:cs="Times New Roman"/>
            </w:rPr>
          </w:rPrChange>
        </w:rPr>
        <w:t xml:space="preserve">feed-backul </w:t>
      </w:r>
      <w:del w:id="627" w:author="stbrassai" w:date="2015-06-24T00:19:00Z">
        <w:r w:rsidRPr="001A39E1" w:rsidDel="00263D20">
          <w:rPr>
            <w:rFonts w:ascii="Times New Roman" w:hAnsi="Times New Roman" w:cs="Times New Roman"/>
            <w:lang w:val="ro-RO"/>
            <w:rPrChange w:id="628" w:author="stbrassai" w:date="2015-06-23T23:51:00Z">
              <w:rPr>
                <w:rFonts w:ascii="Times New Roman" w:hAnsi="Times New Roman" w:cs="Times New Roman"/>
              </w:rPr>
            </w:rPrChange>
          </w:rPr>
          <w:delText>am</w:delText>
        </w:r>
      </w:del>
      <w:ins w:id="629" w:author="stbrassai" w:date="2015-06-24T00:19:00Z">
        <w:r w:rsidR="00263D20">
          <w:rPr>
            <w:rFonts w:ascii="Times New Roman" w:hAnsi="Times New Roman" w:cs="Times New Roman"/>
            <w:lang w:val="ro-RO"/>
          </w:rPr>
          <w:t>este</w:t>
        </w:r>
      </w:ins>
      <w:r w:rsidRPr="001A39E1">
        <w:rPr>
          <w:rFonts w:ascii="Times New Roman" w:hAnsi="Times New Roman" w:cs="Times New Roman"/>
          <w:lang w:val="ro-RO"/>
          <w:rPrChange w:id="630" w:author="stbrassai" w:date="2015-06-23T23:51:00Z">
            <w:rPr>
              <w:rFonts w:ascii="Times New Roman" w:hAnsi="Times New Roman" w:cs="Times New Roman"/>
            </w:rPr>
          </w:rPrChange>
        </w:rPr>
        <w:t xml:space="preserve"> realizat </w:t>
      </w:r>
      <w:del w:id="631" w:author="stbrassai" w:date="2015-06-24T00:19:00Z">
        <w:r w:rsidRPr="001A39E1" w:rsidDel="00263D20">
          <w:rPr>
            <w:rFonts w:ascii="Times New Roman" w:hAnsi="Times New Roman" w:cs="Times New Roman"/>
            <w:lang w:val="ro-RO"/>
            <w:rPrChange w:id="632" w:author="stbrassai" w:date="2015-06-23T23:51:00Z">
              <w:rPr>
                <w:rFonts w:ascii="Times New Roman" w:hAnsi="Times New Roman" w:cs="Times New Roman"/>
              </w:rPr>
            </w:rPrChange>
          </w:rPr>
          <w:delText>cu</w:delText>
        </w:r>
      </w:del>
      <w:ins w:id="633" w:author="stbrassai" w:date="2015-06-24T00:19:00Z">
        <w:r w:rsidR="00263D20">
          <w:rPr>
            <w:rFonts w:ascii="Times New Roman" w:hAnsi="Times New Roman" w:cs="Times New Roman"/>
            <w:lang w:val="ro-RO"/>
          </w:rPr>
          <w:t>prin</w:t>
        </w:r>
      </w:ins>
      <w:r w:rsidRPr="001A39E1">
        <w:rPr>
          <w:rFonts w:ascii="Times New Roman" w:hAnsi="Times New Roman" w:cs="Times New Roman"/>
          <w:lang w:val="ro-RO"/>
          <w:rPrChange w:id="634" w:author="stbrassai" w:date="2015-06-23T23:51:00Z">
            <w:rPr>
              <w:rFonts w:ascii="Times New Roman" w:hAnsi="Times New Roman" w:cs="Times New Roman"/>
            </w:rPr>
          </w:rPrChange>
        </w:rPr>
        <w:t xml:space="preserve"> </w:t>
      </w:r>
      <w:del w:id="635" w:author="stbrassai" w:date="2015-06-24T00:12:00Z">
        <w:r w:rsidRPr="001A39E1" w:rsidDel="009A1030">
          <w:rPr>
            <w:rFonts w:ascii="Times New Roman" w:hAnsi="Times New Roman" w:cs="Times New Roman"/>
            <w:lang w:val="ro-RO"/>
            <w:rPrChange w:id="636" w:author="stbrassai" w:date="2015-06-23T23:51:00Z">
              <w:rPr>
                <w:rFonts w:ascii="Times New Roman" w:hAnsi="Times New Roman" w:cs="Times New Roman"/>
              </w:rPr>
            </w:rPrChange>
          </w:rPr>
          <w:delText>un emiţător</w:delText>
        </w:r>
      </w:del>
      <w:ins w:id="637" w:author="stbrassai" w:date="2015-06-24T00:12:00Z">
        <w:r w:rsidR="009A1030">
          <w:rPr>
            <w:rFonts w:ascii="Times New Roman" w:hAnsi="Times New Roman" w:cs="Times New Roman"/>
            <w:lang w:val="ro-RO"/>
          </w:rPr>
          <w:t>encoder</w:t>
        </w:r>
      </w:ins>
      <w:r w:rsidRPr="001A39E1">
        <w:rPr>
          <w:rFonts w:ascii="Times New Roman" w:hAnsi="Times New Roman" w:cs="Times New Roman"/>
          <w:lang w:val="ro-RO"/>
          <w:rPrChange w:id="638" w:author="stbrassai" w:date="2015-06-23T23:51:00Z">
            <w:rPr>
              <w:rFonts w:ascii="Times New Roman" w:hAnsi="Times New Roman" w:cs="Times New Roman"/>
            </w:rPr>
          </w:rPrChange>
        </w:rPr>
        <w:t xml:space="preserve"> incremental. Am folosit regulator de tip PID pentru reglarea vitezei și o </w:t>
      </w:r>
      <w:r w:rsidRPr="00263D20">
        <w:rPr>
          <w:rFonts w:ascii="Times New Roman" w:hAnsi="Times New Roman" w:cs="Times New Roman"/>
          <w:highlight w:val="yellow"/>
          <w:lang w:val="ro-RO"/>
          <w:rPrChange w:id="639" w:author="stbrassai" w:date="2015-06-24T00:19:00Z">
            <w:rPr>
              <w:rFonts w:ascii="Times New Roman" w:hAnsi="Times New Roman" w:cs="Times New Roman"/>
            </w:rPr>
          </w:rPrChange>
        </w:rPr>
        <w:t>automată hardware</w:t>
      </w:r>
      <w:r w:rsidRPr="001A39E1">
        <w:rPr>
          <w:rFonts w:ascii="Times New Roman" w:hAnsi="Times New Roman" w:cs="Times New Roman"/>
          <w:lang w:val="ro-RO"/>
          <w:rPrChange w:id="640" w:author="stbrassai" w:date="2015-06-23T23:51:00Z">
            <w:rPr>
              <w:rFonts w:ascii="Times New Roman" w:hAnsi="Times New Roman" w:cs="Times New Roman"/>
            </w:rPr>
          </w:rPrChange>
        </w:rPr>
        <w:t xml:space="preserve"> pentru reglarea poziției.</w:t>
      </w:r>
    </w:p>
    <w:p w14:paraId="52BD695E" w14:textId="7D559B60" w:rsidR="0048426F" w:rsidRPr="001A39E1" w:rsidRDefault="00436075" w:rsidP="0048426F">
      <w:pPr>
        <w:spacing w:line="360" w:lineRule="auto"/>
        <w:ind w:firstLine="720"/>
        <w:rPr>
          <w:rFonts w:ascii="Times New Roman" w:hAnsi="Times New Roman" w:cs="Times New Roman"/>
          <w:lang w:val="ro-RO"/>
          <w:rPrChange w:id="641" w:author="stbrassai" w:date="2015-06-23T23:51:00Z">
            <w:rPr>
              <w:rFonts w:ascii="Times New Roman" w:hAnsi="Times New Roman" w:cs="Times New Roman"/>
            </w:rPr>
          </w:rPrChange>
        </w:rPr>
      </w:pPr>
      <w:r w:rsidRPr="001A39E1">
        <w:rPr>
          <w:rFonts w:ascii="Times New Roman" w:hAnsi="Times New Roman" w:cs="Times New Roman"/>
          <w:lang w:val="ro-RO"/>
          <w:rPrChange w:id="642" w:author="stbrassai" w:date="2015-06-23T23:51:00Z">
            <w:rPr>
              <w:rFonts w:ascii="Times New Roman" w:hAnsi="Times New Roman" w:cs="Times New Roman"/>
            </w:rPr>
          </w:rPrChange>
        </w:rPr>
        <w:t>Regulatoarele au fost</w:t>
      </w:r>
      <w:ins w:id="643" w:author="stbrassai" w:date="2015-06-24T00:21:00Z">
        <w:r w:rsidR="00EE2CE8">
          <w:rPr>
            <w:rFonts w:ascii="Times New Roman" w:hAnsi="Times New Roman" w:cs="Times New Roman"/>
            <w:lang w:val="ro-RO"/>
          </w:rPr>
          <w:t xml:space="preserve"> proiectate,</w:t>
        </w:r>
      </w:ins>
      <w:r w:rsidRPr="001A39E1">
        <w:rPr>
          <w:rFonts w:ascii="Times New Roman" w:hAnsi="Times New Roman" w:cs="Times New Roman"/>
          <w:lang w:val="ro-RO"/>
          <w:rPrChange w:id="644" w:author="stbrassai" w:date="2015-06-23T23:51:00Z">
            <w:rPr>
              <w:rFonts w:ascii="Times New Roman" w:hAnsi="Times New Roman" w:cs="Times New Roman"/>
            </w:rPr>
          </w:rPrChange>
        </w:rPr>
        <w:t xml:space="preserve"> realizate și simulate în System Generator. </w:t>
      </w:r>
      <w:ins w:id="645" w:author="stbrassai" w:date="2015-06-24T00:22:00Z">
        <w:r w:rsidR="00EE2CE8">
          <w:rPr>
            <w:rFonts w:ascii="Times New Roman" w:hAnsi="Times New Roman" w:cs="Times New Roman"/>
            <w:lang w:val="ro-RO"/>
          </w:rPr>
          <w:t>De asemenea testarea hardware s-a realizat prin efecuarea de măsurători</w:t>
        </w:r>
      </w:ins>
      <w:ins w:id="646" w:author="stbrassai" w:date="2015-06-24T00:24:00Z">
        <w:r w:rsidR="00EE2CE8">
          <w:rPr>
            <w:rFonts w:ascii="Times New Roman" w:hAnsi="Times New Roman" w:cs="Times New Roman"/>
            <w:lang w:val="ro-RO"/>
          </w:rPr>
          <w:t xml:space="preserve"> cu</w:t>
        </w:r>
      </w:ins>
      <w:del w:id="647" w:author="stbrassai" w:date="2015-06-24T00:24:00Z">
        <w:r w:rsidRPr="001A39E1" w:rsidDel="00EE2CE8">
          <w:rPr>
            <w:rFonts w:ascii="Times New Roman" w:hAnsi="Times New Roman" w:cs="Times New Roman"/>
            <w:lang w:val="ro-RO"/>
            <w:rPrChange w:id="648" w:author="stbrassai" w:date="2015-06-23T23:51:00Z">
              <w:rPr>
                <w:rFonts w:ascii="Times New Roman" w:hAnsi="Times New Roman" w:cs="Times New Roman"/>
              </w:rPr>
            </w:rPrChange>
          </w:rPr>
          <w:delText>Am făcut și măsurătoare pe partea de hardware, tot cu</w:delText>
        </w:r>
      </w:del>
      <w:r w:rsidRPr="001A39E1">
        <w:rPr>
          <w:rFonts w:ascii="Times New Roman" w:hAnsi="Times New Roman" w:cs="Times New Roman"/>
          <w:lang w:val="ro-RO"/>
          <w:rPrChange w:id="649" w:author="stbrassai" w:date="2015-06-23T23:51:00Z">
            <w:rPr>
              <w:rFonts w:ascii="Times New Roman" w:hAnsi="Times New Roman" w:cs="Times New Roman"/>
            </w:rPr>
          </w:rPrChange>
        </w:rPr>
        <w:t xml:space="preserve"> System Generator</w:t>
      </w:r>
      <w:ins w:id="650" w:author="stbrassai" w:date="2015-06-24T00:24:00Z">
        <w:r w:rsidR="00EE2CE8">
          <w:rPr>
            <w:rFonts w:ascii="Times New Roman" w:hAnsi="Times New Roman" w:cs="Times New Roman"/>
            <w:lang w:val="ro-RO"/>
          </w:rPr>
          <w:t xml:space="preserve"> </w:t>
        </w:r>
      </w:ins>
      <w:ins w:id="651" w:author="stbrassai" w:date="2015-06-24T00:25:00Z">
        <w:r w:rsidR="00EE2CE8">
          <w:rPr>
            <w:rFonts w:ascii="Times New Roman" w:hAnsi="Times New Roman" w:cs="Times New Roman"/>
            <w:lang w:val="ro-RO"/>
          </w:rPr>
          <w:t>prin co-simulare hardware</w:t>
        </w:r>
      </w:ins>
      <w:r w:rsidRPr="001A39E1">
        <w:rPr>
          <w:rFonts w:ascii="Times New Roman" w:hAnsi="Times New Roman" w:cs="Times New Roman"/>
          <w:lang w:val="ro-RO"/>
          <w:rPrChange w:id="652" w:author="stbrassai" w:date="2015-06-23T23:51:00Z">
            <w:rPr>
              <w:rFonts w:ascii="Times New Roman" w:hAnsi="Times New Roman" w:cs="Times New Roman"/>
            </w:rPr>
          </w:rPrChange>
        </w:rPr>
        <w:t>.</w:t>
      </w:r>
    </w:p>
    <w:p w14:paraId="5FA1950F" w14:textId="028EDA20" w:rsidR="0048426F" w:rsidRPr="001A39E1" w:rsidRDefault="0048426F" w:rsidP="0048426F">
      <w:pPr>
        <w:spacing w:line="360" w:lineRule="auto"/>
        <w:ind w:firstLine="720"/>
        <w:rPr>
          <w:rFonts w:ascii="Times New Roman" w:hAnsi="Times New Roman" w:cs="Times New Roman"/>
          <w:noProof/>
          <w:sz w:val="32"/>
          <w:szCs w:val="32"/>
          <w:lang w:val="ro-RO"/>
          <w:rPrChange w:id="653" w:author="stbrassai" w:date="2015-06-23T23:51:00Z">
            <w:rPr>
              <w:rFonts w:ascii="Times New Roman" w:hAnsi="Times New Roman" w:cs="Times New Roman"/>
              <w:noProof/>
              <w:sz w:val="32"/>
              <w:szCs w:val="32"/>
              <w:lang w:val="en-US"/>
            </w:rPr>
          </w:rPrChange>
        </w:rPr>
      </w:pPr>
      <w:del w:id="654" w:author="stbrassai" w:date="2015-06-24T00:07:00Z">
        <w:r w:rsidRPr="001A39E1" w:rsidDel="00F75ADA">
          <w:rPr>
            <w:rFonts w:ascii="Times New Roman" w:hAnsi="Times New Roman" w:cs="Times New Roman"/>
            <w:lang w:val="ro-RO"/>
            <w:rPrChange w:id="655" w:author="stbrassai" w:date="2015-06-23T23:51:00Z">
              <w:rPr>
                <w:rFonts w:ascii="Times New Roman" w:hAnsi="Times New Roman" w:cs="Times New Roman"/>
              </w:rPr>
            </w:rPrChange>
          </w:rPr>
          <w:tab/>
        </w:r>
      </w:del>
      <w:del w:id="656" w:author="stbrassai" w:date="2015-06-24T00:26:00Z">
        <w:r w:rsidR="00436075" w:rsidRPr="001A39E1" w:rsidDel="00312975">
          <w:rPr>
            <w:rFonts w:ascii="Times New Roman" w:hAnsi="Times New Roman" w:cs="Times New Roman"/>
            <w:lang w:val="ro-RO"/>
            <w:rPrChange w:id="657" w:author="stbrassai" w:date="2015-06-23T23:51:00Z">
              <w:rPr>
                <w:rFonts w:ascii="Times New Roman" w:hAnsi="Times New Roman" w:cs="Times New Roman"/>
              </w:rPr>
            </w:rPrChange>
          </w:rPr>
          <w:delText>R</w:delText>
        </w:r>
      </w:del>
      <w:ins w:id="658" w:author="stbrassai" w:date="2015-06-24T00:27:00Z">
        <w:r w:rsidR="00E76058">
          <w:rPr>
            <w:rFonts w:ascii="Times New Roman" w:hAnsi="Times New Roman" w:cs="Times New Roman"/>
            <w:lang w:val="ro-RO"/>
          </w:rPr>
          <w:t>R</w:t>
        </w:r>
      </w:ins>
      <w:r w:rsidR="00436075" w:rsidRPr="001A39E1">
        <w:rPr>
          <w:rFonts w:ascii="Times New Roman" w:hAnsi="Times New Roman" w:cs="Times New Roman"/>
          <w:lang w:val="ro-RO"/>
          <w:rPrChange w:id="659" w:author="stbrassai" w:date="2015-06-23T23:51:00Z">
            <w:rPr>
              <w:rFonts w:ascii="Times New Roman" w:hAnsi="Times New Roman" w:cs="Times New Roman"/>
            </w:rPr>
          </w:rPrChange>
        </w:rPr>
        <w:t xml:space="preserve">egulatorele de </w:t>
      </w:r>
      <w:ins w:id="660" w:author="stbrassai" w:date="2015-06-24T00:25:00Z">
        <w:r w:rsidR="00312975">
          <w:rPr>
            <w:rFonts w:ascii="Times New Roman" w:hAnsi="Times New Roman" w:cs="Times New Roman"/>
            <w:lang w:val="ro-RO"/>
          </w:rPr>
          <w:t xml:space="preserve">viteze </w:t>
        </w:r>
      </w:ins>
      <w:del w:id="661" w:author="stbrassai" w:date="2015-06-24T00:26:00Z">
        <w:r w:rsidR="00436075" w:rsidRPr="001A39E1" w:rsidDel="00312975">
          <w:rPr>
            <w:rFonts w:ascii="Times New Roman" w:hAnsi="Times New Roman" w:cs="Times New Roman"/>
            <w:lang w:val="ro-RO"/>
            <w:rPrChange w:id="662" w:author="stbrassai" w:date="2015-06-23T23:51:00Z">
              <w:rPr>
                <w:rFonts w:ascii="Times New Roman" w:hAnsi="Times New Roman" w:cs="Times New Roman"/>
              </w:rPr>
            </w:rPrChange>
          </w:rPr>
          <w:delText xml:space="preserve">PID-hardware </w:delText>
        </w:r>
      </w:del>
      <w:r w:rsidR="00436075" w:rsidRPr="001A39E1">
        <w:rPr>
          <w:rFonts w:ascii="Times New Roman" w:hAnsi="Times New Roman" w:cs="Times New Roman"/>
          <w:lang w:val="ro-RO"/>
          <w:rPrChange w:id="663" w:author="stbrassai" w:date="2015-06-23T23:51:00Z">
            <w:rPr>
              <w:rFonts w:ascii="Times New Roman" w:hAnsi="Times New Roman" w:cs="Times New Roman"/>
            </w:rPr>
          </w:rPrChange>
        </w:rPr>
        <w:t>și de poziție</w:t>
      </w:r>
      <w:ins w:id="664" w:author="stbrassai" w:date="2015-06-24T00:26:00Z">
        <w:r w:rsidR="00BD16E0">
          <w:rPr>
            <w:rFonts w:ascii="Times New Roman" w:hAnsi="Times New Roman" w:cs="Times New Roman"/>
            <w:lang w:val="ro-RO"/>
          </w:rPr>
          <w:t xml:space="preserve"> i</w:t>
        </w:r>
        <w:r w:rsidR="00312975">
          <w:rPr>
            <w:rFonts w:ascii="Times New Roman" w:hAnsi="Times New Roman" w:cs="Times New Roman"/>
            <w:lang w:val="ro-RO"/>
          </w:rPr>
          <w:t>mplementate în hardware</w:t>
        </w:r>
      </w:ins>
      <w:r w:rsidR="00436075" w:rsidRPr="001A39E1">
        <w:rPr>
          <w:rFonts w:ascii="Times New Roman" w:hAnsi="Times New Roman" w:cs="Times New Roman"/>
          <w:lang w:val="ro-RO"/>
          <w:rPrChange w:id="665" w:author="stbrassai" w:date="2015-06-23T23:51:00Z">
            <w:rPr>
              <w:rFonts w:ascii="Times New Roman" w:hAnsi="Times New Roman" w:cs="Times New Roman"/>
            </w:rPr>
          </w:rPrChange>
        </w:rPr>
        <w:t xml:space="preserve"> au fost </w:t>
      </w:r>
      <w:ins w:id="666" w:author="stbrassai" w:date="2015-06-24T00:27:00Z">
        <w:r w:rsidR="00E76058">
          <w:rPr>
            <w:rFonts w:ascii="Times New Roman" w:hAnsi="Times New Roman" w:cs="Times New Roman"/>
            <w:lang w:val="ro-RO"/>
          </w:rPr>
          <w:t>înglobate</w:t>
        </w:r>
      </w:ins>
      <w:del w:id="667" w:author="stbrassai" w:date="2015-06-24T00:27:00Z">
        <w:r w:rsidR="00436075" w:rsidRPr="001A39E1" w:rsidDel="00E76058">
          <w:rPr>
            <w:rFonts w:ascii="Times New Roman" w:hAnsi="Times New Roman" w:cs="Times New Roman"/>
            <w:lang w:val="ro-RO"/>
            <w:rPrChange w:id="668" w:author="stbrassai" w:date="2015-06-23T23:51:00Z">
              <w:rPr>
                <w:rFonts w:ascii="Times New Roman" w:hAnsi="Times New Roman" w:cs="Times New Roman"/>
              </w:rPr>
            </w:rPrChange>
          </w:rPr>
          <w:delText>așezat</w:delText>
        </w:r>
      </w:del>
      <w:r w:rsidR="00436075" w:rsidRPr="001A39E1">
        <w:rPr>
          <w:rFonts w:ascii="Times New Roman" w:hAnsi="Times New Roman" w:cs="Times New Roman"/>
          <w:lang w:val="ro-RO"/>
          <w:rPrChange w:id="669" w:author="stbrassai" w:date="2015-06-23T23:51:00Z">
            <w:rPr>
              <w:rFonts w:ascii="Times New Roman" w:hAnsi="Times New Roman" w:cs="Times New Roman"/>
            </w:rPr>
          </w:rPrChange>
        </w:rPr>
        <w:t xml:space="preserve"> într-un nucleu IP. Parametrii regulatoarelor le putem definii prin regist</w:t>
      </w:r>
      <w:del w:id="670" w:author="stbrassai" w:date="2015-06-24T00:28:00Z">
        <w:r w:rsidR="00436075" w:rsidRPr="001A39E1" w:rsidDel="00E76058">
          <w:rPr>
            <w:rFonts w:ascii="Times New Roman" w:hAnsi="Times New Roman" w:cs="Times New Roman"/>
            <w:lang w:val="ro-RO"/>
            <w:rPrChange w:id="671" w:author="stbrassai" w:date="2015-06-23T23:51:00Z">
              <w:rPr>
                <w:rFonts w:ascii="Times New Roman" w:hAnsi="Times New Roman" w:cs="Times New Roman"/>
              </w:rPr>
            </w:rPrChange>
          </w:rPr>
          <w:delText>e</w:delText>
        </w:r>
      </w:del>
      <w:r w:rsidR="00436075" w:rsidRPr="001A39E1">
        <w:rPr>
          <w:rFonts w:ascii="Times New Roman" w:hAnsi="Times New Roman" w:cs="Times New Roman"/>
          <w:lang w:val="ro-RO"/>
          <w:rPrChange w:id="672" w:author="stbrassai" w:date="2015-06-23T23:51:00Z">
            <w:rPr>
              <w:rFonts w:ascii="Times New Roman" w:hAnsi="Times New Roman" w:cs="Times New Roman"/>
            </w:rPr>
          </w:rPrChange>
        </w:rPr>
        <w:t>re</w:t>
      </w:r>
      <w:del w:id="673" w:author="stbrassai" w:date="2015-06-24T00:28:00Z">
        <w:r w:rsidR="00436075" w:rsidRPr="001A39E1" w:rsidDel="00E76058">
          <w:rPr>
            <w:rFonts w:ascii="Times New Roman" w:hAnsi="Times New Roman" w:cs="Times New Roman"/>
            <w:lang w:val="ro-RO"/>
            <w:rPrChange w:id="674" w:author="stbrassai" w:date="2015-06-23T23:51:00Z">
              <w:rPr>
                <w:rFonts w:ascii="Times New Roman" w:hAnsi="Times New Roman" w:cs="Times New Roman"/>
              </w:rPr>
            </w:rPrChange>
          </w:rPr>
          <w:delText xml:space="preserve"> distribuite</w:delText>
        </w:r>
      </w:del>
      <w:r w:rsidR="00436075" w:rsidRPr="001A39E1">
        <w:rPr>
          <w:rFonts w:ascii="Times New Roman" w:hAnsi="Times New Roman" w:cs="Times New Roman"/>
          <w:lang w:val="ro-RO"/>
          <w:rPrChange w:id="675" w:author="stbrassai" w:date="2015-06-23T23:51:00Z">
            <w:rPr>
              <w:rFonts w:ascii="Times New Roman" w:hAnsi="Times New Roman" w:cs="Times New Roman"/>
            </w:rPr>
          </w:rPrChange>
        </w:rPr>
        <w:t>. Conținutul regist</w:t>
      </w:r>
      <w:del w:id="676" w:author="stbrassai" w:date="2015-06-24T00:28:00Z">
        <w:r w:rsidR="00436075" w:rsidRPr="001A39E1" w:rsidDel="00E76058">
          <w:rPr>
            <w:rFonts w:ascii="Times New Roman" w:hAnsi="Times New Roman" w:cs="Times New Roman"/>
            <w:lang w:val="ro-RO"/>
            <w:rPrChange w:id="677" w:author="stbrassai" w:date="2015-06-23T23:51:00Z">
              <w:rPr>
                <w:rFonts w:ascii="Times New Roman" w:hAnsi="Times New Roman" w:cs="Times New Roman"/>
              </w:rPr>
            </w:rPrChange>
          </w:rPr>
          <w:delText>e</w:delText>
        </w:r>
      </w:del>
      <w:r w:rsidR="00436075" w:rsidRPr="001A39E1">
        <w:rPr>
          <w:rFonts w:ascii="Times New Roman" w:hAnsi="Times New Roman" w:cs="Times New Roman"/>
          <w:lang w:val="ro-RO"/>
          <w:rPrChange w:id="678" w:author="stbrassai" w:date="2015-06-23T23:51:00Z">
            <w:rPr>
              <w:rFonts w:ascii="Times New Roman" w:hAnsi="Times New Roman" w:cs="Times New Roman"/>
            </w:rPr>
          </w:rPrChange>
        </w:rPr>
        <w:t xml:space="preserve">relor </w:t>
      </w:r>
      <w:ins w:id="679" w:author="stbrassai" w:date="2015-06-24T07:03:00Z">
        <w:r w:rsidR="00BD16E0">
          <w:rPr>
            <w:rFonts w:ascii="Times New Roman" w:hAnsi="Times New Roman" w:cs="Times New Roman"/>
            <w:lang w:val="ro-RO"/>
          </w:rPr>
          <w:t>este</w:t>
        </w:r>
      </w:ins>
      <w:del w:id="680" w:author="stbrassai" w:date="2015-06-24T07:03:00Z">
        <w:r w:rsidR="00436075" w:rsidRPr="001A39E1" w:rsidDel="00BD16E0">
          <w:rPr>
            <w:rFonts w:ascii="Times New Roman" w:hAnsi="Times New Roman" w:cs="Times New Roman"/>
            <w:lang w:val="ro-RO"/>
            <w:rPrChange w:id="681" w:author="stbrassai" w:date="2015-06-23T23:51:00Z">
              <w:rPr>
                <w:rFonts w:ascii="Times New Roman" w:hAnsi="Times New Roman" w:cs="Times New Roman"/>
              </w:rPr>
            </w:rPrChange>
          </w:rPr>
          <w:delText>sunt</w:delText>
        </w:r>
      </w:del>
      <w:r w:rsidR="00436075" w:rsidRPr="001A39E1">
        <w:rPr>
          <w:rFonts w:ascii="Times New Roman" w:hAnsi="Times New Roman" w:cs="Times New Roman"/>
          <w:lang w:val="ro-RO"/>
          <w:rPrChange w:id="682" w:author="stbrassai" w:date="2015-06-23T23:51:00Z">
            <w:rPr>
              <w:rFonts w:ascii="Times New Roman" w:hAnsi="Times New Roman" w:cs="Times New Roman"/>
            </w:rPr>
          </w:rPrChange>
        </w:rPr>
        <w:t xml:space="preserve"> citit</w:t>
      </w:r>
      <w:ins w:id="683" w:author="stbrassai" w:date="2015-06-24T07:03:00Z">
        <w:r w:rsidR="00BD16E0">
          <w:rPr>
            <w:rFonts w:ascii="Times New Roman" w:hAnsi="Times New Roman" w:cs="Times New Roman"/>
            <w:lang w:val="ro-RO"/>
          </w:rPr>
          <w:t>ă</w:t>
        </w:r>
      </w:ins>
      <w:del w:id="684" w:author="stbrassai" w:date="2015-06-24T07:03:00Z">
        <w:r w:rsidR="00436075" w:rsidRPr="001A39E1" w:rsidDel="00BD16E0">
          <w:rPr>
            <w:rFonts w:ascii="Times New Roman" w:hAnsi="Times New Roman" w:cs="Times New Roman"/>
            <w:lang w:val="ro-RO"/>
            <w:rPrChange w:id="685" w:author="stbrassai" w:date="2015-06-23T23:51:00Z">
              <w:rPr>
                <w:rFonts w:ascii="Times New Roman" w:hAnsi="Times New Roman" w:cs="Times New Roman"/>
              </w:rPr>
            </w:rPrChange>
          </w:rPr>
          <w:delText>e</w:delText>
        </w:r>
      </w:del>
      <w:r w:rsidR="00436075" w:rsidRPr="001A39E1">
        <w:rPr>
          <w:rFonts w:ascii="Times New Roman" w:hAnsi="Times New Roman" w:cs="Times New Roman"/>
          <w:lang w:val="ro-RO"/>
          <w:rPrChange w:id="686" w:author="stbrassai" w:date="2015-06-23T23:51:00Z">
            <w:rPr>
              <w:rFonts w:ascii="Times New Roman" w:hAnsi="Times New Roman" w:cs="Times New Roman"/>
            </w:rPr>
          </w:rPrChange>
        </w:rPr>
        <w:t xml:space="preserve"> și scris</w:t>
      </w:r>
      <w:ins w:id="687" w:author="stbrassai" w:date="2015-06-24T07:03:00Z">
        <w:r w:rsidR="00BD16E0">
          <w:rPr>
            <w:rFonts w:ascii="Times New Roman" w:hAnsi="Times New Roman" w:cs="Times New Roman"/>
            <w:lang w:val="ro-RO"/>
          </w:rPr>
          <w:t>ă</w:t>
        </w:r>
      </w:ins>
      <w:del w:id="688" w:author="stbrassai" w:date="2015-06-24T07:03:00Z">
        <w:r w:rsidR="00436075" w:rsidRPr="001A39E1" w:rsidDel="00BD16E0">
          <w:rPr>
            <w:rFonts w:ascii="Times New Roman" w:hAnsi="Times New Roman" w:cs="Times New Roman"/>
            <w:lang w:val="ro-RO"/>
            <w:rPrChange w:id="689" w:author="stbrassai" w:date="2015-06-23T23:51:00Z">
              <w:rPr>
                <w:rFonts w:ascii="Times New Roman" w:hAnsi="Times New Roman" w:cs="Times New Roman"/>
              </w:rPr>
            </w:rPrChange>
          </w:rPr>
          <w:delText>e</w:delText>
        </w:r>
      </w:del>
      <w:r w:rsidR="00436075" w:rsidRPr="001A39E1">
        <w:rPr>
          <w:rFonts w:ascii="Times New Roman" w:hAnsi="Times New Roman" w:cs="Times New Roman"/>
          <w:lang w:val="ro-RO"/>
          <w:rPrChange w:id="690" w:author="stbrassai" w:date="2015-06-23T23:51:00Z">
            <w:rPr>
              <w:rFonts w:ascii="Times New Roman" w:hAnsi="Times New Roman" w:cs="Times New Roman"/>
            </w:rPr>
          </w:rPrChange>
        </w:rPr>
        <w:t xml:space="preserve"> de către procesorul MicroBlaze</w:t>
      </w:r>
      <w:ins w:id="691" w:author="stbrassai" w:date="2015-06-24T00:28:00Z">
        <w:r w:rsidR="00E76058">
          <w:rPr>
            <w:rFonts w:ascii="Times New Roman" w:hAnsi="Times New Roman" w:cs="Times New Roman"/>
            <w:lang w:val="ro-RO"/>
          </w:rPr>
          <w:t xml:space="preserve"> pe magistrala căreia </w:t>
        </w:r>
      </w:ins>
      <w:ins w:id="692" w:author="stbrassai" w:date="2015-06-24T00:29:00Z">
        <w:r w:rsidR="00E76058">
          <w:rPr>
            <w:rFonts w:ascii="Times New Roman" w:hAnsi="Times New Roman" w:cs="Times New Roman"/>
            <w:lang w:val="ro-RO"/>
          </w:rPr>
          <w:t>este</w:t>
        </w:r>
      </w:ins>
      <w:ins w:id="693" w:author="stbrassai" w:date="2015-06-24T00:28:00Z">
        <w:r w:rsidR="00E76058">
          <w:rPr>
            <w:rFonts w:ascii="Times New Roman" w:hAnsi="Times New Roman" w:cs="Times New Roman"/>
            <w:lang w:val="ro-RO"/>
          </w:rPr>
          <w:t xml:space="preserve"> </w:t>
        </w:r>
      </w:ins>
      <w:ins w:id="694" w:author="stbrassai" w:date="2015-06-24T00:29:00Z">
        <w:r w:rsidR="00E76058">
          <w:rPr>
            <w:rFonts w:ascii="Times New Roman" w:hAnsi="Times New Roman" w:cs="Times New Roman"/>
            <w:lang w:val="ro-RO"/>
          </w:rPr>
          <w:t>integrat nucleul IP</w:t>
        </w:r>
      </w:ins>
      <w:r w:rsidR="00436075" w:rsidRPr="001A39E1">
        <w:rPr>
          <w:rFonts w:ascii="Times New Roman" w:hAnsi="Times New Roman" w:cs="Times New Roman"/>
          <w:lang w:val="ro-RO"/>
          <w:rPrChange w:id="695" w:author="stbrassai" w:date="2015-06-23T23:51:00Z">
            <w:rPr>
              <w:rFonts w:ascii="Times New Roman" w:hAnsi="Times New Roman" w:cs="Times New Roman"/>
            </w:rPr>
          </w:rPrChange>
        </w:rPr>
        <w:t xml:space="preserve">. Acest procesor </w:t>
      </w:r>
      <w:r w:rsidR="00436075" w:rsidRPr="001A39E1">
        <w:rPr>
          <w:rFonts w:ascii="Times New Roman" w:hAnsi="Times New Roman" w:cs="Times New Roman"/>
          <w:lang w:val="ro-RO"/>
          <w:rPrChange w:id="696" w:author="stbrassai" w:date="2015-06-23T23:51:00Z">
            <w:rPr>
              <w:rFonts w:ascii="Times New Roman" w:hAnsi="Times New Roman" w:cs="Times New Roman"/>
            </w:rPr>
          </w:rPrChange>
        </w:rPr>
        <w:lastRenderedPageBreak/>
        <w:t>primește valorile</w:t>
      </w:r>
      <w:ins w:id="697" w:author="stbrassai" w:date="2015-06-24T00:30:00Z">
        <w:r w:rsidR="00E76058">
          <w:rPr>
            <w:rFonts w:ascii="Times New Roman" w:hAnsi="Times New Roman" w:cs="Times New Roman"/>
            <w:lang w:val="ro-RO"/>
          </w:rPr>
          <w:t xml:space="preserve"> de referință</w:t>
        </w:r>
      </w:ins>
      <w:ins w:id="698" w:author="stbrassai" w:date="2015-06-24T00:31:00Z">
        <w:r w:rsidR="00E76058">
          <w:rPr>
            <w:rFonts w:ascii="Times New Roman" w:hAnsi="Times New Roman" w:cs="Times New Roman"/>
            <w:lang w:val="ro-RO"/>
          </w:rPr>
          <w:t xml:space="preserve"> și parametri de acordare</w:t>
        </w:r>
      </w:ins>
      <w:ins w:id="699" w:author="stbrassai" w:date="2015-06-24T00:30:00Z">
        <w:r w:rsidR="00E76058">
          <w:rPr>
            <w:rFonts w:ascii="Times New Roman" w:hAnsi="Times New Roman" w:cs="Times New Roman"/>
            <w:lang w:val="ro-RO"/>
          </w:rPr>
          <w:t xml:space="preserve"> a</w:t>
        </w:r>
      </w:ins>
      <w:r w:rsidR="00436075" w:rsidRPr="001A39E1">
        <w:rPr>
          <w:rFonts w:ascii="Times New Roman" w:hAnsi="Times New Roman" w:cs="Times New Roman"/>
          <w:lang w:val="ro-RO"/>
          <w:rPrChange w:id="700" w:author="stbrassai" w:date="2015-06-23T23:51:00Z">
            <w:rPr>
              <w:rFonts w:ascii="Times New Roman" w:hAnsi="Times New Roman" w:cs="Times New Roman"/>
            </w:rPr>
          </w:rPrChange>
        </w:rPr>
        <w:t xml:space="preserve"> regulatoarelor prin protocol de comunicare SPI</w:t>
      </w:r>
      <w:ins w:id="701" w:author="stbrassai" w:date="2015-06-24T00:31:00Z">
        <w:r w:rsidR="00E76058">
          <w:rPr>
            <w:rFonts w:ascii="Times New Roman" w:hAnsi="Times New Roman" w:cs="Times New Roman"/>
            <w:lang w:val="ro-RO"/>
          </w:rPr>
          <w:t xml:space="preserve"> de la sistemul ZYBO</w:t>
        </w:r>
      </w:ins>
      <w:r w:rsidR="00436075" w:rsidRPr="001A39E1">
        <w:rPr>
          <w:rFonts w:ascii="Times New Roman" w:hAnsi="Times New Roman" w:cs="Times New Roman"/>
          <w:lang w:val="ro-RO"/>
          <w:rPrChange w:id="702" w:author="stbrassai" w:date="2015-06-23T23:51:00Z">
            <w:rPr>
              <w:rFonts w:ascii="Times New Roman" w:hAnsi="Times New Roman" w:cs="Times New Roman"/>
            </w:rPr>
          </w:rPrChange>
        </w:rPr>
        <w:t xml:space="preserve"> și </w:t>
      </w:r>
      <w:ins w:id="703" w:author="stbrassai" w:date="2015-06-24T07:04:00Z">
        <w:r w:rsidR="00BD16E0">
          <w:rPr>
            <w:rFonts w:ascii="Times New Roman" w:hAnsi="Times New Roman" w:cs="Times New Roman"/>
            <w:lang w:val="ro-RO"/>
          </w:rPr>
          <w:t xml:space="preserve">le </w:t>
        </w:r>
      </w:ins>
      <w:r w:rsidR="00436075" w:rsidRPr="001A39E1">
        <w:rPr>
          <w:rFonts w:ascii="Times New Roman" w:hAnsi="Times New Roman" w:cs="Times New Roman"/>
          <w:lang w:val="ro-RO"/>
          <w:rPrChange w:id="704" w:author="stbrassai" w:date="2015-06-23T23:51:00Z">
            <w:rPr>
              <w:rFonts w:ascii="Times New Roman" w:hAnsi="Times New Roman" w:cs="Times New Roman"/>
            </w:rPr>
          </w:rPrChange>
        </w:rPr>
        <w:t>înscrie în regist</w:t>
      </w:r>
      <w:del w:id="705" w:author="stbrassai" w:date="2015-06-24T00:31:00Z">
        <w:r w:rsidR="00436075" w:rsidRPr="001A39E1" w:rsidDel="00E76058">
          <w:rPr>
            <w:rFonts w:ascii="Times New Roman" w:hAnsi="Times New Roman" w:cs="Times New Roman"/>
            <w:lang w:val="ro-RO"/>
            <w:rPrChange w:id="706" w:author="stbrassai" w:date="2015-06-23T23:51:00Z">
              <w:rPr>
                <w:rFonts w:ascii="Times New Roman" w:hAnsi="Times New Roman" w:cs="Times New Roman"/>
              </w:rPr>
            </w:rPrChange>
          </w:rPr>
          <w:delText>e</w:delText>
        </w:r>
      </w:del>
      <w:r w:rsidR="00436075" w:rsidRPr="001A39E1">
        <w:rPr>
          <w:rFonts w:ascii="Times New Roman" w:hAnsi="Times New Roman" w:cs="Times New Roman"/>
          <w:lang w:val="ro-RO"/>
          <w:rPrChange w:id="707" w:author="stbrassai" w:date="2015-06-23T23:51:00Z">
            <w:rPr>
              <w:rFonts w:ascii="Times New Roman" w:hAnsi="Times New Roman" w:cs="Times New Roman"/>
            </w:rPr>
          </w:rPrChange>
        </w:rPr>
        <w:t xml:space="preserve">re. De asemenea, </w:t>
      </w:r>
      <w:del w:id="708" w:author="stbrassai" w:date="2015-06-24T07:04:00Z">
        <w:r w:rsidR="00436075" w:rsidRPr="001A39E1" w:rsidDel="00BD16E0">
          <w:rPr>
            <w:rFonts w:ascii="Times New Roman" w:hAnsi="Times New Roman" w:cs="Times New Roman"/>
            <w:lang w:val="ro-RO"/>
            <w:rPrChange w:id="709" w:author="stbrassai" w:date="2015-06-23T23:51:00Z">
              <w:rPr>
                <w:rFonts w:ascii="Times New Roman" w:hAnsi="Times New Roman" w:cs="Times New Roman"/>
              </w:rPr>
            </w:rPrChange>
          </w:rPr>
          <w:delText xml:space="preserve">paralel </w:delText>
        </w:r>
      </w:del>
      <w:r w:rsidR="00436075" w:rsidRPr="001A39E1">
        <w:rPr>
          <w:rFonts w:ascii="Times New Roman" w:hAnsi="Times New Roman" w:cs="Times New Roman"/>
          <w:lang w:val="ro-RO"/>
          <w:rPrChange w:id="710" w:author="stbrassai" w:date="2015-06-23T23:51:00Z">
            <w:rPr>
              <w:rFonts w:ascii="Times New Roman" w:hAnsi="Times New Roman" w:cs="Times New Roman"/>
            </w:rPr>
          </w:rPrChange>
        </w:rPr>
        <w:t xml:space="preserve">trimite </w:t>
      </w:r>
      <w:ins w:id="711" w:author="stbrassai" w:date="2015-06-24T07:04:00Z">
        <w:r w:rsidR="00BD16E0">
          <w:rPr>
            <w:rFonts w:ascii="Times New Roman" w:hAnsi="Times New Roman" w:cs="Times New Roman"/>
            <w:lang w:val="ro-RO"/>
          </w:rPr>
          <w:t xml:space="preserve">în </w:t>
        </w:r>
        <w:r w:rsidR="00BD16E0" w:rsidRPr="00E835AD">
          <w:rPr>
            <w:rFonts w:ascii="Times New Roman" w:hAnsi="Times New Roman" w:cs="Times New Roman"/>
            <w:lang w:val="ro-RO"/>
          </w:rPr>
          <w:t xml:space="preserve">paralel </w:t>
        </w:r>
      </w:ins>
      <w:r w:rsidR="00436075" w:rsidRPr="001A39E1">
        <w:rPr>
          <w:rFonts w:ascii="Times New Roman" w:hAnsi="Times New Roman" w:cs="Times New Roman"/>
          <w:lang w:val="ro-RO"/>
          <w:rPrChange w:id="712" w:author="stbrassai" w:date="2015-06-23T23:51:00Z">
            <w:rPr>
              <w:rFonts w:ascii="Times New Roman" w:hAnsi="Times New Roman" w:cs="Times New Roman"/>
            </w:rPr>
          </w:rPrChange>
        </w:rPr>
        <w:t>datele buclelor de control</w:t>
      </w:r>
      <w:ins w:id="713" w:author="stbrassai" w:date="2015-06-24T00:32:00Z">
        <w:r w:rsidR="00E76058">
          <w:rPr>
            <w:rFonts w:ascii="Times New Roman" w:hAnsi="Times New Roman" w:cs="Times New Roman"/>
            <w:lang w:val="ro-RO"/>
          </w:rPr>
          <w:t xml:space="preserve"> (pozițiile și vitezele)</w:t>
        </w:r>
      </w:ins>
      <w:r w:rsidR="00436075" w:rsidRPr="001A39E1">
        <w:rPr>
          <w:rFonts w:ascii="Times New Roman" w:hAnsi="Times New Roman" w:cs="Times New Roman"/>
          <w:lang w:val="ro-RO"/>
          <w:rPrChange w:id="714" w:author="stbrassai" w:date="2015-06-23T23:51:00Z">
            <w:rPr>
              <w:rFonts w:ascii="Times New Roman" w:hAnsi="Times New Roman" w:cs="Times New Roman"/>
            </w:rPr>
          </w:rPrChange>
        </w:rPr>
        <w:t>.</w:t>
      </w:r>
      <w:r w:rsidR="00444C0C" w:rsidRPr="001A39E1">
        <w:rPr>
          <w:rFonts w:ascii="Times New Roman" w:hAnsi="Times New Roman" w:cs="Times New Roman"/>
          <w:noProof/>
          <w:sz w:val="32"/>
          <w:szCs w:val="32"/>
          <w:lang w:val="ro-RO"/>
          <w:rPrChange w:id="715" w:author="stbrassai" w:date="2015-06-23T23:51:00Z">
            <w:rPr>
              <w:rFonts w:ascii="Times New Roman" w:hAnsi="Times New Roman" w:cs="Times New Roman"/>
              <w:noProof/>
              <w:sz w:val="32"/>
              <w:szCs w:val="32"/>
              <w:lang w:val="en-US"/>
            </w:rPr>
          </w:rPrChange>
        </w:rPr>
        <w:t xml:space="preserve"> </w:t>
      </w:r>
    </w:p>
    <w:p w14:paraId="5C73C035" w14:textId="3D06913A" w:rsidR="0048426F" w:rsidRPr="001A39E1" w:rsidRDefault="00436075" w:rsidP="00436075">
      <w:pPr>
        <w:spacing w:line="360" w:lineRule="auto"/>
        <w:rPr>
          <w:rFonts w:ascii="Times New Roman" w:hAnsi="Times New Roman" w:cs="Times New Roman"/>
          <w:noProof/>
          <w:sz w:val="32"/>
          <w:szCs w:val="32"/>
          <w:lang w:val="ro-RO"/>
          <w:rPrChange w:id="716" w:author="stbrassai" w:date="2015-06-23T23:51:00Z">
            <w:rPr>
              <w:rFonts w:ascii="Times New Roman" w:hAnsi="Times New Roman" w:cs="Times New Roman"/>
              <w:noProof/>
              <w:sz w:val="32"/>
              <w:szCs w:val="32"/>
              <w:lang w:val="en-US"/>
            </w:rPr>
          </w:rPrChange>
        </w:rPr>
      </w:pPr>
      <w:r w:rsidRPr="001A39E1">
        <w:rPr>
          <w:rFonts w:ascii="Times New Roman" w:hAnsi="Times New Roman" w:cs="Times New Roman"/>
          <w:lang w:val="ro-RO"/>
          <w:rPrChange w:id="717" w:author="stbrassai" w:date="2015-06-23T23:51:00Z">
            <w:rPr>
              <w:rFonts w:ascii="Times New Roman" w:hAnsi="Times New Roman" w:cs="Times New Roman"/>
            </w:rPr>
          </w:rPrChange>
        </w:rPr>
        <w:tab/>
        <w:t xml:space="preserve">În sistemul ZYBO sunt două procesoare integrate: CORE 0, care are ca sarcină citirea senzorilor și operarea celor 3 servere de tip TPC, prin care </w:t>
      </w:r>
      <w:del w:id="718" w:author="stbrassai" w:date="2015-06-24T00:33:00Z">
        <w:r w:rsidRPr="001A39E1" w:rsidDel="00E76058">
          <w:rPr>
            <w:rFonts w:ascii="Times New Roman" w:hAnsi="Times New Roman" w:cs="Times New Roman"/>
            <w:lang w:val="ro-RO"/>
            <w:rPrChange w:id="719" w:author="stbrassai" w:date="2015-06-23T23:51:00Z">
              <w:rPr>
                <w:rFonts w:ascii="Times New Roman" w:hAnsi="Times New Roman" w:cs="Times New Roman"/>
              </w:rPr>
            </w:rPrChange>
          </w:rPr>
          <w:delText>putem</w:delText>
        </w:r>
      </w:del>
      <w:ins w:id="720" w:author="stbrassai" w:date="2015-06-24T00:33:00Z">
        <w:r w:rsidR="00E76058">
          <w:rPr>
            <w:rFonts w:ascii="Times New Roman" w:hAnsi="Times New Roman" w:cs="Times New Roman"/>
            <w:lang w:val="ro-RO"/>
          </w:rPr>
          <w:t>se pot</w:t>
        </w:r>
      </w:ins>
      <w:r w:rsidRPr="001A39E1">
        <w:rPr>
          <w:rFonts w:ascii="Times New Roman" w:hAnsi="Times New Roman" w:cs="Times New Roman"/>
          <w:lang w:val="ro-RO"/>
          <w:rPrChange w:id="721" w:author="stbrassai" w:date="2015-06-23T23:51:00Z">
            <w:rPr>
              <w:rFonts w:ascii="Times New Roman" w:hAnsi="Times New Roman" w:cs="Times New Roman"/>
            </w:rPr>
          </w:rPrChange>
        </w:rPr>
        <w:t xml:space="preserve"> prelua datele măsurate și </w:t>
      </w:r>
      <w:del w:id="722" w:author="stbrassai" w:date="2015-06-24T00:33:00Z">
        <w:r w:rsidRPr="001A39E1" w:rsidDel="00E76058">
          <w:rPr>
            <w:rFonts w:ascii="Times New Roman" w:hAnsi="Times New Roman" w:cs="Times New Roman"/>
            <w:lang w:val="ro-RO"/>
            <w:rPrChange w:id="723" w:author="stbrassai" w:date="2015-06-23T23:51:00Z">
              <w:rPr>
                <w:rFonts w:ascii="Times New Roman" w:hAnsi="Times New Roman" w:cs="Times New Roman"/>
              </w:rPr>
            </w:rPrChange>
          </w:rPr>
          <w:delText>să</w:delText>
        </w:r>
      </w:del>
      <w:ins w:id="724" w:author="stbrassai" w:date="2015-06-24T00:34:00Z">
        <w:r w:rsidR="00E76058">
          <w:rPr>
            <w:rFonts w:ascii="Times New Roman" w:hAnsi="Times New Roman" w:cs="Times New Roman"/>
            <w:lang w:val="ro-RO"/>
          </w:rPr>
          <w:t>se pot</w:t>
        </w:r>
      </w:ins>
      <w:r w:rsidRPr="001A39E1">
        <w:rPr>
          <w:rFonts w:ascii="Times New Roman" w:hAnsi="Times New Roman" w:cs="Times New Roman"/>
          <w:lang w:val="ro-RO"/>
          <w:rPrChange w:id="725" w:author="stbrassai" w:date="2015-06-23T23:51:00Z">
            <w:rPr>
              <w:rFonts w:ascii="Times New Roman" w:hAnsi="Times New Roman" w:cs="Times New Roman"/>
            </w:rPr>
          </w:rPrChange>
        </w:rPr>
        <w:t xml:space="preserve"> tr</w:t>
      </w:r>
      <w:del w:id="726" w:author="stbrassai" w:date="2015-06-24T00:34:00Z">
        <w:r w:rsidRPr="001A39E1" w:rsidDel="00E76058">
          <w:rPr>
            <w:rFonts w:ascii="Times New Roman" w:hAnsi="Times New Roman" w:cs="Times New Roman"/>
            <w:lang w:val="ro-RO"/>
            <w:rPrChange w:id="727" w:author="stbrassai" w:date="2015-06-23T23:51:00Z">
              <w:rPr>
                <w:rFonts w:ascii="Times New Roman" w:hAnsi="Times New Roman" w:cs="Times New Roman"/>
              </w:rPr>
            </w:rPrChange>
          </w:rPr>
          <w:delText xml:space="preserve">imitem </w:delText>
        </w:r>
      </w:del>
      <w:ins w:id="728" w:author="stbrassai" w:date="2015-06-24T00:34:00Z">
        <w:r w:rsidR="00E76058">
          <w:rPr>
            <w:rFonts w:ascii="Times New Roman" w:hAnsi="Times New Roman" w:cs="Times New Roman"/>
            <w:lang w:val="ro-RO"/>
          </w:rPr>
          <w:t xml:space="preserve">ansmite </w:t>
        </w:r>
      </w:ins>
      <w:r w:rsidRPr="001A39E1">
        <w:rPr>
          <w:rFonts w:ascii="Times New Roman" w:hAnsi="Times New Roman" w:cs="Times New Roman"/>
          <w:lang w:val="ro-RO"/>
          <w:rPrChange w:id="729" w:author="stbrassai" w:date="2015-06-23T23:51:00Z">
            <w:rPr>
              <w:rFonts w:ascii="Times New Roman" w:hAnsi="Times New Roman" w:cs="Times New Roman"/>
            </w:rPr>
          </w:rPrChange>
        </w:rPr>
        <w:t>comenzi pentru sistem</w:t>
      </w:r>
      <w:ins w:id="730" w:author="stbrassai" w:date="2015-06-24T07:04:00Z">
        <w:r w:rsidR="00BD16E0">
          <w:rPr>
            <w:rFonts w:ascii="Times New Roman" w:hAnsi="Times New Roman" w:cs="Times New Roman"/>
            <w:lang w:val="ro-RO"/>
          </w:rPr>
          <w:t xml:space="preserve">, și </w:t>
        </w:r>
      </w:ins>
      <w:del w:id="731" w:author="stbrassai" w:date="2015-06-24T07:04:00Z">
        <w:r w:rsidRPr="001A39E1" w:rsidDel="00BD16E0">
          <w:rPr>
            <w:rFonts w:ascii="Times New Roman" w:hAnsi="Times New Roman" w:cs="Times New Roman"/>
            <w:lang w:val="ro-RO"/>
            <w:rPrChange w:id="732" w:author="stbrassai" w:date="2015-06-23T23:51:00Z">
              <w:rPr>
                <w:rFonts w:ascii="Times New Roman" w:hAnsi="Times New Roman" w:cs="Times New Roman"/>
              </w:rPr>
            </w:rPrChange>
          </w:rPr>
          <w:delText xml:space="preserve">. Celălalt, </w:delText>
        </w:r>
      </w:del>
      <w:r w:rsidRPr="001A39E1">
        <w:rPr>
          <w:rFonts w:ascii="Times New Roman" w:hAnsi="Times New Roman" w:cs="Times New Roman"/>
          <w:lang w:val="ro-RO"/>
          <w:rPrChange w:id="733" w:author="stbrassai" w:date="2015-06-23T23:51:00Z">
            <w:rPr>
              <w:rFonts w:ascii="Times New Roman" w:hAnsi="Times New Roman" w:cs="Times New Roman"/>
            </w:rPr>
          </w:rPrChange>
        </w:rPr>
        <w:t xml:space="preserve">CORE 1, </w:t>
      </w:r>
      <w:ins w:id="734" w:author="stbrassai" w:date="2015-06-24T07:04:00Z">
        <w:r w:rsidR="00BD16E0">
          <w:rPr>
            <w:rFonts w:ascii="Times New Roman" w:hAnsi="Times New Roman" w:cs="Times New Roman"/>
            <w:lang w:val="ro-RO"/>
          </w:rPr>
          <w:t xml:space="preserve">care </w:t>
        </w:r>
      </w:ins>
      <w:del w:id="735" w:author="stbrassai" w:date="2015-06-24T00:34:00Z">
        <w:r w:rsidRPr="001A39E1" w:rsidDel="00E76058">
          <w:rPr>
            <w:rFonts w:ascii="Times New Roman" w:hAnsi="Times New Roman" w:cs="Times New Roman"/>
            <w:lang w:val="ro-RO"/>
            <w:rPrChange w:id="736" w:author="stbrassai" w:date="2015-06-23T23:51:00Z">
              <w:rPr>
                <w:rFonts w:ascii="Times New Roman" w:hAnsi="Times New Roman" w:cs="Times New Roman"/>
              </w:rPr>
            </w:rPrChange>
          </w:rPr>
          <w:delText>o să aibă</w:delText>
        </w:r>
      </w:del>
      <w:ins w:id="737" w:author="stbrassai" w:date="2015-06-24T00:34:00Z">
        <w:r w:rsidR="00E76058">
          <w:rPr>
            <w:rFonts w:ascii="Times New Roman" w:hAnsi="Times New Roman" w:cs="Times New Roman"/>
            <w:lang w:val="ro-RO"/>
          </w:rPr>
          <w:t>va avea</w:t>
        </w:r>
      </w:ins>
      <w:r w:rsidRPr="001A39E1">
        <w:rPr>
          <w:rFonts w:ascii="Times New Roman" w:hAnsi="Times New Roman" w:cs="Times New Roman"/>
          <w:lang w:val="ro-RO"/>
          <w:rPrChange w:id="738" w:author="stbrassai" w:date="2015-06-23T23:51:00Z">
            <w:rPr>
              <w:rFonts w:ascii="Times New Roman" w:hAnsi="Times New Roman" w:cs="Times New Roman"/>
            </w:rPr>
          </w:rPrChange>
        </w:rPr>
        <w:t xml:space="preserve"> ca sarcină calculul modelului matematic.</w:t>
      </w:r>
      <w:r w:rsidR="0048426F" w:rsidRPr="001A39E1">
        <w:rPr>
          <w:rFonts w:ascii="Times New Roman" w:hAnsi="Times New Roman" w:cs="Times New Roman"/>
          <w:noProof/>
          <w:sz w:val="32"/>
          <w:szCs w:val="32"/>
          <w:lang w:val="ro-RO"/>
          <w:rPrChange w:id="739" w:author="stbrassai" w:date="2015-06-23T23:51:00Z">
            <w:rPr>
              <w:rFonts w:ascii="Times New Roman" w:hAnsi="Times New Roman" w:cs="Times New Roman"/>
              <w:noProof/>
              <w:sz w:val="32"/>
              <w:szCs w:val="32"/>
              <w:lang w:val="en-US"/>
            </w:rPr>
          </w:rPrChange>
        </w:rPr>
        <w:t xml:space="preserve"> </w:t>
      </w:r>
    </w:p>
    <w:p w14:paraId="4B3C3198" w14:textId="77777777" w:rsidR="0048426F" w:rsidRPr="001A39E1" w:rsidRDefault="0048426F" w:rsidP="0048426F">
      <w:pPr>
        <w:keepNext/>
        <w:spacing w:line="360" w:lineRule="auto"/>
        <w:rPr>
          <w:lang w:val="ro-RO"/>
          <w:rPrChange w:id="740" w:author="stbrassai" w:date="2015-06-23T23:51:00Z">
            <w:rPr/>
          </w:rPrChange>
        </w:rPr>
      </w:pPr>
      <w:r w:rsidRPr="005F456C">
        <w:rPr>
          <w:rFonts w:ascii="Times New Roman" w:hAnsi="Times New Roman" w:cs="Times New Roman"/>
          <w:noProof/>
          <w:sz w:val="32"/>
          <w:szCs w:val="32"/>
          <w:lang w:val="en-US"/>
        </w:rPr>
        <w:drawing>
          <wp:inline distT="0" distB="0" distL="0" distR="0" wp14:anchorId="751FDB1F" wp14:editId="2F9A260F">
            <wp:extent cx="5566410" cy="55251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PGARendszer2RO.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66410" cy="5525135"/>
                    </a:xfrm>
                    <a:prstGeom prst="rect">
                      <a:avLst/>
                    </a:prstGeom>
                  </pic:spPr>
                </pic:pic>
              </a:graphicData>
            </a:graphic>
          </wp:inline>
        </w:drawing>
      </w:r>
    </w:p>
    <w:p w14:paraId="2E97533C" w14:textId="4C9FBEDF" w:rsidR="00436075" w:rsidRPr="001A39E1" w:rsidRDefault="0048426F" w:rsidP="0048426F">
      <w:pPr>
        <w:pStyle w:val="Caption"/>
        <w:jc w:val="center"/>
        <w:rPr>
          <w:rFonts w:ascii="Times New Roman" w:hAnsi="Times New Roman" w:cs="Times New Roman"/>
          <w:sz w:val="24"/>
          <w:szCs w:val="24"/>
          <w:lang w:val="ro-RO"/>
          <w:rPrChange w:id="741" w:author="stbrassai" w:date="2015-06-23T23:51:00Z">
            <w:rPr>
              <w:rFonts w:ascii="Times New Roman" w:hAnsi="Times New Roman" w:cs="Times New Roman"/>
              <w:sz w:val="24"/>
              <w:szCs w:val="24"/>
            </w:rPr>
          </w:rPrChange>
        </w:rPr>
      </w:pPr>
      <w:bookmarkStart w:id="742" w:name="_Toc422898558"/>
      <w:r w:rsidRPr="001A39E1">
        <w:rPr>
          <w:sz w:val="24"/>
          <w:szCs w:val="24"/>
          <w:lang w:val="ro-RO"/>
          <w:rPrChange w:id="743" w:author="stbrassai" w:date="2015-06-23T23:51:00Z">
            <w:rPr>
              <w:sz w:val="24"/>
              <w:szCs w:val="24"/>
            </w:rPr>
          </w:rPrChange>
        </w:rPr>
        <w:t xml:space="preserve">Kép. </w:t>
      </w:r>
      <w:r w:rsidRPr="001A39E1">
        <w:rPr>
          <w:sz w:val="24"/>
          <w:szCs w:val="24"/>
          <w:lang w:val="ro-RO"/>
          <w:rPrChange w:id="744" w:author="stbrassai" w:date="2015-06-23T23:51:00Z">
            <w:rPr>
              <w:sz w:val="24"/>
              <w:szCs w:val="24"/>
            </w:rPr>
          </w:rPrChange>
        </w:rPr>
        <w:fldChar w:fldCharType="begin"/>
      </w:r>
      <w:r w:rsidRPr="001A39E1">
        <w:rPr>
          <w:sz w:val="24"/>
          <w:szCs w:val="24"/>
          <w:lang w:val="ro-RO"/>
          <w:rPrChange w:id="745" w:author="stbrassai" w:date="2015-06-23T23:51:00Z">
            <w:rPr>
              <w:sz w:val="24"/>
              <w:szCs w:val="24"/>
            </w:rPr>
          </w:rPrChange>
        </w:rPr>
        <w:instrText xml:space="preserve"> STYLEREF 1 \s </w:instrText>
      </w:r>
      <w:r w:rsidRPr="001A39E1">
        <w:rPr>
          <w:sz w:val="24"/>
          <w:szCs w:val="24"/>
          <w:lang w:val="ro-RO"/>
          <w:rPrChange w:id="746" w:author="stbrassai" w:date="2015-06-23T23:51:00Z">
            <w:rPr>
              <w:sz w:val="24"/>
              <w:szCs w:val="24"/>
            </w:rPr>
          </w:rPrChange>
        </w:rPr>
        <w:fldChar w:fldCharType="separate"/>
      </w:r>
      <w:r w:rsidRPr="001A39E1">
        <w:rPr>
          <w:noProof/>
          <w:sz w:val="24"/>
          <w:szCs w:val="24"/>
          <w:lang w:val="ro-RO"/>
          <w:rPrChange w:id="747" w:author="stbrassai" w:date="2015-06-23T23:51:00Z">
            <w:rPr>
              <w:noProof/>
              <w:sz w:val="24"/>
              <w:szCs w:val="24"/>
            </w:rPr>
          </w:rPrChange>
        </w:rPr>
        <w:t>1</w:t>
      </w:r>
      <w:r w:rsidRPr="001A39E1">
        <w:rPr>
          <w:sz w:val="24"/>
          <w:szCs w:val="24"/>
          <w:lang w:val="ro-RO"/>
          <w:rPrChange w:id="748" w:author="stbrassai" w:date="2015-06-23T23:51:00Z">
            <w:rPr>
              <w:sz w:val="24"/>
              <w:szCs w:val="24"/>
            </w:rPr>
          </w:rPrChange>
        </w:rPr>
        <w:fldChar w:fldCharType="end"/>
      </w:r>
      <w:r w:rsidRPr="001A39E1">
        <w:rPr>
          <w:sz w:val="24"/>
          <w:szCs w:val="24"/>
          <w:lang w:val="ro-RO"/>
          <w:rPrChange w:id="749" w:author="stbrassai" w:date="2015-06-23T23:51:00Z">
            <w:rPr>
              <w:sz w:val="24"/>
              <w:szCs w:val="24"/>
            </w:rPr>
          </w:rPrChange>
        </w:rPr>
        <w:t>.</w:t>
      </w:r>
      <w:r w:rsidRPr="001A39E1">
        <w:rPr>
          <w:sz w:val="24"/>
          <w:szCs w:val="24"/>
          <w:lang w:val="ro-RO"/>
          <w:rPrChange w:id="750" w:author="stbrassai" w:date="2015-06-23T23:51:00Z">
            <w:rPr>
              <w:sz w:val="24"/>
              <w:szCs w:val="24"/>
            </w:rPr>
          </w:rPrChange>
        </w:rPr>
        <w:fldChar w:fldCharType="begin"/>
      </w:r>
      <w:r w:rsidRPr="001A39E1">
        <w:rPr>
          <w:sz w:val="24"/>
          <w:szCs w:val="24"/>
          <w:lang w:val="ro-RO"/>
          <w:rPrChange w:id="751" w:author="stbrassai" w:date="2015-06-23T23:51:00Z">
            <w:rPr>
              <w:sz w:val="24"/>
              <w:szCs w:val="24"/>
            </w:rPr>
          </w:rPrChange>
        </w:rPr>
        <w:instrText xml:space="preserve"> SEQ Kép. \* ARABIC \s 1 </w:instrText>
      </w:r>
      <w:r w:rsidRPr="001A39E1">
        <w:rPr>
          <w:sz w:val="24"/>
          <w:szCs w:val="24"/>
          <w:lang w:val="ro-RO"/>
          <w:rPrChange w:id="752" w:author="stbrassai" w:date="2015-06-23T23:51:00Z">
            <w:rPr>
              <w:sz w:val="24"/>
              <w:szCs w:val="24"/>
            </w:rPr>
          </w:rPrChange>
        </w:rPr>
        <w:fldChar w:fldCharType="separate"/>
      </w:r>
      <w:r w:rsidRPr="001A39E1">
        <w:rPr>
          <w:noProof/>
          <w:sz w:val="24"/>
          <w:szCs w:val="24"/>
          <w:lang w:val="ro-RO"/>
          <w:rPrChange w:id="753" w:author="stbrassai" w:date="2015-06-23T23:51:00Z">
            <w:rPr>
              <w:noProof/>
              <w:sz w:val="24"/>
              <w:szCs w:val="24"/>
            </w:rPr>
          </w:rPrChange>
        </w:rPr>
        <w:t>3</w:t>
      </w:r>
      <w:r w:rsidRPr="001A39E1">
        <w:rPr>
          <w:sz w:val="24"/>
          <w:szCs w:val="24"/>
          <w:lang w:val="ro-RO"/>
          <w:rPrChange w:id="754" w:author="stbrassai" w:date="2015-06-23T23:51:00Z">
            <w:rPr>
              <w:sz w:val="24"/>
              <w:szCs w:val="24"/>
            </w:rPr>
          </w:rPrChange>
        </w:rPr>
        <w:fldChar w:fldCharType="end"/>
      </w:r>
      <w:r w:rsidRPr="001A39E1">
        <w:rPr>
          <w:sz w:val="24"/>
          <w:szCs w:val="24"/>
          <w:lang w:val="ro-RO"/>
          <w:rPrChange w:id="755" w:author="stbrassai" w:date="2015-06-23T23:51:00Z">
            <w:rPr>
              <w:sz w:val="24"/>
              <w:szCs w:val="24"/>
            </w:rPr>
          </w:rPrChange>
        </w:rPr>
        <w:t xml:space="preserve"> Structura sistemului</w:t>
      </w:r>
      <w:bookmarkEnd w:id="742"/>
    </w:p>
    <w:p w14:paraId="7E60FA10" w14:textId="38747D43" w:rsidR="00436075" w:rsidRDefault="006B0A04" w:rsidP="00436075">
      <w:pPr>
        <w:spacing w:line="360" w:lineRule="auto"/>
        <w:rPr>
          <w:ins w:id="756" w:author="laca" w:date="2015-06-24T09:40:00Z"/>
          <w:rFonts w:ascii="Times New Roman" w:hAnsi="Times New Roman" w:cs="Times New Roman"/>
          <w:noProof/>
        </w:rPr>
      </w:pPr>
      <w:ins w:id="757" w:author="stbrassai" w:date="2015-06-24T00:36:00Z">
        <w:r w:rsidRPr="00BD16E0">
          <w:rPr>
            <w:rFonts w:ascii="Times New Roman" w:hAnsi="Times New Roman" w:cs="Times New Roman"/>
            <w:noProof/>
            <w:highlight w:val="yellow"/>
            <w:lang w:val="ro-RO"/>
            <w:rPrChange w:id="758" w:author="stbrassai" w:date="2015-06-24T07:05:00Z">
              <w:rPr>
                <w:rFonts w:ascii="Times New Roman" w:hAnsi="Times New Roman" w:cs="Times New Roman"/>
                <w:noProof/>
                <w:lang w:val="ro-RO"/>
              </w:rPr>
            </w:rPrChange>
          </w:rPr>
          <w:t xml:space="preserve">xxxxx Ide kell </w:t>
        </w:r>
        <w:r w:rsidRPr="00BD16E0">
          <w:rPr>
            <w:rFonts w:ascii="Times New Roman" w:hAnsi="Times New Roman" w:cs="Times New Roman"/>
            <w:noProof/>
            <w:highlight w:val="yellow"/>
            <w:rPrChange w:id="759" w:author="stbrassai" w:date="2015-06-24T07:05:00Z">
              <w:rPr>
                <w:rFonts w:ascii="Times New Roman" w:hAnsi="Times New Roman" w:cs="Times New Roman"/>
                <w:noProof/>
              </w:rPr>
            </w:rPrChange>
          </w:rPr>
          <w:t>írni egy két mondatot és hivatkozni, hogy mi van a két rajzon és elmondani a fontosabb alegységeket.</w:t>
        </w:r>
      </w:ins>
    </w:p>
    <w:p w14:paraId="4E99FF1D" w14:textId="77777777" w:rsidR="002B123D" w:rsidRDefault="002B123D" w:rsidP="002B123D">
      <w:pPr>
        <w:spacing w:line="360" w:lineRule="auto"/>
        <w:rPr>
          <w:ins w:id="760" w:author="laca" w:date="2015-06-24T09:40:00Z"/>
          <w:rFonts w:ascii="Times New Roman" w:hAnsi="Times New Roman" w:cs="Times New Roman"/>
          <w:noProof/>
        </w:rPr>
      </w:pPr>
      <w:ins w:id="761" w:author="laca" w:date="2015-06-24T09:40:00Z">
        <w:r>
          <w:rPr>
            <w:rFonts w:ascii="Times New Roman" w:hAnsi="Times New Roman" w:cs="Times New Roman"/>
            <w:noProof/>
          </w:rPr>
          <w:t>Az modulok szerepe:</w:t>
        </w:r>
      </w:ins>
    </w:p>
    <w:p w14:paraId="04DCEABC" w14:textId="77777777" w:rsidR="002B123D" w:rsidRDefault="002B123D" w:rsidP="002B123D">
      <w:pPr>
        <w:spacing w:line="360" w:lineRule="auto"/>
        <w:rPr>
          <w:ins w:id="762" w:author="laca" w:date="2015-06-24T09:40:00Z"/>
          <w:rFonts w:ascii="Times New Roman" w:hAnsi="Times New Roman" w:cs="Times New Roman"/>
          <w:noProof/>
        </w:rPr>
      </w:pPr>
      <w:ins w:id="763" w:author="laca" w:date="2015-06-24T09:40:00Z">
        <w:r>
          <w:rPr>
            <w:rFonts w:ascii="Times New Roman" w:hAnsi="Times New Roman" w:cs="Times New Roman"/>
            <w:noProof/>
          </w:rPr>
          <w:t xml:space="preserve">A kép 1.3 látható: </w:t>
        </w:r>
      </w:ins>
    </w:p>
    <w:p w14:paraId="2A25D0B1" w14:textId="77777777" w:rsidR="002B123D" w:rsidRDefault="002B123D" w:rsidP="002B123D">
      <w:pPr>
        <w:pStyle w:val="ListParagraph"/>
        <w:numPr>
          <w:ilvl w:val="0"/>
          <w:numId w:val="21"/>
        </w:numPr>
        <w:spacing w:line="360" w:lineRule="auto"/>
        <w:rPr>
          <w:ins w:id="764" w:author="laca" w:date="2015-06-24T09:40:00Z"/>
          <w:rFonts w:ascii="Times New Roman" w:hAnsi="Times New Roman" w:cs="Times New Roman"/>
          <w:noProof/>
        </w:rPr>
      </w:pPr>
      <w:ins w:id="765" w:author="laca" w:date="2015-06-24T09:40:00Z">
        <w:r>
          <w:rPr>
            <w:rFonts w:ascii="Times New Roman" w:hAnsi="Times New Roman" w:cs="Times New Roman"/>
            <w:noProof/>
          </w:rPr>
          <w:lastRenderedPageBreak/>
          <w:t>Folyadékpumpa: a teljesitmeny elektronika hutesehez szukseges vizet keringeti, PWM jele tudjuk a sebességét változtaztni.</w:t>
        </w:r>
      </w:ins>
    </w:p>
    <w:p w14:paraId="07C3D817" w14:textId="77777777" w:rsidR="002B123D" w:rsidRPr="006B783F" w:rsidRDefault="002B123D" w:rsidP="002B123D">
      <w:pPr>
        <w:pStyle w:val="ListParagraph"/>
        <w:numPr>
          <w:ilvl w:val="0"/>
          <w:numId w:val="21"/>
        </w:numPr>
        <w:spacing w:line="360" w:lineRule="auto"/>
        <w:rPr>
          <w:ins w:id="766" w:author="laca" w:date="2015-06-24T09:40:00Z"/>
          <w:rFonts w:ascii="Times New Roman" w:hAnsi="Times New Roman" w:cs="Times New Roman"/>
          <w:noProof/>
        </w:rPr>
      </w:pPr>
      <w:ins w:id="767" w:author="laca" w:date="2015-06-24T09:40:00Z">
        <w:r>
          <w:rPr>
            <w:rFonts w:ascii="Times New Roman" w:hAnsi="Times New Roman" w:cs="Times New Roman"/>
            <w:noProof/>
          </w:rPr>
          <w:t>FPGA ventilator: az FPGA rendszert hutti levegővel, PWM jel jel segitsegevel tudjuk a sebességét szabályozni.</w:t>
        </w:r>
      </w:ins>
    </w:p>
    <w:p w14:paraId="7F45B043" w14:textId="77777777" w:rsidR="002B123D" w:rsidRDefault="002B123D" w:rsidP="002B123D">
      <w:pPr>
        <w:spacing w:line="360" w:lineRule="auto"/>
        <w:rPr>
          <w:ins w:id="768" w:author="laca" w:date="2015-06-24T09:40:00Z"/>
          <w:rFonts w:ascii="Times New Roman" w:hAnsi="Times New Roman" w:cs="Times New Roman"/>
          <w:noProof/>
        </w:rPr>
      </w:pPr>
      <w:ins w:id="769" w:author="laca" w:date="2015-06-24T09:40:00Z">
        <w:r>
          <w:rPr>
            <w:rFonts w:ascii="Times New Roman" w:hAnsi="Times New Roman" w:cs="Times New Roman"/>
            <w:noProof/>
          </w:rPr>
          <w:t>A kép 1.4 látható modulok:</w:t>
        </w:r>
      </w:ins>
    </w:p>
    <w:p w14:paraId="2F87E63D" w14:textId="77777777" w:rsidR="002B123D" w:rsidRDefault="002B123D" w:rsidP="002B123D">
      <w:pPr>
        <w:pStyle w:val="ListParagraph"/>
        <w:numPr>
          <w:ilvl w:val="0"/>
          <w:numId w:val="20"/>
        </w:numPr>
        <w:spacing w:line="360" w:lineRule="auto"/>
        <w:rPr>
          <w:ins w:id="770" w:author="laca" w:date="2015-06-24T09:40:00Z"/>
          <w:rFonts w:ascii="Times New Roman" w:hAnsi="Times New Roman" w:cs="Times New Roman"/>
          <w:noProof/>
        </w:rPr>
      </w:pPr>
      <w:ins w:id="771" w:author="laca" w:date="2015-06-24T09:40:00Z">
        <w:r w:rsidRPr="009852CF">
          <w:rPr>
            <w:rFonts w:ascii="Times New Roman" w:hAnsi="Times New Roman" w:cs="Times New Roman"/>
            <w:noProof/>
          </w:rPr>
          <w:t>Mag0,Mag1, Mag2, Mag3 Ipmagok amelzek tartalmazzák a pid és a pozíció szabályzókat.</w:t>
        </w:r>
      </w:ins>
    </w:p>
    <w:p w14:paraId="0B987B38" w14:textId="77777777" w:rsidR="002B123D" w:rsidRDefault="002B123D" w:rsidP="002B123D">
      <w:pPr>
        <w:pStyle w:val="ListParagraph"/>
        <w:numPr>
          <w:ilvl w:val="0"/>
          <w:numId w:val="20"/>
        </w:numPr>
        <w:spacing w:line="360" w:lineRule="auto"/>
        <w:rPr>
          <w:ins w:id="772" w:author="laca" w:date="2015-06-24T09:40:00Z"/>
          <w:rFonts w:ascii="Times New Roman" w:hAnsi="Times New Roman" w:cs="Times New Roman"/>
          <w:noProof/>
        </w:rPr>
      </w:pPr>
      <w:ins w:id="773" w:author="laca" w:date="2015-06-24T09:40:00Z">
        <w:r>
          <w:rPr>
            <w:rFonts w:ascii="Times New Roman" w:hAnsi="Times New Roman" w:cs="Times New Roman"/>
            <w:noProof/>
          </w:rPr>
          <w:t>PWM modulok szerepe a pwm jel előlááítása, amelznek kitöltését a microblaze proceszor tudja változtatni.</w:t>
        </w:r>
      </w:ins>
    </w:p>
    <w:p w14:paraId="73BBCAA3" w14:textId="77777777" w:rsidR="002B123D" w:rsidRDefault="002B123D" w:rsidP="002B123D">
      <w:pPr>
        <w:pStyle w:val="ListParagraph"/>
        <w:numPr>
          <w:ilvl w:val="0"/>
          <w:numId w:val="20"/>
        </w:numPr>
        <w:spacing w:line="360" w:lineRule="auto"/>
        <w:rPr>
          <w:ins w:id="774" w:author="laca" w:date="2015-06-24T09:40:00Z"/>
          <w:rFonts w:ascii="Times New Roman" w:hAnsi="Times New Roman" w:cs="Times New Roman"/>
          <w:noProof/>
        </w:rPr>
      </w:pPr>
      <w:ins w:id="775" w:author="laca" w:date="2015-06-24T09:40:00Z">
        <w:r>
          <w:rPr>
            <w:rFonts w:ascii="Times New Roman" w:hAnsi="Times New Roman" w:cs="Times New Roman"/>
            <w:noProof/>
          </w:rPr>
          <w:t>SPI- kommunikácíós modul amely a ZYBO rendszrrel komunikál.</w:t>
        </w:r>
      </w:ins>
    </w:p>
    <w:p w14:paraId="0659D15E" w14:textId="77777777" w:rsidR="002B123D" w:rsidRDefault="002B123D" w:rsidP="002B123D">
      <w:pPr>
        <w:pStyle w:val="ListParagraph"/>
        <w:numPr>
          <w:ilvl w:val="0"/>
          <w:numId w:val="20"/>
        </w:numPr>
        <w:spacing w:line="360" w:lineRule="auto"/>
        <w:rPr>
          <w:ins w:id="776" w:author="laca" w:date="2015-06-24T09:40:00Z"/>
          <w:rFonts w:ascii="Times New Roman" w:hAnsi="Times New Roman" w:cs="Times New Roman"/>
          <w:noProof/>
        </w:rPr>
      </w:pPr>
      <w:ins w:id="777" w:author="laca" w:date="2015-06-24T09:40:00Z">
        <w:r>
          <w:rPr>
            <w:rFonts w:ascii="Times New Roman" w:hAnsi="Times New Roman" w:cs="Times New Roman"/>
            <w:noProof/>
          </w:rPr>
          <w:t>PLB busz megvalósitja a kapcsolatot a microblaze és a körülötte levő elemekkela spartan rendszerben</w:t>
        </w:r>
      </w:ins>
    </w:p>
    <w:p w14:paraId="3EC1CA41" w14:textId="77777777" w:rsidR="002B123D" w:rsidRDefault="002B123D" w:rsidP="002B123D">
      <w:pPr>
        <w:pStyle w:val="ListParagraph"/>
        <w:numPr>
          <w:ilvl w:val="0"/>
          <w:numId w:val="20"/>
        </w:numPr>
        <w:spacing w:line="360" w:lineRule="auto"/>
        <w:rPr>
          <w:ins w:id="778" w:author="laca" w:date="2015-06-24T09:40:00Z"/>
          <w:rFonts w:ascii="Times New Roman" w:hAnsi="Times New Roman" w:cs="Times New Roman"/>
          <w:noProof/>
        </w:rPr>
      </w:pPr>
      <w:ins w:id="779" w:author="laca" w:date="2015-06-24T09:40:00Z">
        <w:r>
          <w:rPr>
            <w:rFonts w:ascii="Times New Roman" w:hAnsi="Times New Roman" w:cs="Times New Roman"/>
            <w:noProof/>
          </w:rPr>
          <w:t>AXI busy kapcsolatot teremt a ARM proceszoe, és a körülötte levő modulok között a ZYBO rendszeren</w:t>
        </w:r>
      </w:ins>
    </w:p>
    <w:p w14:paraId="2B7907EA" w14:textId="77777777" w:rsidR="002B123D" w:rsidRDefault="002B123D" w:rsidP="002B123D">
      <w:pPr>
        <w:pStyle w:val="ListParagraph"/>
        <w:numPr>
          <w:ilvl w:val="0"/>
          <w:numId w:val="20"/>
        </w:numPr>
        <w:spacing w:line="360" w:lineRule="auto"/>
        <w:rPr>
          <w:ins w:id="780" w:author="laca" w:date="2015-06-24T09:40:00Z"/>
          <w:rFonts w:ascii="Times New Roman" w:hAnsi="Times New Roman" w:cs="Times New Roman"/>
          <w:noProof/>
        </w:rPr>
      </w:pPr>
      <w:ins w:id="781" w:author="laca" w:date="2015-06-24T09:40:00Z">
        <w:r>
          <w:rPr>
            <w:rFonts w:ascii="Times New Roman" w:hAnsi="Times New Roman" w:cs="Times New Roman"/>
            <w:noProof/>
          </w:rPr>
          <w:t>UartGPS-uart kommunikacios protokolon keresztül fogadja az adatokat a GPS modultol.</w:t>
        </w:r>
      </w:ins>
    </w:p>
    <w:p w14:paraId="5D316FDA" w14:textId="77777777" w:rsidR="002B123D" w:rsidRDefault="002B123D" w:rsidP="002B123D">
      <w:pPr>
        <w:pStyle w:val="ListParagraph"/>
        <w:numPr>
          <w:ilvl w:val="0"/>
          <w:numId w:val="20"/>
        </w:numPr>
        <w:spacing w:line="360" w:lineRule="auto"/>
        <w:rPr>
          <w:ins w:id="782" w:author="laca" w:date="2015-06-24T09:40:00Z"/>
          <w:rFonts w:ascii="Times New Roman" w:hAnsi="Times New Roman" w:cs="Times New Roman"/>
          <w:noProof/>
        </w:rPr>
      </w:pPr>
      <w:ins w:id="783" w:author="laca" w:date="2015-06-24T09:40:00Z">
        <w:r>
          <w:rPr>
            <w:rFonts w:ascii="Times New Roman" w:hAnsi="Times New Roman" w:cs="Times New Roman"/>
            <w:noProof/>
          </w:rPr>
          <w:t>TsTimer- 0.005 masodpercenként generál egy megszakitást.</w:t>
        </w:r>
      </w:ins>
    </w:p>
    <w:p w14:paraId="4C9CE1D9" w14:textId="77777777" w:rsidR="002B123D" w:rsidRDefault="002B123D" w:rsidP="002B123D">
      <w:pPr>
        <w:pStyle w:val="ListParagraph"/>
        <w:numPr>
          <w:ilvl w:val="0"/>
          <w:numId w:val="20"/>
        </w:numPr>
        <w:spacing w:line="360" w:lineRule="auto"/>
        <w:rPr>
          <w:ins w:id="784" w:author="laca" w:date="2015-06-24T09:40:00Z"/>
          <w:rFonts w:ascii="Times New Roman" w:hAnsi="Times New Roman" w:cs="Times New Roman"/>
          <w:noProof/>
        </w:rPr>
      </w:pPr>
      <w:ins w:id="785" w:author="laca" w:date="2015-06-24T09:40:00Z">
        <w:r>
          <w:rPr>
            <w:rFonts w:ascii="Times New Roman" w:hAnsi="Times New Roman" w:cs="Times New Roman"/>
            <w:noProof/>
          </w:rPr>
          <w:t>I2cGyro1,2 – i2c protokolon keresztul beolvassa a giroszkopoktol az adatokat.</w:t>
        </w:r>
      </w:ins>
    </w:p>
    <w:p w14:paraId="39913200" w14:textId="77777777" w:rsidR="002B123D" w:rsidRDefault="002B123D" w:rsidP="002B123D">
      <w:pPr>
        <w:pStyle w:val="ListParagraph"/>
        <w:numPr>
          <w:ilvl w:val="0"/>
          <w:numId w:val="20"/>
        </w:numPr>
        <w:spacing w:line="360" w:lineRule="auto"/>
        <w:rPr>
          <w:ins w:id="786" w:author="laca" w:date="2015-06-24T09:40:00Z"/>
          <w:rFonts w:ascii="Times New Roman" w:hAnsi="Times New Roman" w:cs="Times New Roman"/>
          <w:noProof/>
        </w:rPr>
      </w:pPr>
      <w:ins w:id="787" w:author="laca" w:date="2015-06-24T09:40:00Z">
        <w:r>
          <w:rPr>
            <w:rFonts w:ascii="Times New Roman" w:hAnsi="Times New Roman" w:cs="Times New Roman"/>
            <w:noProof/>
          </w:rPr>
          <w:t>Ethernet: három TCP protokolt használva kommunikálhatunk a rendszerel wifi routeren keresztül.</w:t>
        </w:r>
      </w:ins>
    </w:p>
    <w:p w14:paraId="1238009F" w14:textId="77777777" w:rsidR="002B123D" w:rsidRDefault="002B123D" w:rsidP="002B123D">
      <w:pPr>
        <w:pStyle w:val="ListParagraph"/>
        <w:numPr>
          <w:ilvl w:val="0"/>
          <w:numId w:val="20"/>
        </w:numPr>
        <w:spacing w:line="360" w:lineRule="auto"/>
        <w:rPr>
          <w:ins w:id="788" w:author="laca" w:date="2015-06-24T09:40:00Z"/>
          <w:rFonts w:ascii="Times New Roman" w:hAnsi="Times New Roman" w:cs="Times New Roman"/>
          <w:noProof/>
        </w:rPr>
      </w:pPr>
      <w:ins w:id="789" w:author="laca" w:date="2015-06-24T09:40:00Z">
        <w:r>
          <w:rPr>
            <w:rFonts w:ascii="Times New Roman" w:hAnsi="Times New Roman" w:cs="Times New Roman"/>
            <w:noProof/>
          </w:rPr>
          <w:t>TCP pachet : látható a TCP csomagok szerkezete amely tartalmazza a mért adatokat a szenzoroktol, és az IPmagoktol.</w:t>
        </w:r>
      </w:ins>
    </w:p>
    <w:p w14:paraId="097C8658" w14:textId="77777777" w:rsidR="002B123D" w:rsidRPr="00496AF5" w:rsidRDefault="002B123D" w:rsidP="002B123D">
      <w:pPr>
        <w:pStyle w:val="ListParagraph"/>
        <w:numPr>
          <w:ilvl w:val="0"/>
          <w:numId w:val="20"/>
        </w:numPr>
        <w:spacing w:line="360" w:lineRule="auto"/>
        <w:rPr>
          <w:ins w:id="790" w:author="laca" w:date="2015-06-24T09:40:00Z"/>
          <w:rFonts w:ascii="Times New Roman" w:hAnsi="Times New Roman" w:cs="Times New Roman"/>
          <w:noProof/>
        </w:rPr>
      </w:pPr>
      <w:ins w:id="791" w:author="laca" w:date="2015-06-24T09:40:00Z">
        <w:r>
          <w:rPr>
            <w:rFonts w:ascii="Times New Roman" w:hAnsi="Times New Roman" w:cs="Times New Roman"/>
            <w:noProof/>
          </w:rPr>
          <w:t>Wifi router- vezetékes ethernet kapcsolat van kialakitva a zybo es a router között.</w:t>
        </w:r>
      </w:ins>
    </w:p>
    <w:p w14:paraId="4C154C16" w14:textId="77777777" w:rsidR="002B123D" w:rsidRPr="006B0A04" w:rsidRDefault="002B123D" w:rsidP="00436075">
      <w:pPr>
        <w:spacing w:line="360" w:lineRule="auto"/>
        <w:rPr>
          <w:rFonts w:ascii="Times New Roman" w:hAnsi="Times New Roman" w:cs="Times New Roman"/>
          <w:noProof/>
          <w:rPrChange w:id="792" w:author="stbrassai" w:date="2015-06-24T00:36:00Z">
            <w:rPr>
              <w:rFonts w:ascii="Times New Roman" w:hAnsi="Times New Roman" w:cs="Times New Roman"/>
              <w:noProof/>
              <w:lang w:val="en-US"/>
            </w:rPr>
          </w:rPrChange>
        </w:rPr>
      </w:pPr>
    </w:p>
    <w:p w14:paraId="57BE9F66" w14:textId="77777777" w:rsidR="0048426F" w:rsidRPr="001A39E1" w:rsidRDefault="0048426F" w:rsidP="0048426F">
      <w:pPr>
        <w:keepNext/>
        <w:spacing w:line="360" w:lineRule="auto"/>
        <w:jc w:val="center"/>
        <w:rPr>
          <w:lang w:val="ro-RO"/>
          <w:rPrChange w:id="793" w:author="stbrassai" w:date="2015-06-23T23:51:00Z">
            <w:rPr/>
          </w:rPrChange>
        </w:rPr>
      </w:pPr>
      <w:r w:rsidRPr="005F456C">
        <w:rPr>
          <w:rFonts w:ascii="Times New Roman" w:hAnsi="Times New Roman" w:cs="Times New Roman"/>
          <w:noProof/>
          <w:sz w:val="36"/>
          <w:szCs w:val="36"/>
          <w:lang w:val="en-US"/>
        </w:rPr>
        <w:lastRenderedPageBreak/>
        <w:drawing>
          <wp:inline distT="0" distB="0" distL="0" distR="0" wp14:anchorId="3C3CBABC" wp14:editId="4E73C6CD">
            <wp:extent cx="5566410" cy="839972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PGARendszerSPartanRO.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66792" cy="8400297"/>
                    </a:xfrm>
                    <a:prstGeom prst="rect">
                      <a:avLst/>
                    </a:prstGeom>
                  </pic:spPr>
                </pic:pic>
              </a:graphicData>
            </a:graphic>
          </wp:inline>
        </w:drawing>
      </w:r>
    </w:p>
    <w:p w14:paraId="67D95D2E" w14:textId="474D26E2" w:rsidR="00436075" w:rsidRPr="001A39E1" w:rsidRDefault="0048426F" w:rsidP="0048426F">
      <w:pPr>
        <w:pStyle w:val="Caption"/>
        <w:jc w:val="center"/>
        <w:rPr>
          <w:rFonts w:ascii="Times New Roman" w:hAnsi="Times New Roman" w:cs="Times New Roman"/>
          <w:sz w:val="36"/>
          <w:szCs w:val="36"/>
          <w:lang w:val="ro-RO"/>
          <w:rPrChange w:id="794" w:author="stbrassai" w:date="2015-06-23T23:51:00Z">
            <w:rPr>
              <w:rFonts w:ascii="Times New Roman" w:hAnsi="Times New Roman" w:cs="Times New Roman"/>
              <w:sz w:val="36"/>
              <w:szCs w:val="36"/>
            </w:rPr>
          </w:rPrChange>
        </w:rPr>
      </w:pPr>
      <w:bookmarkStart w:id="795" w:name="_Toc422898559"/>
      <w:r w:rsidRPr="001A39E1">
        <w:rPr>
          <w:lang w:val="ro-RO"/>
          <w:rPrChange w:id="796" w:author="stbrassai" w:date="2015-06-23T23:51:00Z">
            <w:rPr/>
          </w:rPrChange>
        </w:rPr>
        <w:t xml:space="preserve">Kép. </w:t>
      </w:r>
      <w:r w:rsidRPr="001A39E1">
        <w:rPr>
          <w:lang w:val="ro-RO"/>
          <w:rPrChange w:id="797" w:author="stbrassai" w:date="2015-06-23T23:51:00Z">
            <w:rPr/>
          </w:rPrChange>
        </w:rPr>
        <w:fldChar w:fldCharType="begin"/>
      </w:r>
      <w:r w:rsidRPr="001A39E1">
        <w:rPr>
          <w:lang w:val="ro-RO"/>
          <w:rPrChange w:id="798" w:author="stbrassai" w:date="2015-06-23T23:51:00Z">
            <w:rPr/>
          </w:rPrChange>
        </w:rPr>
        <w:instrText xml:space="preserve"> STYLEREF 1 \s </w:instrText>
      </w:r>
      <w:r w:rsidRPr="001A39E1">
        <w:rPr>
          <w:lang w:val="ro-RO"/>
          <w:rPrChange w:id="799" w:author="stbrassai" w:date="2015-06-23T23:51:00Z">
            <w:rPr/>
          </w:rPrChange>
        </w:rPr>
        <w:fldChar w:fldCharType="separate"/>
      </w:r>
      <w:r w:rsidRPr="001A39E1">
        <w:rPr>
          <w:noProof/>
          <w:lang w:val="ro-RO"/>
          <w:rPrChange w:id="800" w:author="stbrassai" w:date="2015-06-23T23:51:00Z">
            <w:rPr>
              <w:noProof/>
            </w:rPr>
          </w:rPrChange>
        </w:rPr>
        <w:t>1</w:t>
      </w:r>
      <w:r w:rsidRPr="001A39E1">
        <w:rPr>
          <w:lang w:val="ro-RO"/>
          <w:rPrChange w:id="801" w:author="stbrassai" w:date="2015-06-23T23:51:00Z">
            <w:rPr/>
          </w:rPrChange>
        </w:rPr>
        <w:fldChar w:fldCharType="end"/>
      </w:r>
      <w:r w:rsidRPr="001A39E1">
        <w:rPr>
          <w:lang w:val="ro-RO"/>
          <w:rPrChange w:id="802" w:author="stbrassai" w:date="2015-06-23T23:51:00Z">
            <w:rPr/>
          </w:rPrChange>
        </w:rPr>
        <w:t>.</w:t>
      </w:r>
      <w:r w:rsidRPr="001A39E1">
        <w:rPr>
          <w:lang w:val="ro-RO"/>
          <w:rPrChange w:id="803" w:author="stbrassai" w:date="2015-06-23T23:51:00Z">
            <w:rPr/>
          </w:rPrChange>
        </w:rPr>
        <w:fldChar w:fldCharType="begin"/>
      </w:r>
      <w:r w:rsidRPr="001A39E1">
        <w:rPr>
          <w:lang w:val="ro-RO"/>
          <w:rPrChange w:id="804" w:author="stbrassai" w:date="2015-06-23T23:51:00Z">
            <w:rPr/>
          </w:rPrChange>
        </w:rPr>
        <w:instrText xml:space="preserve"> SEQ Kép. \* ARABIC \s 1 </w:instrText>
      </w:r>
      <w:r w:rsidRPr="001A39E1">
        <w:rPr>
          <w:lang w:val="ro-RO"/>
          <w:rPrChange w:id="805" w:author="stbrassai" w:date="2015-06-23T23:51:00Z">
            <w:rPr/>
          </w:rPrChange>
        </w:rPr>
        <w:fldChar w:fldCharType="separate"/>
      </w:r>
      <w:r w:rsidRPr="001A39E1">
        <w:rPr>
          <w:noProof/>
          <w:lang w:val="ro-RO"/>
          <w:rPrChange w:id="806" w:author="stbrassai" w:date="2015-06-23T23:51:00Z">
            <w:rPr>
              <w:noProof/>
            </w:rPr>
          </w:rPrChange>
        </w:rPr>
        <w:t>4</w:t>
      </w:r>
      <w:r w:rsidRPr="001A39E1">
        <w:rPr>
          <w:lang w:val="ro-RO"/>
          <w:rPrChange w:id="807" w:author="stbrassai" w:date="2015-06-23T23:51:00Z">
            <w:rPr/>
          </w:rPrChange>
        </w:rPr>
        <w:fldChar w:fldCharType="end"/>
      </w:r>
      <w:r w:rsidRPr="001A39E1">
        <w:rPr>
          <w:lang w:val="ro-RO"/>
          <w:rPrChange w:id="808" w:author="stbrassai" w:date="2015-06-23T23:51:00Z">
            <w:rPr/>
          </w:rPrChange>
        </w:rPr>
        <w:t xml:space="preserve"> Pachetele </w:t>
      </w:r>
      <w:ins w:id="809" w:author="stbrassai" w:date="2015-06-24T08:35:00Z">
        <w:r w:rsidR="00DF386B" w:rsidRPr="00DF386B">
          <w:rPr>
            <w:lang w:val="ro-RO"/>
          </w:rPr>
          <w:t>de comunicație și modulele proiectate</w:t>
        </w:r>
      </w:ins>
      <w:del w:id="810" w:author="stbrassai" w:date="2015-06-24T08:35:00Z">
        <w:r w:rsidRPr="001A39E1" w:rsidDel="00DF386B">
          <w:rPr>
            <w:lang w:val="ro-RO"/>
            <w:rPrChange w:id="811" w:author="stbrassai" w:date="2015-06-23T23:51:00Z">
              <w:rPr/>
            </w:rPrChange>
          </w:rPr>
          <w:delText>comunicaționale și modulele programate</w:delText>
        </w:r>
      </w:del>
      <w:r w:rsidRPr="001A39E1">
        <w:rPr>
          <w:lang w:val="ro-RO"/>
          <w:rPrChange w:id="812" w:author="stbrassai" w:date="2015-06-23T23:51:00Z">
            <w:rPr/>
          </w:rPrChange>
        </w:rPr>
        <w:t xml:space="preserve"> în circuitele </w:t>
      </w:r>
      <w:del w:id="813" w:author="stbrassai" w:date="2015-06-23T22:11:00Z">
        <w:r w:rsidRPr="001A39E1" w:rsidDel="00D956DC">
          <w:rPr>
            <w:lang w:val="ro-RO"/>
            <w:rPrChange w:id="814" w:author="stbrassai" w:date="2015-06-23T23:51:00Z">
              <w:rPr/>
            </w:rPrChange>
          </w:rPr>
          <w:delText xml:space="preserve">electrice </w:delText>
        </w:r>
      </w:del>
      <w:r w:rsidRPr="001A39E1">
        <w:rPr>
          <w:lang w:val="ro-RO"/>
          <w:rPrChange w:id="815" w:author="stbrassai" w:date="2015-06-23T23:51:00Z">
            <w:rPr/>
          </w:rPrChange>
        </w:rPr>
        <w:t>FPGA</w:t>
      </w:r>
      <w:bookmarkEnd w:id="795"/>
    </w:p>
    <w:p w14:paraId="0FD0969A" w14:textId="1DE71657" w:rsidR="00436075" w:rsidRPr="001A39E1" w:rsidRDefault="00436075" w:rsidP="00EF688B">
      <w:pPr>
        <w:jc w:val="center"/>
        <w:rPr>
          <w:rFonts w:ascii="Times New Roman" w:hAnsi="Times New Roman" w:cs="Times New Roman"/>
          <w:sz w:val="36"/>
          <w:szCs w:val="36"/>
          <w:lang w:val="ro-RO"/>
          <w:rPrChange w:id="816" w:author="stbrassai" w:date="2015-06-23T23:51:00Z">
            <w:rPr>
              <w:rFonts w:ascii="Times New Roman" w:hAnsi="Times New Roman" w:cs="Times New Roman"/>
              <w:sz w:val="36"/>
              <w:szCs w:val="36"/>
            </w:rPr>
          </w:rPrChange>
        </w:rPr>
      </w:pPr>
      <w:r w:rsidRPr="001A39E1">
        <w:rPr>
          <w:rFonts w:ascii="Times New Roman" w:hAnsi="Times New Roman" w:cs="Times New Roman"/>
          <w:sz w:val="36"/>
          <w:szCs w:val="36"/>
          <w:lang w:val="ro-RO"/>
          <w:rPrChange w:id="817" w:author="stbrassai" w:date="2015-06-23T23:51:00Z">
            <w:rPr>
              <w:rFonts w:ascii="Times New Roman" w:hAnsi="Times New Roman" w:cs="Times New Roman"/>
              <w:sz w:val="36"/>
              <w:szCs w:val="36"/>
            </w:rPr>
          </w:rPrChange>
        </w:rPr>
        <w:lastRenderedPageBreak/>
        <w:t>REGLAREA POZIȚIEI</w:t>
      </w:r>
    </w:p>
    <w:p w14:paraId="502E5049" w14:textId="77777777" w:rsidR="00436075" w:rsidRPr="001A39E1" w:rsidRDefault="00436075" w:rsidP="00436075">
      <w:pPr>
        <w:spacing w:line="360" w:lineRule="auto"/>
        <w:ind w:firstLine="720"/>
        <w:rPr>
          <w:rFonts w:ascii="Times New Roman" w:hAnsi="Times New Roman" w:cs="Times New Roman"/>
          <w:lang w:val="ro-RO"/>
          <w:rPrChange w:id="818" w:author="stbrassai" w:date="2015-06-23T23:51:00Z">
            <w:rPr>
              <w:rFonts w:ascii="Times New Roman" w:hAnsi="Times New Roman" w:cs="Times New Roman"/>
            </w:rPr>
          </w:rPrChange>
        </w:rPr>
      </w:pPr>
      <w:r w:rsidRPr="001A39E1">
        <w:rPr>
          <w:rFonts w:ascii="Times New Roman" w:hAnsi="Times New Roman" w:cs="Times New Roman"/>
          <w:lang w:val="ro-RO"/>
          <w:rPrChange w:id="819" w:author="stbrassai" w:date="2015-06-23T23:51:00Z">
            <w:rPr>
              <w:rFonts w:ascii="Times New Roman" w:hAnsi="Times New Roman" w:cs="Times New Roman"/>
            </w:rPr>
          </w:rPrChange>
        </w:rPr>
        <w:t>Cu privire la structura sistemului mecanic, dacă se oprește motorul de antrenare și axul antrenat rămâne sub încărcare, axul antrenat nu poate să antreneze în sens invers din cauza frecărilor mecanice. Din această cauză este suficient</w:t>
      </w:r>
      <w:del w:id="820" w:author="stbrassai" w:date="2015-06-24T07:06:00Z">
        <w:r w:rsidRPr="001A39E1" w:rsidDel="00BD16E0">
          <w:rPr>
            <w:rFonts w:ascii="Times New Roman" w:hAnsi="Times New Roman" w:cs="Times New Roman"/>
            <w:lang w:val="ro-RO"/>
            <w:rPrChange w:id="821" w:author="stbrassai" w:date="2015-06-23T23:51:00Z">
              <w:rPr>
                <w:rFonts w:ascii="Times New Roman" w:hAnsi="Times New Roman" w:cs="Times New Roman"/>
              </w:rPr>
            </w:rPrChange>
          </w:rPr>
          <w:delText>,</w:delText>
        </w:r>
      </w:del>
      <w:r w:rsidRPr="001A39E1">
        <w:rPr>
          <w:rFonts w:ascii="Times New Roman" w:hAnsi="Times New Roman" w:cs="Times New Roman"/>
          <w:lang w:val="ro-RO"/>
          <w:rPrChange w:id="822" w:author="stbrassai" w:date="2015-06-23T23:51:00Z">
            <w:rPr>
              <w:rFonts w:ascii="Times New Roman" w:hAnsi="Times New Roman" w:cs="Times New Roman"/>
            </w:rPr>
          </w:rPrChange>
        </w:rPr>
        <w:t xml:space="preserve"> dacă în momentul potrivit vom opri motorul. La schimbarea polarității</w:t>
      </w:r>
      <w:del w:id="823" w:author="stbrassai" w:date="2015-06-24T07:06:00Z">
        <w:r w:rsidRPr="001A39E1" w:rsidDel="00BD16E0">
          <w:rPr>
            <w:rFonts w:ascii="Times New Roman" w:hAnsi="Times New Roman" w:cs="Times New Roman"/>
            <w:lang w:val="ro-RO"/>
            <w:rPrChange w:id="824" w:author="stbrassai" w:date="2015-06-23T23:51:00Z">
              <w:rPr>
                <w:rFonts w:ascii="Times New Roman" w:hAnsi="Times New Roman" w:cs="Times New Roman"/>
              </w:rPr>
            </w:rPrChange>
          </w:rPr>
          <w:delText xml:space="preserve"> a</w:delText>
        </w:r>
      </w:del>
      <w:r w:rsidRPr="001A39E1">
        <w:rPr>
          <w:rFonts w:ascii="Times New Roman" w:hAnsi="Times New Roman" w:cs="Times New Roman"/>
          <w:lang w:val="ro-RO"/>
          <w:rPrChange w:id="825" w:author="stbrassai" w:date="2015-06-23T23:51:00Z">
            <w:rPr>
              <w:rFonts w:ascii="Times New Roman" w:hAnsi="Times New Roman" w:cs="Times New Roman"/>
            </w:rPr>
          </w:rPrChange>
        </w:rPr>
        <w:t xml:space="preserve"> motorului DC se schimbă și direcția de rotație a motorului, ajunge dacă intervenim în sistem cu regulator de semnal minim sau maxim.</w:t>
      </w:r>
    </w:p>
    <w:p w14:paraId="1BCADF28" w14:textId="617BFCB6" w:rsidR="00436075" w:rsidRPr="001A39E1" w:rsidRDefault="00436075" w:rsidP="00436075">
      <w:pPr>
        <w:spacing w:line="360" w:lineRule="auto"/>
        <w:rPr>
          <w:rFonts w:ascii="Times New Roman" w:hAnsi="Times New Roman" w:cs="Times New Roman"/>
          <w:lang w:val="ro-RO"/>
          <w:rPrChange w:id="826" w:author="stbrassai" w:date="2015-06-23T23:51:00Z">
            <w:rPr>
              <w:rFonts w:ascii="Times New Roman" w:hAnsi="Times New Roman" w:cs="Times New Roman"/>
            </w:rPr>
          </w:rPrChange>
        </w:rPr>
      </w:pPr>
      <w:r w:rsidRPr="001A39E1">
        <w:rPr>
          <w:rFonts w:ascii="Times New Roman" w:hAnsi="Times New Roman" w:cs="Times New Roman"/>
          <w:lang w:val="ro-RO"/>
          <w:rPrChange w:id="827" w:author="stbrassai" w:date="2015-06-23T23:51:00Z">
            <w:rPr>
              <w:rFonts w:ascii="Times New Roman" w:hAnsi="Times New Roman" w:cs="Times New Roman"/>
            </w:rPr>
          </w:rPrChange>
        </w:rPr>
        <w:tab/>
        <w:t xml:space="preserve">Regulatorul </w:t>
      </w:r>
      <w:del w:id="828" w:author="stbrassai" w:date="2015-06-24T00:38:00Z">
        <w:r w:rsidRPr="001A39E1" w:rsidDel="00B802E7">
          <w:rPr>
            <w:rFonts w:ascii="Times New Roman" w:hAnsi="Times New Roman" w:cs="Times New Roman"/>
            <w:lang w:val="ro-RO"/>
            <w:rPrChange w:id="829" w:author="stbrassai" w:date="2015-06-23T23:51:00Z">
              <w:rPr>
                <w:rFonts w:ascii="Times New Roman" w:hAnsi="Times New Roman" w:cs="Times New Roman"/>
              </w:rPr>
            </w:rPrChange>
          </w:rPr>
          <w:delText xml:space="preserve">executat </w:delText>
        </w:r>
      </w:del>
      <w:ins w:id="830" w:author="stbrassai" w:date="2015-06-24T00:38:00Z">
        <w:r w:rsidR="00B802E7">
          <w:rPr>
            <w:rFonts w:ascii="Times New Roman" w:hAnsi="Times New Roman" w:cs="Times New Roman"/>
            <w:lang w:val="ro-RO"/>
          </w:rPr>
          <w:t>realizat</w:t>
        </w:r>
        <w:r w:rsidR="00B802E7" w:rsidRPr="001A39E1">
          <w:rPr>
            <w:rFonts w:ascii="Times New Roman" w:hAnsi="Times New Roman" w:cs="Times New Roman"/>
            <w:lang w:val="ro-RO"/>
            <w:rPrChange w:id="831" w:author="stbrassai" w:date="2015-06-23T23:51:00Z">
              <w:rPr>
                <w:rFonts w:ascii="Times New Roman" w:hAnsi="Times New Roman" w:cs="Times New Roman"/>
              </w:rPr>
            </w:rPrChange>
          </w:rPr>
          <w:t xml:space="preserve"> </w:t>
        </w:r>
      </w:ins>
      <w:r w:rsidRPr="001A39E1">
        <w:rPr>
          <w:rFonts w:ascii="Times New Roman" w:hAnsi="Times New Roman" w:cs="Times New Roman"/>
          <w:lang w:val="ro-RO"/>
          <w:rPrChange w:id="832" w:author="stbrassai" w:date="2015-06-23T23:51:00Z">
            <w:rPr>
              <w:rFonts w:ascii="Times New Roman" w:hAnsi="Times New Roman" w:cs="Times New Roman"/>
            </w:rPr>
          </w:rPrChange>
        </w:rPr>
        <w:t>este definit cu ajutorul următoarelor ecuații:</w:t>
      </w:r>
    </w:p>
    <w:p w14:paraId="1CA49543" w14:textId="0349B45C" w:rsidR="00160221" w:rsidRPr="001A39E1" w:rsidRDefault="00967446" w:rsidP="00160221">
      <w:pPr>
        <w:spacing w:line="360" w:lineRule="auto"/>
        <w:rPr>
          <w:rFonts w:ascii="Times New Roman" w:hAnsi="Times New Roman"/>
          <w:lang w:val="ro-RO"/>
          <w:rPrChange w:id="833" w:author="stbrassai" w:date="2015-06-23T23:51:00Z">
            <w:rPr>
              <w:rFonts w:ascii="Times New Roman" w:hAnsi="Times New Roman"/>
            </w:rPr>
          </w:rPrChange>
        </w:rPr>
      </w:pPr>
      <m:oMathPara>
        <m:oMath>
          <m:d>
            <m:dPr>
              <m:begChr m:val="{"/>
              <m:endChr m:val=""/>
              <m:ctrlPr>
                <w:rPr>
                  <w:rFonts w:ascii="Cambria Math" w:hAnsi="Cambria Math"/>
                  <w:i/>
                  <w:lang w:val="ro-RO"/>
                </w:rPr>
              </m:ctrlPr>
            </m:dPr>
            <m:e>
              <m:eqArr>
                <m:eqArrPr>
                  <m:ctrlPr>
                    <w:rPr>
                      <w:rFonts w:ascii="Cambria Math" w:hAnsi="Cambria Math"/>
                      <w:i/>
                      <w:lang w:val="ro-RO"/>
                    </w:rPr>
                  </m:ctrlPr>
                </m:eqArrPr>
                <m:e>
                  <m:r>
                    <w:rPr>
                      <w:rFonts w:ascii="Cambria Math" w:hAnsi="Cambria Math"/>
                      <w:lang w:val="ro-RO"/>
                      <w:rPrChange w:id="834" w:author="stbrassai" w:date="2015-06-23T23:51:00Z">
                        <w:rPr>
                          <w:rFonts w:ascii="Cambria Math" w:hAnsi="Cambria Math"/>
                        </w:rPr>
                      </w:rPrChange>
                    </w:rPr>
                    <m:t>U=</m:t>
                  </m:r>
                  <m:sSub>
                    <m:sSubPr>
                      <m:ctrlPr>
                        <w:rPr>
                          <w:rFonts w:ascii="Cambria Math" w:hAnsi="Cambria Math"/>
                          <w:i/>
                          <w:lang w:val="ro-RO"/>
                        </w:rPr>
                      </m:ctrlPr>
                    </m:sSubPr>
                    <m:e>
                      <m:r>
                        <w:rPr>
                          <w:rFonts w:ascii="Cambria Math" w:hAnsi="Cambria Math"/>
                          <w:lang w:val="ro-RO"/>
                          <w:rPrChange w:id="835" w:author="stbrassai" w:date="2015-06-23T23:51:00Z">
                            <w:rPr>
                              <w:rFonts w:ascii="Cambria Math" w:hAnsi="Cambria Math"/>
                            </w:rPr>
                          </w:rPrChange>
                        </w:rPr>
                        <m:t>U</m:t>
                      </m:r>
                    </m:e>
                    <m:sub>
                      <m:r>
                        <w:rPr>
                          <w:rFonts w:ascii="Cambria Math" w:hAnsi="Cambria Math"/>
                          <w:lang w:val="ro-RO"/>
                          <w:rPrChange w:id="836" w:author="stbrassai" w:date="2015-06-23T23:51:00Z">
                            <w:rPr>
                              <w:rFonts w:ascii="Cambria Math" w:hAnsi="Cambria Math"/>
                            </w:rPr>
                          </w:rPrChange>
                        </w:rPr>
                        <m:t>MAX</m:t>
                      </m:r>
                    </m:sub>
                  </m:sSub>
                  <m:r>
                    <w:rPr>
                      <w:rFonts w:ascii="Cambria Math" w:hAnsi="Cambria Math"/>
                      <w:lang w:val="ro-RO"/>
                      <w:rPrChange w:id="837" w:author="stbrassai" w:date="2015-06-23T23:51:00Z">
                        <w:rPr>
                          <w:rFonts w:ascii="Cambria Math" w:hAnsi="Cambria Math"/>
                        </w:rPr>
                      </w:rPrChange>
                    </w:rPr>
                    <m:t xml:space="preserve">,   if </m:t>
                  </m:r>
                  <m:sSub>
                    <m:sSubPr>
                      <m:ctrlPr>
                        <w:rPr>
                          <w:rFonts w:ascii="Cambria Math" w:hAnsi="Cambria Math"/>
                          <w:i/>
                          <w:lang w:val="ro-RO"/>
                        </w:rPr>
                      </m:ctrlPr>
                    </m:sSubPr>
                    <m:e>
                      <m:r>
                        <w:rPr>
                          <w:rFonts w:ascii="Cambria Math" w:hAnsi="Cambria Math"/>
                          <w:lang w:val="ro-RO"/>
                          <w:rPrChange w:id="838" w:author="stbrassai" w:date="2015-06-23T23:51:00Z">
                            <w:rPr>
                              <w:rFonts w:ascii="Cambria Math" w:hAnsi="Cambria Math"/>
                            </w:rPr>
                          </w:rPrChange>
                        </w:rPr>
                        <m:t>e</m:t>
                      </m:r>
                    </m:e>
                    <m:sub>
                      <m:r>
                        <w:rPr>
                          <w:rFonts w:ascii="Cambria Math" w:hAnsi="Cambria Math"/>
                          <w:lang w:val="ro-RO"/>
                          <w:rPrChange w:id="839" w:author="stbrassai" w:date="2015-06-23T23:51:00Z">
                            <w:rPr>
                              <w:rFonts w:ascii="Cambria Math" w:hAnsi="Cambria Math"/>
                            </w:rPr>
                          </w:rPrChange>
                        </w:rPr>
                        <m:t>sz</m:t>
                      </m:r>
                    </m:sub>
                  </m:sSub>
                  <m:r>
                    <w:rPr>
                      <w:rFonts w:ascii="Cambria Math" w:hAnsi="Cambria Math"/>
                      <w:lang w:val="ro-RO"/>
                      <w:rPrChange w:id="840" w:author="stbrassai" w:date="2015-06-23T23:51:00Z">
                        <w:rPr>
                          <w:rFonts w:ascii="Cambria Math" w:hAnsi="Cambria Math"/>
                        </w:rPr>
                      </w:rPrChange>
                    </w:rPr>
                    <m:t>&gt;0,  a1</m:t>
                  </m:r>
                </m:e>
                <m:e>
                  <m:r>
                    <w:rPr>
                      <w:rFonts w:ascii="Cambria Math" w:hAnsi="Cambria Math"/>
                      <w:lang w:val="ro-RO"/>
                      <w:rPrChange w:id="841" w:author="stbrassai" w:date="2015-06-23T23:51:00Z">
                        <w:rPr>
                          <w:rFonts w:ascii="Cambria Math" w:hAnsi="Cambria Math"/>
                        </w:rPr>
                      </w:rPrChange>
                    </w:rPr>
                    <m:t>U=</m:t>
                  </m:r>
                  <m:sSub>
                    <m:sSubPr>
                      <m:ctrlPr>
                        <w:rPr>
                          <w:rFonts w:ascii="Cambria Math" w:hAnsi="Cambria Math"/>
                          <w:i/>
                          <w:lang w:val="ro-RO"/>
                        </w:rPr>
                      </m:ctrlPr>
                    </m:sSubPr>
                    <m:e>
                      <m:r>
                        <w:rPr>
                          <w:rFonts w:ascii="Cambria Math" w:hAnsi="Cambria Math"/>
                          <w:lang w:val="ro-RO"/>
                          <w:rPrChange w:id="842" w:author="stbrassai" w:date="2015-06-23T23:51:00Z">
                            <w:rPr>
                              <w:rFonts w:ascii="Cambria Math" w:hAnsi="Cambria Math"/>
                            </w:rPr>
                          </w:rPrChange>
                        </w:rPr>
                        <m:t>U</m:t>
                      </m:r>
                    </m:e>
                    <m:sub>
                      <m:r>
                        <w:rPr>
                          <w:rFonts w:ascii="Cambria Math" w:hAnsi="Cambria Math"/>
                          <w:lang w:val="ro-RO"/>
                          <w:rPrChange w:id="843" w:author="stbrassai" w:date="2015-06-23T23:51:00Z">
                            <w:rPr>
                              <w:rFonts w:ascii="Cambria Math" w:hAnsi="Cambria Math"/>
                            </w:rPr>
                          </w:rPrChange>
                        </w:rPr>
                        <m:t>MIN</m:t>
                      </m:r>
                    </m:sub>
                  </m:sSub>
                  <m:r>
                    <w:rPr>
                      <w:rFonts w:ascii="Cambria Math" w:hAnsi="Cambria Math"/>
                      <w:lang w:val="ro-RO"/>
                      <w:rPrChange w:id="844" w:author="stbrassai" w:date="2015-06-23T23:51:00Z">
                        <w:rPr>
                          <w:rFonts w:ascii="Cambria Math" w:hAnsi="Cambria Math"/>
                        </w:rPr>
                      </w:rPrChange>
                    </w:rPr>
                    <m:t xml:space="preserve">,  if </m:t>
                  </m:r>
                  <m:sSub>
                    <m:sSubPr>
                      <m:ctrlPr>
                        <w:rPr>
                          <w:rFonts w:ascii="Cambria Math" w:hAnsi="Cambria Math"/>
                          <w:i/>
                          <w:lang w:val="ro-RO"/>
                        </w:rPr>
                      </m:ctrlPr>
                    </m:sSubPr>
                    <m:e>
                      <m:r>
                        <w:rPr>
                          <w:rFonts w:ascii="Cambria Math" w:hAnsi="Cambria Math"/>
                          <w:lang w:val="ro-RO"/>
                          <w:rPrChange w:id="845" w:author="stbrassai" w:date="2015-06-23T23:51:00Z">
                            <w:rPr>
                              <w:rFonts w:ascii="Cambria Math" w:hAnsi="Cambria Math"/>
                            </w:rPr>
                          </w:rPrChange>
                        </w:rPr>
                        <m:t>e</m:t>
                      </m:r>
                    </m:e>
                    <m:sub>
                      <m:r>
                        <w:rPr>
                          <w:rFonts w:ascii="Cambria Math" w:hAnsi="Cambria Math"/>
                          <w:lang w:val="ro-RO"/>
                          <w:rPrChange w:id="846" w:author="stbrassai" w:date="2015-06-23T23:51:00Z">
                            <w:rPr>
                              <w:rFonts w:ascii="Cambria Math" w:hAnsi="Cambria Math"/>
                            </w:rPr>
                          </w:rPrChange>
                        </w:rPr>
                        <m:t>sz</m:t>
                      </m:r>
                    </m:sub>
                  </m:sSub>
                  <m:r>
                    <w:rPr>
                      <w:rFonts w:ascii="Cambria Math" w:hAnsi="Cambria Math"/>
                      <w:lang w:val="ro-RO"/>
                      <w:rPrChange w:id="847" w:author="stbrassai" w:date="2015-06-23T23:51:00Z">
                        <w:rPr>
                          <w:rFonts w:ascii="Cambria Math" w:hAnsi="Cambria Math"/>
                        </w:rPr>
                      </w:rPrChange>
                    </w:rPr>
                    <m:t>&lt;0,  a_1</m:t>
                  </m:r>
                  <m:ctrlPr>
                    <w:rPr>
                      <w:rFonts w:ascii="Cambria Math" w:eastAsia="Cambria Math" w:hAnsi="Cambria Math"/>
                      <w:i/>
                      <w:lang w:val="ro-RO"/>
                    </w:rPr>
                  </m:ctrlPr>
                </m:e>
                <m:e>
                  <m:r>
                    <w:rPr>
                      <w:rFonts w:ascii="Cambria Math" w:hAnsi="Cambria Math"/>
                      <w:lang w:val="ro-RO"/>
                      <w:rPrChange w:id="848" w:author="stbrassai" w:date="2015-06-23T23:51:00Z">
                        <w:rPr>
                          <w:rFonts w:ascii="Cambria Math" w:hAnsi="Cambria Math"/>
                        </w:rPr>
                      </w:rPrChange>
                    </w:rPr>
                    <m:t xml:space="preserve">U=0,  if </m:t>
                  </m:r>
                  <m:sSub>
                    <m:sSubPr>
                      <m:ctrlPr>
                        <w:rPr>
                          <w:rFonts w:ascii="Cambria Math" w:hAnsi="Cambria Math"/>
                          <w:i/>
                          <w:lang w:val="ro-RO"/>
                        </w:rPr>
                      </m:ctrlPr>
                    </m:sSubPr>
                    <m:e>
                      <m:r>
                        <w:rPr>
                          <w:rFonts w:ascii="Cambria Math" w:hAnsi="Cambria Math"/>
                          <w:lang w:val="ro-RO"/>
                          <w:rPrChange w:id="849" w:author="stbrassai" w:date="2015-06-23T23:51:00Z">
                            <w:rPr>
                              <w:rFonts w:ascii="Cambria Math" w:hAnsi="Cambria Math"/>
                            </w:rPr>
                          </w:rPrChange>
                        </w:rPr>
                        <m:t>e</m:t>
                      </m:r>
                    </m:e>
                    <m:sub>
                      <m:r>
                        <w:rPr>
                          <w:rFonts w:ascii="Cambria Math" w:hAnsi="Cambria Math"/>
                          <w:lang w:val="ro-RO"/>
                          <w:rPrChange w:id="850" w:author="stbrassai" w:date="2015-06-23T23:51:00Z">
                            <w:rPr>
                              <w:rFonts w:ascii="Cambria Math" w:hAnsi="Cambria Math"/>
                            </w:rPr>
                          </w:rPrChange>
                        </w:rPr>
                        <m:t>sz</m:t>
                      </m:r>
                    </m:sub>
                  </m:sSub>
                  <m:r>
                    <w:rPr>
                      <w:rFonts w:ascii="Cambria Math" w:hAnsi="Cambria Math"/>
                      <w:lang w:val="ro-RO"/>
                      <w:rPrChange w:id="851" w:author="stbrassai" w:date="2015-06-23T23:51:00Z">
                        <w:rPr>
                          <w:rFonts w:ascii="Cambria Math" w:hAnsi="Cambria Math"/>
                        </w:rPr>
                      </w:rPrChange>
                    </w:rPr>
                    <m:t>=0,  a0</m:t>
                  </m:r>
                </m:e>
              </m:eqArr>
            </m:e>
          </m:d>
        </m:oMath>
      </m:oMathPara>
    </w:p>
    <w:p w14:paraId="70FEFA89" w14:textId="39B28410" w:rsidR="00160221" w:rsidRPr="001A39E1" w:rsidRDefault="00967446" w:rsidP="00160221">
      <w:pPr>
        <w:spacing w:line="360" w:lineRule="auto"/>
        <w:rPr>
          <w:rFonts w:ascii="Times New Roman" w:hAnsi="Times New Roman"/>
          <w:lang w:val="ro-RO"/>
          <w:rPrChange w:id="852" w:author="stbrassai" w:date="2015-06-23T23:51:00Z">
            <w:rPr>
              <w:rFonts w:ascii="Times New Roman" w:hAnsi="Times New Roman"/>
            </w:rPr>
          </w:rPrChange>
        </w:rPr>
      </w:pPr>
      <m:oMathPara>
        <m:oMathParaPr>
          <m:jc m:val="center"/>
        </m:oMathParaPr>
        <m:oMath>
          <m:d>
            <m:dPr>
              <m:begChr m:val="{"/>
              <m:endChr m:val=""/>
              <m:ctrlPr>
                <w:rPr>
                  <w:rFonts w:ascii="Cambria Math" w:hAnsi="Cambria Math"/>
                  <w:i/>
                  <w:lang w:val="ro-RO"/>
                </w:rPr>
              </m:ctrlPr>
            </m:dPr>
            <m:e>
              <m:eqArr>
                <m:eqArrPr>
                  <m:ctrlPr>
                    <w:rPr>
                      <w:rFonts w:ascii="Cambria Math" w:hAnsi="Cambria Math"/>
                      <w:i/>
                      <w:lang w:val="ro-RO"/>
                    </w:rPr>
                  </m:ctrlPr>
                </m:eqArrPr>
                <m:e/>
                <m:e>
                  <m:r>
                    <w:rPr>
                      <w:rFonts w:ascii="Cambria Math" w:hAnsi="Cambria Math"/>
                      <w:lang w:val="ro-RO"/>
                      <w:rPrChange w:id="853" w:author="stbrassai" w:date="2015-06-23T23:51:00Z">
                        <w:rPr>
                          <w:rFonts w:ascii="Cambria Math" w:hAnsi="Cambria Math"/>
                        </w:rPr>
                      </w:rPrChange>
                    </w:rPr>
                    <m:t>if re</m:t>
                  </m:r>
                  <m:sSup>
                    <m:sSupPr>
                      <m:ctrlPr>
                        <w:rPr>
                          <w:rFonts w:ascii="Cambria Math" w:hAnsi="Cambria Math"/>
                          <w:i/>
                          <w:lang w:val="ro-RO"/>
                        </w:rPr>
                      </m:ctrlPr>
                    </m:sSupPr>
                    <m:e>
                      <m:r>
                        <w:rPr>
                          <w:rFonts w:ascii="Cambria Math" w:hAnsi="Cambria Math"/>
                          <w:lang w:val="ro-RO"/>
                          <w:rPrChange w:id="854" w:author="stbrassai" w:date="2015-06-23T23:51:00Z">
                            <w:rPr>
                              <w:rFonts w:ascii="Cambria Math" w:hAnsi="Cambria Math"/>
                            </w:rPr>
                          </w:rPrChange>
                        </w:rPr>
                        <m:t>f</m:t>
                      </m:r>
                    </m:e>
                    <m:sup>
                      <m:r>
                        <w:rPr>
                          <w:rFonts w:ascii="Cambria Math" w:hAnsi="Cambria Math"/>
                          <w:lang w:val="ro-RO"/>
                          <w:rPrChange w:id="855" w:author="stbrassai" w:date="2015-06-23T23:51:00Z">
                            <w:rPr>
                              <w:rFonts w:ascii="Cambria Math" w:hAnsi="Cambria Math"/>
                            </w:rPr>
                          </w:rPrChange>
                        </w:rPr>
                        <m:t>'</m:t>
                      </m:r>
                    </m:sup>
                  </m:sSup>
                  <m:r>
                    <w:rPr>
                      <w:rFonts w:ascii="Cambria Math" w:hAnsi="Cambria Math"/>
                      <w:lang w:val="ro-RO"/>
                      <w:rPrChange w:id="856" w:author="stbrassai" w:date="2015-06-23T23:51:00Z">
                        <w:rPr>
                          <w:rFonts w:ascii="Cambria Math" w:hAnsi="Cambria Math"/>
                        </w:rPr>
                      </w:rPrChange>
                    </w:rPr>
                    <m:t>=0</m:t>
                  </m:r>
                  <m:d>
                    <m:dPr>
                      <m:begChr m:val="{"/>
                      <m:endChr m:val=""/>
                      <m:ctrlPr>
                        <w:rPr>
                          <w:rFonts w:ascii="Cambria Math" w:hAnsi="Cambria Math"/>
                          <w:i/>
                          <w:lang w:val="ro-RO"/>
                        </w:rPr>
                      </m:ctrlPr>
                    </m:dPr>
                    <m:e>
                      <m:eqArr>
                        <m:eqArrPr>
                          <m:ctrlPr>
                            <w:rPr>
                              <w:rFonts w:ascii="Cambria Math" w:hAnsi="Cambria Math"/>
                              <w:i/>
                              <w:lang w:val="ro-RO"/>
                            </w:rPr>
                          </m:ctrlPr>
                        </m:eqArrPr>
                        <m:e>
                          <m:r>
                            <w:rPr>
                              <w:rFonts w:ascii="Cambria Math" w:hAnsi="Cambria Math"/>
                              <w:lang w:val="ro-RO"/>
                              <w:rPrChange w:id="857" w:author="stbrassai" w:date="2015-06-23T23:51:00Z">
                                <w:rPr>
                                  <w:rFonts w:ascii="Cambria Math" w:hAnsi="Cambria Math"/>
                                </w:rPr>
                              </w:rPrChange>
                            </w:rPr>
                            <m:t>then if e&gt;q</m:t>
                          </m:r>
                          <m:d>
                            <m:dPr>
                              <m:begChr m:val="{"/>
                              <m:endChr m:val=""/>
                              <m:ctrlPr>
                                <w:rPr>
                                  <w:rFonts w:ascii="Cambria Math" w:hAnsi="Cambria Math"/>
                                  <w:i/>
                                  <w:lang w:val="ro-RO"/>
                                </w:rPr>
                              </m:ctrlPr>
                            </m:dPr>
                            <m:e>
                              <m:eqArr>
                                <m:eqArrPr>
                                  <m:ctrlPr>
                                    <w:rPr>
                                      <w:rFonts w:ascii="Cambria Math" w:hAnsi="Cambria Math"/>
                                      <w:i/>
                                      <w:lang w:val="ro-RO"/>
                                    </w:rPr>
                                  </m:ctrlPr>
                                </m:eqArrPr>
                                <m:e>
                                  <m:r>
                                    <w:rPr>
                                      <w:rFonts w:ascii="Cambria Math" w:hAnsi="Cambria Math"/>
                                      <w:lang w:val="ro-RO"/>
                                      <w:rPrChange w:id="858" w:author="stbrassai" w:date="2015-06-23T23:51:00Z">
                                        <w:rPr>
                                          <w:rFonts w:ascii="Cambria Math" w:hAnsi="Cambria Math"/>
                                        </w:rPr>
                                      </w:rPrChange>
                                    </w:rPr>
                                    <m:t xml:space="preserve">then  </m:t>
                                  </m:r>
                                  <m:sSub>
                                    <m:sSubPr>
                                      <m:ctrlPr>
                                        <w:rPr>
                                          <w:rFonts w:ascii="Cambria Math" w:hAnsi="Cambria Math"/>
                                          <w:i/>
                                          <w:lang w:val="ro-RO"/>
                                        </w:rPr>
                                      </m:ctrlPr>
                                    </m:sSubPr>
                                    <m:e>
                                      <m:r>
                                        <w:rPr>
                                          <w:rFonts w:ascii="Cambria Math" w:hAnsi="Cambria Math"/>
                                          <w:lang w:val="ro-RO"/>
                                          <w:rPrChange w:id="859" w:author="stbrassai" w:date="2015-06-23T23:51:00Z">
                                            <w:rPr>
                                              <w:rFonts w:ascii="Cambria Math" w:hAnsi="Cambria Math"/>
                                            </w:rPr>
                                          </w:rPrChange>
                                        </w:rPr>
                                        <m:t>e</m:t>
                                      </m:r>
                                    </m:e>
                                    <m:sub>
                                      <m:r>
                                        <w:rPr>
                                          <w:rFonts w:ascii="Cambria Math" w:hAnsi="Cambria Math"/>
                                          <w:lang w:val="ro-RO"/>
                                          <w:rPrChange w:id="860" w:author="stbrassai" w:date="2015-06-23T23:51:00Z">
                                            <w:rPr>
                                              <w:rFonts w:ascii="Cambria Math" w:hAnsi="Cambria Math"/>
                                            </w:rPr>
                                          </w:rPrChange>
                                        </w:rPr>
                                        <m:t>sz</m:t>
                                      </m:r>
                                    </m:sub>
                                  </m:sSub>
                                  <m:r>
                                    <w:rPr>
                                      <w:rFonts w:ascii="Cambria Math" w:hAnsi="Cambria Math"/>
                                      <w:lang w:val="ro-RO"/>
                                      <w:rPrChange w:id="861" w:author="stbrassai" w:date="2015-06-23T23:51:00Z">
                                        <w:rPr>
                                          <w:rFonts w:ascii="Cambria Math" w:hAnsi="Cambria Math"/>
                                        </w:rPr>
                                      </w:rPrChange>
                                    </w:rPr>
                                    <m:t>=e,  a1</m:t>
                                  </m:r>
                                </m:e>
                                <m:e>
                                  <m:r>
                                    <w:rPr>
                                      <w:rFonts w:ascii="Cambria Math" w:hAnsi="Cambria Math"/>
                                      <w:lang w:val="ro-RO"/>
                                      <w:rPrChange w:id="862" w:author="stbrassai" w:date="2015-06-23T23:51:00Z">
                                        <w:rPr>
                                          <w:rFonts w:ascii="Cambria Math" w:hAnsi="Cambria Math"/>
                                        </w:rPr>
                                      </w:rPrChange>
                                    </w:rPr>
                                    <m:t xml:space="preserve">else </m:t>
                                  </m:r>
                                  <m:sSub>
                                    <m:sSubPr>
                                      <m:ctrlPr>
                                        <w:rPr>
                                          <w:rFonts w:ascii="Cambria Math" w:hAnsi="Cambria Math"/>
                                          <w:i/>
                                          <w:lang w:val="ro-RO"/>
                                        </w:rPr>
                                      </m:ctrlPr>
                                    </m:sSubPr>
                                    <m:e>
                                      <m:r>
                                        <w:rPr>
                                          <w:rFonts w:ascii="Cambria Math" w:hAnsi="Cambria Math"/>
                                          <w:lang w:val="ro-RO"/>
                                          <w:rPrChange w:id="863" w:author="stbrassai" w:date="2015-06-23T23:51:00Z">
                                            <w:rPr>
                                              <w:rFonts w:ascii="Cambria Math" w:hAnsi="Cambria Math"/>
                                            </w:rPr>
                                          </w:rPrChange>
                                        </w:rPr>
                                        <m:t>e</m:t>
                                      </m:r>
                                    </m:e>
                                    <m:sub>
                                      <m:r>
                                        <w:rPr>
                                          <w:rFonts w:ascii="Cambria Math" w:hAnsi="Cambria Math"/>
                                          <w:lang w:val="ro-RO"/>
                                          <w:rPrChange w:id="864" w:author="stbrassai" w:date="2015-06-23T23:51:00Z">
                                            <w:rPr>
                                              <w:rFonts w:ascii="Cambria Math" w:hAnsi="Cambria Math"/>
                                            </w:rPr>
                                          </w:rPrChange>
                                        </w:rPr>
                                        <m:t>sz</m:t>
                                      </m:r>
                                    </m:sub>
                                  </m:sSub>
                                  <m:r>
                                    <w:rPr>
                                      <w:rFonts w:ascii="Cambria Math" w:hAnsi="Cambria Math"/>
                                      <w:lang w:val="ro-RO"/>
                                      <w:rPrChange w:id="865" w:author="stbrassai" w:date="2015-06-23T23:51:00Z">
                                        <w:rPr>
                                          <w:rFonts w:ascii="Cambria Math" w:hAnsi="Cambria Math"/>
                                        </w:rPr>
                                      </w:rPrChange>
                                    </w:rPr>
                                    <m:t>=0,      a2</m:t>
                                  </m:r>
                                </m:e>
                              </m:eqArr>
                            </m:e>
                          </m:d>
                        </m:e>
                        <m:e>
                          <m:r>
                            <w:rPr>
                              <w:rFonts w:ascii="Cambria Math" w:hAnsi="Cambria Math"/>
                              <w:lang w:val="ro-RO"/>
                              <w:rPrChange w:id="866" w:author="stbrassai" w:date="2015-06-23T23:51:00Z">
                                <w:rPr>
                                  <w:rFonts w:ascii="Cambria Math" w:hAnsi="Cambria Math"/>
                                </w:rPr>
                              </w:rPrChange>
                            </w:rPr>
                            <m:t xml:space="preserve">else                         </m:t>
                          </m:r>
                          <m:sSub>
                            <m:sSubPr>
                              <m:ctrlPr>
                                <w:rPr>
                                  <w:rFonts w:ascii="Cambria Math" w:hAnsi="Cambria Math"/>
                                  <w:i/>
                                  <w:lang w:val="ro-RO"/>
                                </w:rPr>
                              </m:ctrlPr>
                            </m:sSubPr>
                            <m:e>
                              <m:r>
                                <w:rPr>
                                  <w:rFonts w:ascii="Cambria Math" w:hAnsi="Cambria Math"/>
                                  <w:lang w:val="ro-RO"/>
                                  <w:rPrChange w:id="867" w:author="stbrassai" w:date="2015-06-23T23:51:00Z">
                                    <w:rPr>
                                      <w:rFonts w:ascii="Cambria Math" w:hAnsi="Cambria Math"/>
                                    </w:rPr>
                                  </w:rPrChange>
                                </w:rPr>
                                <m:t>e</m:t>
                              </m:r>
                            </m:e>
                            <m:sub>
                              <m:r>
                                <w:rPr>
                                  <w:rFonts w:ascii="Cambria Math" w:hAnsi="Cambria Math"/>
                                  <w:lang w:val="ro-RO"/>
                                  <w:rPrChange w:id="868" w:author="stbrassai" w:date="2015-06-23T23:51:00Z">
                                    <w:rPr>
                                      <w:rFonts w:ascii="Cambria Math" w:hAnsi="Cambria Math"/>
                                    </w:rPr>
                                  </w:rPrChange>
                                </w:rPr>
                                <m:t>sz</m:t>
                              </m:r>
                            </m:sub>
                          </m:sSub>
                          <m:r>
                            <w:rPr>
                              <w:rFonts w:ascii="Cambria Math" w:hAnsi="Cambria Math"/>
                              <w:lang w:val="ro-RO"/>
                              <w:rPrChange w:id="869" w:author="stbrassai" w:date="2015-06-23T23:51:00Z">
                                <w:rPr>
                                  <w:rFonts w:ascii="Cambria Math" w:hAnsi="Cambria Math"/>
                                </w:rPr>
                              </w:rPrChange>
                            </w:rPr>
                            <m:t>=e</m:t>
                          </m:r>
                        </m:e>
                      </m:eqArr>
                    </m:e>
                  </m:d>
                </m:e>
              </m:eqArr>
            </m:e>
          </m:d>
        </m:oMath>
      </m:oMathPara>
    </w:p>
    <w:p w14:paraId="78A36C5F" w14:textId="7AA1320A" w:rsidR="00436075" w:rsidRPr="001A39E1" w:rsidRDefault="00436075" w:rsidP="00436075">
      <w:pPr>
        <w:spacing w:line="360" w:lineRule="auto"/>
        <w:rPr>
          <w:rFonts w:ascii="Times New Roman" w:hAnsi="Times New Roman" w:cs="Times New Roman"/>
          <w:lang w:val="ro-RO"/>
          <w:rPrChange w:id="870" w:author="stbrassai" w:date="2015-06-23T23:51:00Z">
            <w:rPr>
              <w:rFonts w:ascii="Times New Roman" w:hAnsi="Times New Roman" w:cs="Times New Roman"/>
            </w:rPr>
          </w:rPrChange>
        </w:rPr>
      </w:pPr>
      <w:r w:rsidRPr="001A39E1">
        <w:rPr>
          <w:rFonts w:ascii="Times New Roman" w:hAnsi="Times New Roman" w:cs="Times New Roman"/>
          <w:lang w:val="ro-RO"/>
          <w:rPrChange w:id="871" w:author="stbrassai" w:date="2015-06-23T23:51:00Z">
            <w:rPr>
              <w:rFonts w:ascii="Times New Roman" w:hAnsi="Times New Roman" w:cs="Times New Roman"/>
            </w:rPr>
          </w:rPrChange>
        </w:rPr>
        <w:tab/>
        <w:t xml:space="preserve">Se poate spune că semnalul regulatorului de ieșire depinde de valoarea erorii </w:t>
      </w:r>
      <w:r w:rsidRPr="001A39E1">
        <w:rPr>
          <w:rFonts w:ascii="Times New Roman" w:hAnsi="Times New Roman" w:cs="Times New Roman"/>
          <w:lang w:val="ro-RO"/>
          <w:rPrChange w:id="872" w:author="stbrassai" w:date="2015-06-23T23:51:00Z">
            <w:rPr>
              <w:rFonts w:ascii="Times New Roman" w:hAnsi="Times New Roman" w:cs="Times New Roman"/>
            </w:rPr>
          </w:rPrChange>
        </w:rPr>
        <w:fldChar w:fldCharType="begin"/>
      </w:r>
      <w:r w:rsidRPr="001A39E1">
        <w:rPr>
          <w:rFonts w:ascii="Times New Roman" w:hAnsi="Times New Roman" w:cs="Times New Roman"/>
          <w:lang w:val="ro-RO"/>
          <w:rPrChange w:id="873" w:author="stbrassai" w:date="2015-06-23T23:51:00Z">
            <w:rPr>
              <w:rFonts w:ascii="Times New Roman" w:hAnsi="Times New Roman" w:cs="Times New Roman"/>
            </w:rPr>
          </w:rPrChange>
        </w:rPr>
        <w:instrText xml:space="preserve"> QUOTE </w:instrText>
      </w:r>
      <w:r w:rsidRPr="00E260A7">
        <w:rPr>
          <w:noProof/>
          <w:lang w:val="en-US"/>
        </w:rPr>
        <w:drawing>
          <wp:inline distT="0" distB="0" distL="0" distR="0" wp14:anchorId="08B1EA89" wp14:editId="4FB81C07">
            <wp:extent cx="200025" cy="1428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0025" cy="142875"/>
                    </a:xfrm>
                    <a:prstGeom prst="rect">
                      <a:avLst/>
                    </a:prstGeom>
                    <a:noFill/>
                    <a:ln>
                      <a:noFill/>
                    </a:ln>
                  </pic:spPr>
                </pic:pic>
              </a:graphicData>
            </a:graphic>
          </wp:inline>
        </w:drawing>
      </w:r>
      <w:r w:rsidRPr="001A39E1">
        <w:rPr>
          <w:rFonts w:ascii="Times New Roman" w:hAnsi="Times New Roman" w:cs="Times New Roman"/>
          <w:lang w:val="ro-RO"/>
          <w:rPrChange w:id="874" w:author="stbrassai" w:date="2015-06-23T23:51:00Z">
            <w:rPr>
              <w:rFonts w:ascii="Times New Roman" w:hAnsi="Times New Roman" w:cs="Times New Roman"/>
            </w:rPr>
          </w:rPrChange>
        </w:rPr>
        <w:instrText xml:space="preserve"> </w:instrText>
      </w:r>
      <w:r w:rsidRPr="001A39E1">
        <w:rPr>
          <w:rFonts w:ascii="Times New Roman" w:hAnsi="Times New Roman" w:cs="Times New Roman"/>
          <w:lang w:val="ro-RO"/>
          <w:rPrChange w:id="875" w:author="stbrassai" w:date="2015-06-23T23:51:00Z">
            <w:rPr>
              <w:rFonts w:ascii="Times New Roman" w:hAnsi="Times New Roman" w:cs="Times New Roman"/>
            </w:rPr>
          </w:rPrChange>
        </w:rPr>
        <w:fldChar w:fldCharType="separate"/>
      </w:r>
      <w:r w:rsidR="00DB5C9B" w:rsidRPr="00E260A7">
        <w:rPr>
          <w:noProof/>
          <w:lang w:val="en-US"/>
        </w:rPr>
        <w:drawing>
          <wp:inline distT="0" distB="0" distL="0" distR="0" wp14:anchorId="08B1EA89" wp14:editId="651818F9">
            <wp:extent cx="200025" cy="14287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0025" cy="142875"/>
                    </a:xfrm>
                    <a:prstGeom prst="rect">
                      <a:avLst/>
                    </a:prstGeom>
                    <a:noFill/>
                    <a:ln>
                      <a:noFill/>
                    </a:ln>
                  </pic:spPr>
                </pic:pic>
              </a:graphicData>
            </a:graphic>
          </wp:inline>
        </w:drawing>
      </w:r>
      <w:r w:rsidRPr="001A39E1">
        <w:rPr>
          <w:rFonts w:ascii="Times New Roman" w:hAnsi="Times New Roman" w:cs="Times New Roman"/>
          <w:lang w:val="ro-RO"/>
          <w:rPrChange w:id="876" w:author="stbrassai" w:date="2015-06-23T23:51:00Z">
            <w:rPr>
              <w:rFonts w:ascii="Times New Roman" w:hAnsi="Times New Roman" w:cs="Times New Roman"/>
            </w:rPr>
          </w:rPrChange>
        </w:rPr>
        <w:fldChar w:fldCharType="end"/>
      </w:r>
      <w:r w:rsidRPr="001A39E1">
        <w:rPr>
          <w:rFonts w:ascii="Times New Roman" w:hAnsi="Times New Roman" w:cs="Times New Roman"/>
          <w:lang w:val="ro-RO"/>
          <w:rPrChange w:id="877" w:author="stbrassai" w:date="2015-06-23T23:51:00Z">
            <w:rPr>
              <w:rFonts w:ascii="Times New Roman" w:hAnsi="Times New Roman" w:cs="Times New Roman"/>
            </w:rPr>
          </w:rPrChange>
        </w:rPr>
        <w:t>. În sistemul mecanic există un anumit joc între piesele componente, de aici rezultă un zgomot, pe care dorim să</w:t>
      </w:r>
      <w:ins w:id="878" w:author="stbrassai" w:date="2015-06-24T07:06:00Z">
        <w:r w:rsidR="00BD16E0">
          <w:rPr>
            <w:rFonts w:ascii="Times New Roman" w:hAnsi="Times New Roman" w:cs="Times New Roman"/>
            <w:lang w:val="ro-RO"/>
          </w:rPr>
          <w:t>-l</w:t>
        </w:r>
      </w:ins>
      <w:r w:rsidRPr="001A39E1">
        <w:rPr>
          <w:rFonts w:ascii="Times New Roman" w:hAnsi="Times New Roman" w:cs="Times New Roman"/>
          <w:lang w:val="ro-RO"/>
          <w:rPrChange w:id="879" w:author="stbrassai" w:date="2015-06-23T23:51:00Z">
            <w:rPr>
              <w:rFonts w:ascii="Times New Roman" w:hAnsi="Times New Roman" w:cs="Times New Roman"/>
            </w:rPr>
          </w:rPrChange>
        </w:rPr>
        <w:t xml:space="preserve"> filtrăm. În</w:t>
      </w:r>
      <w:ins w:id="880" w:author="stbrassai" w:date="2015-06-24T07:06:00Z">
        <w:r w:rsidR="00177F29">
          <w:rPr>
            <w:rFonts w:ascii="Times New Roman" w:hAnsi="Times New Roman" w:cs="Times New Roman"/>
            <w:lang w:val="ro-RO"/>
          </w:rPr>
          <w:t>tr</w:t>
        </w:r>
      </w:ins>
      <w:ins w:id="881" w:author="stbrassai" w:date="2015-06-24T07:07:00Z">
        <w:r w:rsidR="00177F29">
          <w:rPr>
            <w:rFonts w:ascii="Times New Roman" w:hAnsi="Times New Roman" w:cs="Times New Roman"/>
            <w:lang w:val="ro-RO"/>
          </w:rPr>
          <w:t>-</w:t>
        </w:r>
      </w:ins>
      <w:ins w:id="882" w:author="stbrassai" w:date="2015-06-24T07:06:00Z">
        <w:r w:rsidR="00177F29">
          <w:rPr>
            <w:rFonts w:ascii="Times New Roman" w:hAnsi="Times New Roman" w:cs="Times New Roman"/>
            <w:lang w:val="ro-RO"/>
          </w:rPr>
          <w:t>o</w:t>
        </w:r>
      </w:ins>
      <w:r w:rsidRPr="001A39E1">
        <w:rPr>
          <w:rFonts w:ascii="Times New Roman" w:hAnsi="Times New Roman" w:cs="Times New Roman"/>
          <w:lang w:val="ro-RO"/>
          <w:rPrChange w:id="883" w:author="stbrassai" w:date="2015-06-23T23:51:00Z">
            <w:rPr>
              <w:rFonts w:ascii="Times New Roman" w:hAnsi="Times New Roman" w:cs="Times New Roman"/>
            </w:rPr>
          </w:rPrChange>
        </w:rPr>
        <w:t xml:space="preserve"> astfel de situație, în care mecanismul </w:t>
      </w:r>
      <w:bookmarkStart w:id="884" w:name="_Toc422126885"/>
      <w:r w:rsidRPr="001A39E1">
        <w:rPr>
          <w:rFonts w:ascii="Times New Roman" w:hAnsi="Times New Roman" w:cs="Times New Roman"/>
          <w:lang w:val="ro-RO"/>
          <w:rPrChange w:id="885" w:author="stbrassai" w:date="2015-06-23T23:51:00Z">
            <w:rPr>
              <w:rFonts w:ascii="Times New Roman" w:hAnsi="Times New Roman" w:cs="Times New Roman"/>
            </w:rPr>
          </w:rPrChange>
        </w:rPr>
        <w:t xml:space="preserve">se află într-o poziție adecvată, atunci într-un domeniu </w:t>
      </w:r>
      <w:r w:rsidRPr="001A39E1">
        <w:rPr>
          <w:rFonts w:ascii="Times New Roman" w:hAnsi="Times New Roman" w:cs="Times New Roman"/>
          <w:lang w:val="ro-RO"/>
          <w:rPrChange w:id="886" w:author="stbrassai" w:date="2015-06-23T23:51:00Z">
            <w:rPr>
              <w:rFonts w:ascii="Times New Roman" w:hAnsi="Times New Roman" w:cs="Times New Roman"/>
            </w:rPr>
          </w:rPrChange>
        </w:rPr>
        <w:fldChar w:fldCharType="begin"/>
      </w:r>
      <w:r w:rsidRPr="001A39E1">
        <w:rPr>
          <w:rFonts w:ascii="Times New Roman" w:hAnsi="Times New Roman" w:cs="Times New Roman"/>
          <w:lang w:val="ro-RO"/>
          <w:rPrChange w:id="887" w:author="stbrassai" w:date="2015-06-23T23:51:00Z">
            <w:rPr>
              <w:rFonts w:ascii="Times New Roman" w:hAnsi="Times New Roman" w:cs="Times New Roman"/>
            </w:rPr>
          </w:rPrChange>
        </w:rPr>
        <w:instrText xml:space="preserve"> QUOTE </w:instrText>
      </w:r>
      <w:r w:rsidRPr="00E260A7">
        <w:rPr>
          <w:noProof/>
          <w:lang w:val="en-US"/>
        </w:rPr>
        <w:drawing>
          <wp:inline distT="0" distB="0" distL="0" distR="0" wp14:anchorId="290703EE" wp14:editId="6882FFE4">
            <wp:extent cx="466725" cy="1428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66725" cy="142875"/>
                    </a:xfrm>
                    <a:prstGeom prst="rect">
                      <a:avLst/>
                    </a:prstGeom>
                    <a:noFill/>
                    <a:ln>
                      <a:noFill/>
                    </a:ln>
                  </pic:spPr>
                </pic:pic>
              </a:graphicData>
            </a:graphic>
          </wp:inline>
        </w:drawing>
      </w:r>
      <w:r w:rsidRPr="001A39E1">
        <w:rPr>
          <w:rFonts w:ascii="Times New Roman" w:hAnsi="Times New Roman" w:cs="Times New Roman"/>
          <w:lang w:val="ro-RO"/>
          <w:rPrChange w:id="888" w:author="stbrassai" w:date="2015-06-23T23:51:00Z">
            <w:rPr>
              <w:rFonts w:ascii="Times New Roman" w:hAnsi="Times New Roman" w:cs="Times New Roman"/>
            </w:rPr>
          </w:rPrChange>
        </w:rPr>
        <w:instrText xml:space="preserve"> </w:instrText>
      </w:r>
      <w:r w:rsidRPr="001A39E1">
        <w:rPr>
          <w:rFonts w:ascii="Times New Roman" w:hAnsi="Times New Roman" w:cs="Times New Roman"/>
          <w:lang w:val="ro-RO"/>
          <w:rPrChange w:id="889" w:author="stbrassai" w:date="2015-06-23T23:51:00Z">
            <w:rPr>
              <w:rFonts w:ascii="Times New Roman" w:hAnsi="Times New Roman" w:cs="Times New Roman"/>
            </w:rPr>
          </w:rPrChange>
        </w:rPr>
        <w:fldChar w:fldCharType="separate"/>
      </w:r>
      <w:r w:rsidR="00DB5C9B" w:rsidRPr="00E260A7">
        <w:rPr>
          <w:noProof/>
          <w:lang w:val="en-US"/>
        </w:rPr>
        <w:drawing>
          <wp:inline distT="0" distB="0" distL="0" distR="0" wp14:anchorId="290703EE" wp14:editId="049FBC34">
            <wp:extent cx="466725" cy="1428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66725" cy="142875"/>
                    </a:xfrm>
                    <a:prstGeom prst="rect">
                      <a:avLst/>
                    </a:prstGeom>
                    <a:noFill/>
                    <a:ln>
                      <a:noFill/>
                    </a:ln>
                  </pic:spPr>
                </pic:pic>
              </a:graphicData>
            </a:graphic>
          </wp:inline>
        </w:drawing>
      </w:r>
      <w:r w:rsidRPr="001A39E1">
        <w:rPr>
          <w:rFonts w:ascii="Times New Roman" w:hAnsi="Times New Roman" w:cs="Times New Roman"/>
          <w:lang w:val="ro-RO"/>
          <w:rPrChange w:id="890" w:author="stbrassai" w:date="2015-06-23T23:51:00Z">
            <w:rPr>
              <w:rFonts w:ascii="Times New Roman" w:hAnsi="Times New Roman" w:cs="Times New Roman"/>
            </w:rPr>
          </w:rPrChange>
        </w:rPr>
        <w:fldChar w:fldCharType="end"/>
      </w:r>
      <w:del w:id="891" w:author="stbrassai" w:date="2015-06-24T07:07:00Z">
        <w:r w:rsidRPr="001A39E1" w:rsidDel="00177F29">
          <w:rPr>
            <w:rFonts w:ascii="Times New Roman" w:hAnsi="Times New Roman" w:cs="Times New Roman"/>
            <w:lang w:val="ro-RO"/>
            <w:rPrChange w:id="892" w:author="stbrassai" w:date="2015-06-23T23:51:00Z">
              <w:rPr>
                <w:rFonts w:ascii="Times New Roman" w:hAnsi="Times New Roman" w:cs="Times New Roman"/>
              </w:rPr>
            </w:rPrChange>
          </w:rPr>
          <w:delText>,</w:delText>
        </w:r>
      </w:del>
      <w:r w:rsidRPr="001A39E1">
        <w:rPr>
          <w:rFonts w:ascii="Times New Roman" w:hAnsi="Times New Roman" w:cs="Times New Roman"/>
          <w:lang w:val="ro-RO"/>
          <w:rPrChange w:id="893" w:author="stbrassai" w:date="2015-06-23T23:51:00Z">
            <w:rPr>
              <w:rFonts w:ascii="Times New Roman" w:hAnsi="Times New Roman" w:cs="Times New Roman"/>
            </w:rPr>
          </w:rPrChange>
        </w:rPr>
        <w:t xml:space="preserve"> vom pune </w:t>
      </w:r>
      <w:r w:rsidRPr="00177F29">
        <w:rPr>
          <w:rFonts w:ascii="Times New Roman" w:hAnsi="Times New Roman" w:cs="Times New Roman"/>
          <w:highlight w:val="yellow"/>
          <w:lang w:val="ro-RO"/>
          <w:rPrChange w:id="894" w:author="stbrassai" w:date="2015-06-24T07:07:00Z">
            <w:rPr>
              <w:rFonts w:ascii="Times New Roman" w:hAnsi="Times New Roman" w:cs="Times New Roman"/>
            </w:rPr>
          </w:rPrChange>
        </w:rPr>
        <w:t>insensibil</w:t>
      </w:r>
      <w:r w:rsidRPr="001A39E1">
        <w:rPr>
          <w:rFonts w:ascii="Times New Roman" w:hAnsi="Times New Roman" w:cs="Times New Roman"/>
          <w:lang w:val="ro-RO"/>
          <w:rPrChange w:id="895" w:author="stbrassai" w:date="2015-06-23T23:51:00Z">
            <w:rPr>
              <w:rFonts w:ascii="Times New Roman" w:hAnsi="Times New Roman" w:cs="Times New Roman"/>
            </w:rPr>
          </w:rPrChange>
        </w:rPr>
        <w:t xml:space="preserve"> regulatorul la intrare, până când eroarea </w:t>
      </w:r>
      <w:r w:rsidRPr="001A39E1">
        <w:rPr>
          <w:rFonts w:ascii="Times New Roman" w:hAnsi="Times New Roman" w:cs="Times New Roman"/>
          <w:lang w:val="ro-RO"/>
          <w:rPrChange w:id="896" w:author="stbrassai" w:date="2015-06-23T23:51:00Z">
            <w:rPr>
              <w:rFonts w:ascii="Times New Roman" w:hAnsi="Times New Roman" w:cs="Times New Roman"/>
            </w:rPr>
          </w:rPrChange>
        </w:rPr>
        <w:fldChar w:fldCharType="begin"/>
      </w:r>
      <w:r w:rsidRPr="001A39E1">
        <w:rPr>
          <w:rFonts w:ascii="Times New Roman" w:hAnsi="Times New Roman" w:cs="Times New Roman"/>
          <w:lang w:val="ro-RO"/>
          <w:rPrChange w:id="897" w:author="stbrassai" w:date="2015-06-23T23:51:00Z">
            <w:rPr>
              <w:rFonts w:ascii="Times New Roman" w:hAnsi="Times New Roman" w:cs="Times New Roman"/>
            </w:rPr>
          </w:rPrChange>
        </w:rPr>
        <w:instrText xml:space="preserve"> QUOTE </w:instrText>
      </w:r>
      <w:r w:rsidRPr="00E260A7">
        <w:rPr>
          <w:noProof/>
          <w:lang w:val="en-US"/>
        </w:rPr>
        <w:drawing>
          <wp:inline distT="0" distB="0" distL="0" distR="0" wp14:anchorId="4E0621CB" wp14:editId="7F03B95B">
            <wp:extent cx="123825" cy="1714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3825" cy="171450"/>
                    </a:xfrm>
                    <a:prstGeom prst="rect">
                      <a:avLst/>
                    </a:prstGeom>
                    <a:noFill/>
                    <a:ln>
                      <a:noFill/>
                    </a:ln>
                  </pic:spPr>
                </pic:pic>
              </a:graphicData>
            </a:graphic>
          </wp:inline>
        </w:drawing>
      </w:r>
      <w:r w:rsidRPr="001A39E1">
        <w:rPr>
          <w:rFonts w:ascii="Times New Roman" w:hAnsi="Times New Roman" w:cs="Times New Roman"/>
          <w:lang w:val="ro-RO"/>
          <w:rPrChange w:id="898" w:author="stbrassai" w:date="2015-06-23T23:51:00Z">
            <w:rPr>
              <w:rFonts w:ascii="Times New Roman" w:hAnsi="Times New Roman" w:cs="Times New Roman"/>
            </w:rPr>
          </w:rPrChange>
        </w:rPr>
        <w:instrText xml:space="preserve"> </w:instrText>
      </w:r>
      <w:r w:rsidRPr="001A39E1">
        <w:rPr>
          <w:rFonts w:ascii="Times New Roman" w:hAnsi="Times New Roman" w:cs="Times New Roman"/>
          <w:lang w:val="ro-RO"/>
          <w:rPrChange w:id="899" w:author="stbrassai" w:date="2015-06-23T23:51:00Z">
            <w:rPr>
              <w:rFonts w:ascii="Times New Roman" w:hAnsi="Times New Roman" w:cs="Times New Roman"/>
            </w:rPr>
          </w:rPrChange>
        </w:rPr>
        <w:fldChar w:fldCharType="separate"/>
      </w:r>
      <w:r w:rsidR="00DB5C9B" w:rsidRPr="00E260A7">
        <w:rPr>
          <w:noProof/>
          <w:lang w:val="en-US"/>
        </w:rPr>
        <w:drawing>
          <wp:inline distT="0" distB="0" distL="0" distR="0" wp14:anchorId="4E0621CB" wp14:editId="4CEAC72D">
            <wp:extent cx="123825" cy="1714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3825" cy="171450"/>
                    </a:xfrm>
                    <a:prstGeom prst="rect">
                      <a:avLst/>
                    </a:prstGeom>
                    <a:noFill/>
                    <a:ln>
                      <a:noFill/>
                    </a:ln>
                  </pic:spPr>
                </pic:pic>
              </a:graphicData>
            </a:graphic>
          </wp:inline>
        </w:drawing>
      </w:r>
      <w:r w:rsidRPr="001A39E1">
        <w:rPr>
          <w:rFonts w:ascii="Times New Roman" w:hAnsi="Times New Roman" w:cs="Times New Roman"/>
          <w:lang w:val="ro-RO"/>
          <w:rPrChange w:id="900" w:author="stbrassai" w:date="2015-06-23T23:51:00Z">
            <w:rPr>
              <w:rFonts w:ascii="Times New Roman" w:hAnsi="Times New Roman" w:cs="Times New Roman"/>
            </w:rPr>
          </w:rPrChange>
        </w:rPr>
        <w:fldChar w:fldCharType="end"/>
      </w:r>
      <w:r w:rsidRPr="001A39E1">
        <w:rPr>
          <w:rFonts w:ascii="Times New Roman" w:hAnsi="Times New Roman" w:cs="Times New Roman"/>
          <w:lang w:val="ro-RO"/>
          <w:rPrChange w:id="901" w:author="stbrassai" w:date="2015-06-23T23:51:00Z">
            <w:rPr>
              <w:rFonts w:ascii="Times New Roman" w:hAnsi="Times New Roman" w:cs="Times New Roman"/>
            </w:rPr>
          </w:rPrChange>
        </w:rPr>
        <w:t>nu iese din bandă sau nu se schimbă semnalul de referință.</w:t>
      </w:r>
    </w:p>
    <w:bookmarkEnd w:id="884"/>
    <w:p w14:paraId="18A2395D" w14:textId="052B2306" w:rsidR="0048426F" w:rsidRPr="001A39E1" w:rsidRDefault="00436075" w:rsidP="00436075">
      <w:pPr>
        <w:spacing w:line="360" w:lineRule="auto"/>
        <w:rPr>
          <w:rFonts w:ascii="Times New Roman" w:hAnsi="Times New Roman" w:cs="Times New Roman"/>
          <w:noProof/>
          <w:lang w:val="ro-RO"/>
          <w:rPrChange w:id="902" w:author="stbrassai" w:date="2015-06-23T23:51:00Z">
            <w:rPr>
              <w:rFonts w:ascii="Times New Roman" w:hAnsi="Times New Roman" w:cs="Times New Roman"/>
              <w:noProof/>
              <w:lang w:val="en-US"/>
            </w:rPr>
          </w:rPrChange>
        </w:rPr>
      </w:pPr>
      <w:r w:rsidRPr="001A39E1">
        <w:rPr>
          <w:rFonts w:ascii="Times New Roman" w:hAnsi="Times New Roman" w:cs="Times New Roman"/>
          <w:lang w:val="ro-RO"/>
          <w:rPrChange w:id="903" w:author="stbrassai" w:date="2015-06-23T23:51:00Z">
            <w:rPr>
              <w:rFonts w:ascii="Times New Roman" w:hAnsi="Times New Roman" w:cs="Times New Roman"/>
            </w:rPr>
          </w:rPrChange>
        </w:rPr>
        <w:t>Structura regulatorului</w:t>
      </w:r>
      <w:ins w:id="904" w:author="stbrassai" w:date="2015-06-24T00:38:00Z">
        <w:r w:rsidR="00B802E7">
          <w:rPr>
            <w:rFonts w:ascii="Times New Roman" w:hAnsi="Times New Roman" w:cs="Times New Roman"/>
            <w:lang w:val="ro-RO"/>
          </w:rPr>
          <w:t xml:space="preserve"> este prezentat</w:t>
        </w:r>
      </w:ins>
      <w:ins w:id="905" w:author="stbrassai" w:date="2015-06-24T00:39:00Z">
        <w:r w:rsidR="00B802E7">
          <w:rPr>
            <w:rFonts w:ascii="Times New Roman" w:hAnsi="Times New Roman" w:cs="Times New Roman"/>
            <w:lang w:val="ro-RO"/>
          </w:rPr>
          <w:t>ă în figura următoare</w:t>
        </w:r>
      </w:ins>
      <w:r w:rsidRPr="001A39E1">
        <w:rPr>
          <w:rFonts w:ascii="Times New Roman" w:hAnsi="Times New Roman" w:cs="Times New Roman"/>
          <w:lang w:val="ro-RO"/>
          <w:rPrChange w:id="906" w:author="stbrassai" w:date="2015-06-23T23:51:00Z">
            <w:rPr>
              <w:rFonts w:ascii="Times New Roman" w:hAnsi="Times New Roman" w:cs="Times New Roman"/>
            </w:rPr>
          </w:rPrChange>
        </w:rPr>
        <w:t>:</w:t>
      </w:r>
      <w:r w:rsidR="0048426F" w:rsidRPr="001A39E1">
        <w:rPr>
          <w:rFonts w:ascii="Times New Roman" w:hAnsi="Times New Roman" w:cs="Times New Roman"/>
          <w:noProof/>
          <w:lang w:val="ro-RO"/>
          <w:rPrChange w:id="907" w:author="stbrassai" w:date="2015-06-23T23:51:00Z">
            <w:rPr>
              <w:rFonts w:ascii="Times New Roman" w:hAnsi="Times New Roman" w:cs="Times New Roman"/>
              <w:noProof/>
              <w:lang w:val="en-US"/>
            </w:rPr>
          </w:rPrChange>
        </w:rPr>
        <w:t xml:space="preserve"> </w:t>
      </w:r>
    </w:p>
    <w:p w14:paraId="7D0F7791" w14:textId="77777777" w:rsidR="0048426F" w:rsidRPr="001A39E1" w:rsidRDefault="0048426F" w:rsidP="0048426F">
      <w:pPr>
        <w:keepNext/>
        <w:spacing w:line="360" w:lineRule="auto"/>
        <w:rPr>
          <w:lang w:val="ro-RO"/>
          <w:rPrChange w:id="908" w:author="stbrassai" w:date="2015-06-23T23:51:00Z">
            <w:rPr/>
          </w:rPrChange>
        </w:rPr>
      </w:pPr>
      <w:r w:rsidRPr="005F456C">
        <w:rPr>
          <w:rFonts w:ascii="Times New Roman" w:hAnsi="Times New Roman" w:cs="Times New Roman"/>
          <w:noProof/>
          <w:lang w:val="en-US"/>
        </w:rPr>
        <w:drawing>
          <wp:inline distT="0" distB="0" distL="0" distR="0" wp14:anchorId="7E20BC94" wp14:editId="3778B530">
            <wp:extent cx="5566410" cy="24777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ozicioszabModul.jpg"/>
                    <pic:cNvPicPr/>
                  </pic:nvPicPr>
                  <pic:blipFill>
                    <a:blip r:embed="rId15">
                      <a:extLst>
                        <a:ext uri="{28A0092B-C50C-407E-A947-70E740481C1C}">
                          <a14:useLocalDpi xmlns:a14="http://schemas.microsoft.com/office/drawing/2010/main" val="0"/>
                        </a:ext>
                      </a:extLst>
                    </a:blip>
                    <a:stretch>
                      <a:fillRect/>
                    </a:stretch>
                  </pic:blipFill>
                  <pic:spPr>
                    <a:xfrm>
                      <a:off x="0" y="0"/>
                      <a:ext cx="5566410" cy="2477770"/>
                    </a:xfrm>
                    <a:prstGeom prst="rect">
                      <a:avLst/>
                    </a:prstGeom>
                  </pic:spPr>
                </pic:pic>
              </a:graphicData>
            </a:graphic>
          </wp:inline>
        </w:drawing>
      </w:r>
    </w:p>
    <w:p w14:paraId="0BF0C26D" w14:textId="7491001A" w:rsidR="0048426F" w:rsidRPr="001A39E1" w:rsidRDefault="0048426F" w:rsidP="0048426F">
      <w:pPr>
        <w:pStyle w:val="Caption"/>
        <w:jc w:val="center"/>
        <w:rPr>
          <w:rFonts w:ascii="Times New Roman" w:hAnsi="Times New Roman" w:cs="Times New Roman"/>
          <w:noProof/>
          <w:lang w:val="ro-RO"/>
          <w:rPrChange w:id="909" w:author="stbrassai" w:date="2015-06-23T23:51:00Z">
            <w:rPr>
              <w:rFonts w:ascii="Times New Roman" w:hAnsi="Times New Roman" w:cs="Times New Roman"/>
              <w:noProof/>
              <w:lang w:val="en-US"/>
            </w:rPr>
          </w:rPrChange>
        </w:rPr>
      </w:pPr>
      <w:bookmarkStart w:id="910" w:name="_Toc422898560"/>
      <w:r w:rsidRPr="001A39E1">
        <w:rPr>
          <w:lang w:val="ro-RO"/>
          <w:rPrChange w:id="911" w:author="stbrassai" w:date="2015-06-23T23:51:00Z">
            <w:rPr/>
          </w:rPrChange>
        </w:rPr>
        <w:t xml:space="preserve">Kép. </w:t>
      </w:r>
      <w:r w:rsidRPr="001A39E1">
        <w:rPr>
          <w:lang w:val="ro-RO"/>
          <w:rPrChange w:id="912" w:author="stbrassai" w:date="2015-06-23T23:51:00Z">
            <w:rPr/>
          </w:rPrChange>
        </w:rPr>
        <w:fldChar w:fldCharType="begin"/>
      </w:r>
      <w:r w:rsidRPr="001A39E1">
        <w:rPr>
          <w:lang w:val="ro-RO"/>
          <w:rPrChange w:id="913" w:author="stbrassai" w:date="2015-06-23T23:51:00Z">
            <w:rPr/>
          </w:rPrChange>
        </w:rPr>
        <w:instrText xml:space="preserve"> STYLEREF 1 \s </w:instrText>
      </w:r>
      <w:r w:rsidRPr="001A39E1">
        <w:rPr>
          <w:lang w:val="ro-RO"/>
          <w:rPrChange w:id="914" w:author="stbrassai" w:date="2015-06-23T23:51:00Z">
            <w:rPr/>
          </w:rPrChange>
        </w:rPr>
        <w:fldChar w:fldCharType="separate"/>
      </w:r>
      <w:r w:rsidRPr="001A39E1">
        <w:rPr>
          <w:noProof/>
          <w:lang w:val="ro-RO"/>
          <w:rPrChange w:id="915" w:author="stbrassai" w:date="2015-06-23T23:51:00Z">
            <w:rPr>
              <w:noProof/>
            </w:rPr>
          </w:rPrChange>
        </w:rPr>
        <w:t>1</w:t>
      </w:r>
      <w:r w:rsidRPr="001A39E1">
        <w:rPr>
          <w:lang w:val="ro-RO"/>
          <w:rPrChange w:id="916" w:author="stbrassai" w:date="2015-06-23T23:51:00Z">
            <w:rPr/>
          </w:rPrChange>
        </w:rPr>
        <w:fldChar w:fldCharType="end"/>
      </w:r>
      <w:r w:rsidRPr="001A39E1">
        <w:rPr>
          <w:lang w:val="ro-RO"/>
          <w:rPrChange w:id="917" w:author="stbrassai" w:date="2015-06-23T23:51:00Z">
            <w:rPr/>
          </w:rPrChange>
        </w:rPr>
        <w:t>.</w:t>
      </w:r>
      <w:r w:rsidRPr="001A39E1">
        <w:rPr>
          <w:lang w:val="ro-RO"/>
          <w:rPrChange w:id="918" w:author="stbrassai" w:date="2015-06-23T23:51:00Z">
            <w:rPr/>
          </w:rPrChange>
        </w:rPr>
        <w:fldChar w:fldCharType="begin"/>
      </w:r>
      <w:r w:rsidRPr="001A39E1">
        <w:rPr>
          <w:lang w:val="ro-RO"/>
          <w:rPrChange w:id="919" w:author="stbrassai" w:date="2015-06-23T23:51:00Z">
            <w:rPr/>
          </w:rPrChange>
        </w:rPr>
        <w:instrText xml:space="preserve"> SEQ Kép. \* ARABIC \s 1 </w:instrText>
      </w:r>
      <w:r w:rsidRPr="001A39E1">
        <w:rPr>
          <w:lang w:val="ro-RO"/>
          <w:rPrChange w:id="920" w:author="stbrassai" w:date="2015-06-23T23:51:00Z">
            <w:rPr/>
          </w:rPrChange>
        </w:rPr>
        <w:fldChar w:fldCharType="separate"/>
      </w:r>
      <w:r w:rsidRPr="001A39E1">
        <w:rPr>
          <w:noProof/>
          <w:lang w:val="ro-RO"/>
          <w:rPrChange w:id="921" w:author="stbrassai" w:date="2015-06-23T23:51:00Z">
            <w:rPr>
              <w:noProof/>
            </w:rPr>
          </w:rPrChange>
        </w:rPr>
        <w:t>5</w:t>
      </w:r>
      <w:r w:rsidRPr="001A39E1">
        <w:rPr>
          <w:lang w:val="ro-RO"/>
          <w:rPrChange w:id="922" w:author="stbrassai" w:date="2015-06-23T23:51:00Z">
            <w:rPr/>
          </w:rPrChange>
        </w:rPr>
        <w:fldChar w:fldCharType="end"/>
      </w:r>
      <w:r w:rsidRPr="001A39E1">
        <w:rPr>
          <w:lang w:val="ro-RO"/>
          <w:rPrChange w:id="923" w:author="stbrassai" w:date="2015-06-23T23:51:00Z">
            <w:rPr/>
          </w:rPrChange>
        </w:rPr>
        <w:t xml:space="preserve"> Structura regulatorului de poziție</w:t>
      </w:r>
      <w:ins w:id="924" w:author="stbrassai" w:date="2015-06-24T08:35:00Z">
        <w:r w:rsidR="00DF386B">
          <w:rPr>
            <w:lang w:val="ro-RO"/>
          </w:rPr>
          <w:t xml:space="preserve"> proiectat și implementat</w:t>
        </w:r>
      </w:ins>
      <w:r w:rsidRPr="001A39E1">
        <w:rPr>
          <w:lang w:val="ro-RO"/>
          <w:rPrChange w:id="925" w:author="stbrassai" w:date="2015-06-23T23:51:00Z">
            <w:rPr/>
          </w:rPrChange>
        </w:rPr>
        <w:t xml:space="preserve"> în System </w:t>
      </w:r>
      <w:ins w:id="926" w:author="stbrassai" w:date="2015-06-24T08:40:00Z">
        <w:r w:rsidR="002A68FA">
          <w:rPr>
            <w:lang w:val="ro-RO"/>
          </w:rPr>
          <w:t>G</w:t>
        </w:r>
      </w:ins>
      <w:del w:id="927" w:author="stbrassai" w:date="2015-06-24T08:40:00Z">
        <w:r w:rsidRPr="001A39E1" w:rsidDel="002A68FA">
          <w:rPr>
            <w:lang w:val="ro-RO"/>
            <w:rPrChange w:id="928" w:author="stbrassai" w:date="2015-06-23T23:51:00Z">
              <w:rPr/>
            </w:rPrChange>
          </w:rPr>
          <w:delText>g</w:delText>
        </w:r>
      </w:del>
      <w:r w:rsidRPr="001A39E1">
        <w:rPr>
          <w:lang w:val="ro-RO"/>
          <w:rPrChange w:id="929" w:author="stbrassai" w:date="2015-06-23T23:51:00Z">
            <w:rPr/>
          </w:rPrChange>
        </w:rPr>
        <w:t>enerator</w:t>
      </w:r>
      <w:bookmarkEnd w:id="910"/>
    </w:p>
    <w:p w14:paraId="30816F6D" w14:textId="7FE5E250" w:rsidR="00436075" w:rsidRPr="001A39E1" w:rsidRDefault="00436075" w:rsidP="00436075">
      <w:pPr>
        <w:spacing w:line="360" w:lineRule="auto"/>
        <w:rPr>
          <w:rFonts w:ascii="Times New Roman" w:hAnsi="Times New Roman" w:cs="Times New Roman"/>
          <w:lang w:val="ro-RO"/>
          <w:rPrChange w:id="930" w:author="stbrassai" w:date="2015-06-23T23:51:00Z">
            <w:rPr>
              <w:rFonts w:ascii="Times New Roman" w:hAnsi="Times New Roman" w:cs="Times New Roman"/>
            </w:rPr>
          </w:rPrChange>
        </w:rPr>
      </w:pPr>
    </w:p>
    <w:p w14:paraId="709C6643" w14:textId="6799FEC7" w:rsidR="00436075" w:rsidRPr="001A39E1" w:rsidRDefault="00436075" w:rsidP="00436075">
      <w:pPr>
        <w:spacing w:line="360" w:lineRule="auto"/>
        <w:rPr>
          <w:rFonts w:ascii="Times New Roman" w:hAnsi="Times New Roman" w:cs="Times New Roman"/>
          <w:lang w:val="ro-RO"/>
          <w:rPrChange w:id="931" w:author="stbrassai" w:date="2015-06-23T23:51:00Z">
            <w:rPr>
              <w:rFonts w:ascii="Times New Roman" w:hAnsi="Times New Roman" w:cs="Times New Roman"/>
            </w:rPr>
          </w:rPrChange>
        </w:rPr>
      </w:pPr>
      <w:r w:rsidRPr="001A39E1">
        <w:rPr>
          <w:rFonts w:ascii="Times New Roman" w:hAnsi="Times New Roman" w:cs="Times New Roman"/>
          <w:lang w:val="ro-RO"/>
          <w:rPrChange w:id="932" w:author="stbrassai" w:date="2015-06-23T23:51:00Z">
            <w:rPr>
              <w:rFonts w:ascii="Times New Roman" w:hAnsi="Times New Roman" w:cs="Times New Roman"/>
            </w:rPr>
          </w:rPrChange>
        </w:rPr>
        <w:tab/>
      </w:r>
      <w:r w:rsidRPr="00177F29">
        <w:rPr>
          <w:rFonts w:ascii="Times New Roman" w:hAnsi="Times New Roman" w:cs="Times New Roman"/>
          <w:lang w:val="ro-RO"/>
          <w:rPrChange w:id="933" w:author="stbrassai" w:date="2015-06-24T07:12:00Z">
            <w:rPr>
              <w:rFonts w:ascii="Times New Roman" w:hAnsi="Times New Roman" w:cs="Times New Roman"/>
            </w:rPr>
          </w:rPrChange>
        </w:rPr>
        <w:t>Intrările: „RefVal”-poziție prescrisă măsurat</w:t>
      </w:r>
      <w:ins w:id="934" w:author="stbrassai" w:date="2015-06-24T07:07:00Z">
        <w:r w:rsidR="00177F29" w:rsidRPr="00177F29">
          <w:rPr>
            <w:rFonts w:ascii="Times New Roman" w:hAnsi="Times New Roman" w:cs="Times New Roman"/>
            <w:lang w:val="ro-RO"/>
          </w:rPr>
          <w:t>ă</w:t>
        </w:r>
      </w:ins>
      <w:r w:rsidRPr="00177F29">
        <w:rPr>
          <w:rFonts w:ascii="Times New Roman" w:hAnsi="Times New Roman" w:cs="Times New Roman"/>
          <w:lang w:val="ro-RO"/>
          <w:rPrChange w:id="935" w:author="stbrassai" w:date="2015-06-24T07:12:00Z">
            <w:rPr>
              <w:rFonts w:ascii="Times New Roman" w:hAnsi="Times New Roman" w:cs="Times New Roman"/>
            </w:rPr>
          </w:rPrChange>
        </w:rPr>
        <w:t xml:space="preserve"> în </w:t>
      </w:r>
      <w:ins w:id="936" w:author="stbrassai" w:date="2015-06-24T00:43:00Z">
        <w:r w:rsidR="00B802E7" w:rsidRPr="00177F29">
          <w:rPr>
            <w:rFonts w:ascii="Times New Roman" w:hAnsi="Times New Roman" w:cs="Times New Roman"/>
            <w:lang w:val="ro-RO"/>
          </w:rPr>
          <w:t xml:space="preserve">număr de </w:t>
        </w:r>
      </w:ins>
      <w:r w:rsidRPr="00177F29">
        <w:rPr>
          <w:rFonts w:ascii="Times New Roman" w:hAnsi="Times New Roman" w:cs="Times New Roman"/>
          <w:lang w:val="ro-RO"/>
          <w:rPrChange w:id="937" w:author="stbrassai" w:date="2015-06-24T07:12:00Z">
            <w:rPr>
              <w:rFonts w:ascii="Times New Roman" w:hAnsi="Times New Roman" w:cs="Times New Roman"/>
            </w:rPr>
          </w:rPrChange>
        </w:rPr>
        <w:t>impuls</w:t>
      </w:r>
      <w:ins w:id="938" w:author="stbrassai" w:date="2015-06-24T00:43:00Z">
        <w:r w:rsidR="00B802E7" w:rsidRPr="00177F29">
          <w:rPr>
            <w:rFonts w:ascii="Times New Roman" w:hAnsi="Times New Roman" w:cs="Times New Roman"/>
            <w:lang w:val="ro-RO"/>
          </w:rPr>
          <w:t>uri</w:t>
        </w:r>
      </w:ins>
      <w:r w:rsidRPr="00177F29">
        <w:rPr>
          <w:rFonts w:ascii="Times New Roman" w:hAnsi="Times New Roman" w:cs="Times New Roman"/>
          <w:lang w:val="ro-RO"/>
          <w:rPrChange w:id="939" w:author="stbrassai" w:date="2015-06-24T07:12:00Z">
            <w:rPr>
              <w:rFonts w:ascii="Times New Roman" w:hAnsi="Times New Roman" w:cs="Times New Roman"/>
            </w:rPr>
          </w:rPrChange>
        </w:rPr>
        <w:t>,</w:t>
      </w:r>
      <w:ins w:id="940" w:author="stbrassai" w:date="2015-06-24T00:42:00Z">
        <w:r w:rsidR="00B802E7" w:rsidRPr="00177F29">
          <w:rPr>
            <w:rFonts w:ascii="Times New Roman" w:hAnsi="Times New Roman" w:cs="Times New Roman"/>
            <w:lang w:val="ro-RO"/>
          </w:rPr>
          <w:t xml:space="preserve"> reprezentat</w:t>
        </w:r>
      </w:ins>
      <w:ins w:id="941" w:author="stbrassai" w:date="2015-06-24T07:07:00Z">
        <w:r w:rsidR="00177F29" w:rsidRPr="00177F29">
          <w:rPr>
            <w:rFonts w:ascii="Times New Roman" w:hAnsi="Times New Roman" w:cs="Times New Roman"/>
            <w:lang w:val="ro-RO"/>
          </w:rPr>
          <w:t>ă</w:t>
        </w:r>
      </w:ins>
      <w:ins w:id="942" w:author="stbrassai" w:date="2015-06-24T00:42:00Z">
        <w:r w:rsidR="00B802E7" w:rsidRPr="0061363E">
          <w:rPr>
            <w:rFonts w:ascii="Times New Roman" w:hAnsi="Times New Roman" w:cs="Times New Roman"/>
            <w:lang w:val="ro-RO"/>
          </w:rPr>
          <w:t xml:space="preserve"> ca întreg cu semn pe </w:t>
        </w:r>
      </w:ins>
      <w:del w:id="943" w:author="stbrassai" w:date="2015-06-24T00:42:00Z">
        <w:r w:rsidRPr="00177F29" w:rsidDel="00B802E7">
          <w:rPr>
            <w:rFonts w:ascii="Times New Roman" w:hAnsi="Times New Roman" w:cs="Times New Roman"/>
            <w:lang w:val="ro-RO"/>
            <w:rPrChange w:id="944" w:author="stbrassai" w:date="2015-06-24T07:12:00Z">
              <w:rPr>
                <w:rFonts w:ascii="Times New Roman" w:hAnsi="Times New Roman" w:cs="Times New Roman"/>
              </w:rPr>
            </w:rPrChange>
          </w:rPr>
          <w:delText xml:space="preserve"> cu valoare </w:delText>
        </w:r>
      </w:del>
      <w:r w:rsidRPr="00177F29">
        <w:rPr>
          <w:rFonts w:ascii="Times New Roman" w:hAnsi="Times New Roman" w:cs="Times New Roman"/>
          <w:lang w:val="ro-RO"/>
          <w:rPrChange w:id="945" w:author="stbrassai" w:date="2015-06-24T07:12:00Z">
            <w:rPr>
              <w:rFonts w:ascii="Times New Roman" w:hAnsi="Times New Roman" w:cs="Times New Roman"/>
            </w:rPr>
          </w:rPrChange>
        </w:rPr>
        <w:t>16 bi</w:t>
      </w:r>
      <w:ins w:id="946" w:author="stbrassai" w:date="2015-06-24T07:10:00Z">
        <w:r w:rsidR="00177F29" w:rsidRPr="00177F29">
          <w:rPr>
            <w:rFonts w:ascii="Times New Roman" w:hAnsi="Times New Roman" w:cs="Times New Roman"/>
            <w:lang w:val="ro-RO"/>
            <w:rPrChange w:id="947" w:author="stbrassai" w:date="2015-06-24T07:12:00Z">
              <w:rPr>
                <w:rFonts w:ascii="Times New Roman" w:hAnsi="Times New Roman" w:cs="Times New Roman"/>
                <w:highlight w:val="yellow"/>
                <w:lang w:val="ro-RO"/>
              </w:rPr>
            </w:rPrChange>
          </w:rPr>
          <w:t>ți</w:t>
        </w:r>
      </w:ins>
      <w:del w:id="948" w:author="stbrassai" w:date="2015-06-24T07:10:00Z">
        <w:r w:rsidRPr="00177F29" w:rsidDel="00177F29">
          <w:rPr>
            <w:rFonts w:ascii="Times New Roman" w:hAnsi="Times New Roman" w:cs="Times New Roman"/>
            <w:lang w:val="ro-RO"/>
            <w:rPrChange w:id="949" w:author="stbrassai" w:date="2015-06-24T07:12:00Z">
              <w:rPr>
                <w:rFonts w:ascii="Times New Roman" w:hAnsi="Times New Roman" w:cs="Times New Roman"/>
              </w:rPr>
            </w:rPrChange>
          </w:rPr>
          <w:delText>t</w:delText>
        </w:r>
      </w:del>
      <w:del w:id="950" w:author="stbrassai" w:date="2015-06-24T00:45:00Z">
        <w:r w:rsidRPr="00177F29" w:rsidDel="00B802E7">
          <w:rPr>
            <w:rFonts w:ascii="Times New Roman" w:hAnsi="Times New Roman" w:cs="Times New Roman"/>
            <w:lang w:val="ro-RO"/>
            <w:rPrChange w:id="951" w:author="stbrassai" w:date="2015-06-24T07:12:00Z">
              <w:rPr>
                <w:rFonts w:ascii="Times New Roman" w:hAnsi="Times New Roman" w:cs="Times New Roman"/>
              </w:rPr>
            </w:rPrChange>
          </w:rPr>
          <w:delText xml:space="preserve"> de semn,</w:delText>
        </w:r>
      </w:del>
      <w:r w:rsidRPr="00177F29">
        <w:rPr>
          <w:rFonts w:ascii="Times New Roman" w:hAnsi="Times New Roman" w:cs="Times New Roman"/>
          <w:lang w:val="ro-RO"/>
          <w:rPrChange w:id="952" w:author="stbrassai" w:date="2015-06-24T07:12:00Z">
            <w:rPr>
              <w:rFonts w:ascii="Times New Roman" w:hAnsi="Times New Roman" w:cs="Times New Roman"/>
            </w:rPr>
          </w:rPrChange>
        </w:rPr>
        <w:t xml:space="preserve"> „AktVal”- </w:t>
      </w:r>
      <w:del w:id="953" w:author="stbrassai" w:date="2015-06-24T00:43:00Z">
        <w:r w:rsidRPr="00177F29" w:rsidDel="00B802E7">
          <w:rPr>
            <w:rFonts w:ascii="Times New Roman" w:hAnsi="Times New Roman" w:cs="Times New Roman"/>
            <w:lang w:val="ro-RO"/>
            <w:rPrChange w:id="954" w:author="stbrassai" w:date="2015-06-24T07:12:00Z">
              <w:rPr>
                <w:rFonts w:ascii="Times New Roman" w:hAnsi="Times New Roman" w:cs="Times New Roman"/>
              </w:rPr>
            </w:rPrChange>
          </w:rPr>
          <w:delText xml:space="preserve">măsurarea </w:delText>
        </w:r>
      </w:del>
      <w:ins w:id="955" w:author="stbrassai" w:date="2015-06-24T00:43:00Z">
        <w:r w:rsidR="00B802E7" w:rsidRPr="00177F29">
          <w:rPr>
            <w:rFonts w:ascii="Times New Roman" w:hAnsi="Times New Roman" w:cs="Times New Roman"/>
            <w:lang w:val="ro-RO"/>
          </w:rPr>
          <w:t>poziția</w:t>
        </w:r>
        <w:r w:rsidR="00B802E7" w:rsidRPr="0061363E">
          <w:rPr>
            <w:rFonts w:ascii="Times New Roman" w:hAnsi="Times New Roman" w:cs="Times New Roman"/>
            <w:lang w:val="ro-RO"/>
          </w:rPr>
          <w:t xml:space="preserve"> </w:t>
        </w:r>
      </w:ins>
      <w:r w:rsidRPr="00177F29">
        <w:rPr>
          <w:rFonts w:ascii="Times New Roman" w:hAnsi="Times New Roman" w:cs="Times New Roman"/>
          <w:lang w:val="ro-RO"/>
          <w:rPrChange w:id="956" w:author="stbrassai" w:date="2015-06-24T07:12:00Z">
            <w:rPr>
              <w:rFonts w:ascii="Times New Roman" w:hAnsi="Times New Roman" w:cs="Times New Roman"/>
            </w:rPr>
          </w:rPrChange>
        </w:rPr>
        <w:t>actual</w:t>
      </w:r>
      <w:del w:id="957" w:author="stbrassai" w:date="2015-06-24T00:43:00Z">
        <w:r w:rsidRPr="00177F29" w:rsidDel="00B802E7">
          <w:rPr>
            <w:rFonts w:ascii="Times New Roman" w:hAnsi="Times New Roman" w:cs="Times New Roman"/>
            <w:lang w:val="ro-RO"/>
            <w:rPrChange w:id="958" w:author="stbrassai" w:date="2015-06-24T07:12:00Z">
              <w:rPr>
                <w:rFonts w:ascii="Times New Roman" w:hAnsi="Times New Roman" w:cs="Times New Roman"/>
              </w:rPr>
            </w:rPrChange>
          </w:rPr>
          <w:delText>a</w:delText>
        </w:r>
      </w:del>
      <w:ins w:id="959" w:author="stbrassai" w:date="2015-06-24T00:43:00Z">
        <w:r w:rsidR="00B802E7" w:rsidRPr="00177F29">
          <w:rPr>
            <w:rFonts w:ascii="Times New Roman" w:hAnsi="Times New Roman" w:cs="Times New Roman"/>
            <w:lang w:val="ro-RO"/>
          </w:rPr>
          <w:t>ă</w:t>
        </w:r>
      </w:ins>
      <w:r w:rsidRPr="00177F29">
        <w:rPr>
          <w:rFonts w:ascii="Times New Roman" w:hAnsi="Times New Roman" w:cs="Times New Roman"/>
          <w:lang w:val="ro-RO"/>
          <w:rPrChange w:id="960" w:author="stbrassai" w:date="2015-06-24T07:12:00Z">
            <w:rPr>
              <w:rFonts w:ascii="Times New Roman" w:hAnsi="Times New Roman" w:cs="Times New Roman"/>
            </w:rPr>
          </w:rPrChange>
        </w:rPr>
        <w:t xml:space="preserve"> </w:t>
      </w:r>
      <w:ins w:id="961" w:author="stbrassai" w:date="2015-06-24T00:43:00Z">
        <w:r w:rsidR="00B802E7" w:rsidRPr="00177F29">
          <w:rPr>
            <w:rFonts w:ascii="Times New Roman" w:hAnsi="Times New Roman" w:cs="Times New Roman"/>
            <w:lang w:val="ro-RO"/>
          </w:rPr>
          <w:lastRenderedPageBreak/>
          <w:t>măsur</w:t>
        </w:r>
      </w:ins>
      <w:ins w:id="962" w:author="stbrassai" w:date="2015-06-24T00:44:00Z">
        <w:r w:rsidR="00B802E7" w:rsidRPr="00177F29">
          <w:rPr>
            <w:rFonts w:ascii="Times New Roman" w:hAnsi="Times New Roman" w:cs="Times New Roman"/>
            <w:lang w:val="ro-RO"/>
          </w:rPr>
          <w:t>ată</w:t>
        </w:r>
      </w:ins>
      <w:del w:id="963" w:author="stbrassai" w:date="2015-06-24T00:44:00Z">
        <w:r w:rsidRPr="00177F29" w:rsidDel="00B802E7">
          <w:rPr>
            <w:rFonts w:ascii="Times New Roman" w:hAnsi="Times New Roman" w:cs="Times New Roman"/>
            <w:lang w:val="ro-RO"/>
            <w:rPrChange w:id="964" w:author="stbrassai" w:date="2015-06-24T07:12:00Z">
              <w:rPr>
                <w:rFonts w:ascii="Times New Roman" w:hAnsi="Times New Roman" w:cs="Times New Roman"/>
              </w:rPr>
            </w:rPrChange>
          </w:rPr>
          <w:delText>a</w:delText>
        </w:r>
      </w:del>
      <w:del w:id="965" w:author="stbrassai" w:date="2015-06-24T00:43:00Z">
        <w:r w:rsidRPr="00177F29" w:rsidDel="00B802E7">
          <w:rPr>
            <w:rFonts w:ascii="Times New Roman" w:hAnsi="Times New Roman" w:cs="Times New Roman"/>
            <w:lang w:val="ro-RO"/>
            <w:rPrChange w:id="966" w:author="stbrassai" w:date="2015-06-24T07:12:00Z">
              <w:rPr>
                <w:rFonts w:ascii="Times New Roman" w:hAnsi="Times New Roman" w:cs="Times New Roman"/>
              </w:rPr>
            </w:rPrChange>
          </w:rPr>
          <w:delText xml:space="preserve"> poziției</w:delText>
        </w:r>
      </w:del>
      <w:del w:id="967" w:author="stbrassai" w:date="2015-06-24T07:11:00Z">
        <w:r w:rsidRPr="00177F29" w:rsidDel="00177F29">
          <w:rPr>
            <w:rFonts w:ascii="Times New Roman" w:hAnsi="Times New Roman" w:cs="Times New Roman"/>
            <w:lang w:val="ro-RO"/>
            <w:rPrChange w:id="968" w:author="stbrassai" w:date="2015-06-24T07:12:00Z">
              <w:rPr>
                <w:rFonts w:ascii="Times New Roman" w:hAnsi="Times New Roman" w:cs="Times New Roman"/>
              </w:rPr>
            </w:rPrChange>
          </w:rPr>
          <w:delText>,</w:delText>
        </w:r>
      </w:del>
      <w:r w:rsidRPr="00177F29">
        <w:rPr>
          <w:rFonts w:ascii="Times New Roman" w:hAnsi="Times New Roman" w:cs="Times New Roman"/>
          <w:lang w:val="ro-RO"/>
          <w:rPrChange w:id="969" w:author="stbrassai" w:date="2015-06-24T07:12:00Z">
            <w:rPr>
              <w:rFonts w:ascii="Times New Roman" w:hAnsi="Times New Roman" w:cs="Times New Roman"/>
            </w:rPr>
          </w:rPrChange>
        </w:rPr>
        <w:t xml:space="preserve"> în</w:t>
      </w:r>
      <w:ins w:id="970" w:author="stbrassai" w:date="2015-06-24T00:44:00Z">
        <w:r w:rsidR="00B802E7" w:rsidRPr="00177F29">
          <w:rPr>
            <w:rFonts w:ascii="Times New Roman" w:hAnsi="Times New Roman" w:cs="Times New Roman"/>
            <w:lang w:val="ro-RO"/>
          </w:rPr>
          <w:t xml:space="preserve"> număr</w:t>
        </w:r>
      </w:ins>
      <w:r w:rsidRPr="00177F29">
        <w:rPr>
          <w:rFonts w:ascii="Times New Roman" w:hAnsi="Times New Roman" w:cs="Times New Roman"/>
          <w:lang w:val="ro-RO"/>
          <w:rPrChange w:id="971" w:author="stbrassai" w:date="2015-06-24T07:12:00Z">
            <w:rPr>
              <w:rFonts w:ascii="Times New Roman" w:hAnsi="Times New Roman" w:cs="Times New Roman"/>
            </w:rPr>
          </w:rPrChange>
        </w:rPr>
        <w:t xml:space="preserve"> </w:t>
      </w:r>
      <w:ins w:id="972" w:author="stbrassai" w:date="2015-06-24T00:44:00Z">
        <w:r w:rsidR="00B802E7" w:rsidRPr="00177F29">
          <w:rPr>
            <w:rFonts w:ascii="Times New Roman" w:hAnsi="Times New Roman" w:cs="Times New Roman"/>
            <w:lang w:val="ro-RO"/>
          </w:rPr>
          <w:t xml:space="preserve">de </w:t>
        </w:r>
      </w:ins>
      <w:r w:rsidRPr="00177F29">
        <w:rPr>
          <w:rFonts w:ascii="Times New Roman" w:hAnsi="Times New Roman" w:cs="Times New Roman"/>
          <w:lang w:val="ro-RO"/>
          <w:rPrChange w:id="973" w:author="stbrassai" w:date="2015-06-24T07:12:00Z">
            <w:rPr>
              <w:rFonts w:ascii="Times New Roman" w:hAnsi="Times New Roman" w:cs="Times New Roman"/>
            </w:rPr>
          </w:rPrChange>
        </w:rPr>
        <w:t>impuls</w:t>
      </w:r>
      <w:ins w:id="974" w:author="stbrassai" w:date="2015-06-24T00:44:00Z">
        <w:r w:rsidR="00B802E7" w:rsidRPr="00177F29">
          <w:rPr>
            <w:rFonts w:ascii="Times New Roman" w:hAnsi="Times New Roman" w:cs="Times New Roman"/>
            <w:lang w:val="ro-RO"/>
          </w:rPr>
          <w:t>uri reprezentat</w:t>
        </w:r>
      </w:ins>
      <w:ins w:id="975" w:author="stbrassai" w:date="2015-06-24T07:11:00Z">
        <w:r w:rsidR="00177F29" w:rsidRPr="00177F29">
          <w:rPr>
            <w:rFonts w:ascii="Times New Roman" w:hAnsi="Times New Roman" w:cs="Times New Roman"/>
            <w:lang w:val="ro-RO"/>
            <w:rPrChange w:id="976" w:author="stbrassai" w:date="2015-06-24T07:12:00Z">
              <w:rPr>
                <w:rFonts w:ascii="Times New Roman" w:hAnsi="Times New Roman" w:cs="Times New Roman"/>
                <w:highlight w:val="yellow"/>
                <w:lang w:val="ro-RO"/>
              </w:rPr>
            </w:rPrChange>
          </w:rPr>
          <w:t>ă</w:t>
        </w:r>
      </w:ins>
      <w:ins w:id="977" w:author="stbrassai" w:date="2015-06-24T00:44:00Z">
        <w:r w:rsidR="00B802E7" w:rsidRPr="00177F29">
          <w:rPr>
            <w:rFonts w:ascii="Times New Roman" w:hAnsi="Times New Roman" w:cs="Times New Roman"/>
            <w:lang w:val="ro-RO"/>
          </w:rPr>
          <w:t xml:space="preserve"> </w:t>
        </w:r>
      </w:ins>
      <w:r w:rsidRPr="00177F29">
        <w:rPr>
          <w:rFonts w:ascii="Times New Roman" w:hAnsi="Times New Roman" w:cs="Times New Roman"/>
          <w:lang w:val="ro-RO"/>
          <w:rPrChange w:id="978" w:author="stbrassai" w:date="2015-06-24T07:12:00Z">
            <w:rPr>
              <w:rFonts w:ascii="Times New Roman" w:hAnsi="Times New Roman" w:cs="Times New Roman"/>
            </w:rPr>
          </w:rPrChange>
        </w:rPr>
        <w:t xml:space="preserve"> </w:t>
      </w:r>
      <w:del w:id="979" w:author="stbrassai" w:date="2015-06-24T00:44:00Z">
        <w:r w:rsidRPr="00177F29" w:rsidDel="00B802E7">
          <w:rPr>
            <w:rFonts w:ascii="Times New Roman" w:hAnsi="Times New Roman" w:cs="Times New Roman"/>
            <w:lang w:val="ro-RO"/>
            <w:rPrChange w:id="980" w:author="stbrassai" w:date="2015-06-24T07:12:00Z">
              <w:rPr>
                <w:rFonts w:ascii="Times New Roman" w:hAnsi="Times New Roman" w:cs="Times New Roman"/>
              </w:rPr>
            </w:rPrChange>
          </w:rPr>
          <w:delText>cu valoare</w:delText>
        </w:r>
      </w:del>
      <w:ins w:id="981" w:author="stbrassai" w:date="2015-06-24T00:44:00Z">
        <w:r w:rsidR="00B802E7" w:rsidRPr="00177F29">
          <w:rPr>
            <w:rFonts w:ascii="Times New Roman" w:hAnsi="Times New Roman" w:cs="Times New Roman"/>
            <w:lang w:val="ro-RO"/>
          </w:rPr>
          <w:t>ca întreg cu semn</w:t>
        </w:r>
      </w:ins>
      <w:r w:rsidRPr="00177F29">
        <w:rPr>
          <w:rFonts w:ascii="Times New Roman" w:hAnsi="Times New Roman" w:cs="Times New Roman"/>
          <w:lang w:val="ro-RO"/>
          <w:rPrChange w:id="982" w:author="stbrassai" w:date="2015-06-24T07:12:00Z">
            <w:rPr>
              <w:rFonts w:ascii="Times New Roman" w:hAnsi="Times New Roman" w:cs="Times New Roman"/>
            </w:rPr>
          </w:rPrChange>
        </w:rPr>
        <w:t xml:space="preserve"> </w:t>
      </w:r>
      <w:ins w:id="983" w:author="stbrassai" w:date="2015-06-24T07:11:00Z">
        <w:r w:rsidR="00177F29" w:rsidRPr="00177F29">
          <w:rPr>
            <w:rFonts w:ascii="Times New Roman" w:hAnsi="Times New Roman" w:cs="Times New Roman"/>
            <w:lang w:val="ro-RO"/>
            <w:rPrChange w:id="984" w:author="stbrassai" w:date="2015-06-24T07:12:00Z">
              <w:rPr>
                <w:rFonts w:ascii="Times New Roman" w:hAnsi="Times New Roman" w:cs="Times New Roman"/>
                <w:highlight w:val="yellow"/>
                <w:lang w:val="ro-RO"/>
              </w:rPr>
            </w:rPrChange>
          </w:rPr>
          <w:t xml:space="preserve">pe </w:t>
        </w:r>
      </w:ins>
      <w:r w:rsidRPr="00177F29">
        <w:rPr>
          <w:rFonts w:ascii="Times New Roman" w:hAnsi="Times New Roman" w:cs="Times New Roman"/>
          <w:lang w:val="ro-RO"/>
          <w:rPrChange w:id="985" w:author="stbrassai" w:date="2015-06-24T07:12:00Z">
            <w:rPr>
              <w:rFonts w:ascii="Times New Roman" w:hAnsi="Times New Roman" w:cs="Times New Roman"/>
            </w:rPr>
          </w:rPrChange>
        </w:rPr>
        <w:t>16 bi</w:t>
      </w:r>
      <w:ins w:id="986" w:author="stbrassai" w:date="2015-06-24T07:11:00Z">
        <w:r w:rsidR="00177F29" w:rsidRPr="00177F29">
          <w:rPr>
            <w:rFonts w:ascii="Times New Roman" w:hAnsi="Times New Roman" w:cs="Times New Roman"/>
            <w:lang w:val="ro-RO"/>
            <w:rPrChange w:id="987" w:author="stbrassai" w:date="2015-06-24T07:12:00Z">
              <w:rPr>
                <w:rFonts w:ascii="Times New Roman" w:hAnsi="Times New Roman" w:cs="Times New Roman"/>
                <w:highlight w:val="yellow"/>
                <w:lang w:val="ro-RO"/>
              </w:rPr>
            </w:rPrChange>
          </w:rPr>
          <w:t>ți</w:t>
        </w:r>
      </w:ins>
      <w:del w:id="988" w:author="stbrassai" w:date="2015-06-24T07:11:00Z">
        <w:r w:rsidRPr="00177F29" w:rsidDel="00177F29">
          <w:rPr>
            <w:rFonts w:ascii="Times New Roman" w:hAnsi="Times New Roman" w:cs="Times New Roman"/>
            <w:lang w:val="ro-RO"/>
            <w:rPrChange w:id="989" w:author="stbrassai" w:date="2015-06-24T07:12:00Z">
              <w:rPr>
                <w:rFonts w:ascii="Times New Roman" w:hAnsi="Times New Roman" w:cs="Times New Roman"/>
              </w:rPr>
            </w:rPrChange>
          </w:rPr>
          <w:delText>t de semn</w:delText>
        </w:r>
      </w:del>
      <w:r w:rsidRPr="00177F29">
        <w:rPr>
          <w:rFonts w:ascii="Times New Roman" w:hAnsi="Times New Roman" w:cs="Times New Roman"/>
          <w:lang w:val="ro-RO"/>
          <w:rPrChange w:id="990" w:author="stbrassai" w:date="2015-06-24T07:12:00Z">
            <w:rPr>
              <w:rFonts w:ascii="Times New Roman" w:hAnsi="Times New Roman" w:cs="Times New Roman"/>
            </w:rPr>
          </w:rPrChange>
        </w:rPr>
        <w:t>; „U”- ieșire</w:t>
      </w:r>
      <w:ins w:id="991" w:author="stbrassai" w:date="2015-06-24T00:46:00Z">
        <w:r w:rsidR="00B802E7" w:rsidRPr="00177F29">
          <w:rPr>
            <w:rFonts w:ascii="Times New Roman" w:hAnsi="Times New Roman" w:cs="Times New Roman"/>
            <w:lang w:val="ro-RO"/>
          </w:rPr>
          <w:t>:</w:t>
        </w:r>
      </w:ins>
      <w:r w:rsidRPr="00177F29">
        <w:rPr>
          <w:rFonts w:ascii="Times New Roman" w:hAnsi="Times New Roman" w:cs="Times New Roman"/>
          <w:lang w:val="ro-RO"/>
          <w:rPrChange w:id="992" w:author="stbrassai" w:date="2015-06-24T07:12:00Z">
            <w:rPr>
              <w:rFonts w:ascii="Times New Roman" w:hAnsi="Times New Roman" w:cs="Times New Roman"/>
            </w:rPr>
          </w:rPrChange>
        </w:rPr>
        <w:t xml:space="preserve"> </w:t>
      </w:r>
      <w:ins w:id="993" w:author="stbrassai" w:date="2015-06-24T00:45:00Z">
        <w:r w:rsidR="00B802E7" w:rsidRPr="00177F29">
          <w:rPr>
            <w:rFonts w:ascii="Times New Roman" w:hAnsi="Times New Roman" w:cs="Times New Roman"/>
            <w:lang w:val="ro-RO"/>
          </w:rPr>
          <w:t>întreg cu semn</w:t>
        </w:r>
      </w:ins>
      <w:ins w:id="994" w:author="stbrassai" w:date="2015-06-24T07:12:00Z">
        <w:r w:rsidR="00177F29" w:rsidRPr="00177F29">
          <w:rPr>
            <w:rFonts w:ascii="Times New Roman" w:hAnsi="Times New Roman" w:cs="Times New Roman"/>
            <w:lang w:val="ro-RO"/>
            <w:rPrChange w:id="995" w:author="stbrassai" w:date="2015-06-24T07:12:00Z">
              <w:rPr>
                <w:rFonts w:ascii="Times New Roman" w:hAnsi="Times New Roman" w:cs="Times New Roman"/>
                <w:highlight w:val="yellow"/>
                <w:lang w:val="ro-RO"/>
              </w:rPr>
            </w:rPrChange>
          </w:rPr>
          <w:t xml:space="preserve"> pe </w:t>
        </w:r>
      </w:ins>
      <w:r w:rsidRPr="00177F29">
        <w:rPr>
          <w:rFonts w:ascii="Times New Roman" w:hAnsi="Times New Roman" w:cs="Times New Roman"/>
          <w:lang w:val="ro-RO"/>
          <w:rPrChange w:id="996" w:author="stbrassai" w:date="2015-06-24T07:12:00Z">
            <w:rPr>
              <w:rFonts w:ascii="Times New Roman" w:hAnsi="Times New Roman" w:cs="Times New Roman"/>
            </w:rPr>
          </w:rPrChange>
        </w:rPr>
        <w:t>17</w:t>
      </w:r>
      <w:ins w:id="997" w:author="stbrassai" w:date="2015-06-24T07:12:00Z">
        <w:r w:rsidR="00177F29" w:rsidRPr="00177F29">
          <w:rPr>
            <w:rFonts w:ascii="Times New Roman" w:hAnsi="Times New Roman" w:cs="Times New Roman"/>
            <w:lang w:val="ro-RO"/>
            <w:rPrChange w:id="998" w:author="stbrassai" w:date="2015-06-24T07:12:00Z">
              <w:rPr>
                <w:rFonts w:ascii="Times New Roman" w:hAnsi="Times New Roman" w:cs="Times New Roman"/>
                <w:highlight w:val="yellow"/>
                <w:lang w:val="ro-RO"/>
              </w:rPr>
            </w:rPrChange>
          </w:rPr>
          <w:t xml:space="preserve"> biți</w:t>
        </w:r>
      </w:ins>
      <w:del w:id="999" w:author="stbrassai" w:date="2015-06-24T00:46:00Z">
        <w:r w:rsidRPr="00177F29" w:rsidDel="00B802E7">
          <w:rPr>
            <w:rFonts w:ascii="Times New Roman" w:hAnsi="Times New Roman" w:cs="Times New Roman"/>
            <w:lang w:val="ro-RO"/>
            <w:rPrChange w:id="1000" w:author="stbrassai" w:date="2015-06-24T07:12:00Z">
              <w:rPr>
                <w:rFonts w:ascii="Times New Roman" w:hAnsi="Times New Roman" w:cs="Times New Roman"/>
              </w:rPr>
            </w:rPrChange>
          </w:rPr>
          <w:delText xml:space="preserve"> bit de semn</w:delText>
        </w:r>
      </w:del>
      <w:r w:rsidRPr="00177F29">
        <w:rPr>
          <w:rFonts w:ascii="Times New Roman" w:hAnsi="Times New Roman" w:cs="Times New Roman"/>
          <w:lang w:val="ro-RO"/>
          <w:rPrChange w:id="1001" w:author="stbrassai" w:date="2015-06-24T07:12:00Z">
            <w:rPr>
              <w:rFonts w:ascii="Times New Roman" w:hAnsi="Times New Roman" w:cs="Times New Roman"/>
            </w:rPr>
          </w:rPrChange>
        </w:rPr>
        <w:t>;</w:t>
      </w:r>
    </w:p>
    <w:p w14:paraId="3B0C04FD" w14:textId="0BB21D9B" w:rsidR="00436075" w:rsidRPr="001A39E1" w:rsidRDefault="00436075" w:rsidP="00436075">
      <w:pPr>
        <w:spacing w:line="360" w:lineRule="auto"/>
        <w:rPr>
          <w:rFonts w:ascii="Times New Roman" w:hAnsi="Times New Roman" w:cs="Times New Roman"/>
          <w:lang w:val="ro-RO"/>
          <w:rPrChange w:id="1002" w:author="stbrassai" w:date="2015-06-23T23:51:00Z">
            <w:rPr>
              <w:rFonts w:ascii="Times New Roman" w:hAnsi="Times New Roman" w:cs="Times New Roman"/>
            </w:rPr>
          </w:rPrChange>
        </w:rPr>
      </w:pPr>
      <w:r w:rsidRPr="001A39E1">
        <w:rPr>
          <w:rFonts w:ascii="Times New Roman" w:hAnsi="Times New Roman" w:cs="Times New Roman"/>
          <w:lang w:val="ro-RO"/>
          <w:rPrChange w:id="1003" w:author="stbrassai" w:date="2015-06-23T23:51:00Z">
            <w:rPr>
              <w:rFonts w:ascii="Times New Roman" w:hAnsi="Times New Roman" w:cs="Times New Roman"/>
            </w:rPr>
          </w:rPrChange>
        </w:rPr>
        <w:tab/>
        <w:t>Modulul „</w:t>
      </w:r>
      <w:r w:rsidRPr="001A39E1">
        <w:rPr>
          <w:rFonts w:ascii="Times New Roman" w:hAnsi="Times New Roman" w:cs="Times New Roman"/>
          <w:i/>
          <w:iCs/>
          <w:lang w:val="ro-RO"/>
          <w:rPrChange w:id="1004" w:author="stbrassai" w:date="2015-06-23T23:51:00Z">
            <w:rPr>
              <w:rFonts w:ascii="Times New Roman" w:hAnsi="Times New Roman" w:cs="Times New Roman"/>
              <w:i/>
              <w:iCs/>
            </w:rPr>
          </w:rPrChange>
        </w:rPr>
        <w:t>Calcul eroare</w:t>
      </w:r>
      <w:r w:rsidRPr="001A39E1">
        <w:rPr>
          <w:rFonts w:ascii="Times New Roman" w:hAnsi="Times New Roman" w:cs="Times New Roman"/>
          <w:lang w:val="ro-RO"/>
          <w:rPrChange w:id="1005" w:author="stbrassai" w:date="2015-06-23T23:51:00Z">
            <w:rPr>
              <w:rFonts w:ascii="Times New Roman" w:hAnsi="Times New Roman" w:cs="Times New Roman"/>
            </w:rPr>
          </w:rPrChange>
        </w:rPr>
        <w:t>”</w:t>
      </w:r>
      <w:r w:rsidRPr="001A39E1">
        <w:rPr>
          <w:rFonts w:ascii="inherit" w:hAnsi="inherit"/>
          <w:lang w:val="ro-RO"/>
          <w:rPrChange w:id="1006" w:author="stbrassai" w:date="2015-06-23T23:51:00Z">
            <w:rPr>
              <w:rFonts w:ascii="inherit" w:hAnsi="inherit"/>
            </w:rPr>
          </w:rPrChange>
        </w:rPr>
        <w:t xml:space="preserve"> efectueaz</w:t>
      </w:r>
      <w:r w:rsidRPr="001A39E1">
        <w:rPr>
          <w:rFonts w:ascii="inherit" w:hAnsi="inherit" w:hint="eastAsia"/>
          <w:lang w:val="ro-RO"/>
          <w:rPrChange w:id="1007" w:author="stbrassai" w:date="2015-06-23T23:51:00Z">
            <w:rPr>
              <w:rFonts w:ascii="inherit" w:hAnsi="inherit" w:hint="eastAsia"/>
            </w:rPr>
          </w:rPrChange>
        </w:rPr>
        <w:t>ă</w:t>
      </w:r>
      <w:r w:rsidRPr="001A39E1">
        <w:rPr>
          <w:rFonts w:ascii="inherit" w:hAnsi="inherit"/>
          <w:lang w:val="ro-RO"/>
          <w:rPrChange w:id="1008" w:author="stbrassai" w:date="2015-06-23T23:51:00Z">
            <w:rPr>
              <w:rFonts w:ascii="inherit" w:hAnsi="inherit"/>
            </w:rPr>
          </w:rPrChange>
        </w:rPr>
        <w:t xml:space="preserve"> calculul erorilor din pozi</w:t>
      </w:r>
      <w:r w:rsidRPr="001A39E1">
        <w:rPr>
          <w:rFonts w:ascii="Times New Roman" w:hAnsi="Times New Roman"/>
          <w:lang w:val="ro-RO"/>
          <w:rPrChange w:id="1009" w:author="stbrassai" w:date="2015-06-23T23:51:00Z">
            <w:rPr>
              <w:rFonts w:ascii="Times New Roman" w:hAnsi="Times New Roman"/>
            </w:rPr>
          </w:rPrChange>
        </w:rPr>
        <w:t>ţia actuală. Eroarea poate să fie chiar şi negativă, de aceea cu ajutorul comparatorului „</w:t>
      </w:r>
      <w:r w:rsidRPr="001A39E1">
        <w:rPr>
          <w:rFonts w:ascii="Times New Roman" w:hAnsi="Times New Roman"/>
          <w:i/>
          <w:lang w:val="ro-RO"/>
          <w:rPrChange w:id="1010" w:author="stbrassai" w:date="2015-06-23T23:51:00Z">
            <w:rPr>
              <w:rFonts w:ascii="Times New Roman" w:hAnsi="Times New Roman"/>
              <w:i/>
            </w:rPr>
          </w:rPrChange>
        </w:rPr>
        <w:t>Eroarea este negativă</w:t>
      </w:r>
      <w:r w:rsidRPr="001A39E1">
        <w:rPr>
          <w:rFonts w:ascii="Times New Roman" w:hAnsi="Times New Roman" w:cs="Times New Roman"/>
          <w:i/>
          <w:iCs/>
          <w:lang w:val="ro-RO"/>
          <w:rPrChange w:id="1011" w:author="stbrassai" w:date="2015-06-23T23:51:00Z">
            <w:rPr>
              <w:rFonts w:ascii="Times New Roman" w:hAnsi="Times New Roman" w:cs="Times New Roman"/>
              <w:i/>
              <w:iCs/>
            </w:rPr>
          </w:rPrChange>
        </w:rPr>
        <w:t>?</w:t>
      </w:r>
      <w:r w:rsidRPr="001A39E1">
        <w:rPr>
          <w:rFonts w:ascii="Times New Roman" w:hAnsi="Times New Roman"/>
          <w:lang w:val="ro-RO"/>
          <w:rPrChange w:id="1012" w:author="stbrassai" w:date="2015-06-23T23:51:00Z">
            <w:rPr>
              <w:rFonts w:ascii="Times New Roman" w:hAnsi="Times New Roman"/>
            </w:rPr>
          </w:rPrChange>
        </w:rPr>
        <w:t>”selectăm eroarea calculată şi decidem dacă este negativă sau pozitivă. După ac</w:t>
      </w:r>
      <w:ins w:id="1013" w:author="stbrassai" w:date="2015-06-24T07:09:00Z">
        <w:r w:rsidR="00177F29">
          <w:rPr>
            <w:rFonts w:ascii="Times New Roman" w:hAnsi="Times New Roman"/>
            <w:lang w:val="ro-RO"/>
          </w:rPr>
          <w:t>e</w:t>
        </w:r>
      </w:ins>
      <w:r w:rsidRPr="001A39E1">
        <w:rPr>
          <w:rFonts w:ascii="Times New Roman" w:hAnsi="Times New Roman"/>
          <w:lang w:val="ro-RO"/>
          <w:rPrChange w:id="1014" w:author="stbrassai" w:date="2015-06-23T23:51:00Z">
            <w:rPr>
              <w:rFonts w:ascii="Times New Roman" w:hAnsi="Times New Roman"/>
            </w:rPr>
          </w:rPrChange>
        </w:rPr>
        <w:t xml:space="preserve">ea cu ajutorul </w:t>
      </w:r>
      <w:del w:id="1015" w:author="stbrassai" w:date="2015-06-24T00:47:00Z">
        <w:r w:rsidRPr="001A39E1" w:rsidDel="00B802E7">
          <w:rPr>
            <w:rFonts w:ascii="Times New Roman" w:hAnsi="Times New Roman"/>
            <w:lang w:val="ro-RO"/>
            <w:rPrChange w:id="1016" w:author="stbrassai" w:date="2015-06-23T23:51:00Z">
              <w:rPr>
                <w:rFonts w:ascii="Times New Roman" w:hAnsi="Times New Roman"/>
              </w:rPr>
            </w:rPrChange>
          </w:rPr>
          <w:delText>lui</w:delText>
        </w:r>
      </w:del>
      <w:ins w:id="1017" w:author="stbrassai" w:date="2015-06-24T00:47:00Z">
        <w:r w:rsidR="00B802E7">
          <w:rPr>
            <w:rFonts w:ascii="Times New Roman" w:hAnsi="Times New Roman"/>
            <w:lang w:val="ro-RO"/>
          </w:rPr>
          <w:t>modulului</w:t>
        </w:r>
      </w:ins>
      <w:r w:rsidRPr="001A39E1">
        <w:rPr>
          <w:rFonts w:ascii="Times New Roman" w:hAnsi="Times New Roman"/>
          <w:lang w:val="ro-RO"/>
          <w:rPrChange w:id="1018" w:author="stbrassai" w:date="2015-06-23T23:51:00Z">
            <w:rPr>
              <w:rFonts w:ascii="Times New Roman" w:hAnsi="Times New Roman"/>
            </w:rPr>
          </w:rPrChange>
        </w:rPr>
        <w:t xml:space="preserve"> </w:t>
      </w:r>
      <w:r w:rsidRPr="001A39E1">
        <w:rPr>
          <w:rFonts w:ascii="Times New Roman" w:hAnsi="Times New Roman" w:cs="Times New Roman"/>
          <w:lang w:val="ro-RO"/>
          <w:rPrChange w:id="1019" w:author="stbrassai" w:date="2015-06-23T23:51:00Z">
            <w:rPr>
              <w:rFonts w:ascii="Times New Roman" w:hAnsi="Times New Roman" w:cs="Times New Roman"/>
            </w:rPr>
          </w:rPrChange>
        </w:rPr>
        <w:t>„</w:t>
      </w:r>
      <w:r w:rsidRPr="001A39E1">
        <w:rPr>
          <w:rFonts w:ascii="Times New Roman" w:hAnsi="Times New Roman" w:cs="Times New Roman"/>
          <w:i/>
          <w:iCs/>
          <w:lang w:val="ro-RO"/>
          <w:rPrChange w:id="1020" w:author="stbrassai" w:date="2015-06-23T23:51:00Z">
            <w:rPr>
              <w:rFonts w:ascii="Times New Roman" w:hAnsi="Times New Roman" w:cs="Times New Roman"/>
              <w:i/>
              <w:iCs/>
            </w:rPr>
          </w:rPrChange>
        </w:rPr>
        <w:t>ModuluszMux</w:t>
      </w:r>
      <w:r w:rsidRPr="001A39E1">
        <w:rPr>
          <w:rFonts w:ascii="Times New Roman" w:hAnsi="Times New Roman" w:cs="Times New Roman"/>
          <w:lang w:val="ro-RO"/>
          <w:rPrChange w:id="1021" w:author="stbrassai" w:date="2015-06-23T23:51:00Z">
            <w:rPr>
              <w:rFonts w:ascii="Times New Roman" w:hAnsi="Times New Roman" w:cs="Times New Roman"/>
            </w:rPr>
          </w:rPrChange>
        </w:rPr>
        <w:t xml:space="preserve">”selectăm eroarea </w:t>
      </w:r>
      <w:r w:rsidRPr="00AD7EBB">
        <w:rPr>
          <w:rFonts w:ascii="Times New Roman" w:hAnsi="Times New Roman" w:cs="Times New Roman"/>
          <w:highlight w:val="yellow"/>
          <w:lang w:val="ro-RO"/>
          <w:rPrChange w:id="1022" w:author="stbrassai" w:date="2015-06-24T00:49:00Z">
            <w:rPr>
              <w:rFonts w:ascii="Times New Roman" w:hAnsi="Times New Roman" w:cs="Times New Roman"/>
            </w:rPr>
          </w:rPrChange>
        </w:rPr>
        <w:t>specificată</w:t>
      </w:r>
      <w:r w:rsidRPr="001A39E1">
        <w:rPr>
          <w:rFonts w:ascii="Times New Roman" w:hAnsi="Times New Roman" w:cs="Times New Roman"/>
          <w:lang w:val="ro-RO"/>
          <w:rPrChange w:id="1023" w:author="stbrassai" w:date="2015-06-23T23:51:00Z">
            <w:rPr>
              <w:rFonts w:ascii="Times New Roman" w:hAnsi="Times New Roman" w:cs="Times New Roman"/>
            </w:rPr>
          </w:rPrChange>
        </w:rPr>
        <w:t>, dacă este pozitiv</w:t>
      </w:r>
      <w:ins w:id="1024" w:author="stbrassai" w:date="2015-06-24T07:09:00Z">
        <w:r w:rsidR="00177F29">
          <w:rPr>
            <w:rFonts w:ascii="Times New Roman" w:hAnsi="Times New Roman" w:cs="Times New Roman"/>
            <w:lang w:val="ro-RO"/>
          </w:rPr>
          <w:t>ă</w:t>
        </w:r>
      </w:ins>
      <w:r w:rsidRPr="001A39E1">
        <w:rPr>
          <w:rFonts w:ascii="Times New Roman" w:hAnsi="Times New Roman" w:cs="Times New Roman"/>
          <w:lang w:val="ro-RO"/>
          <w:rPrChange w:id="1025" w:author="stbrassai" w:date="2015-06-23T23:51:00Z">
            <w:rPr>
              <w:rFonts w:ascii="Times New Roman" w:hAnsi="Times New Roman" w:cs="Times New Roman"/>
            </w:rPr>
          </w:rPrChange>
        </w:rPr>
        <w:t>, sau forma negată dacă este negativ</w:t>
      </w:r>
      <w:ins w:id="1026" w:author="stbrassai" w:date="2015-06-24T07:09:00Z">
        <w:r w:rsidR="00177F29">
          <w:rPr>
            <w:rFonts w:ascii="Times New Roman" w:hAnsi="Times New Roman" w:cs="Times New Roman"/>
            <w:lang w:val="ro-RO"/>
          </w:rPr>
          <w:t>ă</w:t>
        </w:r>
      </w:ins>
      <w:r w:rsidRPr="001A39E1">
        <w:rPr>
          <w:rFonts w:ascii="Times New Roman" w:hAnsi="Times New Roman" w:cs="Times New Roman"/>
          <w:lang w:val="ro-RO"/>
          <w:rPrChange w:id="1027" w:author="stbrassai" w:date="2015-06-23T23:51:00Z">
            <w:rPr>
              <w:rFonts w:ascii="Times New Roman" w:hAnsi="Times New Roman" w:cs="Times New Roman"/>
            </w:rPr>
          </w:rPrChange>
        </w:rPr>
        <w:t xml:space="preserve">, </w:t>
      </w:r>
      <w:r w:rsidRPr="00AD7EBB">
        <w:rPr>
          <w:rFonts w:ascii="Times New Roman" w:hAnsi="Times New Roman" w:cs="Times New Roman"/>
          <w:highlight w:val="yellow"/>
          <w:lang w:val="ro-RO"/>
          <w:rPrChange w:id="1028" w:author="stbrassai" w:date="2015-06-24T00:50:00Z">
            <w:rPr>
              <w:rFonts w:ascii="Times New Roman" w:hAnsi="Times New Roman" w:cs="Times New Roman"/>
            </w:rPr>
          </w:rPrChange>
        </w:rPr>
        <w:t>astfel apropi</w:t>
      </w:r>
      <w:del w:id="1029" w:author="stbrassai" w:date="2015-06-24T07:09:00Z">
        <w:r w:rsidRPr="00AD7EBB" w:rsidDel="00177F29">
          <w:rPr>
            <w:rFonts w:ascii="Times New Roman" w:hAnsi="Times New Roman" w:cs="Times New Roman"/>
            <w:highlight w:val="yellow"/>
            <w:lang w:val="ro-RO"/>
            <w:rPrChange w:id="1030" w:author="stbrassai" w:date="2015-06-24T00:50:00Z">
              <w:rPr>
                <w:rFonts w:ascii="Times New Roman" w:hAnsi="Times New Roman" w:cs="Times New Roman"/>
              </w:rPr>
            </w:rPrChange>
          </w:rPr>
          <w:delText>â</w:delText>
        </w:r>
      </w:del>
      <w:ins w:id="1031" w:author="stbrassai" w:date="2015-06-24T07:09:00Z">
        <w:r w:rsidR="00177F29">
          <w:rPr>
            <w:rFonts w:ascii="Times New Roman" w:hAnsi="Times New Roman" w:cs="Times New Roman"/>
            <w:highlight w:val="yellow"/>
            <w:lang w:val="ro-RO"/>
          </w:rPr>
          <w:t>i</w:t>
        </w:r>
      </w:ins>
      <w:r w:rsidRPr="00AD7EBB">
        <w:rPr>
          <w:rFonts w:ascii="Times New Roman" w:hAnsi="Times New Roman" w:cs="Times New Roman"/>
          <w:highlight w:val="yellow"/>
          <w:lang w:val="ro-RO"/>
          <w:rPrChange w:id="1032" w:author="stbrassai" w:date="2015-06-24T00:50:00Z">
            <w:rPr>
              <w:rFonts w:ascii="Times New Roman" w:hAnsi="Times New Roman" w:cs="Times New Roman"/>
            </w:rPr>
          </w:rPrChange>
        </w:rPr>
        <w:t>nd</w:t>
      </w:r>
      <w:del w:id="1033" w:author="stbrassai" w:date="2015-06-24T07:12:00Z">
        <w:r w:rsidRPr="00AD7EBB" w:rsidDel="00177F29">
          <w:rPr>
            <w:rFonts w:ascii="Times New Roman" w:hAnsi="Times New Roman" w:cs="Times New Roman"/>
            <w:highlight w:val="yellow"/>
            <w:lang w:val="ro-RO"/>
            <w:rPrChange w:id="1034" w:author="stbrassai" w:date="2015-06-24T00:50:00Z">
              <w:rPr>
                <w:rFonts w:ascii="Times New Roman" w:hAnsi="Times New Roman" w:cs="Times New Roman"/>
              </w:rPr>
            </w:rPrChange>
          </w:rPr>
          <w:delText xml:space="preserve"> la</w:delText>
        </w:r>
      </w:del>
      <w:r w:rsidRPr="00AD7EBB">
        <w:rPr>
          <w:rFonts w:ascii="Times New Roman" w:hAnsi="Times New Roman" w:cs="Times New Roman"/>
          <w:highlight w:val="yellow"/>
          <w:lang w:val="ro-RO"/>
          <w:rPrChange w:id="1035" w:author="stbrassai" w:date="2015-06-24T00:50:00Z">
            <w:rPr>
              <w:rFonts w:ascii="Times New Roman" w:hAnsi="Times New Roman" w:cs="Times New Roman"/>
            </w:rPr>
          </w:rPrChange>
        </w:rPr>
        <w:t xml:space="preserve"> modulul</w:t>
      </w:r>
      <w:r w:rsidRPr="001A39E1">
        <w:rPr>
          <w:rFonts w:ascii="Times New Roman" w:hAnsi="Times New Roman" w:cs="Times New Roman"/>
          <w:lang w:val="ro-RO"/>
          <w:rPrChange w:id="1036" w:author="stbrassai" w:date="2015-06-23T23:51:00Z">
            <w:rPr>
              <w:rFonts w:ascii="Times New Roman" w:hAnsi="Times New Roman" w:cs="Times New Roman"/>
            </w:rPr>
          </w:rPrChange>
        </w:rPr>
        <w:t>.</w:t>
      </w:r>
    </w:p>
    <w:p w14:paraId="57282012" w14:textId="77777777" w:rsidR="00436075" w:rsidRPr="001A39E1" w:rsidRDefault="00436075" w:rsidP="00436075">
      <w:pPr>
        <w:spacing w:line="360" w:lineRule="auto"/>
        <w:rPr>
          <w:rFonts w:ascii="Times New Roman" w:hAnsi="Times New Roman" w:cs="Times New Roman"/>
          <w:lang w:val="ro-RO"/>
          <w:rPrChange w:id="1037" w:author="stbrassai" w:date="2015-06-23T23:51:00Z">
            <w:rPr>
              <w:rFonts w:ascii="Times New Roman" w:hAnsi="Times New Roman" w:cs="Times New Roman"/>
            </w:rPr>
          </w:rPrChange>
        </w:rPr>
      </w:pPr>
      <w:r w:rsidRPr="001A39E1">
        <w:rPr>
          <w:rFonts w:ascii="Times New Roman" w:hAnsi="Times New Roman" w:cs="Times New Roman"/>
          <w:lang w:val="ro-RO"/>
          <w:rPrChange w:id="1038" w:author="stbrassai" w:date="2015-06-23T23:51:00Z">
            <w:rPr>
              <w:rFonts w:ascii="Times New Roman" w:hAnsi="Times New Roman" w:cs="Times New Roman"/>
            </w:rPr>
          </w:rPrChange>
        </w:rPr>
        <w:tab/>
        <w:t>Dacă eroarea ajunge la 0, atunci valoarea „Eroare=0 reg”este 1, până când poziţia prescrisă nu se schimbă.</w:t>
      </w:r>
    </w:p>
    <w:p w14:paraId="39633B4A" w14:textId="5EBDC164" w:rsidR="00436075" w:rsidRPr="001A39E1" w:rsidRDefault="00436075" w:rsidP="00436075">
      <w:pPr>
        <w:spacing w:line="360" w:lineRule="auto"/>
        <w:rPr>
          <w:rFonts w:ascii="Times New Roman" w:hAnsi="Times New Roman" w:cs="Times New Roman"/>
          <w:lang w:val="ro-RO"/>
          <w:rPrChange w:id="1039" w:author="stbrassai" w:date="2015-06-23T23:51:00Z">
            <w:rPr>
              <w:rFonts w:ascii="Times New Roman" w:hAnsi="Times New Roman" w:cs="Times New Roman"/>
            </w:rPr>
          </w:rPrChange>
        </w:rPr>
      </w:pPr>
      <w:r w:rsidRPr="001A39E1">
        <w:rPr>
          <w:rFonts w:ascii="Times New Roman" w:hAnsi="Times New Roman" w:cs="Times New Roman"/>
          <w:lang w:val="ro-RO"/>
          <w:rPrChange w:id="1040" w:author="stbrassai" w:date="2015-06-23T23:51:00Z">
            <w:rPr>
              <w:rFonts w:ascii="Times New Roman" w:hAnsi="Times New Roman" w:cs="Times New Roman"/>
            </w:rPr>
          </w:rPrChange>
        </w:rPr>
        <w:tab/>
        <w:t xml:space="preserve">Modulul </w:t>
      </w:r>
      <w:r w:rsidRPr="001A39E1">
        <w:rPr>
          <w:rFonts w:ascii="inherit" w:hAnsi="inherit"/>
          <w:lang w:val="ro-RO"/>
          <w:rPrChange w:id="1041" w:author="stbrassai" w:date="2015-06-23T23:51:00Z">
            <w:rPr>
              <w:rFonts w:ascii="inherit" w:hAnsi="inherit"/>
            </w:rPr>
          </w:rPrChange>
        </w:rPr>
        <w:t>"</w:t>
      </w:r>
      <w:del w:id="1042" w:author="stbrassai" w:date="2015-06-24T07:13:00Z">
        <w:r w:rsidRPr="001A39E1" w:rsidDel="00177F29">
          <w:rPr>
            <w:rFonts w:ascii="inherit" w:hAnsi="inherit"/>
            <w:lang w:val="ro-RO"/>
            <w:rPrChange w:id="1043" w:author="stbrassai" w:date="2015-06-23T23:51:00Z">
              <w:rPr>
                <w:rFonts w:ascii="inherit" w:hAnsi="inherit"/>
              </w:rPr>
            </w:rPrChange>
          </w:rPr>
          <w:delText xml:space="preserve"> </w:delText>
        </w:r>
      </w:del>
      <w:r w:rsidRPr="001A39E1">
        <w:rPr>
          <w:rFonts w:ascii="inherit" w:hAnsi="inherit"/>
          <w:lang w:val="ro-RO"/>
          <w:rPrChange w:id="1044" w:author="stbrassai" w:date="2015-06-23T23:51:00Z">
            <w:rPr>
              <w:rFonts w:ascii="inherit" w:hAnsi="inherit"/>
            </w:rPr>
          </w:rPrChange>
        </w:rPr>
        <w:t>Eroare ie</w:t>
      </w:r>
      <w:r w:rsidRPr="001A39E1">
        <w:rPr>
          <w:rFonts w:ascii="inherit" w:hAnsi="inherit" w:hint="eastAsia"/>
          <w:lang w:val="ro-RO"/>
          <w:rPrChange w:id="1045" w:author="stbrassai" w:date="2015-06-23T23:51:00Z">
            <w:rPr>
              <w:rFonts w:ascii="inherit" w:hAnsi="inherit" w:hint="eastAsia"/>
            </w:rPr>
          </w:rPrChange>
        </w:rPr>
        <w:t>ş</w:t>
      </w:r>
      <w:r w:rsidRPr="001A39E1">
        <w:rPr>
          <w:rFonts w:ascii="inherit" w:hAnsi="inherit"/>
          <w:lang w:val="ro-RO"/>
          <w:rPrChange w:id="1046" w:author="stbrassai" w:date="2015-06-23T23:51:00Z">
            <w:rPr>
              <w:rFonts w:ascii="inherit" w:hAnsi="inherit"/>
            </w:rPr>
          </w:rPrChange>
        </w:rPr>
        <w:t>it din band</w:t>
      </w:r>
      <w:r w:rsidRPr="001A39E1">
        <w:rPr>
          <w:rFonts w:ascii="inherit" w:hAnsi="inherit" w:hint="eastAsia"/>
          <w:lang w:val="ro-RO"/>
          <w:rPrChange w:id="1047" w:author="stbrassai" w:date="2015-06-23T23:51:00Z">
            <w:rPr>
              <w:rFonts w:ascii="inherit" w:hAnsi="inherit" w:hint="eastAsia"/>
            </w:rPr>
          </w:rPrChange>
        </w:rPr>
        <w:t>ă</w:t>
      </w:r>
      <w:r w:rsidRPr="001A39E1">
        <w:rPr>
          <w:rFonts w:ascii="inherit" w:hAnsi="inherit"/>
          <w:lang w:val="ro-RO"/>
          <w:rPrChange w:id="1048" w:author="stbrassai" w:date="2015-06-23T23:51:00Z">
            <w:rPr>
              <w:rFonts w:ascii="inherit" w:hAnsi="inherit"/>
            </w:rPr>
          </w:rPrChange>
        </w:rPr>
        <w:t>" analizeaz</w:t>
      </w:r>
      <w:r w:rsidRPr="001A39E1">
        <w:rPr>
          <w:rFonts w:ascii="inherit" w:hAnsi="inherit" w:hint="eastAsia"/>
          <w:lang w:val="ro-RO"/>
          <w:rPrChange w:id="1049" w:author="stbrassai" w:date="2015-06-23T23:51:00Z">
            <w:rPr>
              <w:rFonts w:ascii="inherit" w:hAnsi="inherit" w:hint="eastAsia"/>
            </w:rPr>
          </w:rPrChange>
        </w:rPr>
        <w:t>ă</w:t>
      </w:r>
      <w:r w:rsidRPr="001A39E1">
        <w:rPr>
          <w:rFonts w:ascii="inherit" w:hAnsi="inherit"/>
          <w:lang w:val="ro-RO"/>
          <w:rPrChange w:id="1050" w:author="stbrassai" w:date="2015-06-23T23:51:00Z">
            <w:rPr>
              <w:rFonts w:ascii="inherit" w:hAnsi="inherit"/>
            </w:rPr>
          </w:rPrChange>
        </w:rPr>
        <w:t xml:space="preserve"> valoarea </w:t>
      </w:r>
      <w:r w:rsidRPr="00AD7EBB">
        <w:rPr>
          <w:rFonts w:ascii="inherit" w:hAnsi="inherit"/>
          <w:highlight w:val="yellow"/>
          <w:lang w:val="ro-RO"/>
          <w:rPrChange w:id="1051" w:author="stbrassai" w:date="2015-06-24T00:50:00Z">
            <w:rPr>
              <w:rFonts w:ascii="inherit" w:hAnsi="inherit"/>
            </w:rPr>
          </w:rPrChange>
        </w:rPr>
        <w:t>modulului eronat</w:t>
      </w:r>
      <w:r w:rsidRPr="001A39E1">
        <w:rPr>
          <w:rFonts w:ascii="inherit" w:hAnsi="inherit"/>
          <w:lang w:val="ro-RO"/>
          <w:rPrChange w:id="1052" w:author="stbrassai" w:date="2015-06-23T23:51:00Z">
            <w:rPr>
              <w:rFonts w:ascii="inherit" w:hAnsi="inherit"/>
            </w:rPr>
          </w:rPrChange>
        </w:rPr>
        <w:t xml:space="preserve">, </w:t>
      </w:r>
      <w:r w:rsidRPr="001A39E1">
        <w:rPr>
          <w:rFonts w:ascii="inherit" w:hAnsi="inherit" w:hint="eastAsia"/>
          <w:lang w:val="ro-RO"/>
          <w:rPrChange w:id="1053" w:author="stbrassai" w:date="2015-06-23T23:51:00Z">
            <w:rPr>
              <w:rFonts w:ascii="inherit" w:hAnsi="inherit" w:hint="eastAsia"/>
            </w:rPr>
          </w:rPrChange>
        </w:rPr>
        <w:t>ş</w:t>
      </w:r>
      <w:r w:rsidRPr="001A39E1">
        <w:rPr>
          <w:rFonts w:ascii="inherit" w:hAnsi="inherit"/>
          <w:lang w:val="ro-RO"/>
          <w:rPrChange w:id="1054" w:author="stbrassai" w:date="2015-06-23T23:51:00Z">
            <w:rPr>
              <w:rFonts w:ascii="inherit" w:hAnsi="inherit"/>
            </w:rPr>
          </w:rPrChange>
        </w:rPr>
        <w:t>i dac</w:t>
      </w:r>
      <w:r w:rsidRPr="001A39E1">
        <w:rPr>
          <w:rFonts w:ascii="inherit" w:hAnsi="inherit" w:hint="eastAsia"/>
          <w:lang w:val="ro-RO"/>
          <w:rPrChange w:id="1055" w:author="stbrassai" w:date="2015-06-23T23:51:00Z">
            <w:rPr>
              <w:rFonts w:ascii="inherit" w:hAnsi="inherit" w:hint="eastAsia"/>
            </w:rPr>
          </w:rPrChange>
        </w:rPr>
        <w:t>ă</w:t>
      </w:r>
      <w:r w:rsidRPr="001A39E1">
        <w:rPr>
          <w:rFonts w:ascii="inherit" w:hAnsi="inherit"/>
          <w:lang w:val="ro-RO"/>
          <w:rPrChange w:id="1056" w:author="stbrassai" w:date="2015-06-23T23:51:00Z">
            <w:rPr>
              <w:rFonts w:ascii="inherit" w:hAnsi="inherit"/>
            </w:rPr>
          </w:rPrChange>
        </w:rPr>
        <w:t xml:space="preserve"> aceast</w:t>
      </w:r>
      <w:r w:rsidRPr="001A39E1">
        <w:rPr>
          <w:rFonts w:ascii="inherit" w:hAnsi="inherit" w:hint="eastAsia"/>
          <w:lang w:val="ro-RO"/>
          <w:rPrChange w:id="1057" w:author="stbrassai" w:date="2015-06-23T23:51:00Z">
            <w:rPr>
              <w:rFonts w:ascii="inherit" w:hAnsi="inherit" w:hint="eastAsia"/>
            </w:rPr>
          </w:rPrChange>
        </w:rPr>
        <w:t>ă</w:t>
      </w:r>
      <w:r w:rsidRPr="001A39E1">
        <w:rPr>
          <w:rFonts w:ascii="inherit" w:hAnsi="inherit"/>
          <w:lang w:val="ro-RO"/>
          <w:rPrChange w:id="1058" w:author="stbrassai" w:date="2015-06-23T23:51:00Z">
            <w:rPr>
              <w:rFonts w:ascii="inherit" w:hAnsi="inherit"/>
            </w:rPr>
          </w:rPrChange>
        </w:rPr>
        <w:t xml:space="preserve"> valoare este mai mic</w:t>
      </w:r>
      <w:r w:rsidRPr="001A39E1">
        <w:rPr>
          <w:rFonts w:ascii="inherit" w:hAnsi="inherit" w:hint="eastAsia"/>
          <w:lang w:val="ro-RO"/>
          <w:rPrChange w:id="1059" w:author="stbrassai" w:date="2015-06-23T23:51:00Z">
            <w:rPr>
              <w:rFonts w:ascii="inherit" w:hAnsi="inherit" w:hint="eastAsia"/>
            </w:rPr>
          </w:rPrChange>
        </w:rPr>
        <w:t>ă</w:t>
      </w:r>
      <w:r w:rsidRPr="001A39E1">
        <w:rPr>
          <w:rFonts w:ascii="inherit" w:hAnsi="inherit"/>
          <w:lang w:val="ro-RO"/>
          <w:rPrChange w:id="1060" w:author="stbrassai" w:date="2015-06-23T23:51:00Z">
            <w:rPr>
              <w:rFonts w:ascii="inherit" w:hAnsi="inherit"/>
            </w:rPr>
          </w:rPrChange>
        </w:rPr>
        <w:t xml:space="preserve"> dec</w:t>
      </w:r>
      <w:r w:rsidRPr="001A39E1">
        <w:rPr>
          <w:rFonts w:ascii="inherit" w:hAnsi="inherit" w:hint="eastAsia"/>
          <w:lang w:val="ro-RO"/>
          <w:rPrChange w:id="1061" w:author="stbrassai" w:date="2015-06-23T23:51:00Z">
            <w:rPr>
              <w:rFonts w:ascii="inherit" w:hAnsi="inherit" w:hint="eastAsia"/>
            </w:rPr>
          </w:rPrChange>
        </w:rPr>
        <w:t>â</w:t>
      </w:r>
      <w:ins w:id="1062" w:author="stbrassai" w:date="2015-06-24T00:50:00Z">
        <w:r w:rsidR="00AD7EBB">
          <w:rPr>
            <w:rFonts w:ascii="inherit" w:hAnsi="inherit"/>
            <w:lang w:val="ro-RO"/>
          </w:rPr>
          <w:t>t</w:t>
        </w:r>
      </w:ins>
      <w:r w:rsidRPr="001A39E1">
        <w:rPr>
          <w:rFonts w:ascii="inherit" w:hAnsi="inherit"/>
          <w:lang w:val="ro-RO"/>
          <w:rPrChange w:id="1063" w:author="stbrassai" w:date="2015-06-23T23:51:00Z">
            <w:rPr>
              <w:rFonts w:ascii="inherit" w:hAnsi="inherit"/>
            </w:rPr>
          </w:rPrChange>
        </w:rPr>
        <w:t xml:space="preserve"> valoarea </w:t>
      </w:r>
      <w:ins w:id="1064" w:author="stbrassai" w:date="2015-06-24T00:51:00Z">
        <w:r w:rsidR="00AD7EBB">
          <w:rPr>
            <w:rFonts w:ascii="inherit" w:hAnsi="inherit"/>
            <w:lang w:val="ro-RO"/>
          </w:rPr>
          <w:t xml:space="preserve">limită a </w:t>
        </w:r>
      </w:ins>
      <w:r w:rsidRPr="001A39E1">
        <w:rPr>
          <w:rFonts w:ascii="inherit" w:hAnsi="inherit"/>
          <w:lang w:val="ro-RO"/>
          <w:rPrChange w:id="1065" w:author="stbrassai" w:date="2015-06-23T23:51:00Z">
            <w:rPr>
              <w:rFonts w:ascii="inherit" w:hAnsi="inherit"/>
            </w:rPr>
          </w:rPrChange>
        </w:rPr>
        <w:t xml:space="preserve">bandei atunci cu ajutorul </w:t>
      </w:r>
      <w:r w:rsidRPr="001A39E1">
        <w:rPr>
          <w:rFonts w:ascii="Times New Roman" w:hAnsi="Times New Roman" w:cs="Times New Roman"/>
          <w:lang w:val="ro-RO"/>
          <w:rPrChange w:id="1066" w:author="stbrassai" w:date="2015-06-23T23:51:00Z">
            <w:rPr>
              <w:rFonts w:ascii="Times New Roman" w:hAnsi="Times New Roman" w:cs="Times New Roman"/>
            </w:rPr>
          </w:rPrChange>
        </w:rPr>
        <w:t>„Manipulare eroare Mux” valoarea eroare</w:t>
      </w:r>
      <w:del w:id="1067" w:author="stbrassai" w:date="2015-06-24T00:51:00Z">
        <w:r w:rsidRPr="001A39E1" w:rsidDel="00AD7EBB">
          <w:rPr>
            <w:rFonts w:ascii="Times New Roman" w:hAnsi="Times New Roman" w:cs="Times New Roman"/>
            <w:lang w:val="ro-RO"/>
            <w:rPrChange w:id="1068" w:author="stbrassai" w:date="2015-06-23T23:51:00Z">
              <w:rPr>
                <w:rFonts w:ascii="Times New Roman" w:hAnsi="Times New Roman" w:cs="Times New Roman"/>
              </w:rPr>
            </w:rPrChange>
          </w:rPr>
          <w:delText>i</w:delText>
        </w:r>
      </w:del>
      <w:r w:rsidRPr="001A39E1">
        <w:rPr>
          <w:rFonts w:ascii="Times New Roman" w:hAnsi="Times New Roman" w:cs="Times New Roman"/>
          <w:lang w:val="ro-RO"/>
          <w:rPrChange w:id="1069" w:author="stbrassai" w:date="2015-06-23T23:51:00Z">
            <w:rPr>
              <w:rFonts w:ascii="Times New Roman" w:hAnsi="Times New Roman" w:cs="Times New Roman"/>
            </w:rPr>
          </w:rPrChange>
        </w:rPr>
        <w:t xml:space="preserve"> o să fie</w:t>
      </w:r>
      <w:ins w:id="1070" w:author="stbrassai" w:date="2015-06-24T00:52:00Z">
        <w:r w:rsidR="00AD7EBB">
          <w:rPr>
            <w:rFonts w:ascii="Times New Roman" w:hAnsi="Times New Roman" w:cs="Times New Roman"/>
            <w:lang w:val="ro-RO"/>
          </w:rPr>
          <w:t xml:space="preserve"> schimbată în</w:t>
        </w:r>
      </w:ins>
      <w:r w:rsidRPr="001A39E1">
        <w:rPr>
          <w:rFonts w:ascii="Times New Roman" w:hAnsi="Times New Roman" w:cs="Times New Roman"/>
          <w:lang w:val="ro-RO"/>
          <w:rPrChange w:id="1071" w:author="stbrassai" w:date="2015-06-23T23:51:00Z">
            <w:rPr>
              <w:rFonts w:ascii="Times New Roman" w:hAnsi="Times New Roman" w:cs="Times New Roman"/>
            </w:rPr>
          </w:rPrChange>
        </w:rPr>
        <w:t xml:space="preserve"> 0.</w:t>
      </w:r>
    </w:p>
    <w:p w14:paraId="2EE65D2D" w14:textId="4CF3E6B4" w:rsidR="00436075" w:rsidRPr="001A39E1" w:rsidRDefault="00436075" w:rsidP="00436075">
      <w:pPr>
        <w:spacing w:line="360" w:lineRule="auto"/>
        <w:rPr>
          <w:rFonts w:ascii="Times New Roman" w:hAnsi="Times New Roman" w:cs="Times New Roman"/>
          <w:lang w:val="ro-RO"/>
          <w:rPrChange w:id="1072" w:author="stbrassai" w:date="2015-06-23T23:51:00Z">
            <w:rPr>
              <w:rFonts w:ascii="Times New Roman" w:hAnsi="Times New Roman" w:cs="Times New Roman"/>
            </w:rPr>
          </w:rPrChange>
        </w:rPr>
      </w:pPr>
      <w:r w:rsidRPr="001A39E1">
        <w:rPr>
          <w:rFonts w:ascii="Times New Roman" w:hAnsi="Times New Roman" w:cs="Times New Roman"/>
          <w:lang w:val="ro-RO"/>
          <w:rPrChange w:id="1073" w:author="stbrassai" w:date="2015-06-23T23:51:00Z">
            <w:rPr>
              <w:rFonts w:ascii="Times New Roman" w:hAnsi="Times New Roman" w:cs="Times New Roman"/>
            </w:rPr>
          </w:rPrChange>
        </w:rPr>
        <w:tab/>
        <w:t xml:space="preserve">„Selector de eroare Mux” selectează eroarea manipulată sau calculată prin intermediul „Eroare=0 reg”, care </w:t>
      </w:r>
      <w:del w:id="1074" w:author="stbrassai" w:date="2015-06-24T00:52:00Z">
        <w:r w:rsidRPr="001A39E1" w:rsidDel="00AD7EBB">
          <w:rPr>
            <w:rFonts w:ascii="Times New Roman" w:hAnsi="Times New Roman" w:cs="Times New Roman"/>
            <w:lang w:val="ro-RO"/>
            <w:rPrChange w:id="1075" w:author="stbrassai" w:date="2015-06-23T23:51:00Z">
              <w:rPr>
                <w:rFonts w:ascii="Times New Roman" w:hAnsi="Times New Roman" w:cs="Times New Roman"/>
              </w:rPr>
            </w:rPrChange>
          </w:rPr>
          <w:delText>merge</w:delText>
        </w:r>
      </w:del>
      <w:ins w:id="1076" w:author="stbrassai" w:date="2015-06-24T00:52:00Z">
        <w:r w:rsidR="00AD7EBB">
          <w:rPr>
            <w:rFonts w:ascii="Times New Roman" w:hAnsi="Times New Roman" w:cs="Times New Roman"/>
            <w:lang w:val="ro-RO"/>
          </w:rPr>
          <w:t>trece</w:t>
        </w:r>
      </w:ins>
      <w:r w:rsidRPr="001A39E1">
        <w:rPr>
          <w:rFonts w:ascii="Times New Roman" w:hAnsi="Times New Roman" w:cs="Times New Roman"/>
          <w:lang w:val="ro-RO"/>
          <w:rPrChange w:id="1077" w:author="stbrassai" w:date="2015-06-23T23:51:00Z">
            <w:rPr>
              <w:rFonts w:ascii="Times New Roman" w:hAnsi="Times New Roman" w:cs="Times New Roman"/>
            </w:rPr>
          </w:rPrChange>
        </w:rPr>
        <w:t xml:space="preserve"> mai departe în regulatorul cu 3 poziţii.</w:t>
      </w:r>
    </w:p>
    <w:p w14:paraId="56915246" w14:textId="2726AC82" w:rsidR="00436075" w:rsidRPr="001A39E1" w:rsidRDefault="00436075" w:rsidP="00436075">
      <w:pPr>
        <w:spacing w:line="360" w:lineRule="auto"/>
        <w:rPr>
          <w:rFonts w:ascii="Times New Roman" w:hAnsi="Times New Roman" w:cs="Times New Roman"/>
          <w:lang w:val="ro-RO"/>
          <w:rPrChange w:id="1078" w:author="stbrassai" w:date="2015-06-23T23:51:00Z">
            <w:rPr>
              <w:rFonts w:ascii="Times New Roman" w:hAnsi="Times New Roman" w:cs="Times New Roman"/>
            </w:rPr>
          </w:rPrChange>
        </w:rPr>
      </w:pPr>
      <w:r w:rsidRPr="001A39E1">
        <w:rPr>
          <w:rFonts w:ascii="Times New Roman" w:hAnsi="Times New Roman" w:cs="Times New Roman"/>
          <w:lang w:val="ro-RO"/>
          <w:rPrChange w:id="1079" w:author="stbrassai" w:date="2015-06-23T23:51:00Z">
            <w:rPr>
              <w:rFonts w:ascii="Times New Roman" w:hAnsi="Times New Roman" w:cs="Times New Roman"/>
            </w:rPr>
          </w:rPrChange>
        </w:rPr>
        <w:tab/>
      </w:r>
      <w:bookmarkStart w:id="1080" w:name="_Toc422126889"/>
      <w:r w:rsidRPr="001A39E1">
        <w:rPr>
          <w:rFonts w:ascii="Times New Roman" w:hAnsi="Times New Roman" w:cs="Times New Roman"/>
          <w:lang w:val="ro-RO"/>
          <w:rPrChange w:id="1081" w:author="stbrassai" w:date="2015-06-23T23:51:00Z">
            <w:rPr>
              <w:rFonts w:ascii="Times New Roman" w:hAnsi="Times New Roman" w:cs="Times New Roman"/>
            </w:rPr>
          </w:rPrChange>
        </w:rPr>
        <w:t>Cu ajutorul regist</w:t>
      </w:r>
      <w:del w:id="1082" w:author="stbrassai" w:date="2015-06-24T00:52:00Z">
        <w:r w:rsidRPr="001A39E1" w:rsidDel="00AD7EBB">
          <w:rPr>
            <w:rFonts w:ascii="Times New Roman" w:hAnsi="Times New Roman" w:cs="Times New Roman"/>
            <w:lang w:val="ro-RO"/>
            <w:rPrChange w:id="1083" w:author="stbrassai" w:date="2015-06-23T23:51:00Z">
              <w:rPr>
                <w:rFonts w:ascii="Times New Roman" w:hAnsi="Times New Roman" w:cs="Times New Roman"/>
              </w:rPr>
            </w:rPrChange>
          </w:rPr>
          <w:delText>e</w:delText>
        </w:r>
      </w:del>
      <w:r w:rsidRPr="001A39E1">
        <w:rPr>
          <w:rFonts w:ascii="Times New Roman" w:hAnsi="Times New Roman" w:cs="Times New Roman"/>
          <w:lang w:val="ro-RO"/>
          <w:rPrChange w:id="1084" w:author="stbrassai" w:date="2015-06-23T23:51:00Z">
            <w:rPr>
              <w:rFonts w:ascii="Times New Roman" w:hAnsi="Times New Roman" w:cs="Times New Roman"/>
            </w:rPr>
          </w:rPrChange>
        </w:rPr>
        <w:t xml:space="preserve">relor „Umin”, „Umax”, „U0” </w:t>
      </w:r>
      <w:ins w:id="1085" w:author="stbrassai" w:date="2015-06-24T07:14:00Z">
        <w:r w:rsidR="00177F29">
          <w:rPr>
            <w:rFonts w:ascii="Times New Roman" w:hAnsi="Times New Roman" w:cs="Times New Roman"/>
            <w:lang w:val="ro-RO"/>
          </w:rPr>
          <w:t xml:space="preserve">reprezentate </w:t>
        </w:r>
      </w:ins>
      <w:r w:rsidRPr="001A39E1">
        <w:rPr>
          <w:rFonts w:ascii="Times New Roman" w:hAnsi="Times New Roman" w:cs="Times New Roman"/>
          <w:lang w:val="ro-RO"/>
          <w:rPrChange w:id="1086" w:author="stbrassai" w:date="2015-06-23T23:51:00Z">
            <w:rPr>
              <w:rFonts w:ascii="Times New Roman" w:hAnsi="Times New Roman" w:cs="Times New Roman"/>
            </w:rPr>
          </w:rPrChange>
        </w:rPr>
        <w:t>c</w:t>
      </w:r>
      <w:ins w:id="1087" w:author="stbrassai" w:date="2015-06-24T07:14:00Z">
        <w:r w:rsidR="00177F29">
          <w:rPr>
            <w:rFonts w:ascii="Times New Roman" w:hAnsi="Times New Roman" w:cs="Times New Roman"/>
            <w:lang w:val="ro-RO"/>
          </w:rPr>
          <w:t>a</w:t>
        </w:r>
      </w:ins>
      <w:del w:id="1088" w:author="stbrassai" w:date="2015-06-24T07:14:00Z">
        <w:r w:rsidRPr="001A39E1" w:rsidDel="00177F29">
          <w:rPr>
            <w:rFonts w:ascii="Times New Roman" w:hAnsi="Times New Roman" w:cs="Times New Roman"/>
            <w:lang w:val="ro-RO"/>
            <w:rPrChange w:id="1089" w:author="stbrassai" w:date="2015-06-23T23:51:00Z">
              <w:rPr>
                <w:rFonts w:ascii="Times New Roman" w:hAnsi="Times New Roman" w:cs="Times New Roman"/>
              </w:rPr>
            </w:rPrChange>
          </w:rPr>
          <w:delText>u</w:delText>
        </w:r>
      </w:del>
      <w:r w:rsidRPr="001A39E1">
        <w:rPr>
          <w:rFonts w:ascii="Times New Roman" w:hAnsi="Times New Roman" w:cs="Times New Roman"/>
          <w:lang w:val="ro-RO"/>
          <w:rPrChange w:id="1090" w:author="stbrassai" w:date="2015-06-23T23:51:00Z">
            <w:rPr>
              <w:rFonts w:ascii="Times New Roman" w:hAnsi="Times New Roman" w:cs="Times New Roman"/>
            </w:rPr>
          </w:rPrChange>
        </w:rPr>
        <w:t xml:space="preserve"> </w:t>
      </w:r>
      <w:ins w:id="1091" w:author="stbrassai" w:date="2015-06-24T00:53:00Z">
        <w:r w:rsidR="00AD7EBB">
          <w:rPr>
            <w:rFonts w:ascii="Times New Roman" w:hAnsi="Times New Roman" w:cs="Times New Roman"/>
            <w:lang w:val="ro-RO"/>
          </w:rPr>
          <w:t xml:space="preserve">întreg cu semn de </w:t>
        </w:r>
      </w:ins>
      <w:r w:rsidRPr="001A39E1">
        <w:rPr>
          <w:rFonts w:ascii="Times New Roman" w:hAnsi="Times New Roman" w:cs="Times New Roman"/>
          <w:lang w:val="ro-RO"/>
          <w:rPrChange w:id="1092" w:author="stbrassai" w:date="2015-06-23T23:51:00Z">
            <w:rPr>
              <w:rFonts w:ascii="Times New Roman" w:hAnsi="Times New Roman" w:cs="Times New Roman"/>
            </w:rPr>
          </w:rPrChange>
        </w:rPr>
        <w:t>17 bi</w:t>
      </w:r>
      <w:ins w:id="1093" w:author="stbrassai" w:date="2015-06-24T07:14:00Z">
        <w:r w:rsidR="00177F29">
          <w:rPr>
            <w:rFonts w:ascii="Times New Roman" w:hAnsi="Times New Roman" w:cs="Times New Roman"/>
            <w:lang w:val="ro-RO"/>
          </w:rPr>
          <w:t>ți</w:t>
        </w:r>
      </w:ins>
      <w:del w:id="1094" w:author="stbrassai" w:date="2015-06-24T07:14:00Z">
        <w:r w:rsidRPr="001A39E1" w:rsidDel="00177F29">
          <w:rPr>
            <w:rFonts w:ascii="Times New Roman" w:hAnsi="Times New Roman" w:cs="Times New Roman"/>
            <w:lang w:val="ro-RO"/>
            <w:rPrChange w:id="1095" w:author="stbrassai" w:date="2015-06-23T23:51:00Z">
              <w:rPr>
                <w:rFonts w:ascii="Times New Roman" w:hAnsi="Times New Roman" w:cs="Times New Roman"/>
              </w:rPr>
            </w:rPrChange>
          </w:rPr>
          <w:delText>t</w:delText>
        </w:r>
      </w:del>
      <w:r w:rsidRPr="001A39E1">
        <w:rPr>
          <w:rFonts w:ascii="Times New Roman" w:hAnsi="Times New Roman" w:cs="Times New Roman"/>
          <w:lang w:val="ro-RO"/>
          <w:rPrChange w:id="1096" w:author="stbrassai" w:date="2015-06-23T23:51:00Z">
            <w:rPr>
              <w:rFonts w:ascii="Times New Roman" w:hAnsi="Times New Roman" w:cs="Times New Roman"/>
            </w:rPr>
          </w:rPrChange>
        </w:rPr>
        <w:t xml:space="preserve"> </w:t>
      </w:r>
      <w:del w:id="1097" w:author="stbrassai" w:date="2015-06-24T00:53:00Z">
        <w:r w:rsidRPr="001A39E1" w:rsidDel="00AD7EBB">
          <w:rPr>
            <w:rFonts w:ascii="Times New Roman" w:hAnsi="Times New Roman" w:cs="Times New Roman"/>
            <w:lang w:val="ro-RO"/>
            <w:rPrChange w:id="1098" w:author="stbrassai" w:date="2015-06-23T23:51:00Z">
              <w:rPr>
                <w:rFonts w:ascii="Times New Roman" w:hAnsi="Times New Roman" w:cs="Times New Roman"/>
              </w:rPr>
            </w:rPrChange>
          </w:rPr>
          <w:delText>de semn putem</w:delText>
        </w:r>
      </w:del>
      <w:ins w:id="1099" w:author="stbrassai" w:date="2015-06-24T00:53:00Z">
        <w:r w:rsidR="00AD7EBB">
          <w:rPr>
            <w:rFonts w:ascii="Times New Roman" w:hAnsi="Times New Roman" w:cs="Times New Roman"/>
            <w:lang w:val="ro-RO"/>
          </w:rPr>
          <w:t>se poate</w:t>
        </w:r>
      </w:ins>
      <w:r w:rsidRPr="001A39E1">
        <w:rPr>
          <w:rFonts w:ascii="Times New Roman" w:hAnsi="Times New Roman" w:cs="Times New Roman"/>
          <w:lang w:val="ro-RO"/>
          <w:rPrChange w:id="1100" w:author="stbrassai" w:date="2015-06-23T23:51:00Z">
            <w:rPr>
              <w:rFonts w:ascii="Times New Roman" w:hAnsi="Times New Roman" w:cs="Times New Roman"/>
            </w:rPr>
          </w:rPrChange>
        </w:rPr>
        <w:t xml:space="preserve"> selecta valoarea maximă şi minimă a semnalului de pe reg</w:t>
      </w:r>
      <w:del w:id="1101" w:author="stbrassai" w:date="2015-06-24T00:54:00Z">
        <w:r w:rsidRPr="001A39E1" w:rsidDel="00AD7EBB">
          <w:rPr>
            <w:rFonts w:ascii="Times New Roman" w:hAnsi="Times New Roman" w:cs="Times New Roman"/>
            <w:lang w:val="ro-RO"/>
            <w:rPrChange w:id="1102" w:author="stbrassai" w:date="2015-06-23T23:51:00Z">
              <w:rPr>
                <w:rFonts w:ascii="Times New Roman" w:hAnsi="Times New Roman" w:cs="Times New Roman"/>
              </w:rPr>
            </w:rPrChange>
          </w:rPr>
          <w:delText>u</w:delText>
        </w:r>
      </w:del>
      <w:r w:rsidRPr="001A39E1">
        <w:rPr>
          <w:rFonts w:ascii="Times New Roman" w:hAnsi="Times New Roman" w:cs="Times New Roman"/>
          <w:lang w:val="ro-RO"/>
          <w:rPrChange w:id="1103" w:author="stbrassai" w:date="2015-06-23T23:51:00Z">
            <w:rPr>
              <w:rFonts w:ascii="Times New Roman" w:hAnsi="Times New Roman" w:cs="Times New Roman"/>
            </w:rPr>
          </w:rPrChange>
        </w:rPr>
        <w:t>l</w:t>
      </w:r>
      <w:del w:id="1104" w:author="stbrassai" w:date="2015-06-24T00:54:00Z">
        <w:r w:rsidRPr="001A39E1" w:rsidDel="00AD7EBB">
          <w:rPr>
            <w:rFonts w:ascii="Times New Roman" w:hAnsi="Times New Roman" w:cs="Times New Roman"/>
            <w:lang w:val="ro-RO"/>
            <w:rPrChange w:id="1105" w:author="stbrassai" w:date="2015-06-23T23:51:00Z">
              <w:rPr>
                <w:rFonts w:ascii="Times New Roman" w:hAnsi="Times New Roman" w:cs="Times New Roman"/>
              </w:rPr>
            </w:rPrChange>
          </w:rPr>
          <w:delText>at</w:delText>
        </w:r>
      </w:del>
      <w:ins w:id="1106" w:author="stbrassai" w:date="2015-06-24T00:54:00Z">
        <w:r w:rsidR="00AD7EBB">
          <w:rPr>
            <w:rFonts w:ascii="Times New Roman" w:hAnsi="Times New Roman" w:cs="Times New Roman"/>
            <w:lang w:val="ro-RO"/>
          </w:rPr>
          <w:t>a</w:t>
        </w:r>
      </w:ins>
      <w:del w:id="1107" w:author="stbrassai" w:date="2015-06-24T00:54:00Z">
        <w:r w:rsidRPr="001A39E1" w:rsidDel="00AD7EBB">
          <w:rPr>
            <w:rFonts w:ascii="Times New Roman" w:hAnsi="Times New Roman" w:cs="Times New Roman"/>
            <w:lang w:val="ro-RO"/>
            <w:rPrChange w:id="1108" w:author="stbrassai" w:date="2015-06-23T23:51:00Z">
              <w:rPr>
                <w:rFonts w:ascii="Times New Roman" w:hAnsi="Times New Roman" w:cs="Times New Roman"/>
              </w:rPr>
            </w:rPrChange>
          </w:rPr>
          <w:delText>o</w:delText>
        </w:r>
      </w:del>
      <w:r w:rsidRPr="001A39E1">
        <w:rPr>
          <w:rFonts w:ascii="Times New Roman" w:hAnsi="Times New Roman" w:cs="Times New Roman"/>
          <w:lang w:val="ro-RO"/>
          <w:rPrChange w:id="1109" w:author="stbrassai" w:date="2015-06-23T23:51:00Z">
            <w:rPr>
              <w:rFonts w:ascii="Times New Roman" w:hAnsi="Times New Roman" w:cs="Times New Roman"/>
            </w:rPr>
          </w:rPrChange>
        </w:rPr>
        <w:t>r</w:t>
      </w:r>
      <w:ins w:id="1110" w:author="stbrassai" w:date="2015-06-24T00:54:00Z">
        <w:r w:rsidR="00AD7EBB">
          <w:rPr>
            <w:rFonts w:ascii="Times New Roman" w:hAnsi="Times New Roman" w:cs="Times New Roman"/>
            <w:lang w:val="ro-RO"/>
          </w:rPr>
          <w:t>e</w:t>
        </w:r>
      </w:ins>
      <w:r w:rsidRPr="001A39E1">
        <w:rPr>
          <w:rFonts w:ascii="Times New Roman" w:hAnsi="Times New Roman" w:cs="Times New Roman"/>
          <w:lang w:val="ro-RO"/>
          <w:rPrChange w:id="1111" w:author="stbrassai" w:date="2015-06-23T23:51:00Z">
            <w:rPr>
              <w:rFonts w:ascii="Times New Roman" w:hAnsi="Times New Roman" w:cs="Times New Roman"/>
            </w:rPr>
          </w:rPrChange>
        </w:rPr>
        <w:t xml:space="preserve">. „Eroare Pozitivă” şi „Eroare Negată”decid în care domeniu este eroarea. </w:t>
      </w:r>
      <w:del w:id="1112" w:author="stbrassai" w:date="2015-06-24T00:54:00Z">
        <w:r w:rsidRPr="001A39E1" w:rsidDel="00AD7EBB">
          <w:rPr>
            <w:rFonts w:ascii="Times New Roman" w:hAnsi="Times New Roman" w:cs="Times New Roman"/>
            <w:lang w:val="ro-RO"/>
            <w:rPrChange w:id="1113" w:author="stbrassai" w:date="2015-06-23T23:51:00Z">
              <w:rPr>
                <w:rFonts w:ascii="Times New Roman" w:hAnsi="Times New Roman" w:cs="Times New Roman"/>
              </w:rPr>
            </w:rPrChange>
          </w:rPr>
          <w:delText>Putem</w:delText>
        </w:r>
      </w:del>
      <w:ins w:id="1114" w:author="stbrassai" w:date="2015-06-24T00:54:00Z">
        <w:r w:rsidR="00AD7EBB">
          <w:rPr>
            <w:rFonts w:ascii="Times New Roman" w:hAnsi="Times New Roman" w:cs="Times New Roman"/>
            <w:lang w:val="ro-RO"/>
          </w:rPr>
          <w:t>Se pot</w:t>
        </w:r>
      </w:ins>
      <w:r w:rsidRPr="001A39E1">
        <w:rPr>
          <w:rFonts w:ascii="Times New Roman" w:hAnsi="Times New Roman" w:cs="Times New Roman"/>
          <w:lang w:val="ro-RO"/>
          <w:rPrChange w:id="1115" w:author="stbrassai" w:date="2015-06-23T23:51:00Z">
            <w:rPr>
              <w:rFonts w:ascii="Times New Roman" w:hAnsi="Times New Roman" w:cs="Times New Roman"/>
            </w:rPr>
          </w:rPrChange>
        </w:rPr>
        <w:t xml:space="preserve"> distinge 3 domenii: negativ, pozitiv şi eroare 0. </w:t>
      </w:r>
      <w:ins w:id="1116" w:author="stbrassai" w:date="2015-06-24T00:55:00Z">
        <w:r w:rsidR="00AD7EBB">
          <w:rPr>
            <w:rFonts w:ascii="Times New Roman" w:hAnsi="Times New Roman" w:cs="Times New Roman"/>
            <w:lang w:val="ro-RO"/>
          </w:rPr>
          <w:t xml:space="preserve">Modulul multiplexor </w:t>
        </w:r>
      </w:ins>
      <w:r w:rsidRPr="001A39E1">
        <w:rPr>
          <w:rFonts w:ascii="Times New Roman" w:hAnsi="Times New Roman" w:cs="Times New Roman"/>
          <w:lang w:val="ro-RO"/>
          <w:rPrChange w:id="1117" w:author="stbrassai" w:date="2015-06-23T23:51:00Z">
            <w:rPr>
              <w:rFonts w:ascii="Times New Roman" w:hAnsi="Times New Roman" w:cs="Times New Roman"/>
            </w:rPr>
          </w:rPrChange>
        </w:rPr>
        <w:t xml:space="preserve">„Mux” selectează </w:t>
      </w:r>
      <w:del w:id="1118" w:author="stbrassai" w:date="2015-06-24T00:55:00Z">
        <w:r w:rsidRPr="001A39E1" w:rsidDel="00AD7EBB">
          <w:rPr>
            <w:rFonts w:ascii="Times New Roman" w:hAnsi="Times New Roman" w:cs="Times New Roman"/>
            <w:lang w:val="ro-RO"/>
            <w:rPrChange w:id="1119" w:author="stbrassai" w:date="2015-06-23T23:51:00Z">
              <w:rPr>
                <w:rFonts w:ascii="Times New Roman" w:hAnsi="Times New Roman" w:cs="Times New Roman"/>
              </w:rPr>
            </w:rPrChange>
          </w:rPr>
          <w:delText>starea</w:delText>
        </w:r>
      </w:del>
      <w:ins w:id="1120" w:author="stbrassai" w:date="2015-06-24T00:55:00Z">
        <w:r w:rsidR="00AD7EBB">
          <w:rPr>
            <w:rFonts w:ascii="Times New Roman" w:hAnsi="Times New Roman" w:cs="Times New Roman"/>
            <w:lang w:val="ro-RO"/>
          </w:rPr>
          <w:t>valoarea</w:t>
        </w:r>
      </w:ins>
      <w:r w:rsidRPr="001A39E1">
        <w:rPr>
          <w:rFonts w:ascii="Times New Roman" w:hAnsi="Times New Roman" w:cs="Times New Roman"/>
          <w:lang w:val="ro-RO"/>
          <w:rPrChange w:id="1121" w:author="stbrassai" w:date="2015-06-23T23:51:00Z">
            <w:rPr>
              <w:rFonts w:ascii="Times New Roman" w:hAnsi="Times New Roman" w:cs="Times New Roman"/>
            </w:rPr>
          </w:rPrChange>
        </w:rPr>
        <w:t xml:space="preserve"> actuală a semnalului de control.</w:t>
      </w:r>
    </w:p>
    <w:p w14:paraId="200E39D9" w14:textId="77777777" w:rsidR="00436075" w:rsidRPr="001A39E1" w:rsidRDefault="00436075" w:rsidP="00436075">
      <w:pPr>
        <w:spacing w:line="360" w:lineRule="auto"/>
        <w:rPr>
          <w:rFonts w:ascii="Times New Roman" w:hAnsi="Times New Roman" w:cs="Times New Roman"/>
          <w:lang w:val="ro-RO"/>
          <w:rPrChange w:id="1122" w:author="stbrassai" w:date="2015-06-23T23:51:00Z">
            <w:rPr>
              <w:rFonts w:ascii="Times New Roman" w:hAnsi="Times New Roman" w:cs="Times New Roman"/>
            </w:rPr>
          </w:rPrChange>
        </w:rPr>
      </w:pPr>
    </w:p>
    <w:bookmarkEnd w:id="1080"/>
    <w:p w14:paraId="29302AAB" w14:textId="77777777" w:rsidR="00E24E6B" w:rsidRPr="001A39E1" w:rsidRDefault="00436075" w:rsidP="00436075">
      <w:pPr>
        <w:spacing w:line="360" w:lineRule="auto"/>
        <w:rPr>
          <w:rFonts w:ascii="Times New Roman" w:hAnsi="Times New Roman" w:cs="Times New Roman"/>
          <w:b/>
          <w:lang w:val="ro-RO"/>
          <w:rPrChange w:id="1123" w:author="stbrassai" w:date="2015-06-23T23:51:00Z">
            <w:rPr>
              <w:rFonts w:ascii="Times New Roman" w:hAnsi="Times New Roman" w:cs="Times New Roman"/>
              <w:b/>
            </w:rPr>
          </w:rPrChange>
        </w:rPr>
      </w:pPr>
      <w:r w:rsidRPr="001A39E1">
        <w:rPr>
          <w:rFonts w:ascii="Times New Roman" w:hAnsi="Times New Roman" w:cs="Times New Roman"/>
          <w:b/>
          <w:lang w:val="ro-RO"/>
          <w:rPrChange w:id="1124" w:author="stbrassai" w:date="2015-06-23T23:51:00Z">
            <w:rPr>
              <w:rFonts w:ascii="Times New Roman" w:hAnsi="Times New Roman" w:cs="Times New Roman"/>
              <w:b/>
            </w:rPr>
          </w:rPrChange>
        </w:rPr>
        <w:t xml:space="preserve"> Reglarea poziţiei m</w:t>
      </w:r>
      <w:r w:rsidR="00E24E6B" w:rsidRPr="001A39E1">
        <w:rPr>
          <w:rFonts w:ascii="Times New Roman" w:hAnsi="Times New Roman" w:cs="Times New Roman"/>
          <w:b/>
          <w:lang w:val="ro-RO"/>
          <w:rPrChange w:id="1125" w:author="stbrassai" w:date="2015-06-23T23:51:00Z">
            <w:rPr>
              <w:rFonts w:ascii="Times New Roman" w:hAnsi="Times New Roman" w:cs="Times New Roman"/>
              <w:b/>
            </w:rPr>
          </w:rPrChange>
        </w:rPr>
        <w:t>otorului DC pe robot</w:t>
      </w:r>
      <w:r w:rsidRPr="001A39E1">
        <w:rPr>
          <w:rFonts w:ascii="Times New Roman" w:hAnsi="Times New Roman" w:cs="Times New Roman"/>
          <w:b/>
          <w:lang w:val="ro-RO"/>
          <w:rPrChange w:id="1126" w:author="stbrassai" w:date="2015-06-23T23:51:00Z">
            <w:rPr>
              <w:rFonts w:ascii="Times New Roman" w:hAnsi="Times New Roman" w:cs="Times New Roman"/>
              <w:b/>
            </w:rPr>
          </w:rPrChange>
        </w:rPr>
        <w:t>:</w:t>
      </w:r>
    </w:p>
    <w:p w14:paraId="09AC92F0" w14:textId="60DD706D" w:rsidR="0048426F" w:rsidRPr="001A39E1" w:rsidRDefault="00E24E6B" w:rsidP="000C3A6B">
      <w:pPr>
        <w:keepNext/>
        <w:spacing w:line="360" w:lineRule="auto"/>
        <w:rPr>
          <w:lang w:val="ro-RO"/>
          <w:rPrChange w:id="1127" w:author="stbrassai" w:date="2015-06-23T23:51:00Z">
            <w:rPr/>
          </w:rPrChange>
        </w:rPr>
      </w:pPr>
      <w:r w:rsidRPr="005F456C">
        <w:rPr>
          <w:rFonts w:ascii="Times New Roman" w:hAnsi="Times New Roman" w:cs="Times New Roman"/>
          <w:noProof/>
          <w:lang w:val="en-US"/>
        </w:rPr>
        <w:drawing>
          <wp:inline distT="0" distB="0" distL="0" distR="0" wp14:anchorId="07AAB132" wp14:editId="625EC88A">
            <wp:extent cx="6234609" cy="236042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oziciomeres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43468" cy="2363782"/>
                    </a:xfrm>
                    <a:prstGeom prst="rect">
                      <a:avLst/>
                    </a:prstGeom>
                  </pic:spPr>
                </pic:pic>
              </a:graphicData>
            </a:graphic>
          </wp:inline>
        </w:drawing>
      </w:r>
    </w:p>
    <w:p w14:paraId="3C742C10" w14:textId="085619E2" w:rsidR="00436075" w:rsidRPr="001A39E1" w:rsidRDefault="00557942" w:rsidP="002A7B4A">
      <w:pPr>
        <w:pStyle w:val="Caption"/>
        <w:jc w:val="center"/>
        <w:rPr>
          <w:lang w:val="ro-RO"/>
          <w:rPrChange w:id="1128" w:author="stbrassai" w:date="2015-06-23T23:51:00Z">
            <w:rPr/>
          </w:rPrChange>
        </w:rPr>
      </w:pPr>
      <w:bookmarkStart w:id="1129" w:name="_Toc422898561"/>
      <w:r w:rsidRPr="001A39E1">
        <w:rPr>
          <w:lang w:val="ro-RO"/>
          <w:rPrChange w:id="1130" w:author="stbrassai" w:date="2015-06-23T23:51:00Z">
            <w:rPr/>
          </w:rPrChange>
        </w:rPr>
        <w:t>Fig</w:t>
      </w:r>
      <w:r w:rsidR="000C3A6B" w:rsidRPr="001A39E1">
        <w:rPr>
          <w:lang w:val="ro-RO"/>
          <w:rPrChange w:id="1131" w:author="stbrassai" w:date="2015-06-23T23:51:00Z">
            <w:rPr/>
          </w:rPrChange>
        </w:rPr>
        <w:t xml:space="preserve">. </w:t>
      </w:r>
      <w:r w:rsidR="0048426F" w:rsidRPr="001A39E1">
        <w:rPr>
          <w:lang w:val="ro-RO"/>
          <w:rPrChange w:id="1132" w:author="stbrassai" w:date="2015-06-23T23:51:00Z">
            <w:rPr/>
          </w:rPrChange>
        </w:rPr>
        <w:fldChar w:fldCharType="begin"/>
      </w:r>
      <w:r w:rsidR="0048426F" w:rsidRPr="001A39E1">
        <w:rPr>
          <w:lang w:val="ro-RO"/>
          <w:rPrChange w:id="1133" w:author="stbrassai" w:date="2015-06-23T23:51:00Z">
            <w:rPr/>
          </w:rPrChange>
        </w:rPr>
        <w:instrText xml:space="preserve"> STYLEREF 1 \s </w:instrText>
      </w:r>
      <w:r w:rsidR="0048426F" w:rsidRPr="001A39E1">
        <w:rPr>
          <w:lang w:val="ro-RO"/>
          <w:rPrChange w:id="1134" w:author="stbrassai" w:date="2015-06-23T23:51:00Z">
            <w:rPr/>
          </w:rPrChange>
        </w:rPr>
        <w:fldChar w:fldCharType="separate"/>
      </w:r>
      <w:r w:rsidR="0048426F" w:rsidRPr="001A39E1">
        <w:rPr>
          <w:noProof/>
          <w:lang w:val="ro-RO"/>
          <w:rPrChange w:id="1135" w:author="stbrassai" w:date="2015-06-23T23:51:00Z">
            <w:rPr>
              <w:noProof/>
            </w:rPr>
          </w:rPrChange>
        </w:rPr>
        <w:t>1</w:t>
      </w:r>
      <w:r w:rsidR="0048426F" w:rsidRPr="001A39E1">
        <w:rPr>
          <w:lang w:val="ro-RO"/>
          <w:rPrChange w:id="1136" w:author="stbrassai" w:date="2015-06-23T23:51:00Z">
            <w:rPr/>
          </w:rPrChange>
        </w:rPr>
        <w:fldChar w:fldCharType="end"/>
      </w:r>
      <w:r w:rsidR="0048426F" w:rsidRPr="001A39E1">
        <w:rPr>
          <w:lang w:val="ro-RO"/>
          <w:rPrChange w:id="1137" w:author="stbrassai" w:date="2015-06-23T23:51:00Z">
            <w:rPr/>
          </w:rPrChange>
        </w:rPr>
        <w:t>.</w:t>
      </w:r>
      <w:r w:rsidR="0048426F" w:rsidRPr="001A39E1">
        <w:rPr>
          <w:lang w:val="ro-RO"/>
          <w:rPrChange w:id="1138" w:author="stbrassai" w:date="2015-06-23T23:51:00Z">
            <w:rPr/>
          </w:rPrChange>
        </w:rPr>
        <w:fldChar w:fldCharType="begin"/>
      </w:r>
      <w:r w:rsidR="0048426F" w:rsidRPr="001A39E1">
        <w:rPr>
          <w:lang w:val="ro-RO"/>
          <w:rPrChange w:id="1139" w:author="stbrassai" w:date="2015-06-23T23:51:00Z">
            <w:rPr/>
          </w:rPrChange>
        </w:rPr>
        <w:instrText xml:space="preserve"> SEQ Kép. \* ARABIC \s 1 </w:instrText>
      </w:r>
      <w:r w:rsidR="0048426F" w:rsidRPr="001A39E1">
        <w:rPr>
          <w:lang w:val="ro-RO"/>
          <w:rPrChange w:id="1140" w:author="stbrassai" w:date="2015-06-23T23:51:00Z">
            <w:rPr/>
          </w:rPrChange>
        </w:rPr>
        <w:fldChar w:fldCharType="separate"/>
      </w:r>
      <w:r w:rsidR="0048426F" w:rsidRPr="001A39E1">
        <w:rPr>
          <w:noProof/>
          <w:lang w:val="ro-RO"/>
          <w:rPrChange w:id="1141" w:author="stbrassai" w:date="2015-06-23T23:51:00Z">
            <w:rPr>
              <w:noProof/>
            </w:rPr>
          </w:rPrChange>
        </w:rPr>
        <w:t>6</w:t>
      </w:r>
      <w:r w:rsidR="0048426F" w:rsidRPr="001A39E1">
        <w:rPr>
          <w:lang w:val="ro-RO"/>
          <w:rPrChange w:id="1142" w:author="stbrassai" w:date="2015-06-23T23:51:00Z">
            <w:rPr/>
          </w:rPrChange>
        </w:rPr>
        <w:fldChar w:fldCharType="end"/>
      </w:r>
      <w:r w:rsidR="000C3A6B" w:rsidRPr="001A39E1">
        <w:rPr>
          <w:lang w:val="ro-RO"/>
          <w:rPrChange w:id="1143" w:author="stbrassai" w:date="2015-06-23T23:51:00Z">
            <w:rPr/>
          </w:rPrChange>
        </w:rPr>
        <w:t xml:space="preserve"> Reglarea poziției</w:t>
      </w:r>
      <w:ins w:id="1144" w:author="stbrassai" w:date="2015-06-24T08:36:00Z">
        <w:r w:rsidR="00DF386B">
          <w:rPr>
            <w:lang w:val="ro-RO"/>
          </w:rPr>
          <w:t xml:space="preserve"> rezultat de măsurare</w:t>
        </w:r>
      </w:ins>
      <w:bookmarkEnd w:id="1129"/>
    </w:p>
    <w:p w14:paraId="2A2EEB6D" w14:textId="7D761657" w:rsidR="0048426F" w:rsidRPr="001A39E1" w:rsidRDefault="002B123D" w:rsidP="0048426F">
      <w:pPr>
        <w:rPr>
          <w:lang w:val="ro-RO"/>
          <w:rPrChange w:id="1145" w:author="stbrassai" w:date="2015-06-23T23:51:00Z">
            <w:rPr/>
          </w:rPrChange>
        </w:rPr>
      </w:pPr>
      <w:ins w:id="1146" w:author="laca" w:date="2015-06-24T09:41:00Z">
        <w:r>
          <w:rPr>
            <w:lang w:val="ro-RO"/>
          </w:rPr>
          <w:t>A pozició szabályzása a robot lánctalpainak, a felso kepen latható az előirt és az akkutalis pozició inpulzusban megadva (1 inpulzus= 2 fok). Az alsó ábrán látható a szabályzó jel amely % ban van megadva és a PWM generator kitöltését adja meg.</w:t>
        </w:r>
      </w:ins>
    </w:p>
    <w:p w14:paraId="4FCB2732" w14:textId="4ACA2CEA" w:rsidR="00436075" w:rsidRPr="001A39E1" w:rsidRDefault="00E24E6B" w:rsidP="00EF688B">
      <w:pPr>
        <w:jc w:val="center"/>
        <w:rPr>
          <w:rStyle w:val="IntenseEmphasis1"/>
          <w:rFonts w:ascii="Times New Roman" w:hAnsi="Times New Roman"/>
          <w:b w:val="0"/>
          <w:bCs w:val="0"/>
          <w:i w:val="0"/>
          <w:iCs w:val="0"/>
          <w:caps w:val="0"/>
          <w:sz w:val="36"/>
          <w:szCs w:val="36"/>
          <w:lang w:val="ro-RO"/>
          <w:rPrChange w:id="1147" w:author="stbrassai" w:date="2015-06-23T23:51:00Z">
            <w:rPr>
              <w:rStyle w:val="IntenseEmphasis1"/>
              <w:rFonts w:ascii="Times New Roman" w:hAnsi="Times New Roman"/>
              <w:b w:val="0"/>
              <w:bCs w:val="0"/>
              <w:i w:val="0"/>
              <w:iCs w:val="0"/>
              <w:caps w:val="0"/>
              <w:sz w:val="36"/>
              <w:szCs w:val="36"/>
            </w:rPr>
          </w:rPrChange>
        </w:rPr>
      </w:pPr>
      <w:r w:rsidRPr="001A39E1">
        <w:rPr>
          <w:rStyle w:val="IntenseEmphasis1"/>
          <w:rFonts w:ascii="Times New Roman" w:hAnsi="Times New Roman"/>
          <w:b w:val="0"/>
          <w:bCs w:val="0"/>
          <w:i w:val="0"/>
          <w:iCs w:val="0"/>
          <w:caps w:val="0"/>
          <w:sz w:val="36"/>
          <w:szCs w:val="36"/>
          <w:lang w:val="ro-RO"/>
          <w:rPrChange w:id="1148" w:author="stbrassai" w:date="2015-06-23T23:51:00Z">
            <w:rPr>
              <w:rStyle w:val="IntenseEmphasis1"/>
              <w:rFonts w:ascii="Times New Roman" w:hAnsi="Times New Roman"/>
              <w:b w:val="0"/>
              <w:bCs w:val="0"/>
              <w:i w:val="0"/>
              <w:iCs w:val="0"/>
              <w:caps w:val="0"/>
              <w:sz w:val="36"/>
              <w:szCs w:val="36"/>
            </w:rPr>
          </w:rPrChange>
        </w:rPr>
        <w:lastRenderedPageBreak/>
        <w:t>REGULATOR PID-HARDWARE DISCRET</w:t>
      </w:r>
    </w:p>
    <w:p w14:paraId="650A88AA" w14:textId="77777777" w:rsidR="0048426F" w:rsidRPr="001A39E1" w:rsidRDefault="0048426F" w:rsidP="00EF688B">
      <w:pPr>
        <w:jc w:val="center"/>
        <w:rPr>
          <w:rStyle w:val="IntenseEmphasis1"/>
          <w:rFonts w:ascii="Times New Roman" w:hAnsi="Times New Roman"/>
          <w:b w:val="0"/>
          <w:bCs w:val="0"/>
          <w:i w:val="0"/>
          <w:iCs w:val="0"/>
          <w:caps w:val="0"/>
          <w:sz w:val="36"/>
          <w:szCs w:val="36"/>
          <w:lang w:val="ro-RO"/>
          <w:rPrChange w:id="1149" w:author="stbrassai" w:date="2015-06-23T23:51:00Z">
            <w:rPr>
              <w:rStyle w:val="IntenseEmphasis1"/>
              <w:rFonts w:ascii="Times New Roman" w:hAnsi="Times New Roman"/>
              <w:b w:val="0"/>
              <w:bCs w:val="0"/>
              <w:i w:val="0"/>
              <w:iCs w:val="0"/>
              <w:caps w:val="0"/>
              <w:sz w:val="36"/>
              <w:szCs w:val="36"/>
            </w:rPr>
          </w:rPrChange>
        </w:rPr>
      </w:pPr>
    </w:p>
    <w:p w14:paraId="3FAB8AA5" w14:textId="77777777" w:rsidR="00436075" w:rsidRPr="001A39E1" w:rsidRDefault="00436075" w:rsidP="00436075">
      <w:pPr>
        <w:spacing w:line="360" w:lineRule="auto"/>
        <w:rPr>
          <w:rFonts w:ascii="Times New Roman" w:hAnsi="Times New Roman" w:cs="Times New Roman"/>
          <w:lang w:val="ro-RO"/>
          <w:rPrChange w:id="1150" w:author="stbrassai" w:date="2015-06-23T23:51:00Z">
            <w:rPr>
              <w:rFonts w:ascii="Times New Roman" w:hAnsi="Times New Roman" w:cs="Times New Roman"/>
            </w:rPr>
          </w:rPrChange>
        </w:rPr>
      </w:pPr>
      <w:r w:rsidRPr="001A39E1">
        <w:rPr>
          <w:rFonts w:ascii="Times New Roman" w:hAnsi="Times New Roman" w:cs="Times New Roman"/>
          <w:lang w:val="ro-RO"/>
          <w:rPrChange w:id="1151" w:author="stbrassai" w:date="2015-06-23T23:51:00Z">
            <w:rPr>
              <w:rFonts w:ascii="Times New Roman" w:hAnsi="Times New Roman" w:cs="Times New Roman"/>
              <w:b/>
              <w:bCs/>
              <w:i/>
              <w:iCs/>
              <w:caps/>
            </w:rPr>
          </w:rPrChange>
        </w:rPr>
        <w:tab/>
        <w:t>În prezent tipul de regulator PID este una dintre cele mai utilizate regulatoare, al cărei ecuaţie recursivă este următorul:</w:t>
      </w:r>
    </w:p>
    <w:p w14:paraId="4EF6D8E1" w14:textId="77777777" w:rsidR="00160221" w:rsidRPr="001A39E1" w:rsidRDefault="00967446" w:rsidP="00160221">
      <w:pPr>
        <w:spacing w:line="360" w:lineRule="auto"/>
        <w:rPr>
          <w:rFonts w:ascii="Times New Roman" w:hAnsi="Times New Roman"/>
          <w:lang w:val="ro-RO"/>
          <w:rPrChange w:id="1152" w:author="stbrassai" w:date="2015-06-23T23:51:00Z">
            <w:rPr>
              <w:rFonts w:ascii="Times New Roman" w:hAnsi="Times New Roman"/>
            </w:rPr>
          </w:rPrChange>
        </w:rPr>
      </w:pPr>
      <m:oMath>
        <m:sSub>
          <m:sSubPr>
            <m:ctrlPr>
              <w:rPr>
                <w:rFonts w:ascii="Cambria Math" w:hAnsi="Cambria Math"/>
                <w:i/>
                <w:lang w:val="ro-RO"/>
              </w:rPr>
            </m:ctrlPr>
          </m:sSubPr>
          <m:e>
            <m:r>
              <w:rPr>
                <w:rFonts w:ascii="Cambria Math" w:hAnsi="Cambria Math"/>
                <w:lang w:val="ro-RO"/>
                <w:rPrChange w:id="1153" w:author="stbrassai" w:date="2015-06-23T23:51:00Z">
                  <w:rPr>
                    <w:rFonts w:ascii="Cambria Math" w:hAnsi="Cambria Math"/>
                  </w:rPr>
                </w:rPrChange>
              </w:rPr>
              <m:t>u</m:t>
            </m:r>
          </m:e>
          <m:sub>
            <m:r>
              <w:rPr>
                <w:rFonts w:ascii="Cambria Math" w:hAnsi="Cambria Math"/>
                <w:lang w:val="ro-RO"/>
                <w:rPrChange w:id="1154" w:author="stbrassai" w:date="2015-06-23T23:51:00Z">
                  <w:rPr>
                    <w:rFonts w:ascii="Cambria Math" w:hAnsi="Cambria Math"/>
                  </w:rPr>
                </w:rPrChange>
              </w:rPr>
              <m:t>k</m:t>
            </m:r>
          </m:sub>
        </m:sSub>
        <m:r>
          <w:rPr>
            <w:rFonts w:ascii="Cambria Math" w:hAnsi="Cambria Math"/>
            <w:lang w:val="ro-RO"/>
            <w:rPrChange w:id="1155" w:author="stbrassai" w:date="2015-06-23T23:51:00Z">
              <w:rPr>
                <w:rFonts w:ascii="Cambria Math" w:hAnsi="Cambria Math"/>
              </w:rPr>
            </w:rPrChange>
          </w:rPr>
          <m:t>=</m:t>
        </m:r>
        <m:sSub>
          <m:sSubPr>
            <m:ctrlPr>
              <w:rPr>
                <w:rFonts w:ascii="Cambria Math" w:hAnsi="Cambria Math"/>
                <w:i/>
                <w:lang w:val="ro-RO"/>
              </w:rPr>
            </m:ctrlPr>
          </m:sSubPr>
          <m:e>
            <m:r>
              <w:rPr>
                <w:rFonts w:ascii="Cambria Math" w:hAnsi="Cambria Math"/>
                <w:lang w:val="ro-RO"/>
                <w:rPrChange w:id="1156" w:author="stbrassai" w:date="2015-06-23T23:51:00Z">
                  <w:rPr>
                    <w:rFonts w:ascii="Cambria Math" w:hAnsi="Cambria Math"/>
                  </w:rPr>
                </w:rPrChange>
              </w:rPr>
              <m:t>u</m:t>
            </m:r>
          </m:e>
          <m:sub>
            <m:r>
              <w:rPr>
                <w:rFonts w:ascii="Cambria Math" w:hAnsi="Cambria Math"/>
                <w:lang w:val="ro-RO"/>
                <w:rPrChange w:id="1157" w:author="stbrassai" w:date="2015-06-23T23:51:00Z">
                  <w:rPr>
                    <w:rFonts w:ascii="Cambria Math" w:hAnsi="Cambria Math"/>
                  </w:rPr>
                </w:rPrChange>
              </w:rPr>
              <m:t>k-1</m:t>
            </m:r>
          </m:sub>
        </m:sSub>
        <m:r>
          <w:rPr>
            <w:rFonts w:ascii="Cambria Math" w:hAnsi="Cambria Math"/>
            <w:lang w:val="ro-RO"/>
            <w:rPrChange w:id="1158" w:author="stbrassai" w:date="2015-06-23T23:51:00Z">
              <w:rPr>
                <w:rFonts w:ascii="Cambria Math" w:hAnsi="Cambria Math"/>
              </w:rPr>
            </w:rPrChange>
          </w:rPr>
          <m:t>+</m:t>
        </m:r>
        <m:sSub>
          <m:sSubPr>
            <m:ctrlPr>
              <w:rPr>
                <w:rFonts w:ascii="Cambria Math" w:hAnsi="Cambria Math"/>
                <w:i/>
                <w:lang w:val="ro-RO"/>
              </w:rPr>
            </m:ctrlPr>
          </m:sSubPr>
          <m:e>
            <m:r>
              <w:rPr>
                <w:rFonts w:ascii="Cambria Math" w:hAnsi="Cambria Math"/>
                <w:lang w:val="ro-RO"/>
                <w:rPrChange w:id="1159" w:author="stbrassai" w:date="2015-06-23T23:51:00Z">
                  <w:rPr>
                    <w:rFonts w:ascii="Cambria Math" w:hAnsi="Cambria Math"/>
                  </w:rPr>
                </w:rPrChange>
              </w:rPr>
              <m:t>Q</m:t>
            </m:r>
          </m:e>
          <m:sub>
            <m:r>
              <w:rPr>
                <w:rFonts w:ascii="Cambria Math" w:hAnsi="Cambria Math"/>
                <w:lang w:val="ro-RO"/>
                <w:rPrChange w:id="1160" w:author="stbrassai" w:date="2015-06-23T23:51:00Z">
                  <w:rPr>
                    <w:rFonts w:ascii="Cambria Math" w:hAnsi="Cambria Math"/>
                  </w:rPr>
                </w:rPrChange>
              </w:rPr>
              <m:t>0</m:t>
            </m:r>
          </m:sub>
        </m:sSub>
        <m:sSub>
          <m:sSubPr>
            <m:ctrlPr>
              <w:rPr>
                <w:rFonts w:ascii="Cambria Math" w:hAnsi="Cambria Math"/>
                <w:i/>
                <w:lang w:val="ro-RO"/>
              </w:rPr>
            </m:ctrlPr>
          </m:sSubPr>
          <m:e>
            <m:r>
              <w:rPr>
                <w:rFonts w:ascii="Cambria Math" w:hAnsi="Cambria Math"/>
                <w:lang w:val="ro-RO"/>
                <w:rPrChange w:id="1161" w:author="stbrassai" w:date="2015-06-23T23:51:00Z">
                  <w:rPr>
                    <w:rFonts w:ascii="Cambria Math" w:hAnsi="Cambria Math"/>
                  </w:rPr>
                </w:rPrChange>
              </w:rPr>
              <m:t>e</m:t>
            </m:r>
          </m:e>
          <m:sub>
            <m:r>
              <w:rPr>
                <w:rFonts w:ascii="Cambria Math" w:hAnsi="Cambria Math"/>
                <w:lang w:val="ro-RO"/>
                <w:rPrChange w:id="1162" w:author="stbrassai" w:date="2015-06-23T23:51:00Z">
                  <w:rPr>
                    <w:rFonts w:ascii="Cambria Math" w:hAnsi="Cambria Math"/>
                  </w:rPr>
                </w:rPrChange>
              </w:rPr>
              <m:t>k</m:t>
            </m:r>
          </m:sub>
        </m:sSub>
        <m:r>
          <w:rPr>
            <w:rFonts w:ascii="Cambria Math" w:hAnsi="Cambria Math"/>
            <w:lang w:val="ro-RO"/>
            <w:rPrChange w:id="1163" w:author="stbrassai" w:date="2015-06-23T23:51:00Z">
              <w:rPr>
                <w:rFonts w:ascii="Cambria Math" w:hAnsi="Cambria Math"/>
              </w:rPr>
            </w:rPrChange>
          </w:rPr>
          <m:t>+</m:t>
        </m:r>
        <m:sSub>
          <m:sSubPr>
            <m:ctrlPr>
              <w:rPr>
                <w:rFonts w:ascii="Cambria Math" w:hAnsi="Cambria Math"/>
                <w:i/>
                <w:lang w:val="ro-RO"/>
              </w:rPr>
            </m:ctrlPr>
          </m:sSubPr>
          <m:e>
            <m:r>
              <w:rPr>
                <w:rFonts w:ascii="Cambria Math" w:hAnsi="Cambria Math"/>
                <w:lang w:val="ro-RO"/>
                <w:rPrChange w:id="1164" w:author="stbrassai" w:date="2015-06-23T23:51:00Z">
                  <w:rPr>
                    <w:rFonts w:ascii="Cambria Math" w:hAnsi="Cambria Math"/>
                  </w:rPr>
                </w:rPrChange>
              </w:rPr>
              <m:t>Q</m:t>
            </m:r>
          </m:e>
          <m:sub>
            <m:r>
              <w:rPr>
                <w:rFonts w:ascii="Cambria Math" w:hAnsi="Cambria Math"/>
                <w:lang w:val="ro-RO"/>
                <w:rPrChange w:id="1165" w:author="stbrassai" w:date="2015-06-23T23:51:00Z">
                  <w:rPr>
                    <w:rFonts w:ascii="Cambria Math" w:hAnsi="Cambria Math"/>
                  </w:rPr>
                </w:rPrChange>
              </w:rPr>
              <m:t>1</m:t>
            </m:r>
          </m:sub>
        </m:sSub>
        <m:sSub>
          <m:sSubPr>
            <m:ctrlPr>
              <w:rPr>
                <w:rFonts w:ascii="Cambria Math" w:hAnsi="Cambria Math"/>
                <w:i/>
                <w:lang w:val="ro-RO"/>
              </w:rPr>
            </m:ctrlPr>
          </m:sSubPr>
          <m:e>
            <m:r>
              <w:rPr>
                <w:rFonts w:ascii="Cambria Math" w:hAnsi="Cambria Math"/>
                <w:lang w:val="ro-RO"/>
                <w:rPrChange w:id="1166" w:author="stbrassai" w:date="2015-06-23T23:51:00Z">
                  <w:rPr>
                    <w:rFonts w:ascii="Cambria Math" w:hAnsi="Cambria Math"/>
                  </w:rPr>
                </w:rPrChange>
              </w:rPr>
              <m:t>e</m:t>
            </m:r>
          </m:e>
          <m:sub>
            <m:r>
              <w:rPr>
                <w:rFonts w:ascii="Cambria Math" w:hAnsi="Cambria Math"/>
                <w:lang w:val="ro-RO"/>
                <w:rPrChange w:id="1167" w:author="stbrassai" w:date="2015-06-23T23:51:00Z">
                  <w:rPr>
                    <w:rFonts w:ascii="Cambria Math" w:hAnsi="Cambria Math"/>
                  </w:rPr>
                </w:rPrChange>
              </w:rPr>
              <m:t>k-1</m:t>
            </m:r>
          </m:sub>
        </m:sSub>
        <m:r>
          <w:rPr>
            <w:rFonts w:ascii="Cambria Math" w:hAnsi="Cambria Math"/>
            <w:lang w:val="ro-RO"/>
            <w:rPrChange w:id="1168" w:author="stbrassai" w:date="2015-06-23T23:51:00Z">
              <w:rPr>
                <w:rFonts w:ascii="Cambria Math" w:hAnsi="Cambria Math"/>
              </w:rPr>
            </w:rPrChange>
          </w:rPr>
          <m:t>+</m:t>
        </m:r>
        <m:sSub>
          <m:sSubPr>
            <m:ctrlPr>
              <w:rPr>
                <w:rFonts w:ascii="Cambria Math" w:hAnsi="Cambria Math"/>
                <w:i/>
                <w:lang w:val="ro-RO"/>
              </w:rPr>
            </m:ctrlPr>
          </m:sSubPr>
          <m:e>
            <m:r>
              <w:rPr>
                <w:rFonts w:ascii="Cambria Math" w:hAnsi="Cambria Math"/>
                <w:lang w:val="ro-RO"/>
                <w:rPrChange w:id="1169" w:author="stbrassai" w:date="2015-06-23T23:51:00Z">
                  <w:rPr>
                    <w:rFonts w:ascii="Cambria Math" w:hAnsi="Cambria Math"/>
                  </w:rPr>
                </w:rPrChange>
              </w:rPr>
              <m:t>Q</m:t>
            </m:r>
          </m:e>
          <m:sub>
            <m:r>
              <w:rPr>
                <w:rFonts w:ascii="Cambria Math" w:hAnsi="Cambria Math"/>
                <w:lang w:val="ro-RO"/>
                <w:rPrChange w:id="1170" w:author="stbrassai" w:date="2015-06-23T23:51:00Z">
                  <w:rPr>
                    <w:rFonts w:ascii="Cambria Math" w:hAnsi="Cambria Math"/>
                  </w:rPr>
                </w:rPrChange>
              </w:rPr>
              <m:t>2</m:t>
            </m:r>
          </m:sub>
        </m:sSub>
        <m:sSub>
          <m:sSubPr>
            <m:ctrlPr>
              <w:rPr>
                <w:rFonts w:ascii="Cambria Math" w:hAnsi="Cambria Math"/>
                <w:i/>
                <w:lang w:val="ro-RO"/>
              </w:rPr>
            </m:ctrlPr>
          </m:sSubPr>
          <m:e>
            <m:r>
              <w:rPr>
                <w:rFonts w:ascii="Cambria Math" w:hAnsi="Cambria Math"/>
                <w:lang w:val="ro-RO"/>
                <w:rPrChange w:id="1171" w:author="stbrassai" w:date="2015-06-23T23:51:00Z">
                  <w:rPr>
                    <w:rFonts w:ascii="Cambria Math" w:hAnsi="Cambria Math"/>
                  </w:rPr>
                </w:rPrChange>
              </w:rPr>
              <m:t>e</m:t>
            </m:r>
          </m:e>
          <m:sub>
            <m:r>
              <w:rPr>
                <w:rFonts w:ascii="Cambria Math" w:hAnsi="Cambria Math"/>
                <w:lang w:val="ro-RO"/>
                <w:rPrChange w:id="1172" w:author="stbrassai" w:date="2015-06-23T23:51:00Z">
                  <w:rPr>
                    <w:rFonts w:ascii="Cambria Math" w:hAnsi="Cambria Math"/>
                  </w:rPr>
                </w:rPrChange>
              </w:rPr>
              <m:t>k-2</m:t>
            </m:r>
          </m:sub>
        </m:sSub>
      </m:oMath>
      <w:r w:rsidR="00160221" w:rsidRPr="001A39E1">
        <w:rPr>
          <w:rFonts w:ascii="Times New Roman" w:hAnsi="Times New Roman"/>
          <w:lang w:val="ro-RO"/>
          <w:rPrChange w:id="1173" w:author="stbrassai" w:date="2015-06-23T23:51:00Z">
            <w:rPr>
              <w:rFonts w:ascii="Times New Roman" w:hAnsi="Times New Roman"/>
            </w:rPr>
          </w:rPrChange>
        </w:rPr>
        <w:t xml:space="preserve">  (1)</w:t>
      </w:r>
    </w:p>
    <w:p w14:paraId="6EEB1903" w14:textId="3A2C4BA8" w:rsidR="00160221" w:rsidRPr="001A39E1" w:rsidRDefault="00967446" w:rsidP="00160221">
      <w:pPr>
        <w:spacing w:line="360" w:lineRule="auto"/>
        <w:rPr>
          <w:rFonts w:ascii="Times New Roman" w:hAnsi="Times New Roman"/>
          <w:lang w:val="ro-RO"/>
          <w:rPrChange w:id="1174" w:author="stbrassai" w:date="2015-06-23T23:51:00Z">
            <w:rPr>
              <w:rFonts w:ascii="Times New Roman" w:hAnsi="Times New Roman"/>
            </w:rPr>
          </w:rPrChange>
        </w:rPr>
      </w:pPr>
      <m:oMath>
        <m:sSub>
          <m:sSubPr>
            <m:ctrlPr>
              <w:rPr>
                <w:rFonts w:ascii="Cambria Math" w:hAnsi="Cambria Math"/>
                <w:i/>
                <w:lang w:val="ro-RO"/>
              </w:rPr>
            </m:ctrlPr>
          </m:sSubPr>
          <m:e>
            <m:r>
              <w:rPr>
                <w:rFonts w:ascii="Cambria Math" w:hAnsi="Cambria Math"/>
                <w:lang w:val="ro-RO"/>
                <w:rPrChange w:id="1175" w:author="stbrassai" w:date="2015-06-23T23:51:00Z">
                  <w:rPr>
                    <w:rFonts w:ascii="Cambria Math" w:hAnsi="Cambria Math"/>
                  </w:rPr>
                </w:rPrChange>
              </w:rPr>
              <m:t xml:space="preserve"> Q</m:t>
            </m:r>
          </m:e>
          <m:sub>
            <m:r>
              <w:rPr>
                <w:rFonts w:ascii="Cambria Math" w:hAnsi="Cambria Math"/>
                <w:lang w:val="ro-RO"/>
                <w:rPrChange w:id="1176" w:author="stbrassai" w:date="2015-06-23T23:51:00Z">
                  <w:rPr>
                    <w:rFonts w:ascii="Cambria Math" w:hAnsi="Cambria Math"/>
                  </w:rPr>
                </w:rPrChange>
              </w:rPr>
              <m:t>0</m:t>
            </m:r>
          </m:sub>
        </m:sSub>
        <m:r>
          <w:rPr>
            <w:rFonts w:ascii="Cambria Math" w:hAnsi="Cambria Math"/>
            <w:lang w:val="ro-RO"/>
            <w:rPrChange w:id="1177" w:author="stbrassai" w:date="2015-06-23T23:51:00Z">
              <w:rPr>
                <w:rFonts w:ascii="Cambria Math" w:hAnsi="Cambria Math"/>
              </w:rPr>
            </w:rPrChange>
          </w:rPr>
          <m:t>=</m:t>
        </m:r>
        <m:sSub>
          <m:sSubPr>
            <m:ctrlPr>
              <w:rPr>
                <w:rFonts w:ascii="Cambria Math" w:hAnsi="Cambria Math"/>
                <w:i/>
                <w:lang w:val="ro-RO"/>
              </w:rPr>
            </m:ctrlPr>
          </m:sSubPr>
          <m:e>
            <m:r>
              <w:rPr>
                <w:rFonts w:ascii="Cambria Math" w:hAnsi="Cambria Math"/>
                <w:lang w:val="ro-RO"/>
                <w:rPrChange w:id="1178" w:author="stbrassai" w:date="2015-06-23T23:51:00Z">
                  <w:rPr>
                    <w:rFonts w:ascii="Cambria Math" w:hAnsi="Cambria Math"/>
                  </w:rPr>
                </w:rPrChange>
              </w:rPr>
              <m:t>K</m:t>
            </m:r>
          </m:e>
          <m:sub>
            <m:r>
              <w:rPr>
                <w:rFonts w:ascii="Cambria Math" w:hAnsi="Cambria Math"/>
                <w:lang w:val="ro-RO"/>
                <w:rPrChange w:id="1179" w:author="stbrassai" w:date="2015-06-23T23:51:00Z">
                  <w:rPr>
                    <w:rFonts w:ascii="Cambria Math" w:hAnsi="Cambria Math"/>
                  </w:rPr>
                </w:rPrChange>
              </w:rPr>
              <m:t>P</m:t>
            </m:r>
          </m:sub>
        </m:sSub>
        <m:d>
          <m:dPr>
            <m:ctrlPr>
              <w:rPr>
                <w:rFonts w:ascii="Cambria Math" w:hAnsi="Cambria Math"/>
                <w:i/>
                <w:lang w:val="ro-RO"/>
              </w:rPr>
            </m:ctrlPr>
          </m:dPr>
          <m:e>
            <m:r>
              <w:rPr>
                <w:rFonts w:ascii="Cambria Math" w:hAnsi="Cambria Math"/>
                <w:lang w:val="ro-RO"/>
                <w:rPrChange w:id="1180" w:author="stbrassai" w:date="2015-06-23T23:51:00Z">
                  <w:rPr>
                    <w:rFonts w:ascii="Cambria Math" w:hAnsi="Cambria Math"/>
                  </w:rPr>
                </w:rPrChange>
              </w:rPr>
              <m:t>1+</m:t>
            </m:r>
            <m:f>
              <m:fPr>
                <m:ctrlPr>
                  <w:rPr>
                    <w:rFonts w:ascii="Cambria Math" w:hAnsi="Cambria Math"/>
                    <w:i/>
                    <w:lang w:val="ro-RO"/>
                  </w:rPr>
                </m:ctrlPr>
              </m:fPr>
              <m:num>
                <m:sSub>
                  <m:sSubPr>
                    <m:ctrlPr>
                      <w:rPr>
                        <w:rFonts w:ascii="Cambria Math" w:hAnsi="Cambria Math"/>
                        <w:i/>
                        <w:lang w:val="ro-RO"/>
                      </w:rPr>
                    </m:ctrlPr>
                  </m:sSubPr>
                  <m:e>
                    <m:r>
                      <w:rPr>
                        <w:rFonts w:ascii="Cambria Math" w:hAnsi="Cambria Math"/>
                        <w:lang w:val="ro-RO"/>
                        <w:rPrChange w:id="1181" w:author="stbrassai" w:date="2015-06-23T23:51:00Z">
                          <w:rPr>
                            <w:rFonts w:ascii="Cambria Math" w:hAnsi="Cambria Math"/>
                          </w:rPr>
                        </w:rPrChange>
                      </w:rPr>
                      <m:t>T</m:t>
                    </m:r>
                  </m:e>
                  <m:sub>
                    <m:r>
                      <w:rPr>
                        <w:rFonts w:ascii="Cambria Math" w:hAnsi="Cambria Math"/>
                        <w:lang w:val="ro-RO"/>
                        <w:rPrChange w:id="1182" w:author="stbrassai" w:date="2015-06-23T23:51:00Z">
                          <w:rPr>
                            <w:rFonts w:ascii="Cambria Math" w:hAnsi="Cambria Math"/>
                          </w:rPr>
                        </w:rPrChange>
                      </w:rPr>
                      <m:t>d</m:t>
                    </m:r>
                  </m:sub>
                </m:sSub>
              </m:num>
              <m:den>
                <m:sSub>
                  <m:sSubPr>
                    <m:ctrlPr>
                      <w:rPr>
                        <w:rFonts w:ascii="Cambria Math" w:hAnsi="Cambria Math"/>
                        <w:i/>
                        <w:lang w:val="ro-RO"/>
                      </w:rPr>
                    </m:ctrlPr>
                  </m:sSubPr>
                  <m:e>
                    <m:r>
                      <w:rPr>
                        <w:rFonts w:ascii="Cambria Math" w:hAnsi="Cambria Math"/>
                        <w:lang w:val="ro-RO"/>
                        <w:rPrChange w:id="1183" w:author="stbrassai" w:date="2015-06-23T23:51:00Z">
                          <w:rPr>
                            <w:rFonts w:ascii="Cambria Math" w:hAnsi="Cambria Math"/>
                          </w:rPr>
                        </w:rPrChange>
                      </w:rPr>
                      <m:t>T</m:t>
                    </m:r>
                  </m:e>
                  <m:sub>
                    <m:r>
                      <w:rPr>
                        <w:rFonts w:ascii="Cambria Math" w:hAnsi="Cambria Math"/>
                        <w:lang w:val="ro-RO"/>
                        <w:rPrChange w:id="1184" w:author="stbrassai" w:date="2015-06-23T23:51:00Z">
                          <w:rPr>
                            <w:rFonts w:ascii="Cambria Math" w:hAnsi="Cambria Math"/>
                          </w:rPr>
                        </w:rPrChange>
                      </w:rPr>
                      <m:t>s</m:t>
                    </m:r>
                  </m:sub>
                </m:sSub>
              </m:den>
            </m:f>
            <m:r>
              <w:rPr>
                <w:rFonts w:ascii="Cambria Math" w:hAnsi="Cambria Math"/>
                <w:lang w:val="ro-RO"/>
                <w:rPrChange w:id="1185" w:author="stbrassai" w:date="2015-06-23T23:51:00Z">
                  <w:rPr>
                    <w:rFonts w:ascii="Cambria Math" w:hAnsi="Cambria Math"/>
                  </w:rPr>
                </w:rPrChange>
              </w:rPr>
              <m:t>+</m:t>
            </m:r>
            <m:f>
              <m:fPr>
                <m:ctrlPr>
                  <w:rPr>
                    <w:rFonts w:ascii="Cambria Math" w:hAnsi="Cambria Math"/>
                    <w:i/>
                    <w:lang w:val="ro-RO"/>
                  </w:rPr>
                </m:ctrlPr>
              </m:fPr>
              <m:num>
                <m:sSub>
                  <m:sSubPr>
                    <m:ctrlPr>
                      <w:rPr>
                        <w:rFonts w:ascii="Cambria Math" w:hAnsi="Cambria Math"/>
                        <w:i/>
                        <w:lang w:val="ro-RO"/>
                      </w:rPr>
                    </m:ctrlPr>
                  </m:sSubPr>
                  <m:e>
                    <m:r>
                      <w:rPr>
                        <w:rFonts w:ascii="Cambria Math" w:hAnsi="Cambria Math"/>
                        <w:lang w:val="ro-RO"/>
                        <w:rPrChange w:id="1186" w:author="stbrassai" w:date="2015-06-23T23:51:00Z">
                          <w:rPr>
                            <w:rFonts w:ascii="Cambria Math" w:hAnsi="Cambria Math"/>
                          </w:rPr>
                        </w:rPrChange>
                      </w:rPr>
                      <m:t>T</m:t>
                    </m:r>
                  </m:e>
                  <m:sub>
                    <m:r>
                      <w:rPr>
                        <w:rFonts w:ascii="Cambria Math" w:hAnsi="Cambria Math"/>
                        <w:lang w:val="ro-RO"/>
                        <w:rPrChange w:id="1187" w:author="stbrassai" w:date="2015-06-23T23:51:00Z">
                          <w:rPr>
                            <w:rFonts w:ascii="Cambria Math" w:hAnsi="Cambria Math"/>
                          </w:rPr>
                        </w:rPrChange>
                      </w:rPr>
                      <m:t>s</m:t>
                    </m:r>
                  </m:sub>
                </m:sSub>
              </m:num>
              <m:den>
                <m:sSub>
                  <m:sSubPr>
                    <m:ctrlPr>
                      <w:rPr>
                        <w:rFonts w:ascii="Cambria Math" w:hAnsi="Cambria Math"/>
                        <w:i/>
                        <w:lang w:val="ro-RO"/>
                      </w:rPr>
                    </m:ctrlPr>
                  </m:sSubPr>
                  <m:e>
                    <m:r>
                      <w:rPr>
                        <w:rFonts w:ascii="Cambria Math" w:hAnsi="Cambria Math"/>
                        <w:lang w:val="ro-RO"/>
                        <w:rPrChange w:id="1188" w:author="stbrassai" w:date="2015-06-23T23:51:00Z">
                          <w:rPr>
                            <w:rFonts w:ascii="Cambria Math" w:hAnsi="Cambria Math"/>
                          </w:rPr>
                        </w:rPrChange>
                      </w:rPr>
                      <m:t>T</m:t>
                    </m:r>
                  </m:e>
                  <m:sub>
                    <m:r>
                      <w:rPr>
                        <w:rFonts w:ascii="Cambria Math" w:hAnsi="Cambria Math"/>
                        <w:lang w:val="ro-RO"/>
                        <w:rPrChange w:id="1189" w:author="stbrassai" w:date="2015-06-23T23:51:00Z">
                          <w:rPr>
                            <w:rFonts w:ascii="Cambria Math" w:hAnsi="Cambria Math"/>
                          </w:rPr>
                        </w:rPrChange>
                      </w:rPr>
                      <m:t>i</m:t>
                    </m:r>
                  </m:sub>
                </m:sSub>
              </m:den>
            </m:f>
          </m:e>
        </m:d>
        <m:r>
          <w:rPr>
            <w:rFonts w:ascii="Cambria Math" w:hAnsi="Cambria Math"/>
            <w:lang w:val="ro-RO"/>
            <w:rPrChange w:id="1190" w:author="stbrassai" w:date="2015-06-23T23:51:00Z">
              <w:rPr>
                <w:rFonts w:ascii="Cambria Math" w:hAnsi="Cambria Math"/>
              </w:rPr>
            </w:rPrChange>
          </w:rPr>
          <m:t xml:space="preserve">, </m:t>
        </m:r>
        <m:sSub>
          <m:sSubPr>
            <m:ctrlPr>
              <w:rPr>
                <w:rFonts w:ascii="Cambria Math" w:hAnsi="Cambria Math"/>
                <w:i/>
                <w:lang w:val="ro-RO"/>
              </w:rPr>
            </m:ctrlPr>
          </m:sSubPr>
          <m:e>
            <m:r>
              <w:rPr>
                <w:rFonts w:ascii="Cambria Math" w:hAnsi="Cambria Math"/>
                <w:lang w:val="ro-RO"/>
                <w:rPrChange w:id="1191" w:author="stbrassai" w:date="2015-06-23T23:51:00Z">
                  <w:rPr>
                    <w:rFonts w:ascii="Cambria Math" w:hAnsi="Cambria Math"/>
                  </w:rPr>
                </w:rPrChange>
              </w:rPr>
              <m:t>Q</m:t>
            </m:r>
          </m:e>
          <m:sub>
            <m:r>
              <w:rPr>
                <w:rFonts w:ascii="Cambria Math" w:hAnsi="Cambria Math"/>
                <w:lang w:val="ro-RO"/>
                <w:rPrChange w:id="1192" w:author="stbrassai" w:date="2015-06-23T23:51:00Z">
                  <w:rPr>
                    <w:rFonts w:ascii="Cambria Math" w:hAnsi="Cambria Math"/>
                  </w:rPr>
                </w:rPrChange>
              </w:rPr>
              <m:t>1</m:t>
            </m:r>
          </m:sub>
        </m:sSub>
        <m:r>
          <w:rPr>
            <w:rFonts w:ascii="Cambria Math" w:hAnsi="Cambria Math"/>
            <w:lang w:val="ro-RO"/>
            <w:rPrChange w:id="1193" w:author="stbrassai" w:date="2015-06-23T23:51:00Z">
              <w:rPr>
                <w:rFonts w:ascii="Cambria Math" w:hAnsi="Cambria Math"/>
              </w:rPr>
            </w:rPrChange>
          </w:rPr>
          <m:t>=</m:t>
        </m:r>
        <m:sSub>
          <m:sSubPr>
            <m:ctrlPr>
              <w:rPr>
                <w:rFonts w:ascii="Cambria Math" w:hAnsi="Cambria Math"/>
                <w:i/>
                <w:lang w:val="ro-RO"/>
              </w:rPr>
            </m:ctrlPr>
          </m:sSubPr>
          <m:e>
            <m:r>
              <w:rPr>
                <w:rFonts w:ascii="Cambria Math" w:hAnsi="Cambria Math"/>
                <w:lang w:val="ro-RO"/>
                <w:rPrChange w:id="1194" w:author="stbrassai" w:date="2015-06-23T23:51:00Z">
                  <w:rPr>
                    <w:rFonts w:ascii="Cambria Math" w:hAnsi="Cambria Math"/>
                  </w:rPr>
                </w:rPrChange>
              </w:rPr>
              <m:t>K</m:t>
            </m:r>
          </m:e>
          <m:sub>
            <m:r>
              <w:rPr>
                <w:rFonts w:ascii="Cambria Math" w:hAnsi="Cambria Math"/>
                <w:lang w:val="ro-RO"/>
                <w:rPrChange w:id="1195" w:author="stbrassai" w:date="2015-06-23T23:51:00Z">
                  <w:rPr>
                    <w:rFonts w:ascii="Cambria Math" w:hAnsi="Cambria Math"/>
                  </w:rPr>
                </w:rPrChange>
              </w:rPr>
              <m:t>P</m:t>
            </m:r>
          </m:sub>
        </m:sSub>
        <m:d>
          <m:dPr>
            <m:ctrlPr>
              <w:rPr>
                <w:rFonts w:ascii="Cambria Math" w:hAnsi="Cambria Math"/>
                <w:i/>
                <w:lang w:val="ro-RO"/>
              </w:rPr>
            </m:ctrlPr>
          </m:dPr>
          <m:e>
            <m:r>
              <w:rPr>
                <w:rFonts w:ascii="Cambria Math" w:hAnsi="Cambria Math"/>
                <w:lang w:val="ro-RO"/>
                <w:rPrChange w:id="1196" w:author="stbrassai" w:date="2015-06-23T23:51:00Z">
                  <w:rPr>
                    <w:rFonts w:ascii="Cambria Math" w:hAnsi="Cambria Math"/>
                  </w:rPr>
                </w:rPrChange>
              </w:rPr>
              <m:t>-1-</m:t>
            </m:r>
            <m:f>
              <m:fPr>
                <m:ctrlPr>
                  <w:rPr>
                    <w:rFonts w:ascii="Cambria Math" w:hAnsi="Cambria Math"/>
                    <w:i/>
                    <w:lang w:val="ro-RO"/>
                  </w:rPr>
                </m:ctrlPr>
              </m:fPr>
              <m:num>
                <m:r>
                  <w:rPr>
                    <w:rFonts w:ascii="Cambria Math" w:hAnsi="Cambria Math"/>
                    <w:lang w:val="ro-RO"/>
                    <w:rPrChange w:id="1197" w:author="stbrassai" w:date="2015-06-23T23:51:00Z">
                      <w:rPr>
                        <w:rFonts w:ascii="Cambria Math" w:hAnsi="Cambria Math"/>
                      </w:rPr>
                    </w:rPrChange>
                  </w:rPr>
                  <m:t>2</m:t>
                </m:r>
                <m:sSub>
                  <m:sSubPr>
                    <m:ctrlPr>
                      <w:rPr>
                        <w:rFonts w:ascii="Cambria Math" w:hAnsi="Cambria Math"/>
                        <w:i/>
                        <w:lang w:val="ro-RO"/>
                      </w:rPr>
                    </m:ctrlPr>
                  </m:sSubPr>
                  <m:e>
                    <m:r>
                      <w:rPr>
                        <w:rFonts w:ascii="Cambria Math" w:hAnsi="Cambria Math"/>
                        <w:lang w:val="ro-RO"/>
                        <w:rPrChange w:id="1198" w:author="stbrassai" w:date="2015-06-23T23:51:00Z">
                          <w:rPr>
                            <w:rFonts w:ascii="Cambria Math" w:hAnsi="Cambria Math"/>
                          </w:rPr>
                        </w:rPrChange>
                      </w:rPr>
                      <m:t>T</m:t>
                    </m:r>
                  </m:e>
                  <m:sub>
                    <m:r>
                      <w:rPr>
                        <w:rFonts w:ascii="Cambria Math" w:hAnsi="Cambria Math"/>
                        <w:lang w:val="ro-RO"/>
                        <w:rPrChange w:id="1199" w:author="stbrassai" w:date="2015-06-23T23:51:00Z">
                          <w:rPr>
                            <w:rFonts w:ascii="Cambria Math" w:hAnsi="Cambria Math"/>
                          </w:rPr>
                        </w:rPrChange>
                      </w:rPr>
                      <m:t>d</m:t>
                    </m:r>
                  </m:sub>
                </m:sSub>
              </m:num>
              <m:den>
                <m:sSub>
                  <m:sSubPr>
                    <m:ctrlPr>
                      <w:rPr>
                        <w:rFonts w:ascii="Cambria Math" w:hAnsi="Cambria Math"/>
                        <w:i/>
                        <w:lang w:val="ro-RO"/>
                      </w:rPr>
                    </m:ctrlPr>
                  </m:sSubPr>
                  <m:e>
                    <m:r>
                      <w:rPr>
                        <w:rFonts w:ascii="Cambria Math" w:hAnsi="Cambria Math"/>
                        <w:lang w:val="ro-RO"/>
                        <w:rPrChange w:id="1200" w:author="stbrassai" w:date="2015-06-23T23:51:00Z">
                          <w:rPr>
                            <w:rFonts w:ascii="Cambria Math" w:hAnsi="Cambria Math"/>
                          </w:rPr>
                        </w:rPrChange>
                      </w:rPr>
                      <m:t>T</m:t>
                    </m:r>
                  </m:e>
                  <m:sub>
                    <m:r>
                      <w:rPr>
                        <w:rFonts w:ascii="Cambria Math" w:hAnsi="Cambria Math"/>
                        <w:lang w:val="ro-RO"/>
                        <w:rPrChange w:id="1201" w:author="stbrassai" w:date="2015-06-23T23:51:00Z">
                          <w:rPr>
                            <w:rFonts w:ascii="Cambria Math" w:hAnsi="Cambria Math"/>
                          </w:rPr>
                        </w:rPrChange>
                      </w:rPr>
                      <m:t>s</m:t>
                    </m:r>
                  </m:sub>
                </m:sSub>
              </m:den>
            </m:f>
          </m:e>
        </m:d>
        <m:r>
          <w:rPr>
            <w:rFonts w:ascii="Cambria Math" w:hAnsi="Cambria Math"/>
            <w:lang w:val="ro-RO"/>
            <w:rPrChange w:id="1202" w:author="stbrassai" w:date="2015-06-23T23:51:00Z">
              <w:rPr>
                <w:rFonts w:ascii="Cambria Math" w:hAnsi="Cambria Math"/>
              </w:rPr>
            </w:rPrChange>
          </w:rPr>
          <m:t xml:space="preserve">, </m:t>
        </m:r>
        <m:sSub>
          <m:sSubPr>
            <m:ctrlPr>
              <w:rPr>
                <w:rFonts w:ascii="Cambria Math" w:hAnsi="Cambria Math"/>
                <w:i/>
                <w:lang w:val="ro-RO"/>
              </w:rPr>
            </m:ctrlPr>
          </m:sSubPr>
          <m:e>
            <m:r>
              <w:rPr>
                <w:rFonts w:ascii="Cambria Math" w:hAnsi="Cambria Math"/>
                <w:lang w:val="ro-RO"/>
                <w:rPrChange w:id="1203" w:author="stbrassai" w:date="2015-06-23T23:51:00Z">
                  <w:rPr>
                    <w:rFonts w:ascii="Cambria Math" w:hAnsi="Cambria Math"/>
                  </w:rPr>
                </w:rPrChange>
              </w:rPr>
              <m:t>Q</m:t>
            </m:r>
          </m:e>
          <m:sub>
            <m:r>
              <w:rPr>
                <w:rFonts w:ascii="Cambria Math" w:hAnsi="Cambria Math"/>
                <w:lang w:val="ro-RO"/>
                <w:rPrChange w:id="1204" w:author="stbrassai" w:date="2015-06-23T23:51:00Z">
                  <w:rPr>
                    <w:rFonts w:ascii="Cambria Math" w:hAnsi="Cambria Math"/>
                  </w:rPr>
                </w:rPrChange>
              </w:rPr>
              <m:t>2</m:t>
            </m:r>
          </m:sub>
        </m:sSub>
        <m:r>
          <w:rPr>
            <w:rFonts w:ascii="Cambria Math" w:hAnsi="Cambria Math"/>
            <w:lang w:val="ro-RO"/>
            <w:rPrChange w:id="1205" w:author="stbrassai" w:date="2015-06-23T23:51:00Z">
              <w:rPr>
                <w:rFonts w:ascii="Cambria Math" w:hAnsi="Cambria Math"/>
              </w:rPr>
            </w:rPrChange>
          </w:rPr>
          <m:t>=</m:t>
        </m:r>
        <m:sSub>
          <m:sSubPr>
            <m:ctrlPr>
              <w:rPr>
                <w:rFonts w:ascii="Cambria Math" w:hAnsi="Cambria Math"/>
                <w:i/>
                <w:lang w:val="ro-RO"/>
              </w:rPr>
            </m:ctrlPr>
          </m:sSubPr>
          <m:e>
            <m:r>
              <w:rPr>
                <w:rFonts w:ascii="Cambria Math" w:hAnsi="Cambria Math"/>
                <w:lang w:val="ro-RO"/>
                <w:rPrChange w:id="1206" w:author="stbrassai" w:date="2015-06-23T23:51:00Z">
                  <w:rPr>
                    <w:rFonts w:ascii="Cambria Math" w:hAnsi="Cambria Math"/>
                  </w:rPr>
                </w:rPrChange>
              </w:rPr>
              <m:t>K</m:t>
            </m:r>
          </m:e>
          <m:sub>
            <m:r>
              <w:rPr>
                <w:rFonts w:ascii="Cambria Math" w:hAnsi="Cambria Math"/>
                <w:lang w:val="ro-RO"/>
                <w:rPrChange w:id="1207" w:author="stbrassai" w:date="2015-06-23T23:51:00Z">
                  <w:rPr>
                    <w:rFonts w:ascii="Cambria Math" w:hAnsi="Cambria Math"/>
                  </w:rPr>
                </w:rPrChange>
              </w:rPr>
              <m:t>P</m:t>
            </m:r>
          </m:sub>
        </m:sSub>
        <m:d>
          <m:dPr>
            <m:ctrlPr>
              <w:rPr>
                <w:rFonts w:ascii="Cambria Math" w:hAnsi="Cambria Math"/>
                <w:i/>
                <w:lang w:val="ro-RO"/>
              </w:rPr>
            </m:ctrlPr>
          </m:dPr>
          <m:e>
            <m:f>
              <m:fPr>
                <m:ctrlPr>
                  <w:rPr>
                    <w:rFonts w:ascii="Cambria Math" w:hAnsi="Cambria Math"/>
                    <w:i/>
                    <w:lang w:val="ro-RO"/>
                  </w:rPr>
                </m:ctrlPr>
              </m:fPr>
              <m:num>
                <m:sSub>
                  <m:sSubPr>
                    <m:ctrlPr>
                      <w:rPr>
                        <w:rFonts w:ascii="Cambria Math" w:hAnsi="Cambria Math"/>
                        <w:i/>
                        <w:lang w:val="ro-RO"/>
                      </w:rPr>
                    </m:ctrlPr>
                  </m:sSubPr>
                  <m:e>
                    <m:r>
                      <w:rPr>
                        <w:rFonts w:ascii="Cambria Math" w:hAnsi="Cambria Math"/>
                        <w:lang w:val="ro-RO"/>
                        <w:rPrChange w:id="1208" w:author="stbrassai" w:date="2015-06-23T23:51:00Z">
                          <w:rPr>
                            <w:rFonts w:ascii="Cambria Math" w:hAnsi="Cambria Math"/>
                          </w:rPr>
                        </w:rPrChange>
                      </w:rPr>
                      <m:t>T</m:t>
                    </m:r>
                  </m:e>
                  <m:sub>
                    <m:r>
                      <w:rPr>
                        <w:rFonts w:ascii="Cambria Math" w:hAnsi="Cambria Math"/>
                        <w:lang w:val="ro-RO"/>
                        <w:rPrChange w:id="1209" w:author="stbrassai" w:date="2015-06-23T23:51:00Z">
                          <w:rPr>
                            <w:rFonts w:ascii="Cambria Math" w:hAnsi="Cambria Math"/>
                          </w:rPr>
                        </w:rPrChange>
                      </w:rPr>
                      <m:t>d</m:t>
                    </m:r>
                  </m:sub>
                </m:sSub>
              </m:num>
              <m:den>
                <m:sSub>
                  <m:sSubPr>
                    <m:ctrlPr>
                      <w:rPr>
                        <w:rFonts w:ascii="Cambria Math" w:hAnsi="Cambria Math"/>
                        <w:i/>
                        <w:lang w:val="ro-RO"/>
                      </w:rPr>
                    </m:ctrlPr>
                  </m:sSubPr>
                  <m:e>
                    <m:r>
                      <w:rPr>
                        <w:rFonts w:ascii="Cambria Math" w:hAnsi="Cambria Math"/>
                        <w:lang w:val="ro-RO"/>
                        <w:rPrChange w:id="1210" w:author="stbrassai" w:date="2015-06-23T23:51:00Z">
                          <w:rPr>
                            <w:rFonts w:ascii="Cambria Math" w:hAnsi="Cambria Math"/>
                          </w:rPr>
                        </w:rPrChange>
                      </w:rPr>
                      <m:t>T</m:t>
                    </m:r>
                  </m:e>
                  <m:sub>
                    <m:r>
                      <w:rPr>
                        <w:rFonts w:ascii="Cambria Math" w:hAnsi="Cambria Math"/>
                        <w:lang w:val="ro-RO"/>
                        <w:rPrChange w:id="1211" w:author="stbrassai" w:date="2015-06-23T23:51:00Z">
                          <w:rPr>
                            <w:rFonts w:ascii="Cambria Math" w:hAnsi="Cambria Math"/>
                          </w:rPr>
                        </w:rPrChange>
                      </w:rPr>
                      <m:t>s</m:t>
                    </m:r>
                  </m:sub>
                </m:sSub>
              </m:den>
            </m:f>
          </m:e>
        </m:d>
      </m:oMath>
      <w:r w:rsidR="00160221" w:rsidRPr="001A39E1">
        <w:rPr>
          <w:rFonts w:ascii="Times New Roman" w:hAnsi="Times New Roman"/>
          <w:lang w:val="ro-RO"/>
          <w:rPrChange w:id="1212" w:author="stbrassai" w:date="2015-06-23T23:51:00Z">
            <w:rPr>
              <w:rFonts w:ascii="Times New Roman" w:hAnsi="Times New Roman"/>
            </w:rPr>
          </w:rPrChange>
        </w:rPr>
        <w:t xml:space="preserve">  (2) </w:t>
      </w:r>
      <w:sdt>
        <w:sdtPr>
          <w:rPr>
            <w:rFonts w:ascii="Times New Roman" w:hAnsi="Times New Roman"/>
            <w:lang w:val="ro-RO"/>
          </w:rPr>
          <w:id w:val="-2054769405"/>
          <w:citation/>
        </w:sdtPr>
        <w:sdtEndPr/>
        <w:sdtContent>
          <w:r w:rsidR="00160221" w:rsidRPr="001A39E1">
            <w:rPr>
              <w:rFonts w:ascii="Times New Roman" w:hAnsi="Times New Roman"/>
              <w:lang w:val="ro-RO"/>
              <w:rPrChange w:id="1213" w:author="stbrassai" w:date="2015-06-23T23:51:00Z">
                <w:rPr>
                  <w:rFonts w:ascii="Times New Roman" w:hAnsi="Times New Roman"/>
                </w:rPr>
              </w:rPrChange>
            </w:rPr>
            <w:fldChar w:fldCharType="begin"/>
          </w:r>
          <w:r w:rsidR="008F0D16" w:rsidRPr="001A39E1">
            <w:rPr>
              <w:rFonts w:ascii="Times New Roman" w:hAnsi="Times New Roman"/>
              <w:lang w:val="ro-RO"/>
              <w:rPrChange w:id="1214" w:author="stbrassai" w:date="2015-06-23T23:51:00Z">
                <w:rPr>
                  <w:rFonts w:ascii="Times New Roman" w:hAnsi="Times New Roman"/>
                </w:rPr>
              </w:rPrChange>
            </w:rPr>
            <w:instrText xml:space="preserve">CITATION Már09 \l 1033 </w:instrText>
          </w:r>
          <w:r w:rsidR="00160221" w:rsidRPr="001A39E1">
            <w:rPr>
              <w:rFonts w:ascii="Times New Roman" w:hAnsi="Times New Roman"/>
              <w:lang w:val="ro-RO"/>
              <w:rPrChange w:id="1215" w:author="stbrassai" w:date="2015-06-23T23:51:00Z">
                <w:rPr>
                  <w:rFonts w:ascii="Times New Roman" w:hAnsi="Times New Roman"/>
                </w:rPr>
              </w:rPrChange>
            </w:rPr>
            <w:fldChar w:fldCharType="separate"/>
          </w:r>
          <w:r w:rsidR="00382965" w:rsidRPr="001A39E1">
            <w:rPr>
              <w:rFonts w:ascii="Times New Roman" w:hAnsi="Times New Roman"/>
              <w:noProof/>
              <w:lang w:val="ro-RO"/>
              <w:rPrChange w:id="1216" w:author="stbrassai" w:date="2015-06-23T23:51:00Z">
                <w:rPr>
                  <w:rFonts w:ascii="Times New Roman" w:hAnsi="Times New Roman"/>
                  <w:noProof/>
                </w:rPr>
              </w:rPrChange>
            </w:rPr>
            <w:t>[</w:t>
          </w:r>
          <w:r w:rsidR="003A03AE" w:rsidRPr="001A39E1">
            <w:rPr>
              <w:lang w:val="ro-RO"/>
              <w:rPrChange w:id="1217" w:author="stbrassai" w:date="2015-06-23T23:51:00Z">
                <w:rPr>
                  <w:rFonts w:ascii="Times New Roman" w:hAnsi="Times New Roman"/>
                  <w:noProof/>
                </w:rPr>
              </w:rPrChange>
            </w:rPr>
            <w:fldChar w:fldCharType="begin"/>
          </w:r>
          <w:r w:rsidR="003A03AE" w:rsidRPr="001A39E1">
            <w:rPr>
              <w:lang w:val="ro-RO"/>
              <w:rPrChange w:id="1218" w:author="stbrassai" w:date="2015-06-23T23:51:00Z">
                <w:rPr/>
              </w:rPrChange>
            </w:rPr>
            <w:instrText xml:space="preserve"> HYPERLINK \l "Már09" </w:instrText>
          </w:r>
          <w:r w:rsidR="003A03AE" w:rsidRPr="001A39E1">
            <w:rPr>
              <w:lang w:val="ro-RO"/>
              <w:rPrChange w:id="1219" w:author="stbrassai" w:date="2015-06-23T23:51:00Z">
                <w:rPr>
                  <w:rFonts w:ascii="Times New Roman" w:hAnsi="Times New Roman"/>
                  <w:noProof/>
                </w:rPr>
              </w:rPrChange>
            </w:rPr>
            <w:fldChar w:fldCharType="separate"/>
          </w:r>
          <w:r w:rsidR="00382965" w:rsidRPr="001A39E1">
            <w:rPr>
              <w:rFonts w:ascii="Times New Roman" w:hAnsi="Times New Roman"/>
              <w:noProof/>
              <w:lang w:val="ro-RO"/>
              <w:rPrChange w:id="1220" w:author="stbrassai" w:date="2015-06-23T23:51:00Z">
                <w:rPr>
                  <w:rFonts w:ascii="Times New Roman" w:hAnsi="Times New Roman"/>
                  <w:noProof/>
                </w:rPr>
              </w:rPrChange>
            </w:rPr>
            <w:t>1</w:t>
          </w:r>
          <w:r w:rsidR="003A03AE" w:rsidRPr="001A39E1">
            <w:rPr>
              <w:rFonts w:ascii="Times New Roman" w:hAnsi="Times New Roman"/>
              <w:noProof/>
              <w:lang w:val="ro-RO"/>
              <w:rPrChange w:id="1221" w:author="stbrassai" w:date="2015-06-23T23:51:00Z">
                <w:rPr>
                  <w:rFonts w:ascii="Times New Roman" w:hAnsi="Times New Roman"/>
                  <w:noProof/>
                </w:rPr>
              </w:rPrChange>
            </w:rPr>
            <w:fldChar w:fldCharType="end"/>
          </w:r>
          <w:r w:rsidR="00382965" w:rsidRPr="001A39E1">
            <w:rPr>
              <w:rFonts w:ascii="Times New Roman" w:hAnsi="Times New Roman"/>
              <w:noProof/>
              <w:lang w:val="ro-RO"/>
              <w:rPrChange w:id="1222" w:author="stbrassai" w:date="2015-06-23T23:51:00Z">
                <w:rPr>
                  <w:rFonts w:ascii="Times New Roman" w:hAnsi="Times New Roman"/>
                  <w:noProof/>
                </w:rPr>
              </w:rPrChange>
            </w:rPr>
            <w:t>]</w:t>
          </w:r>
          <w:r w:rsidR="00160221" w:rsidRPr="001A39E1">
            <w:rPr>
              <w:rFonts w:ascii="Times New Roman" w:hAnsi="Times New Roman"/>
              <w:lang w:val="ro-RO"/>
              <w:rPrChange w:id="1223" w:author="stbrassai" w:date="2015-06-23T23:51:00Z">
                <w:rPr>
                  <w:rFonts w:ascii="Times New Roman" w:hAnsi="Times New Roman"/>
                </w:rPr>
              </w:rPrChange>
            </w:rPr>
            <w:fldChar w:fldCharType="end"/>
          </w:r>
        </w:sdtContent>
      </w:sdt>
    </w:p>
    <w:p w14:paraId="691A874D" w14:textId="0F46FCFE" w:rsidR="00436075" w:rsidRPr="001A39E1" w:rsidRDefault="00D9192F" w:rsidP="00436075">
      <w:pPr>
        <w:spacing w:line="360" w:lineRule="auto"/>
        <w:rPr>
          <w:rFonts w:ascii="Times New Roman" w:hAnsi="Times New Roman" w:cs="Times New Roman"/>
          <w:lang w:val="ro-RO"/>
          <w:rPrChange w:id="1224" w:author="stbrassai" w:date="2015-06-23T23:51:00Z">
            <w:rPr>
              <w:rFonts w:ascii="Times New Roman" w:hAnsi="Times New Roman" w:cs="Times New Roman"/>
            </w:rPr>
          </w:rPrChange>
        </w:rPr>
      </w:pPr>
      <w:r>
        <w:rPr>
          <w:noProof/>
          <w:lang w:val="en-US"/>
        </w:rPr>
        <mc:AlternateContent>
          <mc:Choice Requires="wpg">
            <w:drawing>
              <wp:anchor distT="0" distB="0" distL="114300" distR="114300" simplePos="0" relativeHeight="251658240" behindDoc="0" locked="1" layoutInCell="1" allowOverlap="1" wp14:anchorId="53088078" wp14:editId="6DA287F7">
                <wp:simplePos x="0" y="0"/>
                <wp:positionH relativeFrom="page">
                  <wp:posOffset>907415</wp:posOffset>
                </wp:positionH>
                <wp:positionV relativeFrom="paragraph">
                  <wp:posOffset>6350</wp:posOffset>
                </wp:positionV>
                <wp:extent cx="2449195" cy="4547870"/>
                <wp:effectExtent l="2540" t="0" r="0" b="0"/>
                <wp:wrapSquare wrapText="bothSides"/>
                <wp:docPr id="242"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49195" cy="4547870"/>
                          <a:chOff x="0" y="0"/>
                          <a:chExt cx="24491" cy="54031"/>
                        </a:xfrm>
                      </wpg:grpSpPr>
                      <pic:pic xmlns:pic="http://schemas.openxmlformats.org/drawingml/2006/picture">
                        <pic:nvPicPr>
                          <pic:cNvPr id="243" name="Picture 4"/>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523" y="0"/>
                            <a:ext cx="23546" cy="49828"/>
                          </a:xfrm>
                          <a:prstGeom prst="rect">
                            <a:avLst/>
                          </a:prstGeom>
                          <a:noFill/>
                          <a:extLst>
                            <a:ext uri="{909E8E84-426E-40DD-AFC4-6F175D3DCCD1}">
                              <a14:hiddenFill xmlns:a14="http://schemas.microsoft.com/office/drawing/2010/main">
                                <a:solidFill>
                                  <a:srgbClr val="FFFFFF"/>
                                </a:solidFill>
                              </a14:hiddenFill>
                            </a:ext>
                          </a:extLst>
                        </pic:spPr>
                      </pic:pic>
                      <wps:wsp>
                        <wps:cNvPr id="248" name="Text Box 19"/>
                        <wps:cNvSpPr txBox="1">
                          <a:spLocks noChangeArrowheads="1"/>
                        </wps:cNvSpPr>
                        <wps:spPr bwMode="auto">
                          <a:xfrm>
                            <a:off x="0" y="49244"/>
                            <a:ext cx="24491" cy="478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E5D276" w14:textId="7F326DD8" w:rsidR="005F456C" w:rsidRPr="00297076" w:rsidRDefault="005F456C" w:rsidP="00436075">
                              <w:pPr>
                                <w:pStyle w:val="Caption"/>
                                <w:jc w:val="center"/>
                                <w:rPr>
                                  <w:rFonts w:ascii="Times New Roman" w:hAnsi="Times New Roman" w:cs="Times New Roman"/>
                                  <w:noProof/>
                                  <w:sz w:val="24"/>
                                  <w:szCs w:val="24"/>
                                </w:rPr>
                              </w:pPr>
                              <w:bookmarkStart w:id="1225" w:name="_Toc422126933"/>
                              <w:bookmarkStart w:id="1226" w:name="_Toc422898562"/>
                              <w:r>
                                <w:t xml:space="preserve">Fig. </w:t>
                              </w:r>
                              <w:r>
                                <w:fldChar w:fldCharType="begin"/>
                              </w:r>
                              <w:r>
                                <w:instrText xml:space="preserve"> STYLEREF 1 \s </w:instrText>
                              </w:r>
                              <w:r>
                                <w:fldChar w:fldCharType="separate"/>
                              </w:r>
                              <w:r>
                                <w:rPr>
                                  <w:noProof/>
                                </w:rPr>
                                <w:t>1</w:t>
                              </w:r>
                              <w:r>
                                <w:fldChar w:fldCharType="end"/>
                              </w:r>
                              <w:r>
                                <w:t>.</w:t>
                              </w:r>
                              <w:r>
                                <w:fldChar w:fldCharType="begin"/>
                              </w:r>
                              <w:r>
                                <w:instrText xml:space="preserve"> SEQ Kép. \* ARABIC \s 1 </w:instrText>
                              </w:r>
                              <w:r>
                                <w:fldChar w:fldCharType="separate"/>
                              </w:r>
                              <w:r>
                                <w:rPr>
                                  <w:noProof/>
                                </w:rPr>
                                <w:t>7</w:t>
                              </w:r>
                              <w:r>
                                <w:fldChar w:fldCharType="end"/>
                              </w:r>
                              <w:r>
                                <w:t xml:space="preserve"> </w:t>
                              </w:r>
                              <w:ins w:id="1227" w:author="stbrassai" w:date="2015-06-24T08:36:00Z">
                                <w:r w:rsidR="00DF386B">
                                  <w:t xml:space="preserve">Diagrama de </w:t>
                                </w:r>
                              </w:ins>
                              <w:del w:id="1228" w:author="stbrassai" w:date="2015-06-24T08:36:00Z">
                                <w:r w:rsidDel="00DF386B">
                                  <w:delText>S</w:delText>
                                </w:r>
                              </w:del>
                              <w:ins w:id="1229" w:author="stbrassai" w:date="2015-06-24T08:36:00Z">
                                <w:r w:rsidR="00DF386B">
                                  <w:t>st</w:t>
                                </w:r>
                              </w:ins>
                              <w:r>
                                <w:t xml:space="preserve">tare </w:t>
                              </w:r>
                              <w:del w:id="1230" w:author="stbrassai" w:date="2015-06-24T08:36:00Z">
                                <w:r w:rsidDel="00DF386B">
                                  <w:delText>aut</w:delText>
                                </w:r>
                              </w:del>
                              <w:del w:id="1231" w:author="stbrassai" w:date="2015-06-24T08:37:00Z">
                                <w:r w:rsidDel="00DF386B">
                                  <w:delText xml:space="preserve">omată, </w:delText>
                                </w:r>
                              </w:del>
                              <w:r>
                                <w:t>care descrie regulatoru</w:t>
                              </w:r>
                              <w:ins w:id="1232" w:author="stbrassai" w:date="2015-06-24T08:37:00Z">
                                <w:r w:rsidR="00DF386B">
                                  <w:t>l</w:t>
                                </w:r>
                              </w:ins>
                              <w:del w:id="1233" w:author="stbrassai" w:date="2015-06-24T08:37:00Z">
                                <w:r w:rsidDel="00DF386B">
                                  <w:delText>l Diszkret</w:delText>
                                </w:r>
                              </w:del>
                              <w:r>
                                <w:t xml:space="preserve"> PID</w:t>
                              </w:r>
                              <w:bookmarkEnd w:id="1225"/>
                              <w:ins w:id="1234" w:author="stbrassai" w:date="2015-06-24T08:37:00Z">
                                <w:r w:rsidR="00DF386B">
                                  <w:t xml:space="preserve"> discret</w:t>
                                </w:r>
                                <w:bookmarkEnd w:id="1226"/>
                                <w:r w:rsidR="00DF386B">
                                  <w:t xml:space="preserve"> </w:t>
                                </w:r>
                              </w:ins>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088078" id="Group 173" o:spid="_x0000_s1030" style="position:absolute;left:0;text-align:left;margin-left:71.45pt;margin-top:.5pt;width:192.85pt;height:358.1pt;z-index:251658240;mso-position-horizontal-relative:page" coordsize="24491,540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31" type="#_x0000_t75" style="position:absolute;left:523;width:23546;height:498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7p23EAAAA3AAAAA8AAABkcnMvZG93bnJldi54bWxEj0FrwkAUhO8F/8PyhN7qxqSoRFeRgiK9&#10;Ne3F2yP7TILZt+vu1qT99d1CocdhZr5hNrvR9OJOPnSWFcxnGQji2uqOGwUf74enFYgQkTX2lknB&#10;FwXYbScPGyy1HfiN7lVsRIJwKFFBG6MrpQx1SwbDzDri5F2sNxiT9I3UHocEN73Ms2whDXacFlp0&#10;9NJSfa0+jQLvnT4XN1fJ5VAUr80p/74ujko9Tsf9GkSkMf6H/9onrSB/LuD3TDoCcvs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E7p23EAAAA3AAAAA8AAAAAAAAAAAAAAAAA&#10;nwIAAGRycy9kb3ducmV2LnhtbFBLBQYAAAAABAAEAPcAAACQAwAAAAA=&#10;">
                  <v:imagedata r:id="rId18" o:title=""/>
                  <v:path arrowok="t"/>
                </v:shape>
                <v:shapetype id="_x0000_t202" coordsize="21600,21600" o:spt="202" path="m,l,21600r21600,l21600,xe">
                  <v:stroke joinstyle="miter"/>
                  <v:path gradientshapeok="t" o:connecttype="rect"/>
                </v:shapetype>
                <v:shape id="_x0000_s1032" type="#_x0000_t202" style="position:absolute;top:49244;width:24491;height:4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5iscEA&#10;AADcAAAADwAAAGRycy9kb3ducmV2LnhtbERPTYvCMBC9C/sfwix4kTXdIiLVKK664EEPdcXz0Ixt&#10;sZmUJNr67zcHwePjfS9WvWnEg5yvLSv4HicgiAuray4VnP9+v2YgfEDW2FgmBU/ysFp+DBaYadtx&#10;To9TKEUMYZ+hgiqENpPSFxUZ9GPbEkfuap3BEKErpXbYxXDTyDRJptJgzbGhwpY2FRW3090omG7d&#10;vct5M9qedwc8tmV6+XlelBp+9us5iEB9eItf7r1WkE7i2ngmH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JeYrHBAAAA3AAAAA8AAAAAAAAAAAAAAAAAmAIAAGRycy9kb3du&#10;cmV2LnhtbFBLBQYAAAAABAAEAPUAAACGAwAAAAA=&#10;" stroked="f">
                  <v:textbox inset="0,0,0,0">
                    <w:txbxContent>
                      <w:p w14:paraId="50E5D276" w14:textId="7F326DD8" w:rsidR="005F456C" w:rsidRPr="00297076" w:rsidRDefault="005F456C" w:rsidP="00436075">
                        <w:pPr>
                          <w:pStyle w:val="Caption"/>
                          <w:jc w:val="center"/>
                          <w:rPr>
                            <w:rFonts w:ascii="Times New Roman" w:hAnsi="Times New Roman" w:cs="Times New Roman"/>
                            <w:noProof/>
                            <w:sz w:val="24"/>
                            <w:szCs w:val="24"/>
                          </w:rPr>
                        </w:pPr>
                        <w:bookmarkStart w:id="1235" w:name="_Toc422126933"/>
                        <w:bookmarkStart w:id="1236" w:name="_Toc422898562"/>
                        <w:r>
                          <w:t xml:space="preserve">Fig. </w:t>
                        </w:r>
                        <w:r>
                          <w:fldChar w:fldCharType="begin"/>
                        </w:r>
                        <w:r>
                          <w:instrText xml:space="preserve"> STYLEREF 1 \s </w:instrText>
                        </w:r>
                        <w:r>
                          <w:fldChar w:fldCharType="separate"/>
                        </w:r>
                        <w:r>
                          <w:rPr>
                            <w:noProof/>
                          </w:rPr>
                          <w:t>1</w:t>
                        </w:r>
                        <w:r>
                          <w:fldChar w:fldCharType="end"/>
                        </w:r>
                        <w:r>
                          <w:t>.</w:t>
                        </w:r>
                        <w:r>
                          <w:fldChar w:fldCharType="begin"/>
                        </w:r>
                        <w:r>
                          <w:instrText xml:space="preserve"> SEQ Kép. \* ARABIC \s 1 </w:instrText>
                        </w:r>
                        <w:r>
                          <w:fldChar w:fldCharType="separate"/>
                        </w:r>
                        <w:r>
                          <w:rPr>
                            <w:noProof/>
                          </w:rPr>
                          <w:t>7</w:t>
                        </w:r>
                        <w:r>
                          <w:fldChar w:fldCharType="end"/>
                        </w:r>
                        <w:r>
                          <w:t xml:space="preserve"> </w:t>
                        </w:r>
                        <w:ins w:id="1237" w:author="stbrassai" w:date="2015-06-24T08:36:00Z">
                          <w:r w:rsidR="00DF386B">
                            <w:t xml:space="preserve">Diagrama de </w:t>
                          </w:r>
                        </w:ins>
                        <w:del w:id="1238" w:author="stbrassai" w:date="2015-06-24T08:36:00Z">
                          <w:r w:rsidDel="00DF386B">
                            <w:delText>S</w:delText>
                          </w:r>
                        </w:del>
                        <w:ins w:id="1239" w:author="stbrassai" w:date="2015-06-24T08:36:00Z">
                          <w:r w:rsidR="00DF386B">
                            <w:t>st</w:t>
                          </w:r>
                        </w:ins>
                        <w:r>
                          <w:t xml:space="preserve">tare </w:t>
                        </w:r>
                        <w:del w:id="1240" w:author="stbrassai" w:date="2015-06-24T08:36:00Z">
                          <w:r w:rsidDel="00DF386B">
                            <w:delText>aut</w:delText>
                          </w:r>
                        </w:del>
                        <w:del w:id="1241" w:author="stbrassai" w:date="2015-06-24T08:37:00Z">
                          <w:r w:rsidDel="00DF386B">
                            <w:delText xml:space="preserve">omată, </w:delText>
                          </w:r>
                        </w:del>
                        <w:r>
                          <w:t>care descrie regulatoru</w:t>
                        </w:r>
                        <w:ins w:id="1242" w:author="stbrassai" w:date="2015-06-24T08:37:00Z">
                          <w:r w:rsidR="00DF386B">
                            <w:t>l</w:t>
                          </w:r>
                        </w:ins>
                        <w:del w:id="1243" w:author="stbrassai" w:date="2015-06-24T08:37:00Z">
                          <w:r w:rsidDel="00DF386B">
                            <w:delText>l Diszkret</w:delText>
                          </w:r>
                        </w:del>
                        <w:r>
                          <w:t xml:space="preserve"> PID</w:t>
                        </w:r>
                        <w:bookmarkEnd w:id="1235"/>
                        <w:ins w:id="1244" w:author="stbrassai" w:date="2015-06-24T08:37:00Z">
                          <w:r w:rsidR="00DF386B">
                            <w:t xml:space="preserve"> discret</w:t>
                          </w:r>
                          <w:bookmarkEnd w:id="1236"/>
                          <w:r w:rsidR="00DF386B">
                            <w:t xml:space="preserve"> </w:t>
                          </w:r>
                        </w:ins>
                      </w:p>
                    </w:txbxContent>
                  </v:textbox>
                </v:shape>
                <w10:wrap type="square" anchorx="page"/>
                <w10:anchorlock/>
              </v:group>
            </w:pict>
          </mc:Fallback>
        </mc:AlternateContent>
      </w:r>
      <w:r w:rsidR="00436075" w:rsidRPr="001A39E1">
        <w:rPr>
          <w:rFonts w:ascii="Times New Roman" w:hAnsi="Times New Roman" w:cs="Times New Roman"/>
          <w:lang w:val="ro-RO"/>
          <w:rPrChange w:id="1245" w:author="stbrassai" w:date="2015-06-23T23:51:00Z">
            <w:rPr>
              <w:rFonts w:ascii="Times New Roman" w:hAnsi="Times New Roman" w:cs="Times New Roman"/>
            </w:rPr>
          </w:rPrChange>
        </w:rPr>
        <w:tab/>
        <w:t>Regulatorul PID</w:t>
      </w:r>
      <w:ins w:id="1246" w:author="stbrassai" w:date="2015-06-24T00:57:00Z">
        <w:r w:rsidR="008047EB">
          <w:rPr>
            <w:rFonts w:ascii="Times New Roman" w:hAnsi="Times New Roman" w:cs="Times New Roman"/>
            <w:lang w:val="ro-RO"/>
          </w:rPr>
          <w:t xml:space="preserve"> este implementat în hardware în circuit FPGA.</w:t>
        </w:r>
      </w:ins>
      <w:r w:rsidR="00436075" w:rsidRPr="001A39E1">
        <w:rPr>
          <w:rFonts w:ascii="Times New Roman" w:hAnsi="Times New Roman" w:cs="Times New Roman"/>
          <w:lang w:val="ro-RO"/>
          <w:rPrChange w:id="1247" w:author="stbrassai" w:date="2015-06-23T23:51:00Z">
            <w:rPr>
              <w:rFonts w:ascii="Times New Roman" w:hAnsi="Times New Roman" w:cs="Times New Roman"/>
            </w:rPr>
          </w:rPrChange>
        </w:rPr>
        <w:t xml:space="preserve"> </w:t>
      </w:r>
      <w:del w:id="1248" w:author="stbrassai" w:date="2015-06-24T00:57:00Z">
        <w:r w:rsidR="00436075" w:rsidRPr="001A39E1" w:rsidDel="008047EB">
          <w:rPr>
            <w:rFonts w:ascii="Times New Roman" w:hAnsi="Times New Roman" w:cs="Times New Roman"/>
            <w:lang w:val="ro-RO"/>
            <w:rPrChange w:id="1249" w:author="stbrassai" w:date="2015-06-23T23:51:00Z">
              <w:rPr>
                <w:rFonts w:ascii="Times New Roman" w:hAnsi="Times New Roman" w:cs="Times New Roman"/>
              </w:rPr>
            </w:rPrChange>
          </w:rPr>
          <w:delText>realizat de mine este pus în aplicare cu ajutorul circuitului electric FPGA prin hardware.</w:delText>
        </w:r>
      </w:del>
    </w:p>
    <w:p w14:paraId="39C57927" w14:textId="11B4BCD7" w:rsidR="00436075" w:rsidRPr="001A39E1" w:rsidRDefault="00436075" w:rsidP="00436075">
      <w:pPr>
        <w:spacing w:line="360" w:lineRule="auto"/>
        <w:rPr>
          <w:rFonts w:ascii="Times New Roman" w:hAnsi="Times New Roman" w:cs="Times New Roman"/>
          <w:lang w:val="ro-RO"/>
          <w:rPrChange w:id="1250" w:author="stbrassai" w:date="2015-06-23T23:51:00Z">
            <w:rPr>
              <w:rFonts w:ascii="Times New Roman" w:hAnsi="Times New Roman" w:cs="Times New Roman"/>
            </w:rPr>
          </w:rPrChange>
        </w:rPr>
      </w:pPr>
      <w:r w:rsidRPr="001A39E1">
        <w:rPr>
          <w:rFonts w:ascii="Times New Roman" w:hAnsi="Times New Roman" w:cs="Times New Roman"/>
          <w:lang w:val="ro-RO"/>
          <w:rPrChange w:id="1251" w:author="stbrassai" w:date="2015-06-23T23:51:00Z">
            <w:rPr>
              <w:rFonts w:ascii="Times New Roman" w:hAnsi="Times New Roman" w:cs="Times New Roman"/>
            </w:rPr>
          </w:rPrChange>
        </w:rPr>
        <w:t xml:space="preserve">Pe baza datelor mai sus prezentate am proiectat </w:t>
      </w:r>
      <w:del w:id="1252" w:author="stbrassai" w:date="2015-06-24T00:58:00Z">
        <w:r w:rsidRPr="001A39E1" w:rsidDel="008047EB">
          <w:rPr>
            <w:rFonts w:ascii="Times New Roman" w:hAnsi="Times New Roman" w:cs="Times New Roman"/>
            <w:lang w:val="ro-RO"/>
            <w:rPrChange w:id="1253" w:author="stbrassai" w:date="2015-06-23T23:51:00Z">
              <w:rPr>
                <w:rFonts w:ascii="Times New Roman" w:hAnsi="Times New Roman" w:cs="Times New Roman"/>
              </w:rPr>
            </w:rPrChange>
          </w:rPr>
          <w:delText>o</w:delText>
        </w:r>
      </w:del>
      <w:r w:rsidRPr="001A39E1">
        <w:rPr>
          <w:rFonts w:ascii="Times New Roman" w:hAnsi="Times New Roman" w:cs="Times New Roman"/>
          <w:lang w:val="ro-RO"/>
          <w:rPrChange w:id="1254" w:author="stbrassai" w:date="2015-06-23T23:51:00Z">
            <w:rPr>
              <w:rFonts w:ascii="Times New Roman" w:hAnsi="Times New Roman" w:cs="Times New Roman"/>
            </w:rPr>
          </w:rPrChange>
        </w:rPr>
        <w:t xml:space="preserve"> </w:t>
      </w:r>
      <w:ins w:id="1255" w:author="stbrassai" w:date="2015-06-24T00:59:00Z">
        <w:r w:rsidR="008047EB">
          <w:rPr>
            <w:rFonts w:ascii="Times New Roman" w:hAnsi="Times New Roman" w:cs="Times New Roman"/>
            <w:lang w:val="ro-RO"/>
          </w:rPr>
          <w:t xml:space="preserve">un </w:t>
        </w:r>
      </w:ins>
      <w:ins w:id="1256" w:author="stbrassai" w:date="2015-06-24T01:02:00Z">
        <w:r w:rsidR="008047EB" w:rsidRPr="008047EB">
          <w:rPr>
            <w:rFonts w:ascii="Times New Roman" w:hAnsi="Times New Roman" w:cs="Times New Roman"/>
            <w:lang w:val="ro-RO"/>
          </w:rPr>
          <w:t xml:space="preserve"> automat cu stări finite</w:t>
        </w:r>
      </w:ins>
      <w:ins w:id="1257" w:author="stbrassai" w:date="2015-06-24T01:09:00Z">
        <w:r w:rsidR="008047EB">
          <w:rPr>
            <w:rFonts w:ascii="Times New Roman" w:hAnsi="Times New Roman" w:cs="Times New Roman"/>
            <w:lang w:val="ro-RO"/>
          </w:rPr>
          <w:t xml:space="preserve"> (ASF)</w:t>
        </w:r>
      </w:ins>
      <w:ins w:id="1258" w:author="stbrassai" w:date="2015-06-24T00:59:00Z">
        <w:r w:rsidR="008047EB">
          <w:rPr>
            <w:rFonts w:ascii="Times New Roman" w:hAnsi="Times New Roman" w:cs="Times New Roman"/>
            <w:lang w:val="ro-RO"/>
          </w:rPr>
          <w:t xml:space="preserve"> </w:t>
        </w:r>
      </w:ins>
      <w:ins w:id="1259" w:author="stbrassai" w:date="2015-06-24T01:02:00Z">
        <w:r w:rsidR="008047EB">
          <w:rPr>
            <w:rFonts w:ascii="Times New Roman" w:hAnsi="Times New Roman" w:cs="Times New Roman"/>
            <w:lang w:val="ro-RO"/>
          </w:rPr>
          <w:t xml:space="preserve">cu </w:t>
        </w:r>
      </w:ins>
      <w:ins w:id="1260" w:author="stbrassai" w:date="2015-06-24T00:59:00Z">
        <w:r w:rsidR="008047EB">
          <w:rPr>
            <w:rFonts w:ascii="Times New Roman" w:hAnsi="Times New Roman" w:cs="Times New Roman"/>
            <w:lang w:val="ro-RO"/>
          </w:rPr>
          <w:t>cale de date</w:t>
        </w:r>
      </w:ins>
      <w:del w:id="1261" w:author="stbrassai" w:date="2015-06-24T01:02:00Z">
        <w:r w:rsidRPr="001A39E1" w:rsidDel="008047EB">
          <w:rPr>
            <w:rFonts w:ascii="Times New Roman" w:hAnsi="Times New Roman" w:cs="Times New Roman"/>
            <w:lang w:val="ro-RO"/>
            <w:rPrChange w:id="1262" w:author="stbrassai" w:date="2015-06-23T23:51:00Z">
              <w:rPr>
                <w:rFonts w:ascii="Times New Roman" w:hAnsi="Times New Roman" w:cs="Times New Roman"/>
              </w:rPr>
            </w:rPrChange>
          </w:rPr>
          <w:delText>reţea de date automată,</w:delText>
        </w:r>
      </w:del>
      <w:r w:rsidRPr="001A39E1">
        <w:rPr>
          <w:rFonts w:ascii="Times New Roman" w:hAnsi="Times New Roman" w:cs="Times New Roman"/>
          <w:lang w:val="ro-RO"/>
          <w:rPrChange w:id="1263" w:author="stbrassai" w:date="2015-06-23T23:51:00Z">
            <w:rPr>
              <w:rFonts w:ascii="Times New Roman" w:hAnsi="Times New Roman" w:cs="Times New Roman"/>
            </w:rPr>
          </w:rPrChange>
        </w:rPr>
        <w:t xml:space="preserve"> </w:t>
      </w:r>
      <w:del w:id="1264" w:author="stbrassai" w:date="2015-06-24T01:02:00Z">
        <w:r w:rsidRPr="001A39E1" w:rsidDel="008047EB">
          <w:rPr>
            <w:rFonts w:ascii="Times New Roman" w:hAnsi="Times New Roman" w:cs="Times New Roman"/>
            <w:lang w:val="ro-RO"/>
            <w:rPrChange w:id="1265" w:author="stbrassai" w:date="2015-06-23T23:51:00Z">
              <w:rPr>
                <w:rFonts w:ascii="Times New Roman" w:hAnsi="Times New Roman" w:cs="Times New Roman"/>
              </w:rPr>
            </w:rPrChange>
          </w:rPr>
          <w:delText>pe care am construit</w:delText>
        </w:r>
      </w:del>
      <w:ins w:id="1266" w:author="stbrassai" w:date="2015-06-24T01:02:00Z">
        <w:r w:rsidR="008047EB">
          <w:rPr>
            <w:rFonts w:ascii="Times New Roman" w:hAnsi="Times New Roman" w:cs="Times New Roman"/>
            <w:lang w:val="ro-RO"/>
          </w:rPr>
          <w:t xml:space="preserve">realizat </w:t>
        </w:r>
      </w:ins>
      <w:del w:id="1267" w:author="stbrassai" w:date="2015-06-24T01:02:00Z">
        <w:r w:rsidRPr="001A39E1" w:rsidDel="008047EB">
          <w:rPr>
            <w:rFonts w:ascii="Times New Roman" w:hAnsi="Times New Roman" w:cs="Times New Roman"/>
            <w:lang w:val="ro-RO"/>
            <w:rPrChange w:id="1268" w:author="stbrassai" w:date="2015-06-23T23:51:00Z">
              <w:rPr>
                <w:rFonts w:ascii="Times New Roman" w:hAnsi="Times New Roman" w:cs="Times New Roman"/>
              </w:rPr>
            </w:rPrChange>
          </w:rPr>
          <w:delText xml:space="preserve"> </w:delText>
        </w:r>
      </w:del>
      <w:r w:rsidRPr="001A39E1">
        <w:rPr>
          <w:rFonts w:ascii="Times New Roman" w:hAnsi="Times New Roman" w:cs="Times New Roman"/>
          <w:lang w:val="ro-RO"/>
          <w:rPrChange w:id="1269" w:author="stbrassai" w:date="2015-06-23T23:51:00Z">
            <w:rPr>
              <w:rFonts w:ascii="Times New Roman" w:hAnsi="Times New Roman" w:cs="Times New Roman"/>
            </w:rPr>
          </w:rPrChange>
        </w:rPr>
        <w:t>în System Generator.</w:t>
      </w:r>
    </w:p>
    <w:p w14:paraId="67C5A163" w14:textId="5DBD2DC4" w:rsidR="00436075" w:rsidRPr="001A39E1" w:rsidRDefault="00436075" w:rsidP="00436075">
      <w:pPr>
        <w:spacing w:line="360" w:lineRule="auto"/>
        <w:rPr>
          <w:rFonts w:ascii="Times New Roman" w:hAnsi="Times New Roman" w:cs="Times New Roman"/>
          <w:lang w:val="ro-RO"/>
          <w:rPrChange w:id="1270" w:author="stbrassai" w:date="2015-06-23T23:51:00Z">
            <w:rPr>
              <w:rFonts w:ascii="Times New Roman" w:hAnsi="Times New Roman" w:cs="Times New Roman"/>
            </w:rPr>
          </w:rPrChange>
        </w:rPr>
      </w:pPr>
      <w:del w:id="1271" w:author="stbrassai" w:date="2015-06-24T01:02:00Z">
        <w:r w:rsidRPr="001A39E1" w:rsidDel="008047EB">
          <w:rPr>
            <w:rFonts w:ascii="Times New Roman" w:hAnsi="Times New Roman" w:cs="Times New Roman"/>
            <w:lang w:val="ro-RO"/>
            <w:rPrChange w:id="1272" w:author="stbrassai" w:date="2015-06-23T23:51:00Z">
              <w:rPr>
                <w:rFonts w:ascii="Times New Roman" w:hAnsi="Times New Roman" w:cs="Times New Roman"/>
              </w:rPr>
            </w:rPrChange>
          </w:rPr>
          <w:delText>Pe p</w:delText>
        </w:r>
      </w:del>
      <w:ins w:id="1273" w:author="stbrassai" w:date="2015-06-24T01:02:00Z">
        <w:r w:rsidR="008047EB">
          <w:rPr>
            <w:rFonts w:ascii="Times New Roman" w:hAnsi="Times New Roman" w:cs="Times New Roman"/>
            <w:lang w:val="ro-RO"/>
          </w:rPr>
          <w:t>P</w:t>
        </w:r>
      </w:ins>
      <w:r w:rsidRPr="001A39E1">
        <w:rPr>
          <w:rFonts w:ascii="Times New Roman" w:hAnsi="Times New Roman" w:cs="Times New Roman"/>
          <w:lang w:val="ro-RO"/>
          <w:rPrChange w:id="1274" w:author="stbrassai" w:date="2015-06-23T23:51:00Z">
            <w:rPr>
              <w:rFonts w:ascii="Times New Roman" w:hAnsi="Times New Roman" w:cs="Times New Roman"/>
            </w:rPr>
          </w:rPrChange>
        </w:rPr>
        <w:t xml:space="preserve">arametrii regulatorului PID </w:t>
      </w:r>
      <w:ins w:id="1275" w:author="stbrassai" w:date="2015-06-24T01:03:00Z">
        <w:r w:rsidR="008047EB">
          <w:rPr>
            <w:rFonts w:ascii="Times New Roman" w:hAnsi="Times New Roman" w:cs="Times New Roman"/>
            <w:lang w:val="ro-RO"/>
          </w:rPr>
          <w:t xml:space="preserve">se pot </w:t>
        </w:r>
      </w:ins>
      <w:del w:id="1276" w:author="stbrassai" w:date="2015-06-24T01:03:00Z">
        <w:r w:rsidRPr="001A39E1" w:rsidDel="008047EB">
          <w:rPr>
            <w:rFonts w:ascii="Times New Roman" w:hAnsi="Times New Roman" w:cs="Times New Roman"/>
            <w:lang w:val="ro-RO"/>
            <w:rPrChange w:id="1277" w:author="stbrassai" w:date="2015-06-23T23:51:00Z">
              <w:rPr>
                <w:rFonts w:ascii="Times New Roman" w:hAnsi="Times New Roman" w:cs="Times New Roman"/>
              </w:rPr>
            </w:rPrChange>
          </w:rPr>
          <w:delText xml:space="preserve">putem </w:delText>
        </w:r>
      </w:del>
      <w:r w:rsidRPr="001A39E1">
        <w:rPr>
          <w:rFonts w:ascii="Times New Roman" w:hAnsi="Times New Roman" w:cs="Times New Roman"/>
          <w:lang w:val="ro-RO"/>
          <w:rPrChange w:id="1278" w:author="stbrassai" w:date="2015-06-23T23:51:00Z">
            <w:rPr>
              <w:rFonts w:ascii="Times New Roman" w:hAnsi="Times New Roman" w:cs="Times New Roman"/>
            </w:rPr>
          </w:rPrChange>
        </w:rPr>
        <w:t>defini cu ajutorul parametrilor Q, care depind de</w:t>
      </w:r>
      <w:del w:id="1279" w:author="stbrassai" w:date="2015-06-24T01:03:00Z">
        <w:r w:rsidRPr="001A39E1" w:rsidDel="008047EB">
          <w:rPr>
            <w:rFonts w:ascii="Times New Roman" w:hAnsi="Times New Roman" w:cs="Times New Roman"/>
            <w:lang w:val="ro-RO"/>
            <w:rPrChange w:id="1280" w:author="stbrassai" w:date="2015-06-23T23:51:00Z">
              <w:rPr>
                <w:rFonts w:ascii="Times New Roman" w:hAnsi="Times New Roman" w:cs="Times New Roman"/>
              </w:rPr>
            </w:rPrChange>
          </w:rPr>
          <w:delText xml:space="preserve"> la</w:delText>
        </w:r>
      </w:del>
      <w:r w:rsidRPr="001A39E1">
        <w:rPr>
          <w:rFonts w:ascii="Times New Roman" w:hAnsi="Times New Roman" w:cs="Times New Roman"/>
          <w:lang w:val="ro-RO"/>
          <w:rPrChange w:id="1281" w:author="stbrassai" w:date="2015-06-23T23:51:00Z">
            <w:rPr>
              <w:rFonts w:ascii="Times New Roman" w:hAnsi="Times New Roman" w:cs="Times New Roman"/>
            </w:rPr>
          </w:rPrChange>
        </w:rPr>
        <w:t xml:space="preserve"> parametrii cunoscuţi: </w:t>
      </w:r>
      <w:r w:rsidRPr="001A39E1">
        <w:rPr>
          <w:rFonts w:ascii="Times New Roman" w:hAnsi="Times New Roman" w:cs="Times New Roman"/>
          <w:lang w:val="ro-RO"/>
          <w:rPrChange w:id="1282" w:author="stbrassai" w:date="2015-06-23T23:51:00Z">
            <w:rPr>
              <w:rFonts w:ascii="Times New Roman" w:hAnsi="Times New Roman" w:cs="Times New Roman"/>
            </w:rPr>
          </w:rPrChange>
        </w:rPr>
        <w:fldChar w:fldCharType="begin"/>
      </w:r>
      <w:r w:rsidRPr="001A39E1">
        <w:rPr>
          <w:rFonts w:ascii="Times New Roman" w:hAnsi="Times New Roman" w:cs="Times New Roman"/>
          <w:lang w:val="ro-RO"/>
          <w:rPrChange w:id="1283" w:author="stbrassai" w:date="2015-06-23T23:51:00Z">
            <w:rPr>
              <w:rFonts w:ascii="Times New Roman" w:hAnsi="Times New Roman" w:cs="Times New Roman"/>
            </w:rPr>
          </w:rPrChange>
        </w:rPr>
        <w:instrText xml:space="preserve"> QUOTE </w:instrText>
      </w:r>
      <w:r w:rsidRPr="00E260A7">
        <w:rPr>
          <w:noProof/>
          <w:lang w:val="en-US"/>
        </w:rPr>
        <w:drawing>
          <wp:inline distT="0" distB="0" distL="0" distR="0" wp14:anchorId="5333BA0A" wp14:editId="0E2B6148">
            <wp:extent cx="228600" cy="1714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1A39E1">
        <w:rPr>
          <w:rFonts w:ascii="Times New Roman" w:hAnsi="Times New Roman" w:cs="Times New Roman"/>
          <w:lang w:val="ro-RO"/>
          <w:rPrChange w:id="1284" w:author="stbrassai" w:date="2015-06-23T23:51:00Z">
            <w:rPr>
              <w:rFonts w:ascii="Times New Roman" w:hAnsi="Times New Roman" w:cs="Times New Roman"/>
            </w:rPr>
          </w:rPrChange>
        </w:rPr>
        <w:instrText xml:space="preserve"> </w:instrText>
      </w:r>
      <w:r w:rsidRPr="001A39E1">
        <w:rPr>
          <w:rFonts w:ascii="Times New Roman" w:hAnsi="Times New Roman" w:cs="Times New Roman"/>
          <w:lang w:val="ro-RO"/>
          <w:rPrChange w:id="1285" w:author="stbrassai" w:date="2015-06-23T23:51:00Z">
            <w:rPr>
              <w:rFonts w:ascii="Times New Roman" w:hAnsi="Times New Roman" w:cs="Times New Roman"/>
            </w:rPr>
          </w:rPrChange>
        </w:rPr>
        <w:fldChar w:fldCharType="separate"/>
      </w:r>
      <w:r w:rsidR="00DB5C9B" w:rsidRPr="00E260A7">
        <w:rPr>
          <w:noProof/>
          <w:lang w:val="en-US"/>
        </w:rPr>
        <w:drawing>
          <wp:inline distT="0" distB="0" distL="0" distR="0" wp14:anchorId="5333BA0A" wp14:editId="313FC892">
            <wp:extent cx="228600" cy="1714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1A39E1">
        <w:rPr>
          <w:rFonts w:ascii="Times New Roman" w:hAnsi="Times New Roman" w:cs="Times New Roman"/>
          <w:lang w:val="ro-RO"/>
          <w:rPrChange w:id="1286" w:author="stbrassai" w:date="2015-06-23T23:51:00Z">
            <w:rPr>
              <w:rFonts w:ascii="Times New Roman" w:hAnsi="Times New Roman" w:cs="Times New Roman"/>
            </w:rPr>
          </w:rPrChange>
        </w:rPr>
        <w:fldChar w:fldCharType="end"/>
      </w:r>
      <w:r w:rsidRPr="001A39E1">
        <w:rPr>
          <w:rFonts w:ascii="Times New Roman" w:hAnsi="Times New Roman" w:cs="Times New Roman"/>
          <w:lang w:val="ro-RO"/>
          <w:rPrChange w:id="1287" w:author="stbrassai" w:date="2015-06-23T23:51:00Z">
            <w:rPr>
              <w:rFonts w:ascii="Times New Roman" w:hAnsi="Times New Roman" w:cs="Times New Roman"/>
            </w:rPr>
          </w:rPrChange>
        </w:rPr>
        <w:t>- timp</w:t>
      </w:r>
      <w:ins w:id="1288" w:author="stbrassai" w:date="2015-06-24T01:03:00Z">
        <w:r w:rsidR="008047EB">
          <w:rPr>
            <w:rFonts w:ascii="Times New Roman" w:hAnsi="Times New Roman" w:cs="Times New Roman"/>
            <w:lang w:val="ro-RO"/>
          </w:rPr>
          <w:t xml:space="preserve"> de</w:t>
        </w:r>
      </w:ins>
      <w:r w:rsidRPr="001A39E1">
        <w:rPr>
          <w:rFonts w:ascii="Times New Roman" w:hAnsi="Times New Roman" w:cs="Times New Roman"/>
          <w:lang w:val="ro-RO"/>
          <w:rPrChange w:id="1289" w:author="stbrassai" w:date="2015-06-23T23:51:00Z">
            <w:rPr>
              <w:rFonts w:ascii="Times New Roman" w:hAnsi="Times New Roman" w:cs="Times New Roman"/>
            </w:rPr>
          </w:rPrChange>
        </w:rPr>
        <w:t xml:space="preserve"> deriv</w:t>
      </w:r>
      <w:ins w:id="1290" w:author="stbrassai" w:date="2015-06-24T07:15:00Z">
        <w:r w:rsidR="00177F29">
          <w:rPr>
            <w:rFonts w:ascii="Times New Roman" w:hAnsi="Times New Roman" w:cs="Times New Roman"/>
            <w:lang w:val="ro-RO"/>
          </w:rPr>
          <w:t>a</w:t>
        </w:r>
      </w:ins>
      <w:del w:id="1291" w:author="stbrassai" w:date="2015-06-24T01:03:00Z">
        <w:r w:rsidRPr="001A39E1" w:rsidDel="008047EB">
          <w:rPr>
            <w:rFonts w:ascii="Times New Roman" w:hAnsi="Times New Roman" w:cs="Times New Roman"/>
            <w:lang w:val="ro-RO"/>
            <w:rPrChange w:id="1292" w:author="stbrassai" w:date="2015-06-23T23:51:00Z">
              <w:rPr>
                <w:rFonts w:ascii="Times New Roman" w:hAnsi="Times New Roman" w:cs="Times New Roman"/>
              </w:rPr>
            </w:rPrChange>
          </w:rPr>
          <w:delText>at</w:delText>
        </w:r>
      </w:del>
      <w:ins w:id="1293" w:author="stbrassai" w:date="2015-06-24T01:03:00Z">
        <w:r w:rsidR="008047EB">
          <w:rPr>
            <w:rFonts w:ascii="Times New Roman" w:hAnsi="Times New Roman" w:cs="Times New Roman"/>
            <w:lang w:val="ro-RO"/>
          </w:rPr>
          <w:t>re</w:t>
        </w:r>
      </w:ins>
      <w:r w:rsidRPr="001A39E1">
        <w:rPr>
          <w:rFonts w:ascii="Times New Roman" w:hAnsi="Times New Roman" w:cs="Times New Roman"/>
          <w:lang w:val="ro-RO"/>
          <w:rPrChange w:id="1294" w:author="stbrassai" w:date="2015-06-23T23:51:00Z">
            <w:rPr>
              <w:rFonts w:ascii="Times New Roman" w:hAnsi="Times New Roman" w:cs="Times New Roman"/>
            </w:rPr>
          </w:rPrChange>
        </w:rPr>
        <w:t xml:space="preserve">, </w:t>
      </w:r>
      <w:r w:rsidRPr="001A39E1">
        <w:rPr>
          <w:rFonts w:ascii="Times New Roman" w:hAnsi="Times New Roman" w:cs="Times New Roman"/>
          <w:lang w:val="ro-RO"/>
          <w:rPrChange w:id="1295" w:author="stbrassai" w:date="2015-06-23T23:51:00Z">
            <w:rPr>
              <w:rFonts w:ascii="Times New Roman" w:hAnsi="Times New Roman" w:cs="Times New Roman"/>
            </w:rPr>
          </w:rPrChange>
        </w:rPr>
        <w:fldChar w:fldCharType="begin"/>
      </w:r>
      <w:r w:rsidRPr="001A39E1">
        <w:rPr>
          <w:rFonts w:ascii="Times New Roman" w:hAnsi="Times New Roman" w:cs="Times New Roman"/>
          <w:lang w:val="ro-RO"/>
          <w:rPrChange w:id="1296" w:author="stbrassai" w:date="2015-06-23T23:51:00Z">
            <w:rPr>
              <w:rFonts w:ascii="Times New Roman" w:hAnsi="Times New Roman" w:cs="Times New Roman"/>
            </w:rPr>
          </w:rPrChange>
        </w:rPr>
        <w:instrText xml:space="preserve"> QUOTE </w:instrText>
      </w:r>
      <w:r w:rsidRPr="00E260A7">
        <w:rPr>
          <w:noProof/>
          <w:lang w:val="en-US"/>
        </w:rPr>
        <w:drawing>
          <wp:inline distT="0" distB="0" distL="0" distR="0" wp14:anchorId="59FBD851" wp14:editId="76FE5277">
            <wp:extent cx="190500" cy="1714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0500" cy="171450"/>
                    </a:xfrm>
                    <a:prstGeom prst="rect">
                      <a:avLst/>
                    </a:prstGeom>
                    <a:noFill/>
                    <a:ln>
                      <a:noFill/>
                    </a:ln>
                  </pic:spPr>
                </pic:pic>
              </a:graphicData>
            </a:graphic>
          </wp:inline>
        </w:drawing>
      </w:r>
      <w:r w:rsidRPr="001A39E1">
        <w:rPr>
          <w:rFonts w:ascii="Times New Roman" w:hAnsi="Times New Roman" w:cs="Times New Roman"/>
          <w:lang w:val="ro-RO"/>
          <w:rPrChange w:id="1297" w:author="stbrassai" w:date="2015-06-23T23:51:00Z">
            <w:rPr>
              <w:rFonts w:ascii="Times New Roman" w:hAnsi="Times New Roman" w:cs="Times New Roman"/>
            </w:rPr>
          </w:rPrChange>
        </w:rPr>
        <w:instrText xml:space="preserve"> </w:instrText>
      </w:r>
      <w:r w:rsidRPr="001A39E1">
        <w:rPr>
          <w:rFonts w:ascii="Times New Roman" w:hAnsi="Times New Roman" w:cs="Times New Roman"/>
          <w:lang w:val="ro-RO"/>
          <w:rPrChange w:id="1298" w:author="stbrassai" w:date="2015-06-23T23:51:00Z">
            <w:rPr>
              <w:rFonts w:ascii="Times New Roman" w:hAnsi="Times New Roman" w:cs="Times New Roman"/>
            </w:rPr>
          </w:rPrChange>
        </w:rPr>
        <w:fldChar w:fldCharType="separate"/>
      </w:r>
      <w:r w:rsidR="00DB5C9B" w:rsidRPr="00E260A7">
        <w:rPr>
          <w:noProof/>
          <w:lang w:val="en-US"/>
        </w:rPr>
        <w:drawing>
          <wp:inline distT="0" distB="0" distL="0" distR="0" wp14:anchorId="59FBD851" wp14:editId="15AE9FBC">
            <wp:extent cx="190500" cy="1714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0500" cy="171450"/>
                    </a:xfrm>
                    <a:prstGeom prst="rect">
                      <a:avLst/>
                    </a:prstGeom>
                    <a:noFill/>
                    <a:ln>
                      <a:noFill/>
                    </a:ln>
                  </pic:spPr>
                </pic:pic>
              </a:graphicData>
            </a:graphic>
          </wp:inline>
        </w:drawing>
      </w:r>
      <w:r w:rsidRPr="001A39E1">
        <w:rPr>
          <w:rFonts w:ascii="Times New Roman" w:hAnsi="Times New Roman" w:cs="Times New Roman"/>
          <w:lang w:val="ro-RO"/>
          <w:rPrChange w:id="1299" w:author="stbrassai" w:date="2015-06-23T23:51:00Z">
            <w:rPr>
              <w:rFonts w:ascii="Times New Roman" w:hAnsi="Times New Roman" w:cs="Times New Roman"/>
            </w:rPr>
          </w:rPrChange>
        </w:rPr>
        <w:fldChar w:fldCharType="end"/>
      </w:r>
      <w:r w:rsidRPr="001A39E1">
        <w:rPr>
          <w:rFonts w:ascii="Times New Roman" w:hAnsi="Times New Roman" w:cs="Times New Roman"/>
          <w:lang w:val="ro-RO"/>
          <w:rPrChange w:id="1300" w:author="stbrassai" w:date="2015-06-23T23:51:00Z">
            <w:rPr>
              <w:rFonts w:ascii="Times New Roman" w:hAnsi="Times New Roman" w:cs="Times New Roman"/>
            </w:rPr>
          </w:rPrChange>
        </w:rPr>
        <w:t xml:space="preserve">-timp </w:t>
      </w:r>
      <w:ins w:id="1301" w:author="stbrassai" w:date="2015-06-24T01:03:00Z">
        <w:r w:rsidR="008047EB">
          <w:rPr>
            <w:rFonts w:ascii="Times New Roman" w:hAnsi="Times New Roman" w:cs="Times New Roman"/>
            <w:lang w:val="ro-RO"/>
          </w:rPr>
          <w:t xml:space="preserve">de </w:t>
        </w:r>
      </w:ins>
      <w:r w:rsidRPr="001A39E1">
        <w:rPr>
          <w:rFonts w:ascii="Times New Roman" w:hAnsi="Times New Roman" w:cs="Times New Roman"/>
          <w:lang w:val="ro-RO"/>
          <w:rPrChange w:id="1302" w:author="stbrassai" w:date="2015-06-23T23:51:00Z">
            <w:rPr>
              <w:rFonts w:ascii="Times New Roman" w:hAnsi="Times New Roman" w:cs="Times New Roman"/>
            </w:rPr>
          </w:rPrChange>
        </w:rPr>
        <w:t>integra</w:t>
      </w:r>
      <w:del w:id="1303" w:author="stbrassai" w:date="2015-06-24T01:03:00Z">
        <w:r w:rsidRPr="001A39E1" w:rsidDel="008047EB">
          <w:rPr>
            <w:rFonts w:ascii="Times New Roman" w:hAnsi="Times New Roman" w:cs="Times New Roman"/>
            <w:lang w:val="ro-RO"/>
            <w:rPrChange w:id="1304" w:author="stbrassai" w:date="2015-06-23T23:51:00Z">
              <w:rPr>
                <w:rFonts w:ascii="Times New Roman" w:hAnsi="Times New Roman" w:cs="Times New Roman"/>
              </w:rPr>
            </w:rPrChange>
          </w:rPr>
          <w:delText>t</w:delText>
        </w:r>
      </w:del>
      <w:ins w:id="1305" w:author="stbrassai" w:date="2015-06-24T01:04:00Z">
        <w:r w:rsidR="008047EB">
          <w:rPr>
            <w:rFonts w:ascii="Times New Roman" w:hAnsi="Times New Roman" w:cs="Times New Roman"/>
            <w:lang w:val="ro-RO"/>
          </w:rPr>
          <w:t>re</w:t>
        </w:r>
      </w:ins>
      <w:r w:rsidRPr="001A39E1">
        <w:rPr>
          <w:rFonts w:ascii="Times New Roman" w:hAnsi="Times New Roman" w:cs="Times New Roman"/>
          <w:lang w:val="ro-RO"/>
          <w:rPrChange w:id="1306" w:author="stbrassai" w:date="2015-06-23T23:51:00Z">
            <w:rPr>
              <w:rFonts w:ascii="Times New Roman" w:hAnsi="Times New Roman" w:cs="Times New Roman"/>
            </w:rPr>
          </w:rPrChange>
        </w:rPr>
        <w:t xml:space="preserve">, </w:t>
      </w:r>
      <w:r w:rsidRPr="001A39E1">
        <w:rPr>
          <w:rFonts w:ascii="Times New Roman" w:hAnsi="Times New Roman" w:cs="Times New Roman"/>
          <w:lang w:val="ro-RO"/>
          <w:rPrChange w:id="1307" w:author="stbrassai" w:date="2015-06-23T23:51:00Z">
            <w:rPr>
              <w:rFonts w:ascii="Times New Roman" w:hAnsi="Times New Roman" w:cs="Times New Roman"/>
            </w:rPr>
          </w:rPrChange>
        </w:rPr>
        <w:fldChar w:fldCharType="begin"/>
      </w:r>
      <w:r w:rsidRPr="001A39E1">
        <w:rPr>
          <w:rFonts w:ascii="Times New Roman" w:hAnsi="Times New Roman" w:cs="Times New Roman"/>
          <w:lang w:val="ro-RO"/>
          <w:rPrChange w:id="1308" w:author="stbrassai" w:date="2015-06-23T23:51:00Z">
            <w:rPr>
              <w:rFonts w:ascii="Times New Roman" w:hAnsi="Times New Roman" w:cs="Times New Roman"/>
            </w:rPr>
          </w:rPrChange>
        </w:rPr>
        <w:instrText xml:space="preserve"> QUOTE </w:instrText>
      </w:r>
      <w:r w:rsidRPr="00E260A7">
        <w:rPr>
          <w:noProof/>
          <w:lang w:val="en-US"/>
        </w:rPr>
        <w:drawing>
          <wp:inline distT="0" distB="0" distL="0" distR="0" wp14:anchorId="6A09AB0B" wp14:editId="6732B68D">
            <wp:extent cx="209550" cy="1714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9550" cy="171450"/>
                    </a:xfrm>
                    <a:prstGeom prst="rect">
                      <a:avLst/>
                    </a:prstGeom>
                    <a:noFill/>
                    <a:ln>
                      <a:noFill/>
                    </a:ln>
                  </pic:spPr>
                </pic:pic>
              </a:graphicData>
            </a:graphic>
          </wp:inline>
        </w:drawing>
      </w:r>
      <w:r w:rsidRPr="001A39E1">
        <w:rPr>
          <w:rFonts w:ascii="Times New Roman" w:hAnsi="Times New Roman" w:cs="Times New Roman"/>
          <w:lang w:val="ro-RO"/>
          <w:rPrChange w:id="1309" w:author="stbrassai" w:date="2015-06-23T23:51:00Z">
            <w:rPr>
              <w:rFonts w:ascii="Times New Roman" w:hAnsi="Times New Roman" w:cs="Times New Roman"/>
            </w:rPr>
          </w:rPrChange>
        </w:rPr>
        <w:instrText xml:space="preserve"> </w:instrText>
      </w:r>
      <w:r w:rsidRPr="001A39E1">
        <w:rPr>
          <w:rFonts w:ascii="Times New Roman" w:hAnsi="Times New Roman" w:cs="Times New Roman"/>
          <w:lang w:val="ro-RO"/>
          <w:rPrChange w:id="1310" w:author="stbrassai" w:date="2015-06-23T23:51:00Z">
            <w:rPr>
              <w:rFonts w:ascii="Times New Roman" w:hAnsi="Times New Roman" w:cs="Times New Roman"/>
            </w:rPr>
          </w:rPrChange>
        </w:rPr>
        <w:fldChar w:fldCharType="separate"/>
      </w:r>
      <w:r w:rsidR="00DB5C9B" w:rsidRPr="00E260A7">
        <w:rPr>
          <w:noProof/>
          <w:lang w:val="en-US"/>
        </w:rPr>
        <w:drawing>
          <wp:inline distT="0" distB="0" distL="0" distR="0" wp14:anchorId="6A09AB0B" wp14:editId="1F923576">
            <wp:extent cx="209550" cy="1714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9550" cy="171450"/>
                    </a:xfrm>
                    <a:prstGeom prst="rect">
                      <a:avLst/>
                    </a:prstGeom>
                    <a:noFill/>
                    <a:ln>
                      <a:noFill/>
                    </a:ln>
                  </pic:spPr>
                </pic:pic>
              </a:graphicData>
            </a:graphic>
          </wp:inline>
        </w:drawing>
      </w:r>
      <w:r w:rsidRPr="001A39E1">
        <w:rPr>
          <w:rFonts w:ascii="Times New Roman" w:hAnsi="Times New Roman" w:cs="Times New Roman"/>
          <w:lang w:val="ro-RO"/>
          <w:rPrChange w:id="1311" w:author="stbrassai" w:date="2015-06-23T23:51:00Z">
            <w:rPr>
              <w:rFonts w:ascii="Times New Roman" w:hAnsi="Times New Roman" w:cs="Times New Roman"/>
            </w:rPr>
          </w:rPrChange>
        </w:rPr>
        <w:fldChar w:fldCharType="end"/>
      </w:r>
      <w:r w:rsidRPr="001A39E1">
        <w:rPr>
          <w:rFonts w:ascii="Times New Roman" w:hAnsi="Times New Roman" w:cs="Times New Roman"/>
          <w:lang w:val="ro-RO"/>
          <w:rPrChange w:id="1312" w:author="stbrassai" w:date="2015-06-23T23:51:00Z">
            <w:rPr>
              <w:rFonts w:ascii="Times New Roman" w:hAnsi="Times New Roman" w:cs="Times New Roman"/>
            </w:rPr>
          </w:rPrChange>
        </w:rPr>
        <w:t xml:space="preserve"> perioad</w:t>
      </w:r>
      <w:del w:id="1313" w:author="stbrassai" w:date="2015-06-24T01:04:00Z">
        <w:r w:rsidRPr="001A39E1" w:rsidDel="008047EB">
          <w:rPr>
            <w:rFonts w:ascii="Times New Roman" w:hAnsi="Times New Roman" w:cs="Times New Roman"/>
            <w:lang w:val="ro-RO"/>
            <w:rPrChange w:id="1314" w:author="stbrassai" w:date="2015-06-23T23:51:00Z">
              <w:rPr>
                <w:rFonts w:ascii="Times New Roman" w:hAnsi="Times New Roman" w:cs="Times New Roman"/>
              </w:rPr>
            </w:rPrChange>
          </w:rPr>
          <w:delText>ă</w:delText>
        </w:r>
      </w:del>
      <w:ins w:id="1315" w:author="stbrassai" w:date="2015-06-24T01:04:00Z">
        <w:r w:rsidR="008047EB">
          <w:rPr>
            <w:rFonts w:ascii="Times New Roman" w:hAnsi="Times New Roman" w:cs="Times New Roman"/>
            <w:lang w:val="ro-RO"/>
          </w:rPr>
          <w:t>a</w:t>
        </w:r>
      </w:ins>
      <w:r w:rsidRPr="001A39E1">
        <w:rPr>
          <w:rFonts w:ascii="Times New Roman" w:hAnsi="Times New Roman" w:cs="Times New Roman"/>
          <w:lang w:val="ro-RO"/>
          <w:rPrChange w:id="1316" w:author="stbrassai" w:date="2015-06-23T23:51:00Z">
            <w:rPr>
              <w:rFonts w:ascii="Times New Roman" w:hAnsi="Times New Roman" w:cs="Times New Roman"/>
            </w:rPr>
          </w:rPrChange>
        </w:rPr>
        <w:t xml:space="preserve"> de eşantionare şi </w:t>
      </w:r>
      <w:r w:rsidRPr="001A39E1">
        <w:rPr>
          <w:rFonts w:ascii="Times New Roman" w:hAnsi="Times New Roman" w:cs="Times New Roman"/>
          <w:lang w:val="ro-RO"/>
          <w:rPrChange w:id="1317" w:author="stbrassai" w:date="2015-06-23T23:51:00Z">
            <w:rPr>
              <w:rFonts w:ascii="Times New Roman" w:hAnsi="Times New Roman" w:cs="Times New Roman"/>
            </w:rPr>
          </w:rPrChange>
        </w:rPr>
        <w:fldChar w:fldCharType="begin"/>
      </w:r>
      <w:r w:rsidRPr="001A39E1">
        <w:rPr>
          <w:rFonts w:ascii="Times New Roman" w:hAnsi="Times New Roman" w:cs="Times New Roman"/>
          <w:lang w:val="ro-RO"/>
          <w:rPrChange w:id="1318" w:author="stbrassai" w:date="2015-06-23T23:51:00Z">
            <w:rPr>
              <w:rFonts w:ascii="Times New Roman" w:hAnsi="Times New Roman" w:cs="Times New Roman"/>
            </w:rPr>
          </w:rPrChange>
        </w:rPr>
        <w:instrText xml:space="preserve"> QUOTE </w:instrText>
      </w:r>
      <w:r w:rsidRPr="00E260A7">
        <w:rPr>
          <w:noProof/>
          <w:lang w:val="en-US"/>
        </w:rPr>
        <w:drawing>
          <wp:inline distT="0" distB="0" distL="0" distR="0" wp14:anchorId="12A24C94" wp14:editId="4719BB78">
            <wp:extent cx="304800" cy="142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04800" cy="142875"/>
                    </a:xfrm>
                    <a:prstGeom prst="rect">
                      <a:avLst/>
                    </a:prstGeom>
                    <a:noFill/>
                    <a:ln>
                      <a:noFill/>
                    </a:ln>
                  </pic:spPr>
                </pic:pic>
              </a:graphicData>
            </a:graphic>
          </wp:inline>
        </w:drawing>
      </w:r>
      <w:r w:rsidRPr="001A39E1">
        <w:rPr>
          <w:rFonts w:ascii="Times New Roman" w:hAnsi="Times New Roman" w:cs="Times New Roman"/>
          <w:lang w:val="ro-RO"/>
          <w:rPrChange w:id="1319" w:author="stbrassai" w:date="2015-06-23T23:51:00Z">
            <w:rPr>
              <w:rFonts w:ascii="Times New Roman" w:hAnsi="Times New Roman" w:cs="Times New Roman"/>
            </w:rPr>
          </w:rPrChange>
        </w:rPr>
        <w:instrText xml:space="preserve"> </w:instrText>
      </w:r>
      <w:r w:rsidRPr="001A39E1">
        <w:rPr>
          <w:rFonts w:ascii="Times New Roman" w:hAnsi="Times New Roman" w:cs="Times New Roman"/>
          <w:lang w:val="ro-RO"/>
          <w:rPrChange w:id="1320" w:author="stbrassai" w:date="2015-06-23T23:51:00Z">
            <w:rPr>
              <w:rFonts w:ascii="Times New Roman" w:hAnsi="Times New Roman" w:cs="Times New Roman"/>
            </w:rPr>
          </w:rPrChange>
        </w:rPr>
        <w:fldChar w:fldCharType="separate"/>
      </w:r>
      <w:r w:rsidR="00DB5C9B" w:rsidRPr="00E260A7">
        <w:rPr>
          <w:noProof/>
          <w:lang w:val="en-US"/>
        </w:rPr>
        <w:drawing>
          <wp:inline distT="0" distB="0" distL="0" distR="0" wp14:anchorId="12A24C94" wp14:editId="4139CEFF">
            <wp:extent cx="304800" cy="14287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04800" cy="142875"/>
                    </a:xfrm>
                    <a:prstGeom prst="rect">
                      <a:avLst/>
                    </a:prstGeom>
                    <a:noFill/>
                    <a:ln>
                      <a:noFill/>
                    </a:ln>
                  </pic:spPr>
                </pic:pic>
              </a:graphicData>
            </a:graphic>
          </wp:inline>
        </w:drawing>
      </w:r>
      <w:r w:rsidRPr="001A39E1">
        <w:rPr>
          <w:rFonts w:ascii="Times New Roman" w:hAnsi="Times New Roman" w:cs="Times New Roman"/>
          <w:lang w:val="ro-RO"/>
          <w:rPrChange w:id="1321" w:author="stbrassai" w:date="2015-06-23T23:51:00Z">
            <w:rPr>
              <w:rFonts w:ascii="Times New Roman" w:hAnsi="Times New Roman" w:cs="Times New Roman"/>
            </w:rPr>
          </w:rPrChange>
        </w:rPr>
        <w:fldChar w:fldCharType="end"/>
      </w:r>
      <w:del w:id="1322" w:author="stbrassai" w:date="2015-06-24T01:08:00Z">
        <w:r w:rsidRPr="001A39E1" w:rsidDel="008047EB">
          <w:rPr>
            <w:rFonts w:ascii="Times New Roman" w:hAnsi="Times New Roman" w:cs="Times New Roman"/>
            <w:lang w:val="ro-RO"/>
            <w:rPrChange w:id="1323" w:author="stbrassai" w:date="2015-06-23T23:51:00Z">
              <w:rPr>
                <w:rFonts w:ascii="Times New Roman" w:hAnsi="Times New Roman" w:cs="Times New Roman"/>
              </w:rPr>
            </w:rPrChange>
          </w:rPr>
          <w:delText>întărire proporţională</w:delText>
        </w:r>
      </w:del>
      <w:ins w:id="1324" w:author="stbrassai" w:date="2015-06-24T01:08:00Z">
        <w:r w:rsidR="008047EB">
          <w:rPr>
            <w:rFonts w:ascii="Times New Roman" w:hAnsi="Times New Roman" w:cs="Times New Roman"/>
            <w:lang w:val="ro-RO"/>
          </w:rPr>
          <w:t>constanta de proporționalitate</w:t>
        </w:r>
      </w:ins>
      <w:r w:rsidRPr="001A39E1">
        <w:rPr>
          <w:rFonts w:ascii="Times New Roman" w:hAnsi="Times New Roman" w:cs="Times New Roman"/>
          <w:lang w:val="ro-RO"/>
          <w:rPrChange w:id="1325" w:author="stbrassai" w:date="2015-06-23T23:51:00Z">
            <w:rPr>
              <w:rFonts w:ascii="Times New Roman" w:hAnsi="Times New Roman" w:cs="Times New Roman"/>
            </w:rPr>
          </w:rPrChange>
        </w:rPr>
        <w:t xml:space="preserve">. </w:t>
      </w:r>
    </w:p>
    <w:p w14:paraId="23CD331A" w14:textId="70350DAA" w:rsidR="00436075" w:rsidRPr="001A39E1" w:rsidRDefault="00436075" w:rsidP="00436075">
      <w:pPr>
        <w:spacing w:line="360" w:lineRule="auto"/>
        <w:rPr>
          <w:rFonts w:ascii="Times New Roman" w:hAnsi="Times New Roman" w:cs="Times New Roman"/>
          <w:lang w:val="ro-RO"/>
          <w:rPrChange w:id="1326" w:author="stbrassai" w:date="2015-06-23T23:51:00Z">
            <w:rPr>
              <w:rFonts w:ascii="Times New Roman" w:hAnsi="Times New Roman" w:cs="Times New Roman"/>
            </w:rPr>
          </w:rPrChange>
        </w:rPr>
      </w:pPr>
      <w:del w:id="1327" w:author="stbrassai" w:date="2015-06-24T01:09:00Z">
        <w:r w:rsidRPr="001A39E1" w:rsidDel="008047EB">
          <w:rPr>
            <w:rFonts w:ascii="Times New Roman" w:hAnsi="Times New Roman" w:cs="Times New Roman"/>
            <w:lang w:val="ro-RO"/>
            <w:rPrChange w:id="1328" w:author="stbrassai" w:date="2015-06-23T23:51:00Z">
              <w:rPr>
                <w:rFonts w:ascii="Times New Roman" w:hAnsi="Times New Roman" w:cs="Times New Roman"/>
              </w:rPr>
            </w:rPrChange>
          </w:rPr>
          <w:delText>Automata</w:delText>
        </w:r>
      </w:del>
      <w:ins w:id="1329" w:author="stbrassai" w:date="2015-06-24T01:09:00Z">
        <w:r w:rsidR="00904C9D">
          <w:rPr>
            <w:rFonts w:ascii="Times New Roman" w:hAnsi="Times New Roman" w:cs="Times New Roman"/>
            <w:lang w:val="ro-RO"/>
          </w:rPr>
          <w:t xml:space="preserve">Automata cu stări finite </w:t>
        </w:r>
      </w:ins>
      <w:del w:id="1330" w:author="stbrassai" w:date="2015-06-24T01:09:00Z">
        <w:r w:rsidRPr="001A39E1" w:rsidDel="00904C9D">
          <w:rPr>
            <w:rFonts w:ascii="Times New Roman" w:hAnsi="Times New Roman" w:cs="Times New Roman"/>
            <w:lang w:val="ro-RO"/>
            <w:rPrChange w:id="1331" w:author="stbrassai" w:date="2015-06-23T23:51:00Z">
              <w:rPr>
                <w:rFonts w:ascii="Times New Roman" w:hAnsi="Times New Roman" w:cs="Times New Roman"/>
              </w:rPr>
            </w:rPrChange>
          </w:rPr>
          <w:delText xml:space="preserve"> </w:delText>
        </w:r>
      </w:del>
      <w:ins w:id="1332" w:author="stbrassai" w:date="2015-06-24T01:10:00Z">
        <w:r w:rsidR="00904C9D">
          <w:rPr>
            <w:rFonts w:ascii="Times New Roman" w:hAnsi="Times New Roman" w:cs="Times New Roman"/>
            <w:lang w:val="ro-RO"/>
          </w:rPr>
          <w:t xml:space="preserve">implementată </w:t>
        </w:r>
      </w:ins>
      <w:r w:rsidRPr="001A39E1">
        <w:rPr>
          <w:rFonts w:ascii="Times New Roman" w:hAnsi="Times New Roman" w:cs="Times New Roman"/>
          <w:lang w:val="ro-RO"/>
          <w:rPrChange w:id="1333" w:author="stbrassai" w:date="2015-06-23T23:51:00Z">
            <w:rPr>
              <w:rFonts w:ascii="Times New Roman" w:hAnsi="Times New Roman" w:cs="Times New Roman"/>
            </w:rPr>
          </w:rPrChange>
        </w:rPr>
        <w:t xml:space="preserve">are 5 stări. La fiecare eşantion, </w:t>
      </w:r>
      <w:del w:id="1334" w:author="stbrassai" w:date="2015-06-24T01:10:00Z">
        <w:r w:rsidRPr="001A39E1" w:rsidDel="00904C9D">
          <w:rPr>
            <w:rFonts w:ascii="Times New Roman" w:hAnsi="Times New Roman" w:cs="Times New Roman"/>
            <w:lang w:val="ro-RO"/>
            <w:rPrChange w:id="1335" w:author="stbrassai" w:date="2015-06-23T23:51:00Z">
              <w:rPr>
                <w:rFonts w:ascii="Times New Roman" w:hAnsi="Times New Roman" w:cs="Times New Roman"/>
              </w:rPr>
            </w:rPrChange>
          </w:rPr>
          <w:delText>automata</w:delText>
        </w:r>
      </w:del>
      <w:ins w:id="1336" w:author="stbrassai" w:date="2015-06-24T01:10:00Z">
        <w:r w:rsidR="00904C9D">
          <w:rPr>
            <w:rFonts w:ascii="Times New Roman" w:hAnsi="Times New Roman" w:cs="Times New Roman"/>
            <w:lang w:val="ro-RO"/>
          </w:rPr>
          <w:t>ASF</w:t>
        </w:r>
      </w:ins>
      <w:ins w:id="1337" w:author="stbrassai" w:date="2015-06-24T01:11:00Z">
        <w:r w:rsidR="00904C9D">
          <w:rPr>
            <w:rFonts w:ascii="Times New Roman" w:hAnsi="Times New Roman" w:cs="Times New Roman"/>
            <w:lang w:val="ro-RO"/>
          </w:rPr>
          <w:t xml:space="preserve"> trece pas cu pas</w:t>
        </w:r>
      </w:ins>
      <w:del w:id="1338" w:author="stbrassai" w:date="2015-06-24T01:11:00Z">
        <w:r w:rsidRPr="001A39E1" w:rsidDel="00904C9D">
          <w:rPr>
            <w:rFonts w:ascii="Times New Roman" w:hAnsi="Times New Roman" w:cs="Times New Roman"/>
            <w:lang w:val="ro-RO"/>
            <w:rPrChange w:id="1339" w:author="stbrassai" w:date="2015-06-23T23:51:00Z">
              <w:rPr>
                <w:rFonts w:ascii="Times New Roman" w:hAnsi="Times New Roman" w:cs="Times New Roman"/>
              </w:rPr>
            </w:rPrChange>
          </w:rPr>
          <w:delText xml:space="preserve"> rulează</w:delText>
        </w:r>
      </w:del>
      <w:r w:rsidRPr="001A39E1">
        <w:rPr>
          <w:rFonts w:ascii="Times New Roman" w:hAnsi="Times New Roman" w:cs="Times New Roman"/>
          <w:lang w:val="ro-RO"/>
          <w:rPrChange w:id="1340" w:author="stbrassai" w:date="2015-06-23T23:51:00Z">
            <w:rPr>
              <w:rFonts w:ascii="Times New Roman" w:hAnsi="Times New Roman" w:cs="Times New Roman"/>
            </w:rPr>
          </w:rPrChange>
        </w:rPr>
        <w:t xml:space="preserve"> pe</w:t>
      </w:r>
      <w:ins w:id="1341" w:author="stbrassai" w:date="2015-06-24T01:11:00Z">
        <w:r w:rsidR="00904C9D">
          <w:rPr>
            <w:rFonts w:ascii="Times New Roman" w:hAnsi="Times New Roman" w:cs="Times New Roman"/>
            <w:lang w:val="ro-RO"/>
          </w:rPr>
          <w:t>ste</w:t>
        </w:r>
      </w:ins>
      <w:r w:rsidRPr="001A39E1">
        <w:rPr>
          <w:rFonts w:ascii="Times New Roman" w:hAnsi="Times New Roman" w:cs="Times New Roman"/>
          <w:lang w:val="ro-RO"/>
          <w:rPrChange w:id="1342" w:author="stbrassai" w:date="2015-06-23T23:51:00Z">
            <w:rPr>
              <w:rFonts w:ascii="Times New Roman" w:hAnsi="Times New Roman" w:cs="Times New Roman"/>
            </w:rPr>
          </w:rPrChange>
        </w:rPr>
        <w:t xml:space="preserve"> stări şi revine la starea de </w:t>
      </w:r>
      <w:del w:id="1343" w:author="stbrassai" w:date="2015-06-24T01:11:00Z">
        <w:r w:rsidRPr="001A39E1" w:rsidDel="00904C9D">
          <w:rPr>
            <w:rFonts w:ascii="Times New Roman" w:hAnsi="Times New Roman" w:cs="Times New Roman"/>
            <w:lang w:val="ro-RO"/>
            <w:rPrChange w:id="1344" w:author="stbrassai" w:date="2015-06-23T23:51:00Z">
              <w:rPr>
                <w:rFonts w:ascii="Times New Roman" w:hAnsi="Times New Roman" w:cs="Times New Roman"/>
              </w:rPr>
            </w:rPrChange>
          </w:rPr>
          <w:delText>pornire</w:delText>
        </w:r>
      </w:del>
      <w:ins w:id="1345" w:author="stbrassai" w:date="2015-06-24T01:11:00Z">
        <w:r w:rsidR="00904C9D">
          <w:rPr>
            <w:rFonts w:ascii="Times New Roman" w:hAnsi="Times New Roman" w:cs="Times New Roman"/>
            <w:lang w:val="ro-RO"/>
          </w:rPr>
          <w:t>inițială</w:t>
        </w:r>
      </w:ins>
      <w:r w:rsidRPr="001A39E1">
        <w:rPr>
          <w:rFonts w:ascii="Times New Roman" w:hAnsi="Times New Roman" w:cs="Times New Roman"/>
          <w:lang w:val="ro-RO"/>
          <w:rPrChange w:id="1346" w:author="stbrassai" w:date="2015-06-23T23:51:00Z">
            <w:rPr>
              <w:rFonts w:ascii="Times New Roman" w:hAnsi="Times New Roman" w:cs="Times New Roman"/>
            </w:rPr>
          </w:rPrChange>
        </w:rPr>
        <w:t xml:space="preserve">. Operaţiile </w:t>
      </w:r>
      <w:ins w:id="1347" w:author="stbrassai" w:date="2015-06-24T01:12:00Z">
        <w:r w:rsidR="00904C9D">
          <w:rPr>
            <w:rFonts w:ascii="Times New Roman" w:hAnsi="Times New Roman" w:cs="Times New Roman"/>
            <w:lang w:val="ro-RO"/>
          </w:rPr>
          <w:t xml:space="preserve">în fiecare stare sunt efectuate </w:t>
        </w:r>
        <w:r w:rsidR="00904C9D" w:rsidRPr="008F566C">
          <w:rPr>
            <w:rFonts w:ascii="Times New Roman" w:hAnsi="Times New Roman" w:cs="Times New Roman"/>
            <w:lang w:val="ro-RO"/>
          </w:rPr>
          <w:t>pe frecvenţa semalului de ceas</w:t>
        </w:r>
        <w:r w:rsidR="00904C9D" w:rsidRPr="00904C9D">
          <w:rPr>
            <w:rFonts w:ascii="Times New Roman" w:hAnsi="Times New Roman" w:cs="Times New Roman"/>
            <w:lang w:val="ro-RO"/>
          </w:rPr>
          <w:t xml:space="preserve"> </w:t>
        </w:r>
        <w:r w:rsidR="00904C9D">
          <w:rPr>
            <w:rFonts w:ascii="Times New Roman" w:hAnsi="Times New Roman" w:cs="Times New Roman"/>
            <w:lang w:val="ro-RO"/>
          </w:rPr>
          <w:t>a sistemului de dezvoltare FPGA</w:t>
        </w:r>
      </w:ins>
      <w:del w:id="1348" w:author="stbrassai" w:date="2015-06-24T01:13:00Z">
        <w:r w:rsidRPr="001A39E1" w:rsidDel="00904C9D">
          <w:rPr>
            <w:rFonts w:ascii="Times New Roman" w:hAnsi="Times New Roman" w:cs="Times New Roman"/>
            <w:lang w:val="ro-RO"/>
            <w:rPrChange w:id="1349" w:author="stbrassai" w:date="2015-06-23T23:51:00Z">
              <w:rPr>
                <w:rFonts w:ascii="Times New Roman" w:hAnsi="Times New Roman" w:cs="Times New Roman"/>
              </w:rPr>
            </w:rPrChange>
          </w:rPr>
          <w:delText>efectuate pe stări sunt executate pe placă dezvoltătoare FPGA</w:delText>
        </w:r>
      </w:del>
      <w:del w:id="1350" w:author="stbrassai" w:date="2015-06-24T01:12:00Z">
        <w:r w:rsidRPr="001A39E1" w:rsidDel="00904C9D">
          <w:rPr>
            <w:rFonts w:ascii="Times New Roman" w:hAnsi="Times New Roman" w:cs="Times New Roman"/>
            <w:lang w:val="ro-RO"/>
            <w:rPrChange w:id="1351" w:author="stbrassai" w:date="2015-06-23T23:51:00Z">
              <w:rPr>
                <w:rFonts w:ascii="Times New Roman" w:hAnsi="Times New Roman" w:cs="Times New Roman"/>
              </w:rPr>
            </w:rPrChange>
          </w:rPr>
          <w:delText xml:space="preserve"> pe frecvenţa semalului de ceas</w:delText>
        </w:r>
      </w:del>
      <w:r w:rsidRPr="001A39E1">
        <w:rPr>
          <w:rFonts w:ascii="Times New Roman" w:hAnsi="Times New Roman" w:cs="Times New Roman"/>
          <w:lang w:val="ro-RO"/>
          <w:rPrChange w:id="1352" w:author="stbrassai" w:date="2015-06-23T23:51:00Z">
            <w:rPr>
              <w:rFonts w:ascii="Times New Roman" w:hAnsi="Times New Roman" w:cs="Times New Roman"/>
            </w:rPr>
          </w:rPrChange>
        </w:rPr>
        <w:t>.</w:t>
      </w:r>
      <w:ins w:id="1353" w:author="stbrassai" w:date="2015-06-24T01:14:00Z">
        <w:r w:rsidR="00904C9D">
          <w:rPr>
            <w:rFonts w:ascii="Times New Roman" w:hAnsi="Times New Roman" w:cs="Times New Roman"/>
            <w:lang w:val="ro-RO"/>
          </w:rPr>
          <w:t xml:space="preserve"> </w:t>
        </w:r>
      </w:ins>
      <w:del w:id="1354" w:author="stbrassai" w:date="2015-06-24T01:14:00Z">
        <w:r w:rsidRPr="001A39E1" w:rsidDel="00904C9D">
          <w:rPr>
            <w:rFonts w:ascii="Times New Roman" w:hAnsi="Times New Roman" w:cs="Times New Roman"/>
            <w:lang w:val="ro-RO"/>
            <w:rPrChange w:id="1355" w:author="stbrassai" w:date="2015-06-23T23:51:00Z">
              <w:rPr>
                <w:rFonts w:ascii="Times New Roman" w:hAnsi="Times New Roman" w:cs="Times New Roman"/>
              </w:rPr>
            </w:rPrChange>
          </w:rPr>
          <w:delText xml:space="preserve"> Automata</w:delText>
        </w:r>
      </w:del>
      <w:ins w:id="1356" w:author="stbrassai" w:date="2015-06-24T01:14:00Z">
        <w:r w:rsidR="00904C9D">
          <w:rPr>
            <w:rFonts w:ascii="Times New Roman" w:hAnsi="Times New Roman" w:cs="Times New Roman"/>
            <w:lang w:val="ro-RO"/>
          </w:rPr>
          <w:t xml:space="preserve">ASF-ul </w:t>
        </w:r>
      </w:ins>
      <w:del w:id="1357" w:author="stbrassai" w:date="2015-06-24T01:14:00Z">
        <w:r w:rsidRPr="001A39E1" w:rsidDel="00904C9D">
          <w:rPr>
            <w:rFonts w:ascii="Times New Roman" w:hAnsi="Times New Roman" w:cs="Times New Roman"/>
            <w:lang w:val="ro-RO"/>
            <w:rPrChange w:id="1358" w:author="stbrassai" w:date="2015-06-23T23:51:00Z">
              <w:rPr>
                <w:rFonts w:ascii="Times New Roman" w:hAnsi="Times New Roman" w:cs="Times New Roman"/>
              </w:rPr>
            </w:rPrChange>
          </w:rPr>
          <w:delText xml:space="preserve"> </w:delText>
        </w:r>
      </w:del>
      <w:r w:rsidRPr="001A39E1">
        <w:rPr>
          <w:rFonts w:ascii="Times New Roman" w:hAnsi="Times New Roman" w:cs="Times New Roman"/>
          <w:lang w:val="ro-RO"/>
          <w:rPrChange w:id="1359" w:author="stbrassai" w:date="2015-06-23T23:51:00Z">
            <w:rPr>
              <w:rFonts w:ascii="Times New Roman" w:hAnsi="Times New Roman" w:cs="Times New Roman"/>
            </w:rPr>
          </w:rPrChange>
        </w:rPr>
        <w:t xml:space="preserve">trece de la o stare la alta </w:t>
      </w:r>
      <w:del w:id="1360" w:author="stbrassai" w:date="2015-06-24T01:14:00Z">
        <w:r w:rsidRPr="001A39E1" w:rsidDel="00904C9D">
          <w:rPr>
            <w:rFonts w:ascii="Times New Roman" w:hAnsi="Times New Roman" w:cs="Times New Roman"/>
            <w:lang w:val="ro-RO"/>
            <w:rPrChange w:id="1361" w:author="stbrassai" w:date="2015-06-23T23:51:00Z">
              <w:rPr>
                <w:rFonts w:ascii="Times New Roman" w:hAnsi="Times New Roman" w:cs="Times New Roman"/>
              </w:rPr>
            </w:rPrChange>
          </w:rPr>
          <w:delText>peste</w:delText>
        </w:r>
      </w:del>
      <w:ins w:id="1362" w:author="stbrassai" w:date="2015-06-24T01:14:00Z">
        <w:r w:rsidR="00904C9D">
          <w:rPr>
            <w:rFonts w:ascii="Times New Roman" w:hAnsi="Times New Roman" w:cs="Times New Roman"/>
            <w:lang w:val="ro-RO"/>
          </w:rPr>
          <w:t>într-un</w:t>
        </w:r>
      </w:ins>
      <w:r w:rsidRPr="001A39E1">
        <w:rPr>
          <w:rFonts w:ascii="Times New Roman" w:hAnsi="Times New Roman" w:cs="Times New Roman"/>
          <w:lang w:val="ro-RO"/>
          <w:rPrChange w:id="1363" w:author="stbrassai" w:date="2015-06-23T23:51:00Z">
            <w:rPr>
              <w:rFonts w:ascii="Times New Roman" w:hAnsi="Times New Roman" w:cs="Times New Roman"/>
            </w:rPr>
          </w:rPrChange>
        </w:rPr>
        <w:t xml:space="preserve"> </w:t>
      </w:r>
      <w:del w:id="1364" w:author="stbrassai" w:date="2015-06-24T01:14:00Z">
        <w:r w:rsidRPr="001A39E1" w:rsidDel="00904C9D">
          <w:rPr>
            <w:rFonts w:ascii="Times New Roman" w:hAnsi="Times New Roman" w:cs="Times New Roman"/>
            <w:lang w:val="ro-RO"/>
            <w:rPrChange w:id="1365" w:author="stbrassai" w:date="2015-06-23T23:51:00Z">
              <w:rPr>
                <w:rFonts w:ascii="Times New Roman" w:hAnsi="Times New Roman" w:cs="Times New Roman"/>
              </w:rPr>
            </w:rPrChange>
          </w:rPr>
          <w:delText xml:space="preserve">un </w:delText>
        </w:r>
      </w:del>
      <w:r w:rsidRPr="001A39E1">
        <w:rPr>
          <w:rFonts w:ascii="Times New Roman" w:hAnsi="Times New Roman" w:cs="Times New Roman"/>
          <w:lang w:val="ro-RO"/>
          <w:rPrChange w:id="1366" w:author="stbrassai" w:date="2015-06-23T23:51:00Z">
            <w:rPr>
              <w:rFonts w:ascii="Times New Roman" w:hAnsi="Times New Roman" w:cs="Times New Roman"/>
            </w:rPr>
          </w:rPrChange>
        </w:rPr>
        <w:t>semnal de ceas.</w:t>
      </w:r>
    </w:p>
    <w:p w14:paraId="113B6686" w14:textId="77777777" w:rsidR="00436075" w:rsidRPr="001A39E1" w:rsidRDefault="00436075" w:rsidP="0048426F">
      <w:pPr>
        <w:spacing w:line="360" w:lineRule="auto"/>
        <w:jc w:val="left"/>
        <w:rPr>
          <w:rFonts w:ascii="Times New Roman" w:hAnsi="Times New Roman" w:cs="Times New Roman"/>
          <w:b/>
          <w:sz w:val="32"/>
          <w:szCs w:val="32"/>
          <w:lang w:val="ro-RO"/>
          <w:rPrChange w:id="1367" w:author="stbrassai" w:date="2015-06-23T23:51:00Z">
            <w:rPr>
              <w:rFonts w:ascii="Times New Roman" w:hAnsi="Times New Roman" w:cs="Times New Roman"/>
              <w:b/>
              <w:sz w:val="32"/>
              <w:szCs w:val="32"/>
            </w:rPr>
          </w:rPrChange>
        </w:rPr>
      </w:pPr>
    </w:p>
    <w:p w14:paraId="6F4C8713" w14:textId="628BE0E8" w:rsidR="00EF688B" w:rsidRPr="001A39E1" w:rsidRDefault="00436075" w:rsidP="0048426F">
      <w:pPr>
        <w:jc w:val="left"/>
        <w:rPr>
          <w:rFonts w:ascii="Times New Roman" w:hAnsi="Times New Roman" w:cs="Times New Roman"/>
          <w:sz w:val="32"/>
          <w:szCs w:val="32"/>
          <w:lang w:val="ro-RO"/>
          <w:rPrChange w:id="1368" w:author="stbrassai" w:date="2015-06-23T23:51:00Z">
            <w:rPr>
              <w:rFonts w:ascii="Times New Roman" w:hAnsi="Times New Roman" w:cs="Times New Roman"/>
              <w:sz w:val="32"/>
              <w:szCs w:val="32"/>
            </w:rPr>
          </w:rPrChange>
        </w:rPr>
      </w:pPr>
      <w:r w:rsidRPr="001A39E1">
        <w:rPr>
          <w:rFonts w:ascii="Times New Roman" w:hAnsi="Times New Roman" w:cs="Times New Roman"/>
          <w:b/>
          <w:sz w:val="32"/>
          <w:szCs w:val="32"/>
          <w:lang w:val="ro-RO"/>
          <w:rPrChange w:id="1369" w:author="stbrassai" w:date="2015-06-23T23:51:00Z">
            <w:rPr>
              <w:rFonts w:ascii="Times New Roman" w:hAnsi="Times New Roman" w:cs="Times New Roman"/>
              <w:b/>
              <w:sz w:val="32"/>
              <w:szCs w:val="32"/>
            </w:rPr>
          </w:rPrChange>
        </w:rPr>
        <w:t>REALIZARE ÎN SYSTEM GENERATOR</w:t>
      </w:r>
    </w:p>
    <w:p w14:paraId="7F045CA7" w14:textId="2A4B9934" w:rsidR="00436075" w:rsidRPr="001A39E1" w:rsidRDefault="00436075" w:rsidP="00436075">
      <w:pPr>
        <w:spacing w:line="360" w:lineRule="auto"/>
        <w:ind w:firstLine="432"/>
        <w:rPr>
          <w:rFonts w:ascii="Times New Roman" w:hAnsi="Times New Roman" w:cs="Times New Roman"/>
          <w:lang w:val="ro-RO"/>
          <w:rPrChange w:id="1370" w:author="stbrassai" w:date="2015-06-23T23:51:00Z">
            <w:rPr>
              <w:rFonts w:ascii="Times New Roman" w:hAnsi="Times New Roman" w:cs="Times New Roman"/>
            </w:rPr>
          </w:rPrChange>
        </w:rPr>
      </w:pPr>
      <w:r w:rsidRPr="009B3B50">
        <w:rPr>
          <w:rFonts w:ascii="Times New Roman" w:hAnsi="Times New Roman" w:cs="Times New Roman"/>
          <w:highlight w:val="yellow"/>
          <w:lang w:val="ro-RO"/>
          <w:rPrChange w:id="1371" w:author="stbrassai" w:date="2015-06-24T01:16:00Z">
            <w:rPr>
              <w:rFonts w:ascii="Times New Roman" w:hAnsi="Times New Roman" w:cs="Times New Roman"/>
            </w:rPr>
          </w:rPrChange>
        </w:rPr>
        <w:t>La alegerea reţelei de date aplicăm un numărător de 2 bi</w:t>
      </w:r>
      <w:del w:id="1372" w:author="stbrassai" w:date="2015-06-24T07:16:00Z">
        <w:r w:rsidRPr="009B3B50" w:rsidDel="00177F29">
          <w:rPr>
            <w:rFonts w:ascii="Times New Roman" w:hAnsi="Times New Roman" w:cs="Times New Roman"/>
            <w:highlight w:val="yellow"/>
            <w:lang w:val="ro-RO"/>
            <w:rPrChange w:id="1373" w:author="stbrassai" w:date="2015-06-24T01:16:00Z">
              <w:rPr>
                <w:rFonts w:ascii="Times New Roman" w:hAnsi="Times New Roman" w:cs="Times New Roman"/>
              </w:rPr>
            </w:rPrChange>
          </w:rPr>
          <w:delText>t</w:delText>
        </w:r>
      </w:del>
      <w:ins w:id="1374" w:author="stbrassai" w:date="2015-06-24T07:16:00Z">
        <w:r w:rsidR="00177F29">
          <w:rPr>
            <w:rFonts w:ascii="Times New Roman" w:hAnsi="Times New Roman" w:cs="Times New Roman"/>
            <w:highlight w:val="yellow"/>
            <w:lang w:val="ro-RO"/>
          </w:rPr>
          <w:t>ți</w:t>
        </w:r>
      </w:ins>
      <w:r w:rsidRPr="009B3B50">
        <w:rPr>
          <w:rFonts w:ascii="Times New Roman" w:hAnsi="Times New Roman" w:cs="Times New Roman"/>
          <w:highlight w:val="yellow"/>
          <w:lang w:val="ro-RO"/>
          <w:rPrChange w:id="1375" w:author="stbrassai" w:date="2015-06-24T01:16:00Z">
            <w:rPr>
              <w:rFonts w:ascii="Times New Roman" w:hAnsi="Times New Roman" w:cs="Times New Roman"/>
            </w:rPr>
          </w:rPrChange>
        </w:rPr>
        <w:t xml:space="preserve"> (ADAT UT) care</w:t>
      </w:r>
      <w:ins w:id="1376" w:author="stbrassai" w:date="2015-06-24T07:16:00Z">
        <w:r w:rsidR="00177F29">
          <w:rPr>
            <w:rFonts w:ascii="Times New Roman" w:hAnsi="Times New Roman" w:cs="Times New Roman"/>
            <w:highlight w:val="yellow"/>
            <w:lang w:val="ro-RO"/>
          </w:rPr>
          <w:t xml:space="preserve"> </w:t>
        </w:r>
      </w:ins>
      <w:del w:id="1377" w:author="stbrassai" w:date="2015-06-24T07:16:00Z">
        <w:r w:rsidRPr="009B3B50" w:rsidDel="00177F29">
          <w:rPr>
            <w:rFonts w:ascii="Times New Roman" w:hAnsi="Times New Roman" w:cs="Times New Roman"/>
            <w:highlight w:val="yellow"/>
            <w:lang w:val="ro-RO"/>
            <w:rPrChange w:id="1378" w:author="stbrassai" w:date="2015-06-24T01:16:00Z">
              <w:rPr>
                <w:rFonts w:ascii="Times New Roman" w:hAnsi="Times New Roman" w:cs="Times New Roman"/>
              </w:rPr>
            </w:rPrChange>
          </w:rPr>
          <w:delText xml:space="preserve">, </w:delText>
        </w:r>
      </w:del>
      <w:r w:rsidRPr="009B3B50">
        <w:rPr>
          <w:rFonts w:ascii="Times New Roman" w:hAnsi="Times New Roman" w:cs="Times New Roman"/>
          <w:highlight w:val="yellow"/>
          <w:lang w:val="ro-RO"/>
          <w:rPrChange w:id="1379" w:author="stbrassai" w:date="2015-06-24T01:16:00Z">
            <w:rPr>
              <w:rFonts w:ascii="Times New Roman" w:hAnsi="Times New Roman" w:cs="Times New Roman"/>
            </w:rPr>
          </w:rPrChange>
        </w:rPr>
        <w:t>calculează conform semnalul</w:t>
      </w:r>
      <w:ins w:id="1380" w:author="stbrassai" w:date="2015-06-24T07:16:00Z">
        <w:r w:rsidR="00177F29">
          <w:rPr>
            <w:rFonts w:ascii="Times New Roman" w:hAnsi="Times New Roman" w:cs="Times New Roman"/>
            <w:highlight w:val="yellow"/>
            <w:lang w:val="ro-RO"/>
          </w:rPr>
          <w:t>ului</w:t>
        </w:r>
      </w:ins>
      <w:r w:rsidRPr="009B3B50">
        <w:rPr>
          <w:rFonts w:ascii="Times New Roman" w:hAnsi="Times New Roman" w:cs="Times New Roman"/>
          <w:highlight w:val="yellow"/>
          <w:lang w:val="ro-RO"/>
          <w:rPrChange w:id="1381" w:author="stbrassai" w:date="2015-06-24T01:16:00Z">
            <w:rPr>
              <w:rFonts w:ascii="Times New Roman" w:hAnsi="Times New Roman" w:cs="Times New Roman"/>
            </w:rPr>
          </w:rPrChange>
        </w:rPr>
        <w:t xml:space="preserve"> ceasului</w:t>
      </w:r>
      <w:del w:id="1382" w:author="stbrassai" w:date="2015-06-24T07:16:00Z">
        <w:r w:rsidRPr="009B3B50" w:rsidDel="00177F29">
          <w:rPr>
            <w:rFonts w:ascii="Times New Roman" w:hAnsi="Times New Roman" w:cs="Times New Roman"/>
            <w:highlight w:val="yellow"/>
            <w:lang w:val="ro-RO"/>
            <w:rPrChange w:id="1383" w:author="stbrassai" w:date="2015-06-24T01:16:00Z">
              <w:rPr>
                <w:rFonts w:ascii="Times New Roman" w:hAnsi="Times New Roman" w:cs="Times New Roman"/>
              </w:rPr>
            </w:rPrChange>
          </w:rPr>
          <w:delText>,</w:delText>
        </w:r>
      </w:del>
      <w:r w:rsidRPr="009B3B50">
        <w:rPr>
          <w:rFonts w:ascii="Times New Roman" w:hAnsi="Times New Roman" w:cs="Times New Roman"/>
          <w:highlight w:val="yellow"/>
          <w:lang w:val="ro-RO"/>
          <w:rPrChange w:id="1384" w:author="stbrassai" w:date="2015-06-24T01:16:00Z">
            <w:rPr>
              <w:rFonts w:ascii="Times New Roman" w:hAnsi="Times New Roman" w:cs="Times New Roman"/>
            </w:rPr>
          </w:rPrChange>
        </w:rPr>
        <w:t xml:space="preserve"> dacă la intrarea enable vom găsi valoarea logică 1. La 2 bi</w:t>
      </w:r>
      <w:ins w:id="1385" w:author="stbrassai" w:date="2015-06-24T07:16:00Z">
        <w:r w:rsidR="00177F29">
          <w:rPr>
            <w:rFonts w:ascii="Times New Roman" w:hAnsi="Times New Roman" w:cs="Times New Roman"/>
            <w:highlight w:val="yellow"/>
            <w:lang w:val="ro-RO"/>
          </w:rPr>
          <w:t>ți</w:t>
        </w:r>
      </w:ins>
      <w:del w:id="1386" w:author="stbrassai" w:date="2015-06-24T07:16:00Z">
        <w:r w:rsidRPr="009B3B50" w:rsidDel="00177F29">
          <w:rPr>
            <w:rFonts w:ascii="Times New Roman" w:hAnsi="Times New Roman" w:cs="Times New Roman"/>
            <w:highlight w:val="yellow"/>
            <w:lang w:val="ro-RO"/>
            <w:rPrChange w:id="1387" w:author="stbrassai" w:date="2015-06-24T01:16:00Z">
              <w:rPr>
                <w:rFonts w:ascii="Times New Roman" w:hAnsi="Times New Roman" w:cs="Times New Roman"/>
              </w:rPr>
            </w:rPrChange>
          </w:rPr>
          <w:delText>t</w:delText>
        </w:r>
      </w:del>
      <w:r w:rsidRPr="009B3B50">
        <w:rPr>
          <w:rFonts w:ascii="Times New Roman" w:hAnsi="Times New Roman" w:cs="Times New Roman"/>
          <w:highlight w:val="yellow"/>
          <w:lang w:val="ro-RO"/>
          <w:rPrChange w:id="1388" w:author="stbrassai" w:date="2015-06-24T01:16:00Z">
            <w:rPr>
              <w:rFonts w:ascii="Times New Roman" w:hAnsi="Times New Roman" w:cs="Times New Roman"/>
            </w:rPr>
          </w:rPrChange>
        </w:rPr>
        <w:t xml:space="preserve"> numărătorul poate să aibă maxim 4 valori şi din cauza asta vom regla </w:t>
      </w:r>
      <w:r w:rsidRPr="009B3B50">
        <w:rPr>
          <w:rFonts w:ascii="Times New Roman" w:hAnsi="Times New Roman" w:cs="Times New Roman"/>
          <w:highlight w:val="yellow"/>
          <w:lang w:val="ro-RO"/>
          <w:rPrChange w:id="1389" w:author="stbrassai" w:date="2015-06-24T01:16:00Z">
            <w:rPr>
              <w:rFonts w:ascii="Times New Roman" w:hAnsi="Times New Roman" w:cs="Times New Roman"/>
            </w:rPr>
          </w:rPrChange>
        </w:rPr>
        <w:lastRenderedPageBreak/>
        <w:t>numărătorul ca valoarea maximă să fie egală cu 2, aşa poate lua valori 0,1,2. Reţelele de date sunt selectate cu două multiplexe MUXQ şi MUXE.</w:t>
      </w:r>
    </w:p>
    <w:p w14:paraId="65636FDF" w14:textId="0913170B" w:rsidR="00436075" w:rsidRPr="001A39E1" w:rsidRDefault="00436075" w:rsidP="00436075">
      <w:pPr>
        <w:spacing w:line="360" w:lineRule="auto"/>
        <w:rPr>
          <w:rFonts w:ascii="Times New Roman" w:hAnsi="Times New Roman" w:cs="Times New Roman"/>
          <w:lang w:val="ro-RO"/>
          <w:rPrChange w:id="1390" w:author="stbrassai" w:date="2015-06-23T23:51:00Z">
            <w:rPr>
              <w:rFonts w:ascii="Times New Roman" w:hAnsi="Times New Roman" w:cs="Times New Roman"/>
            </w:rPr>
          </w:rPrChange>
        </w:rPr>
      </w:pPr>
      <w:r w:rsidRPr="001A39E1">
        <w:rPr>
          <w:rFonts w:ascii="Times New Roman" w:hAnsi="Times New Roman" w:cs="Times New Roman"/>
          <w:lang w:val="ro-RO"/>
          <w:rPrChange w:id="1391" w:author="stbrassai" w:date="2015-06-23T23:51:00Z">
            <w:rPr>
              <w:rFonts w:ascii="Times New Roman" w:hAnsi="Times New Roman" w:cs="Times New Roman"/>
            </w:rPr>
          </w:rPrChange>
        </w:rPr>
        <w:tab/>
        <w:t xml:space="preserve">Parametrii de intrare </w:t>
      </w:r>
      <w:r w:rsidRPr="001A39E1">
        <w:rPr>
          <w:rFonts w:ascii="Times New Roman" w:hAnsi="Times New Roman" w:cs="Times New Roman"/>
          <w:lang w:val="ro-RO"/>
          <w:rPrChange w:id="1392" w:author="stbrassai" w:date="2015-06-23T23:51:00Z">
            <w:rPr>
              <w:rFonts w:ascii="Times New Roman" w:hAnsi="Times New Roman" w:cs="Times New Roman"/>
            </w:rPr>
          </w:rPrChange>
        </w:rPr>
        <w:fldChar w:fldCharType="begin"/>
      </w:r>
      <w:r w:rsidRPr="001A39E1">
        <w:rPr>
          <w:rFonts w:ascii="Times New Roman" w:hAnsi="Times New Roman" w:cs="Times New Roman"/>
          <w:lang w:val="ro-RO"/>
          <w:rPrChange w:id="1393" w:author="stbrassai" w:date="2015-06-23T23:51:00Z">
            <w:rPr>
              <w:rFonts w:ascii="Times New Roman" w:hAnsi="Times New Roman" w:cs="Times New Roman"/>
            </w:rPr>
          </w:rPrChange>
        </w:rPr>
        <w:instrText xml:space="preserve"> QUOTE </w:instrText>
      </w:r>
      <w:r w:rsidRPr="00E260A7">
        <w:rPr>
          <w:noProof/>
          <w:lang w:val="en-US"/>
        </w:rPr>
        <w:drawing>
          <wp:inline distT="0" distB="0" distL="0" distR="0" wp14:anchorId="4BE262FF" wp14:editId="61C6F5C2">
            <wp:extent cx="600075" cy="1428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00075" cy="142875"/>
                    </a:xfrm>
                    <a:prstGeom prst="rect">
                      <a:avLst/>
                    </a:prstGeom>
                    <a:noFill/>
                    <a:ln>
                      <a:noFill/>
                    </a:ln>
                  </pic:spPr>
                </pic:pic>
              </a:graphicData>
            </a:graphic>
          </wp:inline>
        </w:drawing>
      </w:r>
      <w:r w:rsidRPr="001A39E1">
        <w:rPr>
          <w:rFonts w:ascii="Times New Roman" w:hAnsi="Times New Roman" w:cs="Times New Roman"/>
          <w:lang w:val="ro-RO"/>
          <w:rPrChange w:id="1394" w:author="stbrassai" w:date="2015-06-23T23:51:00Z">
            <w:rPr>
              <w:rFonts w:ascii="Times New Roman" w:hAnsi="Times New Roman" w:cs="Times New Roman"/>
            </w:rPr>
          </w:rPrChange>
        </w:rPr>
        <w:instrText xml:space="preserve"> </w:instrText>
      </w:r>
      <w:r w:rsidRPr="001A39E1">
        <w:rPr>
          <w:rFonts w:ascii="Times New Roman" w:hAnsi="Times New Roman" w:cs="Times New Roman"/>
          <w:lang w:val="ro-RO"/>
          <w:rPrChange w:id="1395" w:author="stbrassai" w:date="2015-06-23T23:51:00Z">
            <w:rPr>
              <w:rFonts w:ascii="Times New Roman" w:hAnsi="Times New Roman" w:cs="Times New Roman"/>
            </w:rPr>
          </w:rPrChange>
        </w:rPr>
        <w:fldChar w:fldCharType="separate"/>
      </w:r>
      <w:r w:rsidR="00DB5C9B" w:rsidRPr="00E260A7">
        <w:rPr>
          <w:noProof/>
          <w:lang w:val="en-US"/>
        </w:rPr>
        <w:drawing>
          <wp:inline distT="0" distB="0" distL="0" distR="0" wp14:anchorId="4BE262FF" wp14:editId="28CF0D9D">
            <wp:extent cx="600075" cy="14287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00075" cy="142875"/>
                    </a:xfrm>
                    <a:prstGeom prst="rect">
                      <a:avLst/>
                    </a:prstGeom>
                    <a:noFill/>
                    <a:ln>
                      <a:noFill/>
                    </a:ln>
                  </pic:spPr>
                </pic:pic>
              </a:graphicData>
            </a:graphic>
          </wp:inline>
        </w:drawing>
      </w:r>
      <w:r w:rsidRPr="001A39E1">
        <w:rPr>
          <w:rFonts w:ascii="Times New Roman" w:hAnsi="Times New Roman" w:cs="Times New Roman"/>
          <w:lang w:val="ro-RO"/>
          <w:rPrChange w:id="1396" w:author="stbrassai" w:date="2015-06-23T23:51:00Z">
            <w:rPr>
              <w:rFonts w:ascii="Times New Roman" w:hAnsi="Times New Roman" w:cs="Times New Roman"/>
            </w:rPr>
          </w:rPrChange>
        </w:rPr>
        <w:fldChar w:fldCharType="end"/>
      </w:r>
      <w:r w:rsidRPr="001A39E1">
        <w:rPr>
          <w:rFonts w:ascii="Times New Roman" w:hAnsi="Times New Roman" w:cs="Times New Roman"/>
          <w:lang w:val="ro-RO"/>
          <w:rPrChange w:id="1397" w:author="stbrassai" w:date="2015-06-23T23:51:00Z">
            <w:rPr>
              <w:rFonts w:ascii="Times New Roman" w:hAnsi="Times New Roman" w:cs="Times New Roman"/>
            </w:rPr>
          </w:rPrChange>
        </w:rPr>
        <w:t xml:space="preserve"> sunt valori întregi </w:t>
      </w:r>
      <w:ins w:id="1398" w:author="stbrassai" w:date="2015-06-24T07:48:00Z">
        <w:r w:rsidR="00C25524">
          <w:rPr>
            <w:rFonts w:ascii="Times New Roman" w:hAnsi="Times New Roman" w:cs="Times New Roman"/>
            <w:lang w:val="ro-RO"/>
          </w:rPr>
          <w:t xml:space="preserve"> cu semn </w:t>
        </w:r>
      </w:ins>
      <w:r w:rsidRPr="001A39E1">
        <w:rPr>
          <w:rFonts w:ascii="Times New Roman" w:hAnsi="Times New Roman" w:cs="Times New Roman"/>
          <w:lang w:val="ro-RO"/>
          <w:rPrChange w:id="1399" w:author="stbrassai" w:date="2015-06-23T23:51:00Z">
            <w:rPr>
              <w:rFonts w:ascii="Times New Roman" w:hAnsi="Times New Roman" w:cs="Times New Roman"/>
            </w:rPr>
          </w:rPrChange>
        </w:rPr>
        <w:t>de 16 bi</w:t>
      </w:r>
      <w:ins w:id="1400" w:author="stbrassai" w:date="2015-06-24T07:46:00Z">
        <w:r w:rsidR="00C25524">
          <w:rPr>
            <w:rFonts w:ascii="Times New Roman" w:hAnsi="Times New Roman" w:cs="Times New Roman"/>
            <w:lang w:val="ro-RO"/>
          </w:rPr>
          <w:t>ți</w:t>
        </w:r>
      </w:ins>
      <w:del w:id="1401" w:author="stbrassai" w:date="2015-06-24T07:46:00Z">
        <w:r w:rsidRPr="001A39E1" w:rsidDel="00C25524">
          <w:rPr>
            <w:rFonts w:ascii="Times New Roman" w:hAnsi="Times New Roman" w:cs="Times New Roman"/>
            <w:lang w:val="ro-RO"/>
            <w:rPrChange w:id="1402" w:author="stbrassai" w:date="2015-06-23T23:51:00Z">
              <w:rPr>
                <w:rFonts w:ascii="Times New Roman" w:hAnsi="Times New Roman" w:cs="Times New Roman"/>
              </w:rPr>
            </w:rPrChange>
          </w:rPr>
          <w:delText>t</w:delText>
        </w:r>
      </w:del>
      <w:del w:id="1403" w:author="stbrassai" w:date="2015-06-24T07:48:00Z">
        <w:r w:rsidRPr="001A39E1" w:rsidDel="00C25524">
          <w:rPr>
            <w:rFonts w:ascii="Times New Roman" w:hAnsi="Times New Roman" w:cs="Times New Roman"/>
            <w:lang w:val="ro-RO"/>
            <w:rPrChange w:id="1404" w:author="stbrassai" w:date="2015-06-23T23:51:00Z">
              <w:rPr>
                <w:rFonts w:ascii="Times New Roman" w:hAnsi="Times New Roman" w:cs="Times New Roman"/>
              </w:rPr>
            </w:rPrChange>
          </w:rPr>
          <w:delText xml:space="preserve"> </w:delText>
        </w:r>
      </w:del>
      <w:del w:id="1405" w:author="stbrassai" w:date="2015-06-24T07:47:00Z">
        <w:r w:rsidRPr="001A39E1" w:rsidDel="00C25524">
          <w:rPr>
            <w:rFonts w:ascii="Times New Roman" w:hAnsi="Times New Roman" w:cs="Times New Roman"/>
            <w:lang w:val="ro-RO"/>
            <w:rPrChange w:id="1406" w:author="stbrassai" w:date="2015-06-23T23:51:00Z">
              <w:rPr>
                <w:rFonts w:ascii="Times New Roman" w:hAnsi="Times New Roman" w:cs="Times New Roman"/>
              </w:rPr>
            </w:rPrChange>
          </w:rPr>
          <w:delText>de semn</w:delText>
        </w:r>
      </w:del>
      <w:del w:id="1407" w:author="stbrassai" w:date="2015-06-24T07:48:00Z">
        <w:r w:rsidRPr="001A39E1" w:rsidDel="00C25524">
          <w:rPr>
            <w:rFonts w:ascii="Times New Roman" w:hAnsi="Times New Roman" w:cs="Times New Roman"/>
            <w:lang w:val="ro-RO"/>
            <w:rPrChange w:id="1408" w:author="stbrassai" w:date="2015-06-23T23:51:00Z">
              <w:rPr>
                <w:rFonts w:ascii="Times New Roman" w:hAnsi="Times New Roman" w:cs="Times New Roman"/>
              </w:rPr>
            </w:rPrChange>
          </w:rPr>
          <w:delText>al</w:delText>
        </w:r>
      </w:del>
      <w:r w:rsidRPr="001A39E1">
        <w:rPr>
          <w:rFonts w:ascii="Times New Roman" w:hAnsi="Times New Roman" w:cs="Times New Roman"/>
          <w:lang w:val="ro-RO"/>
          <w:rPrChange w:id="1409" w:author="stbrassai" w:date="2015-06-23T23:51:00Z">
            <w:rPr>
              <w:rFonts w:ascii="Times New Roman" w:hAnsi="Times New Roman" w:cs="Times New Roman"/>
            </w:rPr>
          </w:rPrChange>
        </w:rPr>
        <w:t xml:space="preserve">. </w:t>
      </w:r>
      <w:r w:rsidRPr="00C25524">
        <w:rPr>
          <w:rFonts w:ascii="Times New Roman" w:hAnsi="Times New Roman" w:cs="Times New Roman"/>
          <w:highlight w:val="yellow"/>
          <w:lang w:val="ro-RO"/>
          <w:rPrChange w:id="1410" w:author="stbrassai" w:date="2015-06-24T07:47:00Z">
            <w:rPr>
              <w:rFonts w:ascii="Times New Roman" w:hAnsi="Times New Roman" w:cs="Times New Roman"/>
            </w:rPr>
          </w:rPrChange>
        </w:rPr>
        <w:fldChar w:fldCharType="begin"/>
      </w:r>
      <w:r w:rsidRPr="00C25524">
        <w:rPr>
          <w:rFonts w:ascii="Times New Roman" w:hAnsi="Times New Roman" w:cs="Times New Roman"/>
          <w:highlight w:val="yellow"/>
          <w:lang w:val="ro-RO"/>
          <w:rPrChange w:id="1411" w:author="stbrassai" w:date="2015-06-24T07:47:00Z">
            <w:rPr>
              <w:rFonts w:ascii="Times New Roman" w:hAnsi="Times New Roman" w:cs="Times New Roman"/>
            </w:rPr>
          </w:rPrChange>
        </w:rPr>
        <w:instrText xml:space="preserve"> QUOTE </w:instrText>
      </w:r>
      <w:r w:rsidRPr="00C25524">
        <w:rPr>
          <w:noProof/>
          <w:highlight w:val="yellow"/>
          <w:lang w:val="en-US"/>
          <w:rPrChange w:id="1412" w:author="stbrassai" w:date="2015-06-24T07:47:00Z">
            <w:rPr>
              <w:noProof/>
              <w:lang w:val="en-US"/>
            </w:rPr>
          </w:rPrChange>
        </w:rPr>
        <w:drawing>
          <wp:inline distT="0" distB="0" distL="0" distR="0" wp14:anchorId="67165120" wp14:editId="2A49F65C">
            <wp:extent cx="123825" cy="1714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3825" cy="171450"/>
                    </a:xfrm>
                    <a:prstGeom prst="rect">
                      <a:avLst/>
                    </a:prstGeom>
                    <a:noFill/>
                    <a:ln>
                      <a:noFill/>
                    </a:ln>
                  </pic:spPr>
                </pic:pic>
              </a:graphicData>
            </a:graphic>
          </wp:inline>
        </w:drawing>
      </w:r>
      <w:r w:rsidRPr="00C25524">
        <w:rPr>
          <w:rFonts w:ascii="Times New Roman" w:hAnsi="Times New Roman" w:cs="Times New Roman"/>
          <w:highlight w:val="yellow"/>
          <w:lang w:val="ro-RO"/>
          <w:rPrChange w:id="1413" w:author="stbrassai" w:date="2015-06-24T07:47:00Z">
            <w:rPr>
              <w:rFonts w:ascii="Times New Roman" w:hAnsi="Times New Roman" w:cs="Times New Roman"/>
            </w:rPr>
          </w:rPrChange>
        </w:rPr>
        <w:instrText xml:space="preserve"> </w:instrText>
      </w:r>
      <w:r w:rsidRPr="00C25524">
        <w:rPr>
          <w:rFonts w:ascii="Times New Roman" w:hAnsi="Times New Roman" w:cs="Times New Roman"/>
          <w:highlight w:val="yellow"/>
          <w:lang w:val="ro-RO"/>
          <w:rPrChange w:id="1414" w:author="stbrassai" w:date="2015-06-24T07:47:00Z">
            <w:rPr>
              <w:rFonts w:ascii="Times New Roman" w:hAnsi="Times New Roman" w:cs="Times New Roman"/>
            </w:rPr>
          </w:rPrChange>
        </w:rPr>
        <w:fldChar w:fldCharType="separate"/>
      </w:r>
      <w:r w:rsidR="00DB5C9B" w:rsidRPr="00C25524">
        <w:rPr>
          <w:noProof/>
          <w:highlight w:val="yellow"/>
          <w:lang w:val="en-US"/>
          <w:rPrChange w:id="1415" w:author="stbrassai" w:date="2015-06-24T07:47:00Z">
            <w:rPr>
              <w:noProof/>
              <w:lang w:val="en-US"/>
            </w:rPr>
          </w:rPrChange>
        </w:rPr>
        <w:drawing>
          <wp:inline distT="0" distB="0" distL="0" distR="0" wp14:anchorId="67165120" wp14:editId="727CF558">
            <wp:extent cx="123825" cy="1714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3825" cy="171450"/>
                    </a:xfrm>
                    <a:prstGeom prst="rect">
                      <a:avLst/>
                    </a:prstGeom>
                    <a:noFill/>
                    <a:ln>
                      <a:noFill/>
                    </a:ln>
                  </pic:spPr>
                </pic:pic>
              </a:graphicData>
            </a:graphic>
          </wp:inline>
        </w:drawing>
      </w:r>
      <w:r w:rsidRPr="00C25524">
        <w:rPr>
          <w:rFonts w:ascii="Times New Roman" w:hAnsi="Times New Roman" w:cs="Times New Roman"/>
          <w:highlight w:val="yellow"/>
          <w:lang w:val="ro-RO"/>
          <w:rPrChange w:id="1416" w:author="stbrassai" w:date="2015-06-24T07:47:00Z">
            <w:rPr>
              <w:rFonts w:ascii="Times New Roman" w:hAnsi="Times New Roman" w:cs="Times New Roman"/>
            </w:rPr>
          </w:rPrChange>
        </w:rPr>
        <w:fldChar w:fldCharType="end"/>
      </w:r>
      <w:r w:rsidR="000C3A6B" w:rsidRPr="00C25524">
        <w:rPr>
          <w:rFonts w:ascii="Times New Roman" w:hAnsi="Times New Roman" w:cs="Times New Roman"/>
          <w:highlight w:val="yellow"/>
          <w:lang w:val="ro-RO"/>
          <w:rPrChange w:id="1417" w:author="stbrassai" w:date="2015-06-24T07:47:00Z">
            <w:rPr>
              <w:rFonts w:ascii="Times New Roman" w:hAnsi="Times New Roman" w:cs="Times New Roman"/>
            </w:rPr>
          </w:rPrChange>
        </w:rPr>
        <w:t xml:space="preserve"> </w:t>
      </w:r>
      <w:del w:id="1418" w:author="stbrassai" w:date="2015-06-24T07:48:00Z">
        <w:r w:rsidR="000C3A6B" w:rsidRPr="00C25524" w:rsidDel="00C25524">
          <w:rPr>
            <w:rFonts w:ascii="Times New Roman" w:hAnsi="Times New Roman" w:cs="Times New Roman"/>
            <w:highlight w:val="yellow"/>
            <w:lang w:val="ro-RO"/>
            <w:rPrChange w:id="1419" w:author="stbrassai" w:date="2015-06-24T07:47:00Z">
              <w:rPr>
                <w:rFonts w:ascii="Times New Roman" w:hAnsi="Times New Roman" w:cs="Times New Roman"/>
              </w:rPr>
            </w:rPrChange>
          </w:rPr>
          <w:delText xml:space="preserve">are </w:delText>
        </w:r>
      </w:del>
      <w:r w:rsidR="000C3A6B" w:rsidRPr="00C25524">
        <w:rPr>
          <w:rFonts w:ascii="Times New Roman" w:hAnsi="Times New Roman" w:cs="Times New Roman"/>
          <w:highlight w:val="yellow"/>
          <w:lang w:val="ro-RO"/>
          <w:rPrChange w:id="1420" w:author="stbrassai" w:date="2015-06-24T07:47:00Z">
            <w:rPr>
              <w:rFonts w:ascii="Times New Roman" w:hAnsi="Times New Roman" w:cs="Times New Roman"/>
            </w:rPr>
          </w:rPrChange>
        </w:rPr>
        <w:t>semnal</w:t>
      </w:r>
      <w:ins w:id="1421" w:author="stbrassai" w:date="2015-06-24T07:48:00Z">
        <w:r w:rsidR="00C25524">
          <w:rPr>
            <w:rFonts w:ascii="Times New Roman" w:hAnsi="Times New Roman" w:cs="Times New Roman"/>
            <w:highlight w:val="yellow"/>
            <w:lang w:val="ro-RO"/>
          </w:rPr>
          <w:t xml:space="preserve"> de eroare </w:t>
        </w:r>
      </w:ins>
      <w:r w:rsidR="000C3A6B" w:rsidRPr="00C25524">
        <w:rPr>
          <w:rFonts w:ascii="Times New Roman" w:hAnsi="Times New Roman" w:cs="Times New Roman"/>
          <w:highlight w:val="yellow"/>
          <w:lang w:val="ro-RO"/>
          <w:rPrChange w:id="1422" w:author="stbrassai" w:date="2015-06-24T07:47:00Z">
            <w:rPr>
              <w:rFonts w:ascii="Times New Roman" w:hAnsi="Times New Roman" w:cs="Times New Roman"/>
            </w:rPr>
          </w:rPrChange>
        </w:rPr>
        <w:t xml:space="preserve"> </w:t>
      </w:r>
      <w:ins w:id="1423" w:author="stbrassai" w:date="2015-06-24T07:48:00Z">
        <w:r w:rsidR="00C25524">
          <w:rPr>
            <w:rFonts w:ascii="Times New Roman" w:hAnsi="Times New Roman" w:cs="Times New Roman"/>
            <w:highlight w:val="yellow"/>
            <w:lang w:val="ro-RO"/>
          </w:rPr>
          <w:t xml:space="preserve">întreg cu semn </w:t>
        </w:r>
      </w:ins>
      <w:r w:rsidR="000C3A6B" w:rsidRPr="00C25524">
        <w:rPr>
          <w:rFonts w:ascii="Times New Roman" w:hAnsi="Times New Roman" w:cs="Times New Roman"/>
          <w:highlight w:val="yellow"/>
          <w:lang w:val="ro-RO"/>
          <w:rPrChange w:id="1424" w:author="stbrassai" w:date="2015-06-24T07:47:00Z">
            <w:rPr>
              <w:rFonts w:ascii="Times New Roman" w:hAnsi="Times New Roman" w:cs="Times New Roman"/>
            </w:rPr>
          </w:rPrChange>
        </w:rPr>
        <w:t>de 16 bit</w:t>
      </w:r>
      <w:del w:id="1425" w:author="stbrassai" w:date="2015-06-24T07:48:00Z">
        <w:r w:rsidRPr="00C25524" w:rsidDel="00C25524">
          <w:rPr>
            <w:rFonts w:ascii="Times New Roman" w:hAnsi="Times New Roman" w:cs="Times New Roman"/>
            <w:highlight w:val="yellow"/>
            <w:lang w:val="ro-RO"/>
            <w:rPrChange w:id="1426" w:author="stbrassai" w:date="2015-06-24T07:47:00Z">
              <w:rPr>
                <w:rFonts w:ascii="Times New Roman" w:hAnsi="Times New Roman" w:cs="Times New Roman"/>
              </w:rPr>
            </w:rPrChange>
          </w:rPr>
          <w:delText>,</w:delText>
        </w:r>
      </w:del>
      <w:ins w:id="1427" w:author="stbrassai" w:date="2015-06-24T07:48:00Z">
        <w:r w:rsidR="00C25524">
          <w:rPr>
            <w:rFonts w:ascii="Times New Roman" w:hAnsi="Times New Roman" w:cs="Times New Roman"/>
            <w:highlight w:val="yellow"/>
            <w:lang w:val="ro-RO"/>
          </w:rPr>
          <w:t xml:space="preserve"> respectiv </w:t>
        </w:r>
      </w:ins>
      <w:del w:id="1428" w:author="stbrassai" w:date="2015-06-24T07:48:00Z">
        <w:r w:rsidRPr="00C25524" w:rsidDel="00C25524">
          <w:rPr>
            <w:rFonts w:ascii="Times New Roman" w:hAnsi="Times New Roman" w:cs="Times New Roman"/>
            <w:highlight w:val="yellow"/>
            <w:lang w:val="ro-RO"/>
            <w:rPrChange w:id="1429" w:author="stbrassai" w:date="2015-06-24T07:47:00Z">
              <w:rPr>
                <w:rFonts w:ascii="Times New Roman" w:hAnsi="Times New Roman" w:cs="Times New Roman"/>
              </w:rPr>
            </w:rPrChange>
          </w:rPr>
          <w:delText xml:space="preserve"> de tip</w:delText>
        </w:r>
      </w:del>
      <w:r w:rsidRPr="00C25524">
        <w:rPr>
          <w:rFonts w:ascii="Times New Roman" w:hAnsi="Times New Roman" w:cs="Times New Roman"/>
          <w:highlight w:val="yellow"/>
          <w:lang w:val="ro-RO"/>
          <w:rPrChange w:id="1430" w:author="stbrassai" w:date="2015-06-24T07:47:00Z">
            <w:rPr>
              <w:rFonts w:ascii="Times New Roman" w:hAnsi="Times New Roman" w:cs="Times New Roman"/>
            </w:rPr>
          </w:rPrChange>
        </w:rPr>
        <w:t xml:space="preserve"> </w:t>
      </w:r>
      <w:r w:rsidRPr="00C25524">
        <w:rPr>
          <w:rFonts w:ascii="Times New Roman" w:hAnsi="Times New Roman" w:cs="Times New Roman"/>
          <w:highlight w:val="yellow"/>
          <w:lang w:val="ro-RO"/>
          <w:rPrChange w:id="1431" w:author="stbrassai" w:date="2015-06-24T07:47:00Z">
            <w:rPr>
              <w:rFonts w:ascii="Times New Roman" w:hAnsi="Times New Roman" w:cs="Times New Roman"/>
            </w:rPr>
          </w:rPrChange>
        </w:rPr>
        <w:fldChar w:fldCharType="begin"/>
      </w:r>
      <w:r w:rsidRPr="00C25524">
        <w:rPr>
          <w:rFonts w:ascii="Times New Roman" w:hAnsi="Times New Roman" w:cs="Times New Roman"/>
          <w:highlight w:val="yellow"/>
          <w:lang w:val="ro-RO"/>
          <w:rPrChange w:id="1432" w:author="stbrassai" w:date="2015-06-24T07:47:00Z">
            <w:rPr>
              <w:rFonts w:ascii="Times New Roman" w:hAnsi="Times New Roman" w:cs="Times New Roman"/>
            </w:rPr>
          </w:rPrChange>
        </w:rPr>
        <w:instrText xml:space="preserve"> QUOTE </w:instrText>
      </w:r>
      <w:r w:rsidRPr="00C25524">
        <w:rPr>
          <w:noProof/>
          <w:highlight w:val="yellow"/>
          <w:lang w:val="en-US"/>
          <w:rPrChange w:id="1433" w:author="stbrassai" w:date="2015-06-24T07:47:00Z">
            <w:rPr>
              <w:noProof/>
              <w:lang w:val="en-US"/>
            </w:rPr>
          </w:rPrChange>
        </w:rPr>
        <w:drawing>
          <wp:inline distT="0" distB="0" distL="0" distR="0" wp14:anchorId="6DE43103" wp14:editId="3EDD2D93">
            <wp:extent cx="152400" cy="1428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52400" cy="142875"/>
                    </a:xfrm>
                    <a:prstGeom prst="rect">
                      <a:avLst/>
                    </a:prstGeom>
                    <a:noFill/>
                    <a:ln>
                      <a:noFill/>
                    </a:ln>
                  </pic:spPr>
                </pic:pic>
              </a:graphicData>
            </a:graphic>
          </wp:inline>
        </w:drawing>
      </w:r>
      <w:r w:rsidRPr="00C25524">
        <w:rPr>
          <w:rFonts w:ascii="Times New Roman" w:hAnsi="Times New Roman" w:cs="Times New Roman"/>
          <w:highlight w:val="yellow"/>
          <w:lang w:val="ro-RO"/>
          <w:rPrChange w:id="1434" w:author="stbrassai" w:date="2015-06-24T07:47:00Z">
            <w:rPr>
              <w:rFonts w:ascii="Times New Roman" w:hAnsi="Times New Roman" w:cs="Times New Roman"/>
            </w:rPr>
          </w:rPrChange>
        </w:rPr>
        <w:instrText xml:space="preserve"> </w:instrText>
      </w:r>
      <w:r w:rsidRPr="00C25524">
        <w:rPr>
          <w:rFonts w:ascii="Times New Roman" w:hAnsi="Times New Roman" w:cs="Times New Roman"/>
          <w:highlight w:val="yellow"/>
          <w:lang w:val="ro-RO"/>
          <w:rPrChange w:id="1435" w:author="stbrassai" w:date="2015-06-24T07:47:00Z">
            <w:rPr>
              <w:rFonts w:ascii="Times New Roman" w:hAnsi="Times New Roman" w:cs="Times New Roman"/>
            </w:rPr>
          </w:rPrChange>
        </w:rPr>
        <w:fldChar w:fldCharType="separate"/>
      </w:r>
      <w:r w:rsidR="00DB5C9B" w:rsidRPr="00C25524">
        <w:rPr>
          <w:noProof/>
          <w:highlight w:val="yellow"/>
          <w:lang w:val="en-US"/>
          <w:rPrChange w:id="1436" w:author="stbrassai" w:date="2015-06-24T07:47:00Z">
            <w:rPr>
              <w:noProof/>
              <w:lang w:val="en-US"/>
            </w:rPr>
          </w:rPrChange>
        </w:rPr>
        <w:drawing>
          <wp:inline distT="0" distB="0" distL="0" distR="0" wp14:anchorId="6DE43103" wp14:editId="462A3CF0">
            <wp:extent cx="152400" cy="14287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52400" cy="142875"/>
                    </a:xfrm>
                    <a:prstGeom prst="rect">
                      <a:avLst/>
                    </a:prstGeom>
                    <a:noFill/>
                    <a:ln>
                      <a:noFill/>
                    </a:ln>
                  </pic:spPr>
                </pic:pic>
              </a:graphicData>
            </a:graphic>
          </wp:inline>
        </w:drawing>
      </w:r>
      <w:r w:rsidRPr="00C25524">
        <w:rPr>
          <w:rFonts w:ascii="Times New Roman" w:hAnsi="Times New Roman" w:cs="Times New Roman"/>
          <w:highlight w:val="yellow"/>
          <w:lang w:val="ro-RO"/>
          <w:rPrChange w:id="1437" w:author="stbrassai" w:date="2015-06-24T07:47:00Z">
            <w:rPr>
              <w:rFonts w:ascii="Times New Roman" w:hAnsi="Times New Roman" w:cs="Times New Roman"/>
            </w:rPr>
          </w:rPrChange>
        </w:rPr>
        <w:fldChar w:fldCharType="end"/>
      </w:r>
      <w:r w:rsidRPr="00C25524">
        <w:rPr>
          <w:rFonts w:ascii="Times New Roman" w:hAnsi="Times New Roman" w:cs="Times New Roman"/>
          <w:highlight w:val="yellow"/>
          <w:lang w:val="ro-RO"/>
          <w:rPrChange w:id="1438" w:author="stbrassai" w:date="2015-06-24T07:47:00Z">
            <w:rPr>
              <w:rFonts w:ascii="Times New Roman" w:hAnsi="Times New Roman" w:cs="Times New Roman"/>
            </w:rPr>
          </w:rPrChange>
        </w:rPr>
        <w:t>-bool</w:t>
      </w:r>
      <w:ins w:id="1439" w:author="stbrassai" w:date="2015-06-24T07:49:00Z">
        <w:r w:rsidR="00C25524">
          <w:rPr>
            <w:rFonts w:ascii="Times New Roman" w:hAnsi="Times New Roman" w:cs="Times New Roman"/>
            <w:highlight w:val="yellow"/>
            <w:lang w:val="ro-RO"/>
          </w:rPr>
          <w:t>ean</w:t>
        </w:r>
      </w:ins>
      <w:r w:rsidRPr="00C25524">
        <w:rPr>
          <w:rFonts w:ascii="Times New Roman" w:hAnsi="Times New Roman" w:cs="Times New Roman"/>
          <w:highlight w:val="yellow"/>
          <w:lang w:val="ro-RO"/>
          <w:rPrChange w:id="1440" w:author="stbrassai" w:date="2015-06-24T07:47:00Z">
            <w:rPr>
              <w:rFonts w:ascii="Times New Roman" w:hAnsi="Times New Roman" w:cs="Times New Roman"/>
            </w:rPr>
          </w:rPrChange>
        </w:rPr>
        <w:t>.</w:t>
      </w:r>
    </w:p>
    <w:p w14:paraId="32C7ABEF" w14:textId="45EBECCE" w:rsidR="00436075" w:rsidRPr="001A39E1" w:rsidRDefault="00436075" w:rsidP="00436075">
      <w:pPr>
        <w:spacing w:line="360" w:lineRule="auto"/>
        <w:rPr>
          <w:rFonts w:ascii="Times New Roman" w:hAnsi="Times New Roman" w:cs="Times New Roman"/>
          <w:lang w:val="ro-RO"/>
          <w:rPrChange w:id="1441" w:author="stbrassai" w:date="2015-06-23T23:51:00Z">
            <w:rPr>
              <w:rFonts w:ascii="Times New Roman" w:hAnsi="Times New Roman" w:cs="Times New Roman"/>
            </w:rPr>
          </w:rPrChange>
        </w:rPr>
      </w:pPr>
      <w:r w:rsidRPr="001A39E1">
        <w:rPr>
          <w:rFonts w:ascii="Times New Roman" w:hAnsi="Times New Roman" w:cs="Times New Roman"/>
          <w:lang w:val="ro-RO"/>
          <w:rPrChange w:id="1442" w:author="stbrassai" w:date="2015-06-23T23:51:00Z">
            <w:rPr>
              <w:rFonts w:ascii="Times New Roman" w:hAnsi="Times New Roman" w:cs="Times New Roman"/>
            </w:rPr>
          </w:rPrChange>
        </w:rPr>
        <w:tab/>
        <w:t>Ieşiri:</w:t>
      </w:r>
      <w:ins w:id="1443" w:author="stbrassai" w:date="2015-06-24T07:49:00Z">
        <w:r w:rsidR="00C25524">
          <w:rPr>
            <w:rFonts w:ascii="Times New Roman" w:hAnsi="Times New Roman" w:cs="Times New Roman"/>
            <w:lang w:val="ro-RO"/>
          </w:rPr>
          <w:t xml:space="preserve"> semnalul </w:t>
        </w:r>
      </w:ins>
      <w:r w:rsidRPr="001A39E1">
        <w:rPr>
          <w:rFonts w:ascii="Times New Roman" w:hAnsi="Times New Roman" w:cs="Times New Roman"/>
          <w:lang w:val="ro-RO"/>
          <w:rPrChange w:id="1444" w:author="stbrassai" w:date="2015-06-23T23:51:00Z">
            <w:rPr>
              <w:rFonts w:ascii="Times New Roman" w:hAnsi="Times New Roman" w:cs="Times New Roman"/>
            </w:rPr>
          </w:rPrChange>
        </w:rPr>
        <w:t xml:space="preserve"> </w:t>
      </w:r>
      <w:r w:rsidRPr="001A39E1">
        <w:rPr>
          <w:rFonts w:ascii="Times New Roman" w:hAnsi="Times New Roman" w:cs="Times New Roman"/>
          <w:lang w:val="ro-RO"/>
          <w:rPrChange w:id="1445" w:author="stbrassai" w:date="2015-06-23T23:51:00Z">
            <w:rPr>
              <w:rFonts w:ascii="Times New Roman" w:hAnsi="Times New Roman" w:cs="Times New Roman"/>
            </w:rPr>
          </w:rPrChange>
        </w:rPr>
        <w:fldChar w:fldCharType="begin"/>
      </w:r>
      <w:r w:rsidRPr="001A39E1">
        <w:rPr>
          <w:rFonts w:ascii="Times New Roman" w:hAnsi="Times New Roman" w:cs="Times New Roman"/>
          <w:lang w:val="ro-RO"/>
          <w:rPrChange w:id="1446" w:author="stbrassai" w:date="2015-06-23T23:51:00Z">
            <w:rPr>
              <w:rFonts w:ascii="Times New Roman" w:hAnsi="Times New Roman" w:cs="Times New Roman"/>
            </w:rPr>
          </w:rPrChange>
        </w:rPr>
        <w:instrText xml:space="preserve"> QUOTE </w:instrText>
      </w:r>
      <w:r w:rsidRPr="00E260A7">
        <w:rPr>
          <w:noProof/>
          <w:lang w:val="en-US"/>
        </w:rPr>
        <w:drawing>
          <wp:inline distT="0" distB="0" distL="0" distR="0" wp14:anchorId="3CF1542B" wp14:editId="5D70A98A">
            <wp:extent cx="152400" cy="1714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rsidRPr="001A39E1">
        <w:rPr>
          <w:rFonts w:ascii="Times New Roman" w:hAnsi="Times New Roman" w:cs="Times New Roman"/>
          <w:lang w:val="ro-RO"/>
          <w:rPrChange w:id="1447" w:author="stbrassai" w:date="2015-06-23T23:51:00Z">
            <w:rPr>
              <w:rFonts w:ascii="Times New Roman" w:hAnsi="Times New Roman" w:cs="Times New Roman"/>
            </w:rPr>
          </w:rPrChange>
        </w:rPr>
        <w:instrText xml:space="preserve"> </w:instrText>
      </w:r>
      <w:r w:rsidRPr="001A39E1">
        <w:rPr>
          <w:rFonts w:ascii="Times New Roman" w:hAnsi="Times New Roman" w:cs="Times New Roman"/>
          <w:lang w:val="ro-RO"/>
          <w:rPrChange w:id="1448" w:author="stbrassai" w:date="2015-06-23T23:51:00Z">
            <w:rPr>
              <w:rFonts w:ascii="Times New Roman" w:hAnsi="Times New Roman" w:cs="Times New Roman"/>
            </w:rPr>
          </w:rPrChange>
        </w:rPr>
        <w:fldChar w:fldCharType="separate"/>
      </w:r>
      <w:r w:rsidR="00DB5C9B" w:rsidRPr="00E260A7">
        <w:rPr>
          <w:noProof/>
          <w:lang w:val="en-US"/>
        </w:rPr>
        <w:drawing>
          <wp:inline distT="0" distB="0" distL="0" distR="0" wp14:anchorId="3CF1542B" wp14:editId="4624F19E">
            <wp:extent cx="152400" cy="1714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rsidRPr="001A39E1">
        <w:rPr>
          <w:rFonts w:ascii="Times New Roman" w:hAnsi="Times New Roman" w:cs="Times New Roman"/>
          <w:lang w:val="ro-RO"/>
          <w:rPrChange w:id="1449" w:author="stbrassai" w:date="2015-06-23T23:51:00Z">
            <w:rPr>
              <w:rFonts w:ascii="Times New Roman" w:hAnsi="Times New Roman" w:cs="Times New Roman"/>
            </w:rPr>
          </w:rPrChange>
        </w:rPr>
        <w:fldChar w:fldCharType="end"/>
      </w:r>
      <w:ins w:id="1450" w:author="stbrassai" w:date="2015-06-24T07:49:00Z">
        <w:r w:rsidR="00C25524">
          <w:rPr>
            <w:rFonts w:ascii="Times New Roman" w:hAnsi="Times New Roman" w:cs="Times New Roman"/>
            <w:lang w:val="ro-RO"/>
          </w:rPr>
          <w:t>de</w:t>
        </w:r>
      </w:ins>
      <w:r w:rsidRPr="001A39E1">
        <w:rPr>
          <w:rFonts w:ascii="Times New Roman" w:hAnsi="Times New Roman" w:cs="Times New Roman"/>
          <w:lang w:val="ro-RO"/>
          <w:rPrChange w:id="1451" w:author="stbrassai" w:date="2015-06-23T23:51:00Z">
            <w:rPr>
              <w:rFonts w:ascii="Times New Roman" w:hAnsi="Times New Roman" w:cs="Times New Roman"/>
            </w:rPr>
          </w:rPrChange>
        </w:rPr>
        <w:t xml:space="preserve"> 17 bi</w:t>
      </w:r>
      <w:ins w:id="1452" w:author="stbrassai" w:date="2015-06-24T07:49:00Z">
        <w:r w:rsidR="00C25524">
          <w:rPr>
            <w:rFonts w:ascii="Times New Roman" w:hAnsi="Times New Roman" w:cs="Times New Roman"/>
            <w:lang w:val="ro-RO"/>
          </w:rPr>
          <w:t>ți</w:t>
        </w:r>
      </w:ins>
      <w:del w:id="1453" w:author="stbrassai" w:date="2015-06-24T07:49:00Z">
        <w:r w:rsidRPr="001A39E1" w:rsidDel="00C25524">
          <w:rPr>
            <w:rFonts w:ascii="Times New Roman" w:hAnsi="Times New Roman" w:cs="Times New Roman"/>
            <w:lang w:val="ro-RO"/>
            <w:rPrChange w:id="1454" w:author="stbrassai" w:date="2015-06-23T23:51:00Z">
              <w:rPr>
                <w:rFonts w:ascii="Times New Roman" w:hAnsi="Times New Roman" w:cs="Times New Roman"/>
              </w:rPr>
            </w:rPrChange>
          </w:rPr>
          <w:delText>t</w:delText>
        </w:r>
      </w:del>
      <w:r w:rsidRPr="001A39E1">
        <w:rPr>
          <w:rFonts w:ascii="Times New Roman" w:hAnsi="Times New Roman" w:cs="Times New Roman"/>
          <w:lang w:val="ro-RO"/>
          <w:rPrChange w:id="1455" w:author="stbrassai" w:date="2015-06-23T23:51:00Z">
            <w:rPr>
              <w:rFonts w:ascii="Times New Roman" w:hAnsi="Times New Roman" w:cs="Times New Roman"/>
            </w:rPr>
          </w:rPrChange>
        </w:rPr>
        <w:t xml:space="preserve"> </w:t>
      </w:r>
      <w:del w:id="1456" w:author="stbrassai" w:date="2015-06-24T07:49:00Z">
        <w:r w:rsidRPr="001A39E1" w:rsidDel="00C25524">
          <w:rPr>
            <w:rFonts w:ascii="Times New Roman" w:hAnsi="Times New Roman" w:cs="Times New Roman"/>
            <w:lang w:val="ro-RO"/>
            <w:rPrChange w:id="1457" w:author="stbrassai" w:date="2015-06-23T23:51:00Z">
              <w:rPr>
                <w:rFonts w:ascii="Times New Roman" w:hAnsi="Times New Roman" w:cs="Times New Roman"/>
              </w:rPr>
            </w:rPrChange>
          </w:rPr>
          <w:delText>de</w:delText>
        </w:r>
      </w:del>
      <w:ins w:id="1458" w:author="stbrassai" w:date="2015-06-24T07:49:00Z">
        <w:r w:rsidR="00C25524">
          <w:rPr>
            <w:rFonts w:ascii="Times New Roman" w:hAnsi="Times New Roman" w:cs="Times New Roman"/>
            <w:lang w:val="ro-RO"/>
          </w:rPr>
          <w:t xml:space="preserve">întreg cu </w:t>
        </w:r>
      </w:ins>
      <w:r w:rsidRPr="001A39E1">
        <w:rPr>
          <w:rFonts w:ascii="Times New Roman" w:hAnsi="Times New Roman" w:cs="Times New Roman"/>
          <w:lang w:val="ro-RO"/>
          <w:rPrChange w:id="1459" w:author="stbrassai" w:date="2015-06-23T23:51:00Z">
            <w:rPr>
              <w:rFonts w:ascii="Times New Roman" w:hAnsi="Times New Roman" w:cs="Times New Roman"/>
            </w:rPr>
          </w:rPrChange>
        </w:rPr>
        <w:t xml:space="preserve"> semn</w:t>
      </w:r>
      <w:del w:id="1460" w:author="stbrassai" w:date="2015-06-24T07:50:00Z">
        <w:r w:rsidRPr="001A39E1" w:rsidDel="00C25524">
          <w:rPr>
            <w:rFonts w:ascii="Times New Roman" w:hAnsi="Times New Roman" w:cs="Times New Roman"/>
            <w:lang w:val="ro-RO"/>
            <w:rPrChange w:id="1461" w:author="stbrassai" w:date="2015-06-23T23:51:00Z">
              <w:rPr>
                <w:rFonts w:ascii="Times New Roman" w:hAnsi="Times New Roman" w:cs="Times New Roman"/>
              </w:rPr>
            </w:rPrChange>
          </w:rPr>
          <w:delText>, valoare întreagă</w:delText>
        </w:r>
      </w:del>
      <w:r w:rsidRPr="001A39E1">
        <w:rPr>
          <w:rFonts w:ascii="Times New Roman" w:hAnsi="Times New Roman" w:cs="Times New Roman"/>
          <w:lang w:val="ro-RO"/>
          <w:rPrChange w:id="1462" w:author="stbrassai" w:date="2015-06-23T23:51:00Z">
            <w:rPr>
              <w:rFonts w:ascii="Times New Roman" w:hAnsi="Times New Roman" w:cs="Times New Roman"/>
            </w:rPr>
          </w:rPrChange>
        </w:rPr>
        <w:t xml:space="preserve">. Pentru selectarea parametriilor Q es te responsabil MUXQ, iar MUXE este responsabil pentru selectarea </w:t>
      </w:r>
      <w:del w:id="1463" w:author="stbrassai" w:date="2015-06-24T01:16:00Z">
        <w:r w:rsidRPr="001A39E1" w:rsidDel="009B3B50">
          <w:rPr>
            <w:rFonts w:ascii="Times New Roman" w:hAnsi="Times New Roman" w:cs="Times New Roman"/>
            <w:lang w:val="ro-RO"/>
            <w:rPrChange w:id="1464" w:author="stbrassai" w:date="2015-06-23T23:51:00Z">
              <w:rPr>
                <w:rFonts w:ascii="Times New Roman" w:hAnsi="Times New Roman" w:cs="Times New Roman"/>
              </w:rPr>
            </w:rPrChange>
          </w:rPr>
          <w:delText xml:space="preserve"> </w:delText>
        </w:r>
      </w:del>
      <w:r w:rsidRPr="001A39E1">
        <w:rPr>
          <w:rFonts w:ascii="Times New Roman" w:hAnsi="Times New Roman" w:cs="Times New Roman"/>
          <w:lang w:val="ro-RO"/>
          <w:rPrChange w:id="1465" w:author="stbrassai" w:date="2015-06-23T23:51:00Z">
            <w:rPr>
              <w:rFonts w:ascii="Times New Roman" w:hAnsi="Times New Roman" w:cs="Times New Roman"/>
            </w:rPr>
          </w:rPrChange>
        </w:rPr>
        <w:t xml:space="preserve">valorile de intrare </w:t>
      </w:r>
      <w:r w:rsidRPr="001A39E1">
        <w:rPr>
          <w:rFonts w:ascii="Times New Roman" w:hAnsi="Times New Roman" w:cs="Times New Roman"/>
          <w:lang w:val="ro-RO"/>
          <w:rPrChange w:id="1466" w:author="stbrassai" w:date="2015-06-23T23:51:00Z">
            <w:rPr>
              <w:rFonts w:ascii="Times New Roman" w:hAnsi="Times New Roman" w:cs="Times New Roman"/>
            </w:rPr>
          </w:rPrChange>
        </w:rPr>
        <w:fldChar w:fldCharType="begin"/>
      </w:r>
      <w:r w:rsidRPr="001A39E1">
        <w:rPr>
          <w:rFonts w:ascii="Times New Roman" w:hAnsi="Times New Roman" w:cs="Times New Roman"/>
          <w:lang w:val="ro-RO"/>
          <w:rPrChange w:id="1467" w:author="stbrassai" w:date="2015-06-23T23:51:00Z">
            <w:rPr>
              <w:rFonts w:ascii="Times New Roman" w:hAnsi="Times New Roman" w:cs="Times New Roman"/>
            </w:rPr>
          </w:rPrChange>
        </w:rPr>
        <w:instrText xml:space="preserve"> QUOTE </w:instrText>
      </w:r>
      <w:r w:rsidRPr="00E260A7">
        <w:rPr>
          <w:noProof/>
          <w:lang w:val="en-US"/>
        </w:rPr>
        <w:drawing>
          <wp:inline distT="0" distB="0" distL="0" distR="0" wp14:anchorId="7BB0F6D7" wp14:editId="1256161D">
            <wp:extent cx="123825" cy="1714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3825" cy="171450"/>
                    </a:xfrm>
                    <a:prstGeom prst="rect">
                      <a:avLst/>
                    </a:prstGeom>
                    <a:noFill/>
                    <a:ln>
                      <a:noFill/>
                    </a:ln>
                  </pic:spPr>
                </pic:pic>
              </a:graphicData>
            </a:graphic>
          </wp:inline>
        </w:drawing>
      </w:r>
      <w:r w:rsidRPr="001A39E1">
        <w:rPr>
          <w:rFonts w:ascii="Times New Roman" w:hAnsi="Times New Roman" w:cs="Times New Roman"/>
          <w:lang w:val="ro-RO"/>
          <w:rPrChange w:id="1468" w:author="stbrassai" w:date="2015-06-23T23:51:00Z">
            <w:rPr>
              <w:rFonts w:ascii="Times New Roman" w:hAnsi="Times New Roman" w:cs="Times New Roman"/>
            </w:rPr>
          </w:rPrChange>
        </w:rPr>
        <w:instrText xml:space="preserve"> </w:instrText>
      </w:r>
      <w:r w:rsidRPr="001A39E1">
        <w:rPr>
          <w:rFonts w:ascii="Times New Roman" w:hAnsi="Times New Roman" w:cs="Times New Roman"/>
          <w:lang w:val="ro-RO"/>
          <w:rPrChange w:id="1469" w:author="stbrassai" w:date="2015-06-23T23:51:00Z">
            <w:rPr>
              <w:rFonts w:ascii="Times New Roman" w:hAnsi="Times New Roman" w:cs="Times New Roman"/>
            </w:rPr>
          </w:rPrChange>
        </w:rPr>
        <w:fldChar w:fldCharType="separate"/>
      </w:r>
      <w:r w:rsidR="00DB5C9B" w:rsidRPr="00E260A7">
        <w:rPr>
          <w:noProof/>
          <w:lang w:val="en-US"/>
        </w:rPr>
        <w:drawing>
          <wp:inline distT="0" distB="0" distL="0" distR="0" wp14:anchorId="7BB0F6D7" wp14:editId="0B9B169A">
            <wp:extent cx="123825" cy="1714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3825" cy="171450"/>
                    </a:xfrm>
                    <a:prstGeom prst="rect">
                      <a:avLst/>
                    </a:prstGeom>
                    <a:noFill/>
                    <a:ln>
                      <a:noFill/>
                    </a:ln>
                  </pic:spPr>
                </pic:pic>
              </a:graphicData>
            </a:graphic>
          </wp:inline>
        </w:drawing>
      </w:r>
      <w:r w:rsidRPr="001A39E1">
        <w:rPr>
          <w:rFonts w:ascii="Times New Roman" w:hAnsi="Times New Roman" w:cs="Times New Roman"/>
          <w:lang w:val="ro-RO"/>
          <w:rPrChange w:id="1470" w:author="stbrassai" w:date="2015-06-23T23:51:00Z">
            <w:rPr>
              <w:rFonts w:ascii="Times New Roman" w:hAnsi="Times New Roman" w:cs="Times New Roman"/>
            </w:rPr>
          </w:rPrChange>
        </w:rPr>
        <w:fldChar w:fldCharType="end"/>
      </w:r>
      <w:ins w:id="1471" w:author="stbrassai" w:date="2015-06-24T07:50:00Z">
        <w:r w:rsidR="00C25524">
          <w:rPr>
            <w:rFonts w:ascii="Times New Roman" w:hAnsi="Times New Roman" w:cs="Times New Roman"/>
            <w:lang w:val="ro-RO"/>
          </w:rPr>
          <w:t xml:space="preserve">, ek-1 și ek-2 </w:t>
        </w:r>
      </w:ins>
      <w:del w:id="1472" w:author="stbrassai" w:date="2015-06-24T07:51:00Z">
        <w:r w:rsidRPr="001A39E1" w:rsidDel="00C25524">
          <w:rPr>
            <w:rFonts w:ascii="Times New Roman" w:hAnsi="Times New Roman" w:cs="Times New Roman"/>
            <w:lang w:val="ro-RO"/>
            <w:rPrChange w:id="1473" w:author="stbrassai" w:date="2015-06-23T23:51:00Z">
              <w:rPr>
                <w:rFonts w:ascii="Times New Roman" w:hAnsi="Times New Roman" w:cs="Times New Roman"/>
              </w:rPr>
            </w:rPrChange>
          </w:rPr>
          <w:delText>în timp î</w:delText>
        </w:r>
      </w:del>
      <w:ins w:id="1474" w:author="stbrassai" w:date="2015-06-24T07:51:00Z">
        <w:r w:rsidR="00C25524">
          <w:rPr>
            <w:rFonts w:ascii="Times New Roman" w:hAnsi="Times New Roman" w:cs="Times New Roman"/>
            <w:lang w:val="ro-RO"/>
          </w:rPr>
          <w:t xml:space="preserve"> semnale î</w:t>
        </w:r>
      </w:ins>
      <w:r w:rsidRPr="001A39E1">
        <w:rPr>
          <w:rFonts w:ascii="Times New Roman" w:hAnsi="Times New Roman" w:cs="Times New Roman"/>
          <w:lang w:val="ro-RO"/>
          <w:rPrChange w:id="1475" w:author="stbrassai" w:date="2015-06-23T23:51:00Z">
            <w:rPr>
              <w:rFonts w:ascii="Times New Roman" w:hAnsi="Times New Roman" w:cs="Times New Roman"/>
            </w:rPr>
          </w:rPrChange>
        </w:rPr>
        <w:t>ntârziat</w:t>
      </w:r>
      <w:ins w:id="1476" w:author="stbrassai" w:date="2015-06-24T07:51:00Z">
        <w:r w:rsidR="00C25524">
          <w:rPr>
            <w:rFonts w:ascii="Times New Roman" w:hAnsi="Times New Roman" w:cs="Times New Roman"/>
            <w:lang w:val="ro-RO"/>
          </w:rPr>
          <w:t>e în timp</w:t>
        </w:r>
      </w:ins>
      <w:r w:rsidRPr="001A39E1">
        <w:rPr>
          <w:rFonts w:ascii="Times New Roman" w:hAnsi="Times New Roman" w:cs="Times New Roman"/>
          <w:lang w:val="ro-RO"/>
          <w:rPrChange w:id="1477" w:author="stbrassai" w:date="2015-06-23T23:51:00Z">
            <w:rPr>
              <w:rFonts w:ascii="Times New Roman" w:hAnsi="Times New Roman" w:cs="Times New Roman"/>
            </w:rPr>
          </w:rPrChange>
        </w:rPr>
        <w:t>. Pe Figura 3.3 modulul „Înmulţire”</w:t>
      </w:r>
      <w:ins w:id="1478" w:author="stbrassai" w:date="2015-06-24T07:51:00Z">
        <w:r w:rsidR="00C25524">
          <w:rPr>
            <w:rFonts w:ascii="Times New Roman" w:hAnsi="Times New Roman" w:cs="Times New Roman"/>
            <w:lang w:val="ro-RO"/>
          </w:rPr>
          <w:t xml:space="preserve"> </w:t>
        </w:r>
      </w:ins>
      <w:r w:rsidRPr="001A39E1">
        <w:rPr>
          <w:rFonts w:ascii="Times New Roman" w:hAnsi="Times New Roman" w:cs="Times New Roman"/>
          <w:lang w:val="ro-RO"/>
          <w:rPrChange w:id="1479" w:author="stbrassai" w:date="2015-06-23T23:51:00Z">
            <w:rPr>
              <w:rFonts w:ascii="Times New Roman" w:hAnsi="Times New Roman" w:cs="Times New Roman"/>
            </w:rPr>
          </w:rPrChange>
        </w:rPr>
        <w:t>înmulţeşte valoarea primită de la multiplexer</w:t>
      </w:r>
      <w:del w:id="1480" w:author="stbrassai" w:date="2015-06-24T07:52:00Z">
        <w:r w:rsidRPr="001A39E1" w:rsidDel="00C25524">
          <w:rPr>
            <w:rFonts w:ascii="Times New Roman" w:hAnsi="Times New Roman" w:cs="Times New Roman"/>
            <w:lang w:val="ro-RO"/>
            <w:rPrChange w:id="1481" w:author="stbrassai" w:date="2015-06-23T23:51:00Z">
              <w:rPr>
                <w:rFonts w:ascii="Times New Roman" w:hAnsi="Times New Roman" w:cs="Times New Roman"/>
              </w:rPr>
            </w:rPrChange>
          </w:rPr>
          <w:delText xml:space="preserve"> cu două selecţii, şi</w:delText>
        </w:r>
      </w:del>
      <w:r w:rsidRPr="001A39E1">
        <w:rPr>
          <w:rFonts w:ascii="Times New Roman" w:hAnsi="Times New Roman" w:cs="Times New Roman"/>
          <w:lang w:val="ro-RO"/>
          <w:rPrChange w:id="1482" w:author="stbrassai" w:date="2015-06-23T23:51:00Z">
            <w:rPr>
              <w:rFonts w:ascii="Times New Roman" w:hAnsi="Times New Roman" w:cs="Times New Roman"/>
            </w:rPr>
          </w:rPrChange>
        </w:rPr>
        <w:t xml:space="preserve"> după </w:t>
      </w:r>
      <w:del w:id="1483" w:author="stbrassai" w:date="2015-06-24T07:52:00Z">
        <w:r w:rsidRPr="001A39E1" w:rsidDel="00C25524">
          <w:rPr>
            <w:rFonts w:ascii="Times New Roman" w:hAnsi="Times New Roman" w:cs="Times New Roman"/>
            <w:lang w:val="ro-RO"/>
            <w:rPrChange w:id="1484" w:author="stbrassai" w:date="2015-06-23T23:51:00Z">
              <w:rPr>
                <w:rFonts w:ascii="Times New Roman" w:hAnsi="Times New Roman" w:cs="Times New Roman"/>
              </w:rPr>
            </w:rPrChange>
          </w:rPr>
          <w:delText>aia</w:delText>
        </w:r>
      </w:del>
      <w:ins w:id="1485" w:author="stbrassai" w:date="2015-06-24T07:52:00Z">
        <w:r w:rsidR="00C25524">
          <w:rPr>
            <w:rFonts w:ascii="Times New Roman" w:hAnsi="Times New Roman" w:cs="Times New Roman"/>
            <w:lang w:val="ro-RO"/>
          </w:rPr>
          <w:t>care</w:t>
        </w:r>
      </w:ins>
      <w:r w:rsidRPr="001A39E1">
        <w:rPr>
          <w:rFonts w:ascii="Times New Roman" w:hAnsi="Times New Roman" w:cs="Times New Roman"/>
          <w:lang w:val="ro-RO"/>
          <w:rPrChange w:id="1486" w:author="stbrassai" w:date="2015-06-23T23:51:00Z">
            <w:rPr>
              <w:rFonts w:ascii="Times New Roman" w:hAnsi="Times New Roman" w:cs="Times New Roman"/>
            </w:rPr>
          </w:rPrChange>
        </w:rPr>
        <w:t xml:space="preserve"> adaugă la valoarea registrului „</w:t>
      </w:r>
      <w:commentRangeStart w:id="1487"/>
      <w:r w:rsidRPr="001A39E1">
        <w:rPr>
          <w:rFonts w:ascii="Times New Roman" w:hAnsi="Times New Roman" w:cs="Times New Roman"/>
          <w:i/>
          <w:iCs/>
          <w:lang w:val="ro-RO"/>
          <w:rPrChange w:id="1488" w:author="stbrassai" w:date="2015-06-23T23:51:00Z">
            <w:rPr>
              <w:rFonts w:ascii="Times New Roman" w:hAnsi="Times New Roman" w:cs="Times New Roman"/>
              <w:i/>
              <w:iCs/>
            </w:rPr>
          </w:rPrChange>
        </w:rPr>
        <w:t>ADAT_REG</w:t>
      </w:r>
      <w:commentRangeEnd w:id="1487"/>
      <w:r w:rsidR="00C25524">
        <w:rPr>
          <w:rStyle w:val="CommentReference"/>
        </w:rPr>
        <w:commentReference w:id="1487"/>
      </w:r>
      <w:r w:rsidRPr="001A39E1">
        <w:rPr>
          <w:rFonts w:ascii="Times New Roman" w:hAnsi="Times New Roman" w:cs="Times New Roman"/>
          <w:lang w:val="ro-RO"/>
          <w:rPrChange w:id="1489" w:author="stbrassai" w:date="2015-06-23T23:51:00Z">
            <w:rPr>
              <w:rFonts w:ascii="Times New Roman" w:hAnsi="Times New Roman" w:cs="Times New Roman"/>
            </w:rPr>
          </w:rPrChange>
        </w:rPr>
        <w:t>”.</w:t>
      </w:r>
    </w:p>
    <w:p w14:paraId="311BB536" w14:textId="375EF84C" w:rsidR="00436075" w:rsidRPr="001A39E1" w:rsidRDefault="00436075" w:rsidP="00436075">
      <w:pPr>
        <w:spacing w:line="360" w:lineRule="auto"/>
        <w:rPr>
          <w:rFonts w:ascii="Times New Roman" w:hAnsi="Times New Roman" w:cs="Times New Roman"/>
          <w:lang w:val="ro-RO"/>
          <w:rPrChange w:id="1490" w:author="stbrassai" w:date="2015-06-23T23:51:00Z">
            <w:rPr>
              <w:rFonts w:ascii="Times New Roman" w:hAnsi="Times New Roman" w:cs="Times New Roman"/>
            </w:rPr>
          </w:rPrChange>
        </w:rPr>
      </w:pPr>
      <w:r w:rsidRPr="001A39E1">
        <w:rPr>
          <w:rFonts w:ascii="Times New Roman" w:hAnsi="Times New Roman" w:cs="Times New Roman"/>
          <w:lang w:val="ro-RO"/>
          <w:rPrChange w:id="1491" w:author="stbrassai" w:date="2015-06-23T23:51:00Z">
            <w:rPr>
              <w:rFonts w:ascii="Times New Roman" w:hAnsi="Times New Roman" w:cs="Times New Roman"/>
            </w:rPr>
          </w:rPrChange>
        </w:rPr>
        <w:tab/>
        <w:t xml:space="preserve">Valoarea fiecărui modul </w:t>
      </w:r>
      <w:ins w:id="1492" w:author="stbrassai" w:date="2015-06-24T07:58:00Z">
        <w:r w:rsidR="008023ED">
          <w:rPr>
            <w:rFonts w:ascii="Times New Roman" w:hAnsi="Times New Roman" w:cs="Times New Roman"/>
            <w:lang w:val="ro-RO"/>
          </w:rPr>
          <w:t>este saturată</w:t>
        </w:r>
        <w:r w:rsidR="008023ED" w:rsidRPr="001238A2">
          <w:rPr>
            <w:rFonts w:ascii="Times New Roman" w:hAnsi="Times New Roman" w:cs="Times New Roman"/>
            <w:lang w:val="ro-RO"/>
          </w:rPr>
          <w:t xml:space="preserve"> </w:t>
        </w:r>
        <w:r w:rsidR="008023ED">
          <w:rPr>
            <w:rFonts w:ascii="Times New Roman" w:hAnsi="Times New Roman" w:cs="Times New Roman"/>
            <w:lang w:val="ro-RO"/>
          </w:rPr>
          <w:t>da</w:t>
        </w:r>
      </w:ins>
      <w:ins w:id="1493" w:author="stbrassai" w:date="2015-06-24T07:54:00Z">
        <w:r w:rsidR="00C25524" w:rsidRPr="001238A2">
          <w:rPr>
            <w:rFonts w:ascii="Times New Roman" w:hAnsi="Times New Roman" w:cs="Times New Roman"/>
            <w:lang w:val="ro-RO"/>
          </w:rPr>
          <w:t xml:space="preserve">că depăşeşte </w:t>
        </w:r>
        <w:r w:rsidR="00C25524">
          <w:rPr>
            <w:rFonts w:ascii="Times New Roman" w:hAnsi="Times New Roman" w:cs="Times New Roman"/>
            <w:lang w:val="ro-RO"/>
          </w:rPr>
          <w:t>valoarea minimă sau maximă.</w:t>
        </w:r>
      </w:ins>
      <w:del w:id="1494" w:author="stbrassai" w:date="2015-06-24T07:54:00Z">
        <w:r w:rsidRPr="001A39E1" w:rsidDel="00C25524">
          <w:rPr>
            <w:rFonts w:ascii="Times New Roman" w:hAnsi="Times New Roman" w:cs="Times New Roman"/>
            <w:lang w:val="ro-RO"/>
            <w:rPrChange w:id="1495" w:author="stbrassai" w:date="2015-06-23T23:51:00Z">
              <w:rPr>
                <w:rFonts w:ascii="Times New Roman" w:hAnsi="Times New Roman" w:cs="Times New Roman"/>
              </w:rPr>
            </w:rPrChange>
          </w:rPr>
          <w:delText>saturează în caz că depăşeşte ori în sens negativ ori în pozitiv.</w:delText>
        </w:r>
      </w:del>
      <w:r w:rsidRPr="001A39E1">
        <w:rPr>
          <w:rFonts w:ascii="Times New Roman" w:hAnsi="Times New Roman" w:cs="Times New Roman"/>
          <w:lang w:val="ro-RO"/>
          <w:rPrChange w:id="1496" w:author="stbrassai" w:date="2015-06-23T23:51:00Z">
            <w:rPr>
              <w:rFonts w:ascii="Times New Roman" w:hAnsi="Times New Roman" w:cs="Times New Roman"/>
            </w:rPr>
          </w:rPrChange>
        </w:rPr>
        <w:t xml:space="preserve"> Astfel </w:t>
      </w:r>
      <w:del w:id="1497" w:author="stbrassai" w:date="2015-06-24T07:54:00Z">
        <w:r w:rsidRPr="001A39E1" w:rsidDel="00C25524">
          <w:rPr>
            <w:rFonts w:ascii="Times New Roman" w:hAnsi="Times New Roman" w:cs="Times New Roman"/>
            <w:lang w:val="ro-RO"/>
            <w:rPrChange w:id="1498" w:author="stbrassai" w:date="2015-06-23T23:51:00Z">
              <w:rPr>
                <w:rFonts w:ascii="Times New Roman" w:hAnsi="Times New Roman" w:cs="Times New Roman"/>
              </w:rPr>
            </w:rPrChange>
          </w:rPr>
          <w:delText>putem</w:delText>
        </w:r>
      </w:del>
      <w:ins w:id="1499" w:author="stbrassai" w:date="2015-06-24T07:54:00Z">
        <w:r w:rsidR="00C25524">
          <w:rPr>
            <w:rFonts w:ascii="Times New Roman" w:hAnsi="Times New Roman" w:cs="Times New Roman"/>
            <w:lang w:val="ro-RO"/>
          </w:rPr>
          <w:t>se poate</w:t>
        </w:r>
      </w:ins>
      <w:r w:rsidRPr="001A39E1">
        <w:rPr>
          <w:rFonts w:ascii="Times New Roman" w:hAnsi="Times New Roman" w:cs="Times New Roman"/>
          <w:lang w:val="ro-RO"/>
          <w:rPrChange w:id="1500" w:author="stbrassai" w:date="2015-06-23T23:51:00Z">
            <w:rPr>
              <w:rFonts w:ascii="Times New Roman" w:hAnsi="Times New Roman" w:cs="Times New Roman"/>
            </w:rPr>
          </w:rPrChange>
        </w:rPr>
        <w:t xml:space="preserve"> evita </w:t>
      </w:r>
      <w:ins w:id="1501" w:author="stbrassai" w:date="2015-06-24T07:55:00Z">
        <w:r w:rsidR="008023ED">
          <w:rPr>
            <w:rFonts w:ascii="Times New Roman" w:hAnsi="Times New Roman" w:cs="Times New Roman"/>
            <w:lang w:val="ro-RO"/>
          </w:rPr>
          <w:t xml:space="preserve">creșterea continuă </w:t>
        </w:r>
      </w:ins>
      <w:del w:id="1502" w:author="stbrassai" w:date="2015-06-24T07:55:00Z">
        <w:r w:rsidRPr="001A39E1" w:rsidDel="008023ED">
          <w:rPr>
            <w:rFonts w:ascii="Times New Roman" w:hAnsi="Times New Roman" w:cs="Times New Roman"/>
            <w:lang w:val="ro-RO"/>
            <w:rPrChange w:id="1503" w:author="stbrassai" w:date="2015-06-23T23:51:00Z">
              <w:rPr>
                <w:rFonts w:ascii="Times New Roman" w:hAnsi="Times New Roman" w:cs="Times New Roman"/>
              </w:rPr>
            </w:rPrChange>
          </w:rPr>
          <w:delText>depăşirea</w:delText>
        </w:r>
      </w:del>
      <w:ins w:id="1504" w:author="stbrassai" w:date="2015-06-24T07:55:00Z">
        <w:r w:rsidR="008023ED">
          <w:rPr>
            <w:rFonts w:ascii="Times New Roman" w:hAnsi="Times New Roman" w:cs="Times New Roman"/>
            <w:lang w:val="ro-RO"/>
          </w:rPr>
          <w:t xml:space="preserve"> a</w:t>
        </w:r>
      </w:ins>
      <w:r w:rsidRPr="001A39E1">
        <w:rPr>
          <w:rFonts w:ascii="Times New Roman" w:hAnsi="Times New Roman" w:cs="Times New Roman"/>
          <w:lang w:val="ro-RO"/>
          <w:rPrChange w:id="1505" w:author="stbrassai" w:date="2015-06-23T23:51:00Z">
            <w:rPr>
              <w:rFonts w:ascii="Times New Roman" w:hAnsi="Times New Roman" w:cs="Times New Roman"/>
            </w:rPr>
          </w:rPrChange>
        </w:rPr>
        <w:t xml:space="preserve"> valorii</w:t>
      </w:r>
      <w:ins w:id="1506" w:author="stbrassai" w:date="2015-06-24T07:55:00Z">
        <w:r w:rsidR="008023ED">
          <w:rPr>
            <w:rFonts w:ascii="Times New Roman" w:hAnsi="Times New Roman" w:cs="Times New Roman"/>
            <w:lang w:val="ro-RO"/>
          </w:rPr>
          <w:t xml:space="preserve"> de ieșire al</w:t>
        </w:r>
      </w:ins>
      <w:r w:rsidRPr="001A39E1">
        <w:rPr>
          <w:rFonts w:ascii="Times New Roman" w:hAnsi="Times New Roman" w:cs="Times New Roman"/>
          <w:lang w:val="ro-RO"/>
          <w:rPrChange w:id="1507" w:author="stbrassai" w:date="2015-06-23T23:51:00Z">
            <w:rPr>
              <w:rFonts w:ascii="Times New Roman" w:hAnsi="Times New Roman" w:cs="Times New Roman"/>
            </w:rPr>
          </w:rPrChange>
        </w:rPr>
        <w:t xml:space="preserve"> modulului </w:t>
      </w:r>
      <w:del w:id="1508" w:author="stbrassai" w:date="2015-06-24T07:57:00Z">
        <w:r w:rsidRPr="001A39E1" w:rsidDel="008023ED">
          <w:rPr>
            <w:rFonts w:ascii="Times New Roman" w:hAnsi="Times New Roman" w:cs="Times New Roman"/>
            <w:lang w:val="ro-RO"/>
            <w:rPrChange w:id="1509" w:author="stbrassai" w:date="2015-06-23T23:51:00Z">
              <w:rPr>
                <w:rFonts w:ascii="Times New Roman" w:hAnsi="Times New Roman" w:cs="Times New Roman"/>
              </w:rPr>
            </w:rPrChange>
          </w:rPr>
          <w:delText>-în</w:delText>
        </w:r>
      </w:del>
      <w:ins w:id="1510" w:author="stbrassai" w:date="2015-06-24T07:57:00Z">
        <w:r w:rsidR="008023ED">
          <w:rPr>
            <w:rFonts w:ascii="Times New Roman" w:hAnsi="Times New Roman" w:cs="Times New Roman"/>
            <w:lang w:val="ro-RO"/>
          </w:rPr>
          <w:t>din</w:t>
        </w:r>
      </w:ins>
      <w:r w:rsidRPr="001A39E1">
        <w:rPr>
          <w:rFonts w:ascii="Times New Roman" w:hAnsi="Times New Roman" w:cs="Times New Roman"/>
          <w:lang w:val="ro-RO"/>
          <w:rPrChange w:id="1511" w:author="stbrassai" w:date="2015-06-23T23:51:00Z">
            <w:rPr>
              <w:rFonts w:ascii="Times New Roman" w:hAnsi="Times New Roman" w:cs="Times New Roman"/>
            </w:rPr>
          </w:rPrChange>
        </w:rPr>
        <w:t xml:space="preserve"> ca</w:t>
      </w:r>
      <w:ins w:id="1512" w:author="stbrassai" w:date="2015-06-24T07:57:00Z">
        <w:r w:rsidR="008023ED">
          <w:rPr>
            <w:rFonts w:ascii="Times New Roman" w:hAnsi="Times New Roman" w:cs="Times New Roman"/>
            <w:lang w:val="ro-RO"/>
          </w:rPr>
          <w:t>u</w:t>
        </w:r>
      </w:ins>
      <w:r w:rsidRPr="001A39E1">
        <w:rPr>
          <w:rFonts w:ascii="Times New Roman" w:hAnsi="Times New Roman" w:cs="Times New Roman"/>
          <w:lang w:val="ro-RO"/>
          <w:rPrChange w:id="1513" w:author="stbrassai" w:date="2015-06-23T23:51:00Z">
            <w:rPr>
              <w:rFonts w:ascii="Times New Roman" w:hAnsi="Times New Roman" w:cs="Times New Roman"/>
            </w:rPr>
          </w:rPrChange>
        </w:rPr>
        <w:t>z</w:t>
      </w:r>
      <w:ins w:id="1514" w:author="stbrassai" w:date="2015-06-24T07:57:00Z">
        <w:r w:rsidR="008023ED">
          <w:rPr>
            <w:rFonts w:ascii="Times New Roman" w:hAnsi="Times New Roman" w:cs="Times New Roman"/>
            <w:lang w:val="ro-RO"/>
          </w:rPr>
          <w:t>a</w:t>
        </w:r>
      </w:ins>
      <w:r w:rsidRPr="001A39E1">
        <w:rPr>
          <w:rFonts w:ascii="Times New Roman" w:hAnsi="Times New Roman" w:cs="Times New Roman"/>
          <w:lang w:val="ro-RO"/>
          <w:rPrChange w:id="1515" w:author="stbrassai" w:date="2015-06-23T23:51:00Z">
            <w:rPr>
              <w:rFonts w:ascii="Times New Roman" w:hAnsi="Times New Roman" w:cs="Times New Roman"/>
            </w:rPr>
          </w:rPrChange>
        </w:rPr>
        <w:t xml:space="preserve"> </w:t>
      </w:r>
      <w:del w:id="1516" w:author="stbrassai" w:date="2015-06-24T07:56:00Z">
        <w:r w:rsidRPr="001A39E1" w:rsidDel="008023ED">
          <w:rPr>
            <w:rFonts w:ascii="Times New Roman" w:hAnsi="Times New Roman" w:cs="Times New Roman"/>
            <w:lang w:val="ro-RO"/>
            <w:rPrChange w:id="1517" w:author="stbrassai" w:date="2015-06-23T23:51:00Z">
              <w:rPr>
                <w:rFonts w:ascii="Times New Roman" w:hAnsi="Times New Roman" w:cs="Times New Roman"/>
              </w:rPr>
            </w:rPrChange>
          </w:rPr>
          <w:delText>de</w:delText>
        </w:r>
      </w:del>
      <w:del w:id="1518" w:author="stbrassai" w:date="2015-06-24T07:57:00Z">
        <w:r w:rsidRPr="001A39E1" w:rsidDel="008023ED">
          <w:rPr>
            <w:rFonts w:ascii="Times New Roman" w:hAnsi="Times New Roman" w:cs="Times New Roman"/>
            <w:lang w:val="ro-RO"/>
            <w:rPrChange w:id="1519" w:author="stbrassai" w:date="2015-06-23T23:51:00Z">
              <w:rPr>
                <w:rFonts w:ascii="Times New Roman" w:hAnsi="Times New Roman" w:cs="Times New Roman"/>
              </w:rPr>
            </w:rPrChange>
          </w:rPr>
          <w:delText xml:space="preserve"> </w:delText>
        </w:r>
      </w:del>
      <w:r w:rsidRPr="001A39E1">
        <w:rPr>
          <w:rFonts w:ascii="Times New Roman" w:hAnsi="Times New Roman" w:cs="Times New Roman"/>
          <w:lang w:val="ro-RO"/>
          <w:rPrChange w:id="1520" w:author="stbrassai" w:date="2015-06-23T23:51:00Z">
            <w:rPr>
              <w:rFonts w:ascii="Times New Roman" w:hAnsi="Times New Roman" w:cs="Times New Roman"/>
            </w:rPr>
          </w:rPrChange>
        </w:rPr>
        <w:t>component</w:t>
      </w:r>
      <w:ins w:id="1521" w:author="stbrassai" w:date="2015-06-24T07:57:00Z">
        <w:r w:rsidR="008023ED">
          <w:rPr>
            <w:rFonts w:ascii="Times New Roman" w:hAnsi="Times New Roman" w:cs="Times New Roman"/>
            <w:lang w:val="ro-RO"/>
          </w:rPr>
          <w:t>ei</w:t>
        </w:r>
      </w:ins>
      <w:del w:id="1522" w:author="stbrassai" w:date="2015-06-24T07:57:00Z">
        <w:r w:rsidRPr="001A39E1" w:rsidDel="008023ED">
          <w:rPr>
            <w:rFonts w:ascii="Times New Roman" w:hAnsi="Times New Roman" w:cs="Times New Roman"/>
            <w:lang w:val="ro-RO"/>
            <w:rPrChange w:id="1523" w:author="stbrassai" w:date="2015-06-23T23:51:00Z">
              <w:rPr>
                <w:rFonts w:ascii="Times New Roman" w:hAnsi="Times New Roman" w:cs="Times New Roman"/>
              </w:rPr>
            </w:rPrChange>
          </w:rPr>
          <w:delText>a</w:delText>
        </w:r>
      </w:del>
      <w:r w:rsidRPr="001A39E1">
        <w:rPr>
          <w:rFonts w:ascii="Times New Roman" w:hAnsi="Times New Roman" w:cs="Times New Roman"/>
          <w:lang w:val="ro-RO"/>
          <w:rPrChange w:id="1524" w:author="stbrassai" w:date="2015-06-23T23:51:00Z">
            <w:rPr>
              <w:rFonts w:ascii="Times New Roman" w:hAnsi="Times New Roman" w:cs="Times New Roman"/>
            </w:rPr>
          </w:rPrChange>
        </w:rPr>
        <w:t xml:space="preserve"> integra</w:t>
      </w:r>
      <w:ins w:id="1525" w:author="stbrassai" w:date="2015-06-24T07:57:00Z">
        <w:r w:rsidR="008023ED">
          <w:rPr>
            <w:rFonts w:ascii="Times New Roman" w:hAnsi="Times New Roman" w:cs="Times New Roman"/>
            <w:lang w:val="ro-RO"/>
          </w:rPr>
          <w:t>tive</w:t>
        </w:r>
      </w:ins>
      <w:del w:id="1526" w:author="stbrassai" w:date="2015-06-24T07:57:00Z">
        <w:r w:rsidRPr="001A39E1" w:rsidDel="008023ED">
          <w:rPr>
            <w:rFonts w:ascii="Times New Roman" w:hAnsi="Times New Roman" w:cs="Times New Roman"/>
            <w:lang w:val="ro-RO"/>
            <w:rPrChange w:id="1527" w:author="stbrassai" w:date="2015-06-23T23:51:00Z">
              <w:rPr>
                <w:rFonts w:ascii="Times New Roman" w:hAnsi="Times New Roman" w:cs="Times New Roman"/>
              </w:rPr>
            </w:rPrChange>
          </w:rPr>
          <w:delText>lă cu intrarea erorii neschimbate-</w:delText>
        </w:r>
      </w:del>
      <w:r w:rsidRPr="001A39E1">
        <w:rPr>
          <w:rFonts w:ascii="Times New Roman" w:hAnsi="Times New Roman" w:cs="Times New Roman"/>
          <w:lang w:val="ro-RO"/>
          <w:rPrChange w:id="1528" w:author="stbrassai" w:date="2015-06-23T23:51:00Z">
            <w:rPr>
              <w:rFonts w:ascii="Times New Roman" w:hAnsi="Times New Roman" w:cs="Times New Roman"/>
            </w:rPr>
          </w:rPrChange>
        </w:rPr>
        <w:t>, care ar răsturna funcţionarea sistemului.</w:t>
      </w:r>
    </w:p>
    <w:p w14:paraId="0F0393BD" w14:textId="15C9000D" w:rsidR="00436075" w:rsidRPr="001A39E1" w:rsidRDefault="00436075" w:rsidP="00436075">
      <w:pPr>
        <w:spacing w:line="360" w:lineRule="auto"/>
        <w:rPr>
          <w:rFonts w:ascii="Times New Roman" w:hAnsi="Times New Roman" w:cs="Times New Roman"/>
          <w:lang w:val="ro-RO"/>
          <w:rPrChange w:id="1529" w:author="stbrassai" w:date="2015-06-23T23:51:00Z">
            <w:rPr>
              <w:rFonts w:ascii="Times New Roman" w:hAnsi="Times New Roman" w:cs="Times New Roman"/>
            </w:rPr>
          </w:rPrChange>
        </w:rPr>
      </w:pPr>
      <w:r w:rsidRPr="001A39E1">
        <w:rPr>
          <w:rFonts w:ascii="Times New Roman" w:hAnsi="Times New Roman" w:cs="Times New Roman"/>
          <w:lang w:val="ro-RO"/>
          <w:rPrChange w:id="1530" w:author="stbrassai" w:date="2015-06-23T23:51:00Z">
            <w:rPr>
              <w:rFonts w:ascii="Times New Roman" w:hAnsi="Times New Roman" w:cs="Times New Roman"/>
            </w:rPr>
          </w:rPrChange>
        </w:rPr>
        <w:tab/>
        <w:t xml:space="preserve">Pe figura 3.3 </w:t>
      </w:r>
      <w:del w:id="1531" w:author="stbrassai" w:date="2015-06-24T07:58:00Z">
        <w:r w:rsidRPr="001A39E1" w:rsidDel="008023ED">
          <w:rPr>
            <w:rFonts w:ascii="Times New Roman" w:hAnsi="Times New Roman" w:cs="Times New Roman"/>
            <w:lang w:val="ro-RO"/>
            <w:rPrChange w:id="1532" w:author="stbrassai" w:date="2015-06-23T23:51:00Z">
              <w:rPr>
                <w:rFonts w:ascii="Times New Roman" w:hAnsi="Times New Roman" w:cs="Times New Roman"/>
              </w:rPr>
            </w:rPrChange>
          </w:rPr>
          <w:delText xml:space="preserve">putem </w:delText>
        </w:r>
      </w:del>
      <w:ins w:id="1533" w:author="stbrassai" w:date="2015-06-24T07:58:00Z">
        <w:r w:rsidR="008023ED">
          <w:rPr>
            <w:rFonts w:ascii="Times New Roman" w:hAnsi="Times New Roman" w:cs="Times New Roman"/>
            <w:lang w:val="ro-RO"/>
          </w:rPr>
          <w:t xml:space="preserve">se poate </w:t>
        </w:r>
      </w:ins>
      <w:r w:rsidRPr="001A39E1">
        <w:rPr>
          <w:rFonts w:ascii="Times New Roman" w:hAnsi="Times New Roman" w:cs="Times New Roman"/>
          <w:lang w:val="ro-RO"/>
          <w:rPrChange w:id="1534" w:author="stbrassai" w:date="2015-06-23T23:51:00Z">
            <w:rPr>
              <w:rFonts w:ascii="Times New Roman" w:hAnsi="Times New Roman" w:cs="Times New Roman"/>
            </w:rPr>
          </w:rPrChange>
        </w:rPr>
        <w:t>observa regist</w:t>
      </w:r>
      <w:del w:id="1535" w:author="stbrassai" w:date="2015-06-24T07:58:00Z">
        <w:r w:rsidRPr="001A39E1" w:rsidDel="008023ED">
          <w:rPr>
            <w:rFonts w:ascii="Times New Roman" w:hAnsi="Times New Roman" w:cs="Times New Roman"/>
            <w:lang w:val="ro-RO"/>
            <w:rPrChange w:id="1536" w:author="stbrassai" w:date="2015-06-23T23:51:00Z">
              <w:rPr>
                <w:rFonts w:ascii="Times New Roman" w:hAnsi="Times New Roman" w:cs="Times New Roman"/>
              </w:rPr>
            </w:rPrChange>
          </w:rPr>
          <w:delText>e</w:delText>
        </w:r>
      </w:del>
      <w:r w:rsidRPr="001A39E1">
        <w:rPr>
          <w:rFonts w:ascii="Times New Roman" w:hAnsi="Times New Roman" w:cs="Times New Roman"/>
          <w:lang w:val="ro-RO"/>
          <w:rPrChange w:id="1537" w:author="stbrassai" w:date="2015-06-23T23:51:00Z">
            <w:rPr>
              <w:rFonts w:ascii="Times New Roman" w:hAnsi="Times New Roman" w:cs="Times New Roman"/>
            </w:rPr>
          </w:rPrChange>
        </w:rPr>
        <w:t>re</w:t>
      </w:r>
      <w:ins w:id="1538" w:author="stbrassai" w:date="2015-06-24T07:58:00Z">
        <w:r w:rsidR="008023ED">
          <w:rPr>
            <w:rFonts w:ascii="Times New Roman" w:hAnsi="Times New Roman" w:cs="Times New Roman"/>
            <w:lang w:val="ro-RO"/>
          </w:rPr>
          <w:t>le</w:t>
        </w:r>
      </w:ins>
      <w:r w:rsidRPr="001A39E1">
        <w:rPr>
          <w:rFonts w:ascii="Times New Roman" w:hAnsi="Times New Roman" w:cs="Times New Roman"/>
          <w:lang w:val="ro-RO"/>
          <w:rPrChange w:id="1539" w:author="stbrassai" w:date="2015-06-23T23:51:00Z">
            <w:rPr>
              <w:rFonts w:ascii="Times New Roman" w:hAnsi="Times New Roman" w:cs="Times New Roman"/>
            </w:rPr>
          </w:rPrChange>
        </w:rPr>
        <w:t xml:space="preserve"> DELAY, care exploatează valorile erorilor </w:t>
      </w:r>
      <w:r w:rsidRPr="001A39E1">
        <w:rPr>
          <w:rFonts w:ascii="Times New Roman" w:hAnsi="Times New Roman" w:cs="Times New Roman"/>
          <w:lang w:val="ro-RO"/>
          <w:rPrChange w:id="1540" w:author="stbrassai" w:date="2015-06-23T23:51:00Z">
            <w:rPr>
              <w:rFonts w:ascii="Times New Roman" w:hAnsi="Times New Roman" w:cs="Times New Roman"/>
            </w:rPr>
          </w:rPrChange>
        </w:rPr>
        <w:fldChar w:fldCharType="begin"/>
      </w:r>
      <w:r w:rsidRPr="001A39E1">
        <w:rPr>
          <w:rFonts w:ascii="Times New Roman" w:hAnsi="Times New Roman" w:cs="Times New Roman"/>
          <w:lang w:val="ro-RO"/>
          <w:rPrChange w:id="1541" w:author="stbrassai" w:date="2015-06-23T23:51:00Z">
            <w:rPr>
              <w:rFonts w:ascii="Times New Roman" w:hAnsi="Times New Roman" w:cs="Times New Roman"/>
            </w:rPr>
          </w:rPrChange>
        </w:rPr>
        <w:instrText xml:space="preserve"> QUOTE </w:instrText>
      </w:r>
      <w:r w:rsidRPr="00E260A7">
        <w:rPr>
          <w:noProof/>
          <w:lang w:val="en-US"/>
        </w:rPr>
        <w:drawing>
          <wp:inline distT="0" distB="0" distL="0" distR="0" wp14:anchorId="0033F18E" wp14:editId="57BED109">
            <wp:extent cx="904875" cy="1428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04875" cy="142875"/>
                    </a:xfrm>
                    <a:prstGeom prst="rect">
                      <a:avLst/>
                    </a:prstGeom>
                    <a:noFill/>
                    <a:ln>
                      <a:noFill/>
                    </a:ln>
                  </pic:spPr>
                </pic:pic>
              </a:graphicData>
            </a:graphic>
          </wp:inline>
        </w:drawing>
      </w:r>
      <w:r w:rsidRPr="001A39E1">
        <w:rPr>
          <w:rFonts w:ascii="Times New Roman" w:hAnsi="Times New Roman" w:cs="Times New Roman"/>
          <w:lang w:val="ro-RO"/>
          <w:rPrChange w:id="1542" w:author="stbrassai" w:date="2015-06-23T23:51:00Z">
            <w:rPr>
              <w:rFonts w:ascii="Times New Roman" w:hAnsi="Times New Roman" w:cs="Times New Roman"/>
            </w:rPr>
          </w:rPrChange>
        </w:rPr>
        <w:instrText xml:space="preserve"> </w:instrText>
      </w:r>
      <w:r w:rsidRPr="001A39E1">
        <w:rPr>
          <w:rFonts w:ascii="Times New Roman" w:hAnsi="Times New Roman" w:cs="Times New Roman"/>
          <w:lang w:val="ro-RO"/>
          <w:rPrChange w:id="1543" w:author="stbrassai" w:date="2015-06-23T23:51:00Z">
            <w:rPr>
              <w:rFonts w:ascii="Times New Roman" w:hAnsi="Times New Roman" w:cs="Times New Roman"/>
            </w:rPr>
          </w:rPrChange>
        </w:rPr>
        <w:fldChar w:fldCharType="separate"/>
      </w:r>
      <w:r w:rsidR="00DB5C9B" w:rsidRPr="00E260A7">
        <w:rPr>
          <w:noProof/>
          <w:lang w:val="en-US"/>
        </w:rPr>
        <w:drawing>
          <wp:inline distT="0" distB="0" distL="0" distR="0" wp14:anchorId="0033F18E" wp14:editId="4E661DDC">
            <wp:extent cx="904875" cy="14287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04875" cy="142875"/>
                    </a:xfrm>
                    <a:prstGeom prst="rect">
                      <a:avLst/>
                    </a:prstGeom>
                    <a:noFill/>
                    <a:ln>
                      <a:noFill/>
                    </a:ln>
                  </pic:spPr>
                </pic:pic>
              </a:graphicData>
            </a:graphic>
          </wp:inline>
        </w:drawing>
      </w:r>
      <w:r w:rsidRPr="001A39E1">
        <w:rPr>
          <w:rFonts w:ascii="Times New Roman" w:hAnsi="Times New Roman" w:cs="Times New Roman"/>
          <w:lang w:val="ro-RO"/>
          <w:rPrChange w:id="1544" w:author="stbrassai" w:date="2015-06-23T23:51:00Z">
            <w:rPr>
              <w:rFonts w:ascii="Times New Roman" w:hAnsi="Times New Roman" w:cs="Times New Roman"/>
            </w:rPr>
          </w:rPrChange>
        </w:rPr>
        <w:fldChar w:fldCharType="end"/>
      </w:r>
      <w:r w:rsidRPr="001A39E1">
        <w:rPr>
          <w:rFonts w:ascii="Times New Roman" w:hAnsi="Times New Roman" w:cs="Times New Roman"/>
          <w:lang w:val="ro-RO"/>
          <w:rPrChange w:id="1545" w:author="stbrassai" w:date="2015-06-23T23:51:00Z">
            <w:rPr>
              <w:rFonts w:ascii="Times New Roman" w:hAnsi="Times New Roman" w:cs="Times New Roman"/>
            </w:rPr>
          </w:rPrChange>
        </w:rPr>
        <w:t xml:space="preserve"> din </w:t>
      </w:r>
      <w:ins w:id="1546" w:author="stbrassai" w:date="2015-06-24T07:59:00Z">
        <w:r w:rsidR="008023ED">
          <w:rPr>
            <w:rFonts w:ascii="Times New Roman" w:hAnsi="Times New Roman" w:cs="Times New Roman"/>
            <w:lang w:val="ro-RO"/>
          </w:rPr>
          <w:t>eșantioaneleanterioare</w:t>
        </w:r>
      </w:ins>
      <w:del w:id="1547" w:author="stbrassai" w:date="2015-06-24T07:59:00Z">
        <w:r w:rsidRPr="001A39E1" w:rsidDel="008023ED">
          <w:rPr>
            <w:rFonts w:ascii="Times New Roman" w:hAnsi="Times New Roman" w:cs="Times New Roman"/>
            <w:lang w:val="ro-RO"/>
            <w:rPrChange w:id="1548" w:author="stbrassai" w:date="2015-06-23T23:51:00Z">
              <w:rPr>
                <w:rFonts w:ascii="Times New Roman" w:hAnsi="Times New Roman" w:cs="Times New Roman"/>
              </w:rPr>
            </w:rPrChange>
          </w:rPr>
          <w:delText>trecut</w:delText>
        </w:r>
      </w:del>
      <w:r w:rsidRPr="001A39E1">
        <w:rPr>
          <w:rFonts w:ascii="Times New Roman" w:hAnsi="Times New Roman" w:cs="Times New Roman"/>
          <w:lang w:val="ro-RO"/>
          <w:rPrChange w:id="1549" w:author="stbrassai" w:date="2015-06-23T23:51:00Z">
            <w:rPr>
              <w:rFonts w:ascii="Times New Roman" w:hAnsi="Times New Roman" w:cs="Times New Roman"/>
            </w:rPr>
          </w:rPrChange>
        </w:rPr>
        <w:t xml:space="preserve">. Cele trei registere sunt legate între ele şi valoarea ajunge pe </w:t>
      </w:r>
      <w:r w:rsidRPr="001A39E1">
        <w:rPr>
          <w:rFonts w:ascii="Times New Roman" w:hAnsi="Times New Roman" w:cs="Times New Roman"/>
          <w:lang w:val="ro-RO"/>
          <w:rPrChange w:id="1550" w:author="stbrassai" w:date="2015-06-23T23:51:00Z">
            <w:rPr>
              <w:rFonts w:ascii="Times New Roman" w:hAnsi="Times New Roman" w:cs="Times New Roman"/>
            </w:rPr>
          </w:rPrChange>
        </w:rPr>
        <w:fldChar w:fldCharType="begin"/>
      </w:r>
      <w:r w:rsidRPr="001A39E1">
        <w:rPr>
          <w:rFonts w:ascii="Times New Roman" w:hAnsi="Times New Roman" w:cs="Times New Roman"/>
          <w:lang w:val="ro-RO"/>
          <w:rPrChange w:id="1551" w:author="stbrassai" w:date="2015-06-23T23:51:00Z">
            <w:rPr>
              <w:rFonts w:ascii="Times New Roman" w:hAnsi="Times New Roman" w:cs="Times New Roman"/>
            </w:rPr>
          </w:rPrChange>
        </w:rPr>
        <w:instrText xml:space="preserve"> QUOTE </w:instrText>
      </w:r>
      <w:r w:rsidRPr="00E260A7">
        <w:rPr>
          <w:noProof/>
          <w:lang w:val="en-US"/>
        </w:rPr>
        <w:drawing>
          <wp:inline distT="0" distB="0" distL="0" distR="0" wp14:anchorId="509B53CA" wp14:editId="3E9467B9">
            <wp:extent cx="152400" cy="1428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52400" cy="142875"/>
                    </a:xfrm>
                    <a:prstGeom prst="rect">
                      <a:avLst/>
                    </a:prstGeom>
                    <a:noFill/>
                    <a:ln>
                      <a:noFill/>
                    </a:ln>
                  </pic:spPr>
                </pic:pic>
              </a:graphicData>
            </a:graphic>
          </wp:inline>
        </w:drawing>
      </w:r>
      <w:r w:rsidRPr="001A39E1">
        <w:rPr>
          <w:rFonts w:ascii="Times New Roman" w:hAnsi="Times New Roman" w:cs="Times New Roman"/>
          <w:lang w:val="ro-RO"/>
          <w:rPrChange w:id="1552" w:author="stbrassai" w:date="2015-06-23T23:51:00Z">
            <w:rPr>
              <w:rFonts w:ascii="Times New Roman" w:hAnsi="Times New Roman" w:cs="Times New Roman"/>
            </w:rPr>
          </w:rPrChange>
        </w:rPr>
        <w:instrText xml:space="preserve"> </w:instrText>
      </w:r>
      <w:r w:rsidRPr="001A39E1">
        <w:rPr>
          <w:rFonts w:ascii="Times New Roman" w:hAnsi="Times New Roman" w:cs="Times New Roman"/>
          <w:lang w:val="ro-RO"/>
          <w:rPrChange w:id="1553" w:author="stbrassai" w:date="2015-06-23T23:51:00Z">
            <w:rPr>
              <w:rFonts w:ascii="Times New Roman" w:hAnsi="Times New Roman" w:cs="Times New Roman"/>
            </w:rPr>
          </w:rPrChange>
        </w:rPr>
        <w:fldChar w:fldCharType="separate"/>
      </w:r>
      <w:r w:rsidR="00DB5C9B" w:rsidRPr="00E260A7">
        <w:rPr>
          <w:noProof/>
          <w:lang w:val="en-US"/>
        </w:rPr>
        <w:drawing>
          <wp:inline distT="0" distB="0" distL="0" distR="0" wp14:anchorId="509B53CA" wp14:editId="5E5C0623">
            <wp:extent cx="152400" cy="14287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52400" cy="142875"/>
                    </a:xfrm>
                    <a:prstGeom prst="rect">
                      <a:avLst/>
                    </a:prstGeom>
                    <a:noFill/>
                    <a:ln>
                      <a:noFill/>
                    </a:ln>
                  </pic:spPr>
                </pic:pic>
              </a:graphicData>
            </a:graphic>
          </wp:inline>
        </w:drawing>
      </w:r>
      <w:r w:rsidRPr="001A39E1">
        <w:rPr>
          <w:rFonts w:ascii="Times New Roman" w:hAnsi="Times New Roman" w:cs="Times New Roman"/>
          <w:lang w:val="ro-RO"/>
          <w:rPrChange w:id="1554" w:author="stbrassai" w:date="2015-06-23T23:51:00Z">
            <w:rPr>
              <w:rFonts w:ascii="Times New Roman" w:hAnsi="Times New Roman" w:cs="Times New Roman"/>
            </w:rPr>
          </w:rPrChange>
        </w:rPr>
        <w:fldChar w:fldCharType="end"/>
      </w:r>
      <w:r w:rsidRPr="001A39E1">
        <w:rPr>
          <w:rFonts w:ascii="Times New Roman" w:hAnsi="Times New Roman" w:cs="Times New Roman"/>
          <w:lang w:val="ro-RO"/>
          <w:rPrChange w:id="1555" w:author="stbrassai" w:date="2015-06-23T23:51:00Z">
            <w:rPr>
              <w:rFonts w:ascii="Times New Roman" w:hAnsi="Times New Roman" w:cs="Times New Roman"/>
            </w:rPr>
          </w:rPrChange>
        </w:rPr>
        <w:t>. Valoarea ero</w:t>
      </w:r>
      <w:del w:id="1556" w:author="stbrassai" w:date="2015-06-24T08:00:00Z">
        <w:r w:rsidRPr="001A39E1" w:rsidDel="008023ED">
          <w:rPr>
            <w:rFonts w:ascii="Times New Roman" w:hAnsi="Times New Roman" w:cs="Times New Roman"/>
            <w:lang w:val="ro-RO"/>
            <w:rPrChange w:id="1557" w:author="stbrassai" w:date="2015-06-23T23:51:00Z">
              <w:rPr>
                <w:rFonts w:ascii="Times New Roman" w:hAnsi="Times New Roman" w:cs="Times New Roman"/>
              </w:rPr>
            </w:rPrChange>
          </w:rPr>
          <w:delText>arei</w:delText>
        </w:r>
      </w:del>
      <w:ins w:id="1558" w:author="stbrassai" w:date="2015-06-24T08:00:00Z">
        <w:r w:rsidR="008023ED">
          <w:rPr>
            <w:rFonts w:ascii="Times New Roman" w:hAnsi="Times New Roman" w:cs="Times New Roman"/>
            <w:lang w:val="ro-RO"/>
          </w:rPr>
          <w:t>rii</w:t>
        </w:r>
      </w:ins>
      <w:r w:rsidRPr="001A39E1">
        <w:rPr>
          <w:rFonts w:ascii="Times New Roman" w:hAnsi="Times New Roman" w:cs="Times New Roman"/>
          <w:lang w:val="ro-RO"/>
          <w:rPrChange w:id="1559" w:author="stbrassai" w:date="2015-06-23T23:51:00Z">
            <w:rPr>
              <w:rFonts w:ascii="Times New Roman" w:hAnsi="Times New Roman" w:cs="Times New Roman"/>
            </w:rPr>
          </w:rPrChange>
        </w:rPr>
        <w:t xml:space="preserve"> </w:t>
      </w:r>
      <w:ins w:id="1560" w:author="stbrassai" w:date="2015-06-24T08:00:00Z">
        <w:r w:rsidR="008023ED" w:rsidRPr="004E184C">
          <w:rPr>
            <w:rFonts w:ascii="Times New Roman" w:hAnsi="Times New Roman" w:cs="Times New Roman"/>
            <w:lang w:val="ro-RO"/>
          </w:rPr>
          <w:t>totdeauna</w:t>
        </w:r>
        <w:r w:rsidR="008023ED">
          <w:rPr>
            <w:rFonts w:ascii="Times New Roman" w:hAnsi="Times New Roman" w:cs="Times New Roman"/>
            <w:lang w:val="ro-RO"/>
          </w:rPr>
          <w:t xml:space="preserve">, în </w:t>
        </w:r>
      </w:ins>
      <w:del w:id="1561" w:author="stbrassai" w:date="2015-06-24T08:00:00Z">
        <w:r w:rsidRPr="001A39E1" w:rsidDel="008023ED">
          <w:rPr>
            <w:rFonts w:ascii="Times New Roman" w:hAnsi="Times New Roman" w:cs="Times New Roman"/>
            <w:lang w:val="ro-RO"/>
            <w:rPrChange w:id="1562" w:author="stbrassai" w:date="2015-06-23T23:51:00Z">
              <w:rPr>
                <w:rFonts w:ascii="Times New Roman" w:hAnsi="Times New Roman" w:cs="Times New Roman"/>
              </w:rPr>
            </w:rPrChange>
          </w:rPr>
          <w:delText>de</w:delText>
        </w:r>
      </w:del>
      <w:ins w:id="1563" w:author="stbrassai" w:date="2015-06-24T08:00:00Z">
        <w:r w:rsidR="008023ED">
          <w:rPr>
            <w:rFonts w:ascii="Times New Roman" w:hAnsi="Times New Roman" w:cs="Times New Roman"/>
            <w:lang w:val="ro-RO"/>
          </w:rPr>
          <w:t xml:space="preserve">fiecare </w:t>
        </w:r>
      </w:ins>
      <w:del w:id="1564" w:author="stbrassai" w:date="2015-06-24T08:00:00Z">
        <w:r w:rsidRPr="001A39E1" w:rsidDel="008023ED">
          <w:rPr>
            <w:rFonts w:ascii="Times New Roman" w:hAnsi="Times New Roman" w:cs="Times New Roman"/>
            <w:lang w:val="ro-RO"/>
            <w:rPrChange w:id="1565" w:author="stbrassai" w:date="2015-06-23T23:51:00Z">
              <w:rPr>
                <w:rFonts w:ascii="Times New Roman" w:hAnsi="Times New Roman" w:cs="Times New Roman"/>
              </w:rPr>
            </w:rPrChange>
          </w:rPr>
          <w:delText xml:space="preserve"> </w:delText>
        </w:r>
      </w:del>
      <w:r w:rsidRPr="001A39E1">
        <w:rPr>
          <w:rFonts w:ascii="Times New Roman" w:hAnsi="Times New Roman" w:cs="Times New Roman"/>
          <w:lang w:val="ro-RO"/>
          <w:rPrChange w:id="1566" w:author="stbrassai" w:date="2015-06-23T23:51:00Z">
            <w:rPr>
              <w:rFonts w:ascii="Times New Roman" w:hAnsi="Times New Roman" w:cs="Times New Roman"/>
            </w:rPr>
          </w:rPrChange>
        </w:rPr>
        <w:t>eşantion</w:t>
      </w:r>
      <w:del w:id="1567" w:author="stbrassai" w:date="2015-06-24T08:00:00Z">
        <w:r w:rsidRPr="001A39E1" w:rsidDel="008023ED">
          <w:rPr>
            <w:rFonts w:ascii="Times New Roman" w:hAnsi="Times New Roman" w:cs="Times New Roman"/>
            <w:lang w:val="ro-RO"/>
            <w:rPrChange w:id="1568" w:author="stbrassai" w:date="2015-06-23T23:51:00Z">
              <w:rPr>
                <w:rFonts w:ascii="Times New Roman" w:hAnsi="Times New Roman" w:cs="Times New Roman"/>
              </w:rPr>
            </w:rPrChange>
          </w:rPr>
          <w:delText>are</w:delText>
        </w:r>
      </w:del>
      <w:r w:rsidRPr="001A39E1">
        <w:rPr>
          <w:rFonts w:ascii="Times New Roman" w:hAnsi="Times New Roman" w:cs="Times New Roman"/>
          <w:lang w:val="ro-RO"/>
          <w:rPrChange w:id="1569" w:author="stbrassai" w:date="2015-06-23T23:51:00Z">
            <w:rPr>
              <w:rFonts w:ascii="Times New Roman" w:hAnsi="Times New Roman" w:cs="Times New Roman"/>
            </w:rPr>
          </w:rPrChange>
        </w:rPr>
        <w:t xml:space="preserve"> </w:t>
      </w:r>
      <w:del w:id="1570" w:author="stbrassai" w:date="2015-06-24T08:00:00Z">
        <w:r w:rsidRPr="001A39E1" w:rsidDel="008023ED">
          <w:rPr>
            <w:rFonts w:ascii="Times New Roman" w:hAnsi="Times New Roman" w:cs="Times New Roman"/>
            <w:lang w:val="ro-RO"/>
            <w:rPrChange w:id="1571" w:author="stbrassai" w:date="2015-06-23T23:51:00Z">
              <w:rPr>
                <w:rFonts w:ascii="Times New Roman" w:hAnsi="Times New Roman" w:cs="Times New Roman"/>
              </w:rPr>
            </w:rPrChange>
          </w:rPr>
          <w:delText xml:space="preserve">totdeauna </w:delText>
        </w:r>
      </w:del>
      <w:r w:rsidRPr="001A39E1">
        <w:rPr>
          <w:rFonts w:ascii="Times New Roman" w:hAnsi="Times New Roman" w:cs="Times New Roman"/>
          <w:lang w:val="ro-RO"/>
          <w:rPrChange w:id="1572" w:author="stbrassai" w:date="2015-06-23T23:51:00Z">
            <w:rPr>
              <w:rFonts w:ascii="Times New Roman" w:hAnsi="Times New Roman" w:cs="Times New Roman"/>
            </w:rPr>
          </w:rPrChange>
        </w:rPr>
        <w:t>ajunge în registerul DELAY1.</w:t>
      </w:r>
    </w:p>
    <w:p w14:paraId="2808E858" w14:textId="77777777" w:rsidR="0048426F" w:rsidRPr="001A39E1" w:rsidRDefault="0048426F" w:rsidP="0048426F">
      <w:pPr>
        <w:keepNext/>
        <w:spacing w:line="360" w:lineRule="auto"/>
        <w:rPr>
          <w:lang w:val="ro-RO"/>
          <w:rPrChange w:id="1573" w:author="stbrassai" w:date="2015-06-23T23:51:00Z">
            <w:rPr/>
          </w:rPrChange>
        </w:rPr>
      </w:pPr>
      <w:r w:rsidRPr="005F456C">
        <w:rPr>
          <w:rFonts w:ascii="Times New Roman" w:hAnsi="Times New Roman" w:cs="Times New Roman"/>
          <w:noProof/>
          <w:lang w:val="en-US"/>
        </w:rPr>
        <w:drawing>
          <wp:inline distT="0" distB="0" distL="0" distR="0" wp14:anchorId="1522A21E" wp14:editId="5DD04F5F">
            <wp:extent cx="5566410" cy="29819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dFelepitese.jpg"/>
                    <pic:cNvPicPr/>
                  </pic:nvPicPr>
                  <pic:blipFill>
                    <a:blip r:embed="rId29">
                      <a:extLst>
                        <a:ext uri="{28A0092B-C50C-407E-A947-70E740481C1C}">
                          <a14:useLocalDpi xmlns:a14="http://schemas.microsoft.com/office/drawing/2010/main" val="0"/>
                        </a:ext>
                      </a:extLst>
                    </a:blip>
                    <a:stretch>
                      <a:fillRect/>
                    </a:stretch>
                  </pic:blipFill>
                  <pic:spPr>
                    <a:xfrm>
                      <a:off x="0" y="0"/>
                      <a:ext cx="5566410" cy="2981960"/>
                    </a:xfrm>
                    <a:prstGeom prst="rect">
                      <a:avLst/>
                    </a:prstGeom>
                  </pic:spPr>
                </pic:pic>
              </a:graphicData>
            </a:graphic>
          </wp:inline>
        </w:drawing>
      </w:r>
    </w:p>
    <w:p w14:paraId="2B40010B" w14:textId="6D589BC2" w:rsidR="0048426F" w:rsidRPr="001A39E1" w:rsidRDefault="0048426F" w:rsidP="0048426F">
      <w:pPr>
        <w:pStyle w:val="Caption"/>
        <w:jc w:val="center"/>
        <w:rPr>
          <w:rFonts w:ascii="Times New Roman" w:hAnsi="Times New Roman" w:cs="Times New Roman"/>
          <w:lang w:val="ro-RO"/>
          <w:rPrChange w:id="1574" w:author="stbrassai" w:date="2015-06-23T23:51:00Z">
            <w:rPr>
              <w:rFonts w:ascii="Times New Roman" w:hAnsi="Times New Roman" w:cs="Times New Roman"/>
            </w:rPr>
          </w:rPrChange>
        </w:rPr>
      </w:pPr>
      <w:bookmarkStart w:id="1575" w:name="_Toc422898563"/>
      <w:r w:rsidRPr="001A39E1">
        <w:rPr>
          <w:lang w:val="ro-RO"/>
          <w:rPrChange w:id="1576" w:author="stbrassai" w:date="2015-06-23T23:51:00Z">
            <w:rPr/>
          </w:rPrChange>
        </w:rPr>
        <w:t xml:space="preserve">Kép. </w:t>
      </w:r>
      <w:r w:rsidRPr="001A39E1">
        <w:rPr>
          <w:lang w:val="ro-RO"/>
          <w:rPrChange w:id="1577" w:author="stbrassai" w:date="2015-06-23T23:51:00Z">
            <w:rPr/>
          </w:rPrChange>
        </w:rPr>
        <w:fldChar w:fldCharType="begin"/>
      </w:r>
      <w:r w:rsidRPr="001A39E1">
        <w:rPr>
          <w:lang w:val="ro-RO"/>
          <w:rPrChange w:id="1578" w:author="stbrassai" w:date="2015-06-23T23:51:00Z">
            <w:rPr/>
          </w:rPrChange>
        </w:rPr>
        <w:instrText xml:space="preserve"> STYLEREF 1 \s </w:instrText>
      </w:r>
      <w:r w:rsidRPr="001A39E1">
        <w:rPr>
          <w:lang w:val="ro-RO"/>
          <w:rPrChange w:id="1579" w:author="stbrassai" w:date="2015-06-23T23:51:00Z">
            <w:rPr/>
          </w:rPrChange>
        </w:rPr>
        <w:fldChar w:fldCharType="separate"/>
      </w:r>
      <w:r w:rsidRPr="001A39E1">
        <w:rPr>
          <w:noProof/>
          <w:lang w:val="ro-RO"/>
          <w:rPrChange w:id="1580" w:author="stbrassai" w:date="2015-06-23T23:51:00Z">
            <w:rPr>
              <w:noProof/>
            </w:rPr>
          </w:rPrChange>
        </w:rPr>
        <w:t>1</w:t>
      </w:r>
      <w:r w:rsidRPr="001A39E1">
        <w:rPr>
          <w:lang w:val="ro-RO"/>
          <w:rPrChange w:id="1581" w:author="stbrassai" w:date="2015-06-23T23:51:00Z">
            <w:rPr/>
          </w:rPrChange>
        </w:rPr>
        <w:fldChar w:fldCharType="end"/>
      </w:r>
      <w:r w:rsidRPr="001A39E1">
        <w:rPr>
          <w:lang w:val="ro-RO"/>
          <w:rPrChange w:id="1582" w:author="stbrassai" w:date="2015-06-23T23:51:00Z">
            <w:rPr/>
          </w:rPrChange>
        </w:rPr>
        <w:t>.</w:t>
      </w:r>
      <w:r w:rsidRPr="001A39E1">
        <w:rPr>
          <w:lang w:val="ro-RO"/>
          <w:rPrChange w:id="1583" w:author="stbrassai" w:date="2015-06-23T23:51:00Z">
            <w:rPr/>
          </w:rPrChange>
        </w:rPr>
        <w:fldChar w:fldCharType="begin"/>
      </w:r>
      <w:r w:rsidRPr="001A39E1">
        <w:rPr>
          <w:lang w:val="ro-RO"/>
          <w:rPrChange w:id="1584" w:author="stbrassai" w:date="2015-06-23T23:51:00Z">
            <w:rPr/>
          </w:rPrChange>
        </w:rPr>
        <w:instrText xml:space="preserve"> SEQ Kép. \* ARABIC \s 1 </w:instrText>
      </w:r>
      <w:r w:rsidRPr="001A39E1">
        <w:rPr>
          <w:lang w:val="ro-RO"/>
          <w:rPrChange w:id="1585" w:author="stbrassai" w:date="2015-06-23T23:51:00Z">
            <w:rPr/>
          </w:rPrChange>
        </w:rPr>
        <w:fldChar w:fldCharType="separate"/>
      </w:r>
      <w:r w:rsidRPr="001A39E1">
        <w:rPr>
          <w:noProof/>
          <w:lang w:val="ro-RO"/>
          <w:rPrChange w:id="1586" w:author="stbrassai" w:date="2015-06-23T23:51:00Z">
            <w:rPr>
              <w:noProof/>
            </w:rPr>
          </w:rPrChange>
        </w:rPr>
        <w:t>8</w:t>
      </w:r>
      <w:r w:rsidRPr="001A39E1">
        <w:rPr>
          <w:lang w:val="ro-RO"/>
          <w:rPrChange w:id="1587" w:author="stbrassai" w:date="2015-06-23T23:51:00Z">
            <w:rPr/>
          </w:rPrChange>
        </w:rPr>
        <w:fldChar w:fldCharType="end"/>
      </w:r>
      <w:r w:rsidRPr="001A39E1">
        <w:rPr>
          <w:lang w:val="ro-RO"/>
          <w:rPrChange w:id="1588" w:author="stbrassai" w:date="2015-06-23T23:51:00Z">
            <w:rPr/>
          </w:rPrChange>
        </w:rPr>
        <w:t xml:space="preserve"> Structura</w:t>
      </w:r>
      <w:ins w:id="1589" w:author="stbrassai" w:date="2015-06-24T08:39:00Z">
        <w:r w:rsidR="00DF386B">
          <w:rPr>
            <w:lang w:val="ro-RO"/>
          </w:rPr>
          <w:t xml:space="preserve"> </w:t>
        </w:r>
      </w:ins>
      <w:r w:rsidRPr="001A39E1">
        <w:rPr>
          <w:lang w:val="ro-RO"/>
          <w:rPrChange w:id="1590" w:author="stbrassai" w:date="2015-06-23T23:51:00Z">
            <w:rPr/>
          </w:rPrChange>
        </w:rPr>
        <w:t xml:space="preserve">PID </w:t>
      </w:r>
      <w:ins w:id="1591" w:author="stbrassai" w:date="2015-06-24T08:39:00Z">
        <w:r w:rsidR="00DF386B">
          <w:rPr>
            <w:lang w:val="ro-RO"/>
          </w:rPr>
          <w:t xml:space="preserve">proiectat și implementat </w:t>
        </w:r>
      </w:ins>
      <w:r w:rsidRPr="001A39E1">
        <w:rPr>
          <w:lang w:val="ro-RO"/>
          <w:rPrChange w:id="1592" w:author="stbrassai" w:date="2015-06-23T23:51:00Z">
            <w:rPr/>
          </w:rPrChange>
        </w:rPr>
        <w:t>în System Generator</w:t>
      </w:r>
      <w:bookmarkEnd w:id="1575"/>
    </w:p>
    <w:p w14:paraId="17477934" w14:textId="1C2AB812" w:rsidR="00436075" w:rsidRPr="001A39E1" w:rsidRDefault="00436075" w:rsidP="00436075">
      <w:pPr>
        <w:spacing w:line="360" w:lineRule="auto"/>
        <w:rPr>
          <w:rFonts w:ascii="Times New Roman" w:hAnsi="Times New Roman" w:cs="Times New Roman"/>
          <w:lang w:val="ro-RO"/>
          <w:rPrChange w:id="1593" w:author="stbrassai" w:date="2015-06-23T23:51:00Z">
            <w:rPr>
              <w:rFonts w:ascii="Times New Roman" w:hAnsi="Times New Roman" w:cs="Times New Roman"/>
            </w:rPr>
          </w:rPrChange>
        </w:rPr>
      </w:pPr>
      <w:r w:rsidRPr="001A39E1">
        <w:rPr>
          <w:rFonts w:ascii="Times New Roman" w:hAnsi="Times New Roman" w:cs="Times New Roman"/>
          <w:lang w:val="ro-RO"/>
          <w:rPrChange w:id="1594" w:author="stbrassai" w:date="2015-06-23T23:51:00Z">
            <w:rPr>
              <w:rFonts w:ascii="Times New Roman" w:hAnsi="Times New Roman" w:cs="Times New Roman"/>
            </w:rPr>
          </w:rPrChange>
        </w:rPr>
        <w:tab/>
      </w:r>
      <w:r w:rsidRPr="00240BE5">
        <w:rPr>
          <w:rFonts w:ascii="Times New Roman" w:hAnsi="Times New Roman" w:cs="Times New Roman"/>
          <w:highlight w:val="yellow"/>
          <w:lang w:val="ro-RO"/>
          <w:rPrChange w:id="1595" w:author="stbrassai" w:date="2015-06-24T08:03:00Z">
            <w:rPr>
              <w:rFonts w:ascii="Times New Roman" w:hAnsi="Times New Roman" w:cs="Times New Roman"/>
            </w:rPr>
          </w:rPrChange>
        </w:rPr>
        <w:t>Numărătorul „Reţea de date” porneşte numai după împingerea registerelor, pe care realizează elementul întârzietor „</w:t>
      </w:r>
      <w:r w:rsidRPr="00240BE5">
        <w:rPr>
          <w:rFonts w:ascii="Times New Roman" w:hAnsi="Times New Roman" w:cs="Times New Roman"/>
          <w:i/>
          <w:iCs/>
          <w:highlight w:val="yellow"/>
          <w:lang w:val="ro-RO"/>
          <w:rPrChange w:id="1596" w:author="stbrassai" w:date="2015-06-24T08:03:00Z">
            <w:rPr>
              <w:rFonts w:ascii="Times New Roman" w:hAnsi="Times New Roman" w:cs="Times New Roman"/>
              <w:i/>
              <w:iCs/>
            </w:rPr>
          </w:rPrChange>
        </w:rPr>
        <w:t>Eltoláshoz Szinkronizál”.</w:t>
      </w:r>
      <w:r w:rsidRPr="00240BE5">
        <w:rPr>
          <w:rFonts w:ascii="Times New Roman" w:hAnsi="Times New Roman" w:cs="Times New Roman"/>
          <w:highlight w:val="yellow"/>
          <w:lang w:val="ro-RO"/>
          <w:rPrChange w:id="1597" w:author="stbrassai" w:date="2015-06-24T08:03:00Z">
            <w:rPr>
              <w:rFonts w:ascii="Times New Roman" w:hAnsi="Times New Roman" w:cs="Times New Roman"/>
            </w:rPr>
          </w:rPrChange>
        </w:rPr>
        <w:t xml:space="preserve"> „ENA_REG” şi „3 Clk-Ena </w:t>
      </w:r>
      <w:r w:rsidRPr="00240BE5">
        <w:rPr>
          <w:rFonts w:ascii="Times New Roman" w:hAnsi="Times New Roman" w:cs="Times New Roman"/>
          <w:highlight w:val="yellow"/>
          <w:lang w:val="ro-RO"/>
          <w:rPrChange w:id="1598" w:author="stbrassai" w:date="2015-06-24T08:03:00Z">
            <w:rPr>
              <w:rFonts w:ascii="Times New Roman" w:hAnsi="Times New Roman" w:cs="Times New Roman"/>
            </w:rPr>
          </w:rPrChange>
        </w:rPr>
        <w:lastRenderedPageBreak/>
        <w:t>Jel” relizează împreună semnalul logic până la 3 semnale de ceas, care porneşte numărătorul.</w:t>
      </w:r>
    </w:p>
    <w:p w14:paraId="76745F91" w14:textId="433C795C" w:rsidR="00EF688B" w:rsidRPr="001A39E1" w:rsidRDefault="00436075" w:rsidP="00436075">
      <w:pPr>
        <w:spacing w:line="360" w:lineRule="auto"/>
        <w:rPr>
          <w:rFonts w:ascii="Times New Roman" w:hAnsi="Times New Roman" w:cs="Times New Roman"/>
          <w:lang w:val="ro-RO"/>
          <w:rPrChange w:id="1599" w:author="stbrassai" w:date="2015-06-23T23:51:00Z">
            <w:rPr>
              <w:rFonts w:ascii="Times New Roman" w:hAnsi="Times New Roman" w:cs="Times New Roman"/>
            </w:rPr>
          </w:rPrChange>
        </w:rPr>
      </w:pPr>
      <w:r w:rsidRPr="001A39E1">
        <w:rPr>
          <w:rFonts w:ascii="Times New Roman" w:hAnsi="Times New Roman" w:cs="Times New Roman"/>
          <w:lang w:val="ro-RO"/>
          <w:rPrChange w:id="1600" w:author="stbrassai" w:date="2015-06-23T23:51:00Z">
            <w:rPr>
              <w:rFonts w:ascii="Times New Roman" w:hAnsi="Times New Roman" w:cs="Times New Roman"/>
            </w:rPr>
          </w:rPrChange>
        </w:rPr>
        <w:tab/>
        <w:t>Elementul detector este asigurat de către „</w:t>
      </w:r>
      <w:r w:rsidRPr="001A39E1">
        <w:rPr>
          <w:rFonts w:ascii="Times New Roman" w:hAnsi="Times New Roman" w:cs="Times New Roman"/>
          <w:i/>
          <w:iCs/>
          <w:lang w:val="ro-RO"/>
          <w:rPrChange w:id="1601" w:author="stbrassai" w:date="2015-06-23T23:51:00Z">
            <w:rPr>
              <w:rFonts w:ascii="Times New Roman" w:hAnsi="Times New Roman" w:cs="Times New Roman"/>
              <w:i/>
              <w:iCs/>
            </w:rPr>
          </w:rPrChange>
        </w:rPr>
        <w:t>Inverter</w:t>
      </w:r>
      <w:r w:rsidRPr="001A39E1">
        <w:rPr>
          <w:rFonts w:ascii="Times New Roman" w:hAnsi="Times New Roman" w:cs="Times New Roman"/>
          <w:lang w:val="ro-RO"/>
          <w:rPrChange w:id="1602" w:author="stbrassai" w:date="2015-06-23T23:51:00Z">
            <w:rPr>
              <w:rFonts w:ascii="Times New Roman" w:hAnsi="Times New Roman" w:cs="Times New Roman"/>
            </w:rPr>
          </w:rPrChange>
        </w:rPr>
        <w:t xml:space="preserve">”şi de </w:t>
      </w:r>
      <w:del w:id="1603" w:author="stbrassai" w:date="2015-06-24T08:02:00Z">
        <w:r w:rsidRPr="001A39E1" w:rsidDel="00240BE5">
          <w:rPr>
            <w:rFonts w:ascii="Times New Roman" w:hAnsi="Times New Roman" w:cs="Times New Roman"/>
            <w:lang w:val="ro-RO"/>
            <w:rPrChange w:id="1604" w:author="stbrassai" w:date="2015-06-23T23:51:00Z">
              <w:rPr>
                <w:rFonts w:ascii="Times New Roman" w:hAnsi="Times New Roman" w:cs="Times New Roman"/>
              </w:rPr>
            </w:rPrChange>
          </w:rPr>
          <w:delText>un</w:delText>
        </w:r>
      </w:del>
      <w:ins w:id="1605" w:author="stbrassai" w:date="2015-06-24T08:02:00Z">
        <w:r w:rsidR="00240BE5">
          <w:rPr>
            <w:rFonts w:ascii="Times New Roman" w:hAnsi="Times New Roman" w:cs="Times New Roman"/>
            <w:lang w:val="ro-RO"/>
          </w:rPr>
          <w:t>o</w:t>
        </w:r>
      </w:ins>
      <w:r w:rsidRPr="001A39E1">
        <w:rPr>
          <w:rFonts w:ascii="Times New Roman" w:hAnsi="Times New Roman" w:cs="Times New Roman"/>
          <w:lang w:val="ro-RO"/>
          <w:rPrChange w:id="1606" w:author="stbrassai" w:date="2015-06-23T23:51:00Z">
            <w:rPr>
              <w:rFonts w:ascii="Times New Roman" w:hAnsi="Times New Roman" w:cs="Times New Roman"/>
            </w:rPr>
          </w:rPrChange>
        </w:rPr>
        <w:t xml:space="preserve">  </w:t>
      </w:r>
      <w:ins w:id="1607" w:author="stbrassai" w:date="2015-06-24T08:02:00Z">
        <w:r w:rsidR="00240BE5" w:rsidRPr="00041BFB">
          <w:rPr>
            <w:rFonts w:ascii="Times New Roman" w:hAnsi="Times New Roman" w:cs="Times New Roman"/>
            <w:lang w:val="ro-RO"/>
          </w:rPr>
          <w:t xml:space="preserve">poartă </w:t>
        </w:r>
      </w:ins>
      <w:ins w:id="1608" w:author="stbrassai" w:date="2015-06-24T08:03:00Z">
        <w:r w:rsidR="00240BE5">
          <w:rPr>
            <w:rFonts w:ascii="Times New Roman" w:hAnsi="Times New Roman" w:cs="Times New Roman"/>
            <w:lang w:val="ro-RO"/>
          </w:rPr>
          <w:t xml:space="preserve">logică </w:t>
        </w:r>
      </w:ins>
      <w:r w:rsidRPr="001A39E1">
        <w:rPr>
          <w:rFonts w:ascii="Times New Roman" w:hAnsi="Times New Roman" w:cs="Times New Roman"/>
          <w:lang w:val="ro-RO"/>
          <w:rPrChange w:id="1609" w:author="stbrassai" w:date="2015-06-23T23:51:00Z">
            <w:rPr>
              <w:rFonts w:ascii="Times New Roman" w:hAnsi="Times New Roman" w:cs="Times New Roman"/>
            </w:rPr>
          </w:rPrChange>
        </w:rPr>
        <w:t>„AND”</w:t>
      </w:r>
      <w:del w:id="1610" w:author="stbrassai" w:date="2015-06-24T08:03:00Z">
        <w:r w:rsidRPr="001A39E1" w:rsidDel="00240BE5">
          <w:rPr>
            <w:rFonts w:ascii="Times New Roman" w:hAnsi="Times New Roman" w:cs="Times New Roman"/>
            <w:lang w:val="ro-RO"/>
            <w:rPrChange w:id="1611" w:author="stbrassai" w:date="2015-06-23T23:51:00Z">
              <w:rPr>
                <w:rFonts w:ascii="Times New Roman" w:hAnsi="Times New Roman" w:cs="Times New Roman"/>
              </w:rPr>
            </w:rPrChange>
          </w:rPr>
          <w:delText xml:space="preserve"> </w:delText>
        </w:r>
      </w:del>
      <w:del w:id="1612" w:author="stbrassai" w:date="2015-06-24T08:02:00Z">
        <w:r w:rsidRPr="001A39E1" w:rsidDel="00240BE5">
          <w:rPr>
            <w:rFonts w:ascii="Times New Roman" w:hAnsi="Times New Roman" w:cs="Times New Roman"/>
            <w:lang w:val="ro-RO"/>
            <w:rPrChange w:id="1613" w:author="stbrassai" w:date="2015-06-23T23:51:00Z">
              <w:rPr>
                <w:rFonts w:ascii="Times New Roman" w:hAnsi="Times New Roman" w:cs="Times New Roman"/>
              </w:rPr>
            </w:rPrChange>
          </w:rPr>
          <w:delText xml:space="preserve">poartă </w:delText>
        </w:r>
      </w:del>
      <w:del w:id="1614" w:author="stbrassai" w:date="2015-06-24T08:03:00Z">
        <w:r w:rsidRPr="001A39E1" w:rsidDel="00240BE5">
          <w:rPr>
            <w:rFonts w:ascii="Times New Roman" w:hAnsi="Times New Roman" w:cs="Times New Roman"/>
            <w:lang w:val="ro-RO"/>
            <w:rPrChange w:id="1615" w:author="stbrassai" w:date="2015-06-23T23:51:00Z">
              <w:rPr>
                <w:rFonts w:ascii="Times New Roman" w:hAnsi="Times New Roman" w:cs="Times New Roman"/>
              </w:rPr>
            </w:rPrChange>
          </w:rPr>
          <w:delText>(Logical)</w:delText>
        </w:r>
      </w:del>
      <w:r w:rsidRPr="001A39E1">
        <w:rPr>
          <w:rFonts w:ascii="Times New Roman" w:hAnsi="Times New Roman" w:cs="Times New Roman"/>
          <w:lang w:val="ro-RO"/>
          <w:rPrChange w:id="1616" w:author="stbrassai" w:date="2015-06-23T23:51:00Z">
            <w:rPr>
              <w:rFonts w:ascii="Times New Roman" w:hAnsi="Times New Roman" w:cs="Times New Roman"/>
            </w:rPr>
          </w:rPrChange>
        </w:rPr>
        <w:t xml:space="preserve">, </w:t>
      </w:r>
      <w:r w:rsidRPr="00240BE5">
        <w:rPr>
          <w:rFonts w:ascii="Times New Roman" w:hAnsi="Times New Roman" w:cs="Times New Roman"/>
          <w:highlight w:val="yellow"/>
          <w:lang w:val="ro-RO"/>
          <w:rPrChange w:id="1617" w:author="stbrassai" w:date="2015-06-24T08:03:00Z">
            <w:rPr>
              <w:rFonts w:ascii="Times New Roman" w:hAnsi="Times New Roman" w:cs="Times New Roman"/>
            </w:rPr>
          </w:rPrChange>
        </w:rPr>
        <w:t>observăm</w:t>
      </w:r>
      <w:r w:rsidRPr="001A39E1">
        <w:rPr>
          <w:rFonts w:ascii="Times New Roman" w:hAnsi="Times New Roman" w:cs="Times New Roman"/>
          <w:lang w:val="ro-RO"/>
          <w:rPrChange w:id="1618" w:author="stbrassai" w:date="2015-06-23T23:51:00Z">
            <w:rPr>
              <w:rFonts w:ascii="Times New Roman" w:hAnsi="Times New Roman" w:cs="Times New Roman"/>
            </w:rPr>
          </w:rPrChange>
        </w:rPr>
        <w:t xml:space="preserve"> valoarea semnalului din perioada anterioară. Prin compararea a celor două valori </w:t>
      </w:r>
      <w:del w:id="1619" w:author="stbrassai" w:date="2015-06-24T08:03:00Z">
        <w:r w:rsidRPr="001A39E1" w:rsidDel="00240BE5">
          <w:rPr>
            <w:rFonts w:ascii="Times New Roman" w:hAnsi="Times New Roman" w:cs="Times New Roman"/>
            <w:lang w:val="ro-RO"/>
            <w:rPrChange w:id="1620" w:author="stbrassai" w:date="2015-06-23T23:51:00Z">
              <w:rPr>
                <w:rFonts w:ascii="Times New Roman" w:hAnsi="Times New Roman" w:cs="Times New Roman"/>
              </w:rPr>
            </w:rPrChange>
          </w:rPr>
          <w:delText>putem</w:delText>
        </w:r>
      </w:del>
      <w:ins w:id="1621" w:author="stbrassai" w:date="2015-06-24T08:03:00Z">
        <w:r w:rsidR="00240BE5">
          <w:rPr>
            <w:rFonts w:ascii="Times New Roman" w:hAnsi="Times New Roman" w:cs="Times New Roman"/>
            <w:lang w:val="ro-RO"/>
          </w:rPr>
          <w:t>se poate</w:t>
        </w:r>
      </w:ins>
      <w:r w:rsidRPr="001A39E1">
        <w:rPr>
          <w:rFonts w:ascii="Times New Roman" w:hAnsi="Times New Roman" w:cs="Times New Roman"/>
          <w:lang w:val="ro-RO"/>
          <w:rPrChange w:id="1622" w:author="stbrassai" w:date="2015-06-23T23:51:00Z">
            <w:rPr>
              <w:rFonts w:ascii="Times New Roman" w:hAnsi="Times New Roman" w:cs="Times New Roman"/>
            </w:rPr>
          </w:rPrChange>
        </w:rPr>
        <w:t xml:space="preserve"> detecta scimbarea semnalului. </w:t>
      </w:r>
      <w:r w:rsidRPr="00E260A7">
        <w:rPr>
          <w:rFonts w:ascii="Times New Roman" w:hAnsi="Times New Roman" w:cs="Times New Roman"/>
          <w:highlight w:val="yellow"/>
          <w:lang w:val="ro-RO"/>
          <w:rPrChange w:id="1623" w:author="stbrassai" w:date="2015-06-24T08:05:00Z">
            <w:rPr>
              <w:rFonts w:ascii="Times New Roman" w:hAnsi="Times New Roman" w:cs="Times New Roman"/>
            </w:rPr>
          </w:rPrChange>
        </w:rPr>
        <w:t>Cu ajutorul modulului „</w:t>
      </w:r>
      <w:r w:rsidRPr="00E260A7">
        <w:rPr>
          <w:rFonts w:ascii="Times New Roman" w:hAnsi="Times New Roman" w:cs="Times New Roman"/>
          <w:i/>
          <w:iCs/>
          <w:highlight w:val="yellow"/>
          <w:lang w:val="ro-RO"/>
          <w:rPrChange w:id="1624" w:author="stbrassai" w:date="2015-06-24T08:05:00Z">
            <w:rPr>
              <w:rFonts w:ascii="Times New Roman" w:hAnsi="Times New Roman" w:cs="Times New Roman"/>
              <w:i/>
              <w:iCs/>
            </w:rPr>
          </w:rPrChange>
        </w:rPr>
        <w:t xml:space="preserve">Sincronizează la  înmulţire” </w:t>
      </w:r>
      <w:del w:id="1625" w:author="stbrassai" w:date="2015-06-24T08:05:00Z">
        <w:r w:rsidRPr="00E260A7" w:rsidDel="00240BE5">
          <w:rPr>
            <w:rFonts w:ascii="Times New Roman" w:hAnsi="Times New Roman" w:cs="Times New Roman"/>
            <w:i/>
            <w:iCs/>
            <w:highlight w:val="yellow"/>
            <w:lang w:val="ro-RO"/>
            <w:rPrChange w:id="1626" w:author="stbrassai" w:date="2015-06-24T08:05:00Z">
              <w:rPr>
                <w:rFonts w:ascii="Times New Roman" w:hAnsi="Times New Roman" w:cs="Times New Roman"/>
                <w:i/>
                <w:iCs/>
              </w:rPr>
            </w:rPrChange>
          </w:rPr>
          <w:delText>putem</w:delText>
        </w:r>
      </w:del>
      <w:ins w:id="1627" w:author="stbrassai" w:date="2015-06-24T08:05:00Z">
        <w:r w:rsidR="00E260A7" w:rsidRPr="00E260A7">
          <w:rPr>
            <w:rFonts w:ascii="Times New Roman" w:hAnsi="Times New Roman" w:cs="Times New Roman"/>
            <w:i/>
            <w:iCs/>
            <w:highlight w:val="yellow"/>
            <w:lang w:val="ro-RO"/>
            <w:rPrChange w:id="1628" w:author="stbrassai" w:date="2015-06-24T08:05:00Z">
              <w:rPr>
                <w:rFonts w:ascii="Times New Roman" w:hAnsi="Times New Roman" w:cs="Times New Roman"/>
                <w:i/>
                <w:iCs/>
                <w:lang w:val="ro-RO"/>
              </w:rPr>
            </w:rPrChange>
          </w:rPr>
          <w:t>se poate</w:t>
        </w:r>
      </w:ins>
      <w:r w:rsidRPr="00E260A7">
        <w:rPr>
          <w:rFonts w:ascii="Times New Roman" w:hAnsi="Times New Roman" w:cs="Times New Roman"/>
          <w:i/>
          <w:iCs/>
          <w:highlight w:val="yellow"/>
          <w:lang w:val="ro-RO"/>
          <w:rPrChange w:id="1629" w:author="stbrassai" w:date="2015-06-24T08:05:00Z">
            <w:rPr>
              <w:rFonts w:ascii="Times New Roman" w:hAnsi="Times New Roman" w:cs="Times New Roman"/>
              <w:i/>
              <w:iCs/>
            </w:rPr>
          </w:rPrChange>
        </w:rPr>
        <w:t xml:space="preserve"> autoriza intrarea „ ADAT_REG</w:t>
      </w:r>
      <w:r w:rsidRPr="00E260A7">
        <w:rPr>
          <w:rFonts w:ascii="Times New Roman" w:hAnsi="Times New Roman" w:cs="Times New Roman"/>
          <w:highlight w:val="yellow"/>
          <w:lang w:val="ro-RO"/>
          <w:rPrChange w:id="1630" w:author="stbrassai" w:date="2015-06-24T08:05:00Z">
            <w:rPr>
              <w:rFonts w:ascii="Times New Roman" w:hAnsi="Times New Roman" w:cs="Times New Roman"/>
            </w:rPr>
          </w:rPrChange>
        </w:rPr>
        <w:t>”. Pe modulul A „</w:t>
      </w:r>
      <w:r w:rsidRPr="00E260A7">
        <w:rPr>
          <w:rFonts w:ascii="Times New Roman" w:hAnsi="Times New Roman" w:cs="Times New Roman"/>
          <w:i/>
          <w:iCs/>
          <w:highlight w:val="yellow"/>
          <w:lang w:val="ro-RO"/>
          <w:rPrChange w:id="1631" w:author="stbrassai" w:date="2015-06-24T08:05:00Z">
            <w:rPr>
              <w:rFonts w:ascii="Times New Roman" w:hAnsi="Times New Roman" w:cs="Times New Roman"/>
              <w:i/>
              <w:iCs/>
            </w:rPr>
          </w:rPrChange>
        </w:rPr>
        <w:t>Szorzó</w:t>
      </w:r>
      <w:r w:rsidRPr="00E260A7">
        <w:rPr>
          <w:rFonts w:ascii="Times New Roman" w:hAnsi="Times New Roman" w:cs="Times New Roman"/>
          <w:highlight w:val="yellow"/>
          <w:lang w:val="ro-RO"/>
          <w:rPrChange w:id="1632" w:author="stbrassai" w:date="2015-06-24T08:05:00Z">
            <w:rPr>
              <w:rFonts w:ascii="Times New Roman" w:hAnsi="Times New Roman" w:cs="Times New Roman"/>
            </w:rPr>
          </w:rPrChange>
        </w:rPr>
        <w:t>” putem întârzia cu un semnal de ceas modul faţă de  semnalul „</w:t>
      </w:r>
      <w:r w:rsidRPr="00E260A7">
        <w:rPr>
          <w:rFonts w:ascii="Times New Roman" w:hAnsi="Times New Roman" w:cs="Times New Roman"/>
          <w:i/>
          <w:iCs/>
          <w:highlight w:val="yellow"/>
          <w:lang w:val="ro-RO"/>
          <w:rPrChange w:id="1633" w:author="stbrassai" w:date="2015-06-24T08:05:00Z">
            <w:rPr>
              <w:rFonts w:ascii="Times New Roman" w:hAnsi="Times New Roman" w:cs="Times New Roman"/>
              <w:i/>
              <w:iCs/>
            </w:rPr>
          </w:rPrChange>
        </w:rPr>
        <w:t>EnSzorzó</w:t>
      </w:r>
      <w:r w:rsidRPr="00E260A7">
        <w:rPr>
          <w:rFonts w:ascii="Times New Roman" w:hAnsi="Times New Roman" w:cs="Times New Roman"/>
          <w:highlight w:val="yellow"/>
          <w:lang w:val="ro-RO"/>
          <w:rPrChange w:id="1634" w:author="stbrassai" w:date="2015-06-24T08:05:00Z">
            <w:rPr>
              <w:rFonts w:ascii="Times New Roman" w:hAnsi="Times New Roman" w:cs="Times New Roman"/>
            </w:rPr>
          </w:rPrChange>
        </w:rPr>
        <w:t>”.</w:t>
      </w:r>
    </w:p>
    <w:p w14:paraId="7A512C16" w14:textId="77777777" w:rsidR="0048426F" w:rsidRPr="001A39E1" w:rsidRDefault="0048426F" w:rsidP="00436075">
      <w:pPr>
        <w:spacing w:line="360" w:lineRule="auto"/>
        <w:rPr>
          <w:rFonts w:ascii="Times New Roman" w:hAnsi="Times New Roman" w:cs="Times New Roman"/>
          <w:lang w:val="ro-RO"/>
          <w:rPrChange w:id="1635" w:author="stbrassai" w:date="2015-06-23T23:51:00Z">
            <w:rPr>
              <w:rFonts w:ascii="Times New Roman" w:hAnsi="Times New Roman" w:cs="Times New Roman"/>
            </w:rPr>
          </w:rPrChange>
        </w:rPr>
      </w:pPr>
    </w:p>
    <w:p w14:paraId="1715377D" w14:textId="77777777" w:rsidR="0048426F" w:rsidRPr="001A39E1" w:rsidRDefault="0048426F" w:rsidP="00436075">
      <w:pPr>
        <w:spacing w:line="360" w:lineRule="auto"/>
        <w:rPr>
          <w:rFonts w:ascii="Times New Roman" w:hAnsi="Times New Roman" w:cs="Times New Roman"/>
          <w:lang w:val="ro-RO"/>
          <w:rPrChange w:id="1636" w:author="stbrassai" w:date="2015-06-23T23:51:00Z">
            <w:rPr>
              <w:rFonts w:ascii="Times New Roman" w:hAnsi="Times New Roman" w:cs="Times New Roman"/>
            </w:rPr>
          </w:rPrChange>
        </w:rPr>
      </w:pPr>
    </w:p>
    <w:p w14:paraId="23FE74AD" w14:textId="77777777" w:rsidR="0048426F" w:rsidRPr="001A39E1" w:rsidRDefault="0048426F" w:rsidP="00436075">
      <w:pPr>
        <w:spacing w:line="360" w:lineRule="auto"/>
        <w:rPr>
          <w:rFonts w:ascii="Times New Roman" w:hAnsi="Times New Roman" w:cs="Times New Roman"/>
          <w:lang w:val="ro-RO"/>
          <w:rPrChange w:id="1637" w:author="stbrassai" w:date="2015-06-23T23:51:00Z">
            <w:rPr>
              <w:rFonts w:ascii="Times New Roman" w:hAnsi="Times New Roman" w:cs="Times New Roman"/>
            </w:rPr>
          </w:rPrChange>
        </w:rPr>
      </w:pPr>
    </w:p>
    <w:p w14:paraId="73CEE883" w14:textId="77777777" w:rsidR="0048426F" w:rsidRPr="001A39E1" w:rsidRDefault="0048426F" w:rsidP="00436075">
      <w:pPr>
        <w:spacing w:line="360" w:lineRule="auto"/>
        <w:rPr>
          <w:rFonts w:ascii="Times New Roman" w:hAnsi="Times New Roman" w:cs="Times New Roman"/>
          <w:lang w:val="ro-RO"/>
          <w:rPrChange w:id="1638" w:author="stbrassai" w:date="2015-06-23T23:51:00Z">
            <w:rPr>
              <w:rFonts w:ascii="Times New Roman" w:hAnsi="Times New Roman" w:cs="Times New Roman"/>
            </w:rPr>
          </w:rPrChange>
        </w:rPr>
      </w:pPr>
    </w:p>
    <w:p w14:paraId="63BAD75C" w14:textId="77777777" w:rsidR="0048426F" w:rsidRPr="001A39E1" w:rsidRDefault="0048426F" w:rsidP="00436075">
      <w:pPr>
        <w:spacing w:line="360" w:lineRule="auto"/>
        <w:rPr>
          <w:rFonts w:ascii="Times New Roman" w:hAnsi="Times New Roman" w:cs="Times New Roman"/>
          <w:lang w:val="ro-RO"/>
          <w:rPrChange w:id="1639" w:author="stbrassai" w:date="2015-06-23T23:51:00Z">
            <w:rPr>
              <w:rFonts w:ascii="Times New Roman" w:hAnsi="Times New Roman" w:cs="Times New Roman"/>
            </w:rPr>
          </w:rPrChange>
        </w:rPr>
      </w:pPr>
    </w:p>
    <w:p w14:paraId="11E4C24F" w14:textId="77777777" w:rsidR="0048426F" w:rsidRPr="001A39E1" w:rsidRDefault="0048426F" w:rsidP="00436075">
      <w:pPr>
        <w:spacing w:line="360" w:lineRule="auto"/>
        <w:rPr>
          <w:rFonts w:ascii="Times New Roman" w:hAnsi="Times New Roman" w:cs="Times New Roman"/>
          <w:lang w:val="ro-RO"/>
          <w:rPrChange w:id="1640" w:author="stbrassai" w:date="2015-06-23T23:51:00Z">
            <w:rPr>
              <w:rFonts w:ascii="Times New Roman" w:hAnsi="Times New Roman" w:cs="Times New Roman"/>
            </w:rPr>
          </w:rPrChange>
        </w:rPr>
      </w:pPr>
    </w:p>
    <w:p w14:paraId="6B9A138D" w14:textId="10ECE776" w:rsidR="005C1997" w:rsidRPr="001A39E1" w:rsidRDefault="005C1997" w:rsidP="005C1997">
      <w:pPr>
        <w:jc w:val="left"/>
        <w:rPr>
          <w:rFonts w:ascii="Times New Roman" w:hAnsi="Times New Roman" w:cs="Times New Roman"/>
          <w:b/>
          <w:sz w:val="32"/>
          <w:szCs w:val="32"/>
          <w:lang w:val="ro-RO"/>
          <w:rPrChange w:id="1641" w:author="stbrassai" w:date="2015-06-23T23:51:00Z">
            <w:rPr>
              <w:rFonts w:ascii="Times New Roman" w:hAnsi="Times New Roman" w:cs="Times New Roman"/>
              <w:b/>
              <w:sz w:val="32"/>
              <w:szCs w:val="32"/>
            </w:rPr>
          </w:rPrChange>
        </w:rPr>
      </w:pPr>
      <w:r w:rsidRPr="001A39E1">
        <w:rPr>
          <w:rFonts w:ascii="Times New Roman" w:hAnsi="Times New Roman" w:cs="Times New Roman"/>
          <w:b/>
          <w:sz w:val="32"/>
          <w:szCs w:val="32"/>
          <w:lang w:val="ro-RO"/>
          <w:rPrChange w:id="1642" w:author="stbrassai" w:date="2015-06-23T23:51:00Z">
            <w:rPr>
              <w:rFonts w:ascii="Times New Roman" w:hAnsi="Times New Roman" w:cs="Times New Roman"/>
              <w:b/>
              <w:sz w:val="32"/>
              <w:szCs w:val="32"/>
            </w:rPr>
          </w:rPrChange>
        </w:rPr>
        <w:t>Reglarea vitezei motorului DC pe robot</w:t>
      </w:r>
    </w:p>
    <w:p w14:paraId="0FFF1B08" w14:textId="77777777" w:rsidR="0048426F" w:rsidRPr="001A39E1" w:rsidRDefault="0048426F" w:rsidP="000C3A6B">
      <w:pPr>
        <w:jc w:val="center"/>
        <w:rPr>
          <w:rFonts w:ascii="Times New Roman" w:hAnsi="Times New Roman" w:cs="Times New Roman"/>
          <w:noProof/>
          <w:lang w:val="ro-RO"/>
          <w:rPrChange w:id="1643" w:author="stbrassai" w:date="2015-06-23T23:51:00Z">
            <w:rPr>
              <w:rFonts w:ascii="Times New Roman" w:hAnsi="Times New Roman" w:cs="Times New Roman"/>
              <w:noProof/>
              <w:lang w:val="en-US"/>
            </w:rPr>
          </w:rPrChange>
        </w:rPr>
      </w:pPr>
    </w:p>
    <w:p w14:paraId="47F25B21" w14:textId="7C831D42" w:rsidR="002B123D" w:rsidRPr="001A39E1" w:rsidRDefault="000C3A6B" w:rsidP="000C3A6B">
      <w:pPr>
        <w:keepNext/>
        <w:spacing w:line="360" w:lineRule="auto"/>
        <w:rPr>
          <w:lang w:val="ro-RO"/>
          <w:rPrChange w:id="1644" w:author="stbrassai" w:date="2015-06-23T23:51:00Z">
            <w:rPr/>
          </w:rPrChange>
        </w:rPr>
      </w:pPr>
      <w:r w:rsidRPr="005F456C">
        <w:rPr>
          <w:rFonts w:ascii="Times New Roman" w:hAnsi="Times New Roman" w:cs="Times New Roman"/>
          <w:noProof/>
          <w:lang w:val="en-US"/>
        </w:rPr>
        <w:drawing>
          <wp:inline distT="0" distB="0" distL="0" distR="0" wp14:anchorId="506CA39D" wp14:editId="6A770434">
            <wp:extent cx="6038291" cy="222220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DmeresARoboton2opeltmodsyerrel.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50292" cy="2226621"/>
                    </a:xfrm>
                    <a:prstGeom prst="rect">
                      <a:avLst/>
                    </a:prstGeom>
                  </pic:spPr>
                </pic:pic>
              </a:graphicData>
            </a:graphic>
          </wp:inline>
        </w:drawing>
      </w:r>
    </w:p>
    <w:p w14:paraId="242BAB20" w14:textId="284CEE1C" w:rsidR="000C3A6B" w:rsidRDefault="00557942" w:rsidP="000C3A6B">
      <w:pPr>
        <w:pStyle w:val="Caption"/>
        <w:jc w:val="center"/>
        <w:rPr>
          <w:ins w:id="1645" w:author="laca" w:date="2015-06-24T09:41:00Z"/>
          <w:lang w:val="ro-RO"/>
        </w:rPr>
      </w:pPr>
      <w:bookmarkStart w:id="1646" w:name="_Toc422898564"/>
      <w:r w:rsidRPr="001A39E1">
        <w:rPr>
          <w:lang w:val="ro-RO"/>
          <w:rPrChange w:id="1647" w:author="stbrassai" w:date="2015-06-23T23:51:00Z">
            <w:rPr/>
          </w:rPrChange>
        </w:rPr>
        <w:t>Fig</w:t>
      </w:r>
      <w:r w:rsidR="000C3A6B" w:rsidRPr="001A39E1">
        <w:rPr>
          <w:lang w:val="ro-RO"/>
          <w:rPrChange w:id="1648" w:author="stbrassai" w:date="2015-06-23T23:51:00Z">
            <w:rPr/>
          </w:rPrChange>
        </w:rPr>
        <w:t xml:space="preserve">. </w:t>
      </w:r>
      <w:r w:rsidR="0048426F" w:rsidRPr="001A39E1">
        <w:rPr>
          <w:lang w:val="ro-RO"/>
          <w:rPrChange w:id="1649" w:author="stbrassai" w:date="2015-06-23T23:51:00Z">
            <w:rPr/>
          </w:rPrChange>
        </w:rPr>
        <w:fldChar w:fldCharType="begin"/>
      </w:r>
      <w:r w:rsidR="0048426F" w:rsidRPr="001A39E1">
        <w:rPr>
          <w:lang w:val="ro-RO"/>
          <w:rPrChange w:id="1650" w:author="stbrassai" w:date="2015-06-23T23:51:00Z">
            <w:rPr/>
          </w:rPrChange>
        </w:rPr>
        <w:instrText xml:space="preserve"> STYLEREF 1 \s </w:instrText>
      </w:r>
      <w:r w:rsidR="0048426F" w:rsidRPr="001A39E1">
        <w:rPr>
          <w:lang w:val="ro-RO"/>
          <w:rPrChange w:id="1651" w:author="stbrassai" w:date="2015-06-23T23:51:00Z">
            <w:rPr/>
          </w:rPrChange>
        </w:rPr>
        <w:fldChar w:fldCharType="separate"/>
      </w:r>
      <w:r w:rsidR="0048426F" w:rsidRPr="001A39E1">
        <w:rPr>
          <w:noProof/>
          <w:lang w:val="ro-RO"/>
          <w:rPrChange w:id="1652" w:author="stbrassai" w:date="2015-06-23T23:51:00Z">
            <w:rPr>
              <w:noProof/>
            </w:rPr>
          </w:rPrChange>
        </w:rPr>
        <w:t>1</w:t>
      </w:r>
      <w:r w:rsidR="0048426F" w:rsidRPr="001A39E1">
        <w:rPr>
          <w:lang w:val="ro-RO"/>
          <w:rPrChange w:id="1653" w:author="stbrassai" w:date="2015-06-23T23:51:00Z">
            <w:rPr/>
          </w:rPrChange>
        </w:rPr>
        <w:fldChar w:fldCharType="end"/>
      </w:r>
      <w:r w:rsidR="0048426F" w:rsidRPr="001A39E1">
        <w:rPr>
          <w:lang w:val="ro-RO"/>
          <w:rPrChange w:id="1654" w:author="stbrassai" w:date="2015-06-23T23:51:00Z">
            <w:rPr/>
          </w:rPrChange>
        </w:rPr>
        <w:t>.</w:t>
      </w:r>
      <w:r w:rsidR="0048426F" w:rsidRPr="001A39E1">
        <w:rPr>
          <w:lang w:val="ro-RO"/>
          <w:rPrChange w:id="1655" w:author="stbrassai" w:date="2015-06-23T23:51:00Z">
            <w:rPr/>
          </w:rPrChange>
        </w:rPr>
        <w:fldChar w:fldCharType="begin"/>
      </w:r>
      <w:r w:rsidR="0048426F" w:rsidRPr="001A39E1">
        <w:rPr>
          <w:lang w:val="ro-RO"/>
          <w:rPrChange w:id="1656" w:author="stbrassai" w:date="2015-06-23T23:51:00Z">
            <w:rPr/>
          </w:rPrChange>
        </w:rPr>
        <w:instrText xml:space="preserve"> SEQ Kép. \* ARABIC \s 1 </w:instrText>
      </w:r>
      <w:r w:rsidR="0048426F" w:rsidRPr="001A39E1">
        <w:rPr>
          <w:lang w:val="ro-RO"/>
          <w:rPrChange w:id="1657" w:author="stbrassai" w:date="2015-06-23T23:51:00Z">
            <w:rPr/>
          </w:rPrChange>
        </w:rPr>
        <w:fldChar w:fldCharType="separate"/>
      </w:r>
      <w:r w:rsidR="0048426F" w:rsidRPr="001A39E1">
        <w:rPr>
          <w:noProof/>
          <w:lang w:val="ro-RO"/>
          <w:rPrChange w:id="1658" w:author="stbrassai" w:date="2015-06-23T23:51:00Z">
            <w:rPr>
              <w:noProof/>
            </w:rPr>
          </w:rPrChange>
        </w:rPr>
        <w:t>10</w:t>
      </w:r>
      <w:r w:rsidR="0048426F" w:rsidRPr="001A39E1">
        <w:rPr>
          <w:lang w:val="ro-RO"/>
          <w:rPrChange w:id="1659" w:author="stbrassai" w:date="2015-06-23T23:51:00Z">
            <w:rPr/>
          </w:rPrChange>
        </w:rPr>
        <w:fldChar w:fldCharType="end"/>
      </w:r>
      <w:r w:rsidR="000C3A6B" w:rsidRPr="001A39E1">
        <w:rPr>
          <w:lang w:val="ro-RO"/>
          <w:rPrChange w:id="1660" w:author="stbrassai" w:date="2015-06-23T23:51:00Z">
            <w:rPr/>
          </w:rPrChange>
        </w:rPr>
        <w:t xml:space="preserve"> Reglarea vitezei cu regulator</w:t>
      </w:r>
      <w:ins w:id="1661" w:author="stbrassai" w:date="2015-06-24T08:39:00Z">
        <w:r w:rsidR="00DF386B">
          <w:rPr>
            <w:lang w:val="ro-RO"/>
          </w:rPr>
          <w:t xml:space="preserve"> </w:t>
        </w:r>
        <w:r w:rsidR="002A68FA">
          <w:rPr>
            <w:lang w:val="ro-RO"/>
          </w:rPr>
          <w:t>PID hardware, rezultate de măsurare</w:t>
        </w:r>
      </w:ins>
      <w:bookmarkEnd w:id="1646"/>
    </w:p>
    <w:p w14:paraId="1E840B9D" w14:textId="77777777" w:rsidR="002B123D" w:rsidRDefault="002B123D" w:rsidP="002B123D">
      <w:pPr>
        <w:rPr>
          <w:ins w:id="1662" w:author="laca" w:date="2015-06-24T09:41:00Z"/>
          <w:lang w:val="ro-RO"/>
        </w:rPr>
      </w:pPr>
      <w:ins w:id="1663" w:author="laca" w:date="2015-06-24T09:41:00Z">
        <w:r>
          <w:rPr>
            <w:lang w:val="ro-RO"/>
          </w:rPr>
          <w:t>1.10 kéepen látható a motor lánctalpának sebesség szabályozása. A szabályzást PID vel valósítottam meg, amelzet oppelt modszerel hangoltam be. A folyamat paraméterei:</w:t>
        </w:r>
      </w:ins>
    </w:p>
    <w:p w14:paraId="4ABE40A1" w14:textId="77777777" w:rsidR="002B123D" w:rsidRDefault="002B123D" w:rsidP="002B123D">
      <w:pPr>
        <w:rPr>
          <w:ins w:id="1664" w:author="laca" w:date="2015-06-24T09:41:00Z"/>
          <w:lang w:val="ro-RO"/>
        </w:rPr>
      </w:pPr>
      <w:ins w:id="1665" w:author="laca" w:date="2015-06-24T09:41:00Z">
        <w:r>
          <w:rPr>
            <w:lang w:val="ro-RO"/>
          </w:rPr>
          <w:t>Holtido: 0.1s, időállandó:0.9s, Erősítés: 0.71. A PID paraméterei: KP=134,Ti=0.23, Td=0.002s mintavételezési periódus: Ts=0.03s.</w:t>
        </w:r>
      </w:ins>
    </w:p>
    <w:p w14:paraId="7FC23BF9" w14:textId="77777777" w:rsidR="002B123D" w:rsidRDefault="002B123D" w:rsidP="002B123D">
      <w:pPr>
        <w:rPr>
          <w:ins w:id="1666" w:author="laca" w:date="2015-06-24T09:41:00Z"/>
          <w:lang w:val="ro-RO"/>
        </w:rPr>
      </w:pPr>
      <w:ins w:id="1667" w:author="laca" w:date="2015-06-24T09:41:00Z">
        <w:r>
          <w:rPr>
            <w:lang w:val="ro-RO"/>
          </w:rPr>
          <w:t>A felső ábrán látható az aktuális és az előirt sebesség, fok/sec ban, az alsó ábrán látható a PID kimenete % ban amely a PWM generátort vezérli.</w:t>
        </w:r>
      </w:ins>
    </w:p>
    <w:p w14:paraId="03F291BB" w14:textId="77777777" w:rsidR="002B123D" w:rsidRPr="002B123D" w:rsidRDefault="002B123D" w:rsidP="002B123D">
      <w:pPr>
        <w:rPr>
          <w:lang w:val="ro-RO"/>
          <w:rPrChange w:id="1668" w:author="laca" w:date="2015-06-24T09:41:00Z">
            <w:rPr/>
          </w:rPrChange>
        </w:rPr>
        <w:pPrChange w:id="1669" w:author="laca" w:date="2015-06-24T09:41:00Z">
          <w:pPr>
            <w:pStyle w:val="Caption"/>
            <w:jc w:val="center"/>
          </w:pPr>
        </w:pPrChange>
      </w:pPr>
    </w:p>
    <w:p w14:paraId="6B804680" w14:textId="44DE8026" w:rsidR="005C1997" w:rsidRDefault="00E260A7" w:rsidP="005C1997">
      <w:pPr>
        <w:rPr>
          <w:ins w:id="1670" w:author="stbrassai" w:date="2015-06-24T08:18:00Z"/>
        </w:rPr>
      </w:pPr>
      <w:ins w:id="1671" w:author="stbrassai" w:date="2015-06-24T08:05:00Z">
        <w:r>
          <w:rPr>
            <w:lang w:val="ro-RO"/>
          </w:rPr>
          <w:t xml:space="preserve">Ide kellene </w:t>
        </w:r>
        <w:r>
          <w:t>írni egy pár</w:t>
        </w:r>
      </w:ins>
      <w:ins w:id="1672" w:author="stbrassai" w:date="2015-06-24T08:06:00Z">
        <w:r>
          <w:t xml:space="preserve"> (egy két)</w:t>
        </w:r>
      </w:ins>
      <w:ins w:id="1673" w:author="stbrassai" w:date="2015-06-24T08:05:00Z">
        <w:r>
          <w:t xml:space="preserve"> sort</w:t>
        </w:r>
      </w:ins>
      <w:ins w:id="1674" w:author="stbrassai" w:date="2015-06-24T08:06:00Z">
        <w:r>
          <w:t>,</w:t>
        </w:r>
      </w:ins>
      <w:ins w:id="1675" w:author="stbrassai" w:date="2015-06-24T08:05:00Z">
        <w:r>
          <w:t xml:space="preserve"> a fenti </w:t>
        </w:r>
      </w:ins>
      <w:ins w:id="1676" w:author="stbrassai" w:date="2015-06-24T08:06:00Z">
        <w:r>
          <w:t>rajzra hivatkozni</w:t>
        </w:r>
      </w:ins>
    </w:p>
    <w:p w14:paraId="1402FC18" w14:textId="77777777" w:rsidR="00555051" w:rsidRDefault="00555051" w:rsidP="005C1997">
      <w:pPr>
        <w:rPr>
          <w:ins w:id="1677" w:author="stbrassai" w:date="2015-06-24T08:18:00Z"/>
        </w:rPr>
      </w:pPr>
    </w:p>
    <w:p w14:paraId="675E2B8E" w14:textId="42B4A721" w:rsidR="00555051" w:rsidRPr="00E260A7" w:rsidRDefault="00555051" w:rsidP="005C1997">
      <w:ins w:id="1678" w:author="stbrassai" w:date="2015-06-24T08:19:00Z">
        <w:r>
          <w:t>Le kellene írni a</w:t>
        </w:r>
      </w:ins>
      <w:ins w:id="1679" w:author="stbrassai" w:date="2015-06-24T08:18:00Z">
        <w:r>
          <w:t xml:space="preserve"> legfontosabb k</w:t>
        </w:r>
      </w:ins>
      <w:ins w:id="1680" w:author="stbrassai" w:date="2015-06-24T08:19:00Z">
        <w:r>
          <w:t>ö</w:t>
        </w:r>
      </w:ins>
      <w:ins w:id="1681" w:author="stbrassai" w:date="2015-06-24T08:18:00Z">
        <w:r>
          <w:t xml:space="preserve">vetkeztetéseket </w:t>
        </w:r>
      </w:ins>
    </w:p>
    <w:p w14:paraId="331D882C" w14:textId="77777777" w:rsidR="005C1997" w:rsidRPr="001A39E1" w:rsidRDefault="005C1997" w:rsidP="005C1997">
      <w:pPr>
        <w:rPr>
          <w:lang w:val="ro-RO"/>
          <w:rPrChange w:id="1682" w:author="stbrassai" w:date="2015-06-23T23:51:00Z">
            <w:rPr/>
          </w:rPrChange>
        </w:rPr>
      </w:pPr>
    </w:p>
    <w:p w14:paraId="0794EFAF" w14:textId="3479FBB2" w:rsidR="00436075" w:rsidRPr="001A39E1" w:rsidRDefault="00436075" w:rsidP="00436075">
      <w:pPr>
        <w:spacing w:line="360" w:lineRule="auto"/>
        <w:rPr>
          <w:rFonts w:ascii="Times New Roman" w:hAnsi="Times New Roman" w:cs="Times New Roman"/>
          <w:lang w:val="ro-RO"/>
          <w:rPrChange w:id="1683" w:author="stbrassai" w:date="2015-06-23T23:51:00Z">
            <w:rPr>
              <w:rFonts w:ascii="Times New Roman" w:hAnsi="Times New Roman" w:cs="Times New Roman"/>
              <w:lang w:val="en-US"/>
            </w:rPr>
          </w:rPrChange>
        </w:rPr>
      </w:pPr>
      <w:r w:rsidRPr="001A39E1">
        <w:rPr>
          <w:rFonts w:ascii="Times New Roman" w:hAnsi="Times New Roman" w:cs="Times New Roman"/>
          <w:b/>
          <w:bCs/>
          <w:u w:val="single"/>
          <w:lang w:val="ro-RO"/>
          <w:rPrChange w:id="1684" w:author="stbrassai" w:date="2015-06-23T23:51:00Z">
            <w:rPr>
              <w:rFonts w:ascii="Times New Roman" w:hAnsi="Times New Roman" w:cs="Times New Roman"/>
              <w:b/>
              <w:bCs/>
              <w:u w:val="single"/>
            </w:rPr>
          </w:rPrChange>
        </w:rPr>
        <w:t>Realizări</w:t>
      </w:r>
      <w:ins w:id="1685" w:author="stbrassai" w:date="2015-06-24T08:07:00Z">
        <w:r w:rsidR="00E260A7">
          <w:rPr>
            <w:rFonts w:ascii="Times New Roman" w:hAnsi="Times New Roman" w:cs="Times New Roman"/>
            <w:b/>
            <w:bCs/>
            <w:u w:val="single"/>
            <w:lang w:val="ro-RO"/>
          </w:rPr>
          <w:t xml:space="preserve"> proprii</w:t>
        </w:r>
      </w:ins>
    </w:p>
    <w:p w14:paraId="77BBC657" w14:textId="25A80E85" w:rsidR="00436075" w:rsidRPr="001A39E1" w:rsidRDefault="00E260A7" w:rsidP="00436075">
      <w:pPr>
        <w:numPr>
          <w:ilvl w:val="0"/>
          <w:numId w:val="14"/>
        </w:numPr>
        <w:spacing w:line="360" w:lineRule="auto"/>
        <w:rPr>
          <w:rFonts w:ascii="Times New Roman" w:hAnsi="Times New Roman" w:cs="Times New Roman"/>
          <w:lang w:val="ro-RO"/>
          <w:rPrChange w:id="1686" w:author="stbrassai" w:date="2015-06-23T23:51:00Z">
            <w:rPr>
              <w:rFonts w:ascii="Times New Roman" w:hAnsi="Times New Roman" w:cs="Times New Roman"/>
              <w:lang w:val="en-US"/>
            </w:rPr>
          </w:rPrChange>
        </w:rPr>
      </w:pPr>
      <w:ins w:id="1687" w:author="stbrassai" w:date="2015-06-24T08:07:00Z">
        <w:r>
          <w:rPr>
            <w:rFonts w:ascii="Times New Roman" w:hAnsi="Times New Roman" w:cs="Times New Roman"/>
            <w:lang w:val="ro-RO"/>
          </w:rPr>
          <w:lastRenderedPageBreak/>
          <w:t>Priectarea în Autodesk Inventor și construirea</w:t>
        </w:r>
      </w:ins>
      <w:del w:id="1688" w:author="stbrassai" w:date="2015-06-24T08:07:00Z">
        <w:r w:rsidR="00436075" w:rsidRPr="001A39E1" w:rsidDel="00E260A7">
          <w:rPr>
            <w:rFonts w:ascii="Times New Roman" w:hAnsi="Times New Roman" w:cs="Times New Roman"/>
            <w:lang w:val="ro-RO"/>
            <w:rPrChange w:id="1689" w:author="stbrassai" w:date="2015-06-23T23:51:00Z">
              <w:rPr>
                <w:rFonts w:ascii="Times New Roman" w:hAnsi="Times New Roman" w:cs="Times New Roman"/>
              </w:rPr>
            </w:rPrChange>
          </w:rPr>
          <w:delText>Si</w:delText>
        </w:r>
      </w:del>
      <w:ins w:id="1690" w:author="stbrassai" w:date="2015-06-24T08:07:00Z">
        <w:r>
          <w:rPr>
            <w:rFonts w:ascii="Times New Roman" w:hAnsi="Times New Roman" w:cs="Times New Roman"/>
            <w:lang w:val="ro-RO"/>
          </w:rPr>
          <w:t xml:space="preserve"> si</w:t>
        </w:r>
      </w:ins>
      <w:r w:rsidR="00436075" w:rsidRPr="001A39E1">
        <w:rPr>
          <w:rFonts w:ascii="Times New Roman" w:hAnsi="Times New Roman" w:cs="Times New Roman"/>
          <w:lang w:val="ro-RO"/>
          <w:rPrChange w:id="1691" w:author="stbrassai" w:date="2015-06-23T23:51:00Z">
            <w:rPr>
              <w:rFonts w:ascii="Times New Roman" w:hAnsi="Times New Roman" w:cs="Times New Roman"/>
            </w:rPr>
          </w:rPrChange>
        </w:rPr>
        <w:t>stem</w:t>
      </w:r>
      <w:ins w:id="1692" w:author="stbrassai" w:date="2015-06-24T08:07:00Z">
        <w:r>
          <w:rPr>
            <w:rFonts w:ascii="Times New Roman" w:hAnsi="Times New Roman" w:cs="Times New Roman"/>
            <w:lang w:val="ro-RO"/>
          </w:rPr>
          <w:t>ului</w:t>
        </w:r>
      </w:ins>
      <w:r w:rsidR="00436075" w:rsidRPr="001A39E1">
        <w:rPr>
          <w:rFonts w:ascii="Times New Roman" w:hAnsi="Times New Roman" w:cs="Times New Roman"/>
          <w:lang w:val="ro-RO"/>
          <w:rPrChange w:id="1693" w:author="stbrassai" w:date="2015-06-23T23:51:00Z">
            <w:rPr>
              <w:rFonts w:ascii="Times New Roman" w:hAnsi="Times New Roman" w:cs="Times New Roman"/>
            </w:rPr>
          </w:rPrChange>
        </w:rPr>
        <w:t xml:space="preserve"> mecanic</w:t>
      </w:r>
      <w:del w:id="1694" w:author="stbrassai" w:date="2015-06-24T08:07:00Z">
        <w:r w:rsidR="00436075" w:rsidRPr="001A39E1" w:rsidDel="00E260A7">
          <w:rPr>
            <w:rFonts w:ascii="Times New Roman" w:hAnsi="Times New Roman" w:cs="Times New Roman"/>
            <w:lang w:val="ro-RO"/>
            <w:rPrChange w:id="1695" w:author="stbrassai" w:date="2015-06-23T23:51:00Z">
              <w:rPr>
                <w:rFonts w:ascii="Times New Roman" w:hAnsi="Times New Roman" w:cs="Times New Roman"/>
              </w:rPr>
            </w:rPrChange>
          </w:rPr>
          <w:delText xml:space="preserve"> construit</w:delText>
        </w:r>
      </w:del>
    </w:p>
    <w:p w14:paraId="79B4F987" w14:textId="10C54D99" w:rsidR="00436075" w:rsidRPr="001A39E1" w:rsidRDefault="00E260A7" w:rsidP="00436075">
      <w:pPr>
        <w:numPr>
          <w:ilvl w:val="0"/>
          <w:numId w:val="14"/>
        </w:numPr>
        <w:spacing w:line="360" w:lineRule="auto"/>
        <w:rPr>
          <w:rFonts w:ascii="Times New Roman" w:hAnsi="Times New Roman" w:cs="Times New Roman"/>
          <w:lang w:val="ro-RO"/>
          <w:rPrChange w:id="1696" w:author="stbrassai" w:date="2015-06-23T23:51:00Z">
            <w:rPr>
              <w:rFonts w:ascii="Times New Roman" w:hAnsi="Times New Roman" w:cs="Times New Roman"/>
              <w:lang w:val="en-US"/>
            </w:rPr>
          </w:rPrChange>
        </w:rPr>
      </w:pPr>
      <w:ins w:id="1697" w:author="stbrassai" w:date="2015-06-24T08:09:00Z">
        <w:r>
          <w:rPr>
            <w:rFonts w:ascii="Times New Roman" w:hAnsi="Times New Roman" w:cs="Times New Roman"/>
            <w:lang w:val="ro-RO"/>
          </w:rPr>
          <w:t>Configurarea și proiectarea componentelor</w:t>
        </w:r>
      </w:ins>
      <w:ins w:id="1698" w:author="stbrassai" w:date="2015-06-24T08:10:00Z">
        <w:r>
          <w:rPr>
            <w:rFonts w:ascii="Times New Roman" w:hAnsi="Times New Roman" w:cs="Times New Roman"/>
            <w:lang w:val="ro-RO"/>
          </w:rPr>
          <w:t xml:space="preserve"> hardware</w:t>
        </w:r>
      </w:ins>
      <w:ins w:id="1699" w:author="stbrassai" w:date="2015-06-24T08:09:00Z">
        <w:r>
          <w:rPr>
            <w:rFonts w:ascii="Times New Roman" w:hAnsi="Times New Roman" w:cs="Times New Roman"/>
            <w:lang w:val="ro-RO"/>
          </w:rPr>
          <w:t xml:space="preserve"> din circuitul FPGA </w:t>
        </w:r>
      </w:ins>
      <w:del w:id="1700" w:author="stbrassai" w:date="2015-06-24T08:10:00Z">
        <w:r w:rsidR="00436075" w:rsidRPr="001A39E1" w:rsidDel="00E260A7">
          <w:rPr>
            <w:rFonts w:ascii="Times New Roman" w:hAnsi="Times New Roman" w:cs="Times New Roman"/>
            <w:lang w:val="ro-RO"/>
            <w:rPrChange w:id="1701" w:author="stbrassai" w:date="2015-06-23T23:51:00Z">
              <w:rPr>
                <w:rFonts w:ascii="Times New Roman" w:hAnsi="Times New Roman" w:cs="Times New Roman"/>
              </w:rPr>
            </w:rPrChange>
          </w:rPr>
          <w:delText>Sistem FPGA compus</w:delText>
        </w:r>
      </w:del>
      <w:ins w:id="1702" w:author="stbrassai" w:date="2015-06-24T08:10:00Z">
        <w:r>
          <w:rPr>
            <w:rFonts w:ascii="Times New Roman" w:hAnsi="Times New Roman" w:cs="Times New Roman"/>
            <w:lang w:val="ro-RO"/>
          </w:rPr>
          <w:t xml:space="preserve">respectiv proiectarea și implementarea softurilor aferente </w:t>
        </w:r>
      </w:ins>
      <w:ins w:id="1703" w:author="stbrassai" w:date="2015-06-24T08:11:00Z">
        <w:r>
          <w:rPr>
            <w:rFonts w:ascii="Times New Roman" w:hAnsi="Times New Roman" w:cs="Times New Roman"/>
            <w:lang w:val="ro-RO"/>
          </w:rPr>
          <w:t>care rulează pe cele două sisteme</w:t>
        </w:r>
      </w:ins>
      <w:r w:rsidR="00436075" w:rsidRPr="001A39E1">
        <w:rPr>
          <w:rFonts w:ascii="Times New Roman" w:hAnsi="Times New Roman" w:cs="Times New Roman"/>
          <w:lang w:val="ro-RO"/>
          <w:rPrChange w:id="1704" w:author="stbrassai" w:date="2015-06-23T23:51:00Z">
            <w:rPr>
              <w:rFonts w:ascii="Times New Roman" w:hAnsi="Times New Roman" w:cs="Times New Roman"/>
            </w:rPr>
          </w:rPrChange>
        </w:rPr>
        <w:t>:</w:t>
      </w:r>
    </w:p>
    <w:p w14:paraId="2ED5AF0C" w14:textId="77777777" w:rsidR="00436075" w:rsidRPr="001A39E1" w:rsidRDefault="00436075" w:rsidP="00436075">
      <w:pPr>
        <w:numPr>
          <w:ilvl w:val="1"/>
          <w:numId w:val="14"/>
        </w:numPr>
        <w:spacing w:line="360" w:lineRule="auto"/>
        <w:rPr>
          <w:rFonts w:ascii="Times New Roman" w:hAnsi="Times New Roman" w:cs="Times New Roman"/>
          <w:lang w:val="ro-RO"/>
          <w:rPrChange w:id="1705" w:author="stbrassai" w:date="2015-06-23T23:51:00Z">
            <w:rPr>
              <w:rFonts w:ascii="Times New Roman" w:hAnsi="Times New Roman" w:cs="Times New Roman"/>
              <w:lang w:val="en-US"/>
            </w:rPr>
          </w:rPrChange>
        </w:rPr>
      </w:pPr>
      <w:r w:rsidRPr="001A39E1">
        <w:rPr>
          <w:rFonts w:ascii="Times New Roman" w:hAnsi="Times New Roman" w:cs="Times New Roman"/>
          <w:lang w:val="ro-RO"/>
          <w:rPrChange w:id="1706" w:author="stbrassai" w:date="2015-06-23T23:51:00Z">
            <w:rPr>
              <w:rFonts w:ascii="Times New Roman" w:hAnsi="Times New Roman" w:cs="Times New Roman"/>
            </w:rPr>
          </w:rPrChange>
        </w:rPr>
        <w:t>Comunicaţie SPI intre cele două FPGA</w:t>
      </w:r>
    </w:p>
    <w:p w14:paraId="56A934B4" w14:textId="77777777" w:rsidR="00436075" w:rsidRPr="001A39E1" w:rsidRDefault="00436075" w:rsidP="00436075">
      <w:pPr>
        <w:numPr>
          <w:ilvl w:val="1"/>
          <w:numId w:val="14"/>
        </w:numPr>
        <w:spacing w:line="360" w:lineRule="auto"/>
        <w:rPr>
          <w:rFonts w:ascii="Times New Roman" w:hAnsi="Times New Roman" w:cs="Times New Roman"/>
          <w:lang w:val="ro-RO"/>
          <w:rPrChange w:id="1707" w:author="stbrassai" w:date="2015-06-23T23:51:00Z">
            <w:rPr>
              <w:rFonts w:ascii="Times New Roman" w:hAnsi="Times New Roman" w:cs="Times New Roman"/>
              <w:lang w:val="en-US"/>
            </w:rPr>
          </w:rPrChange>
        </w:rPr>
      </w:pPr>
      <w:r w:rsidRPr="001A39E1">
        <w:rPr>
          <w:rFonts w:ascii="Times New Roman" w:hAnsi="Times New Roman" w:cs="Times New Roman"/>
          <w:lang w:val="ro-RO"/>
          <w:rPrChange w:id="1708" w:author="stbrassai" w:date="2015-06-23T23:51:00Z">
            <w:rPr>
              <w:rFonts w:ascii="Times New Roman" w:hAnsi="Times New Roman" w:cs="Times New Roman"/>
            </w:rPr>
          </w:rPrChange>
        </w:rPr>
        <w:t>Realizarea elementelor hardware în System Generatorban</w:t>
      </w:r>
    </w:p>
    <w:p w14:paraId="3457B2F6" w14:textId="77777777" w:rsidR="00436075" w:rsidRPr="001A39E1" w:rsidRDefault="00436075" w:rsidP="00436075">
      <w:pPr>
        <w:numPr>
          <w:ilvl w:val="1"/>
          <w:numId w:val="14"/>
        </w:numPr>
        <w:spacing w:line="360" w:lineRule="auto"/>
        <w:rPr>
          <w:rFonts w:ascii="Times New Roman" w:hAnsi="Times New Roman" w:cs="Times New Roman"/>
          <w:lang w:val="ro-RO"/>
          <w:rPrChange w:id="1709" w:author="stbrassai" w:date="2015-06-23T23:51:00Z">
            <w:rPr>
              <w:rFonts w:ascii="Times New Roman" w:hAnsi="Times New Roman" w:cs="Times New Roman"/>
              <w:lang w:val="de-DE"/>
            </w:rPr>
          </w:rPrChange>
        </w:rPr>
      </w:pPr>
      <w:r w:rsidRPr="001A39E1">
        <w:rPr>
          <w:rFonts w:ascii="Times New Roman" w:hAnsi="Times New Roman" w:cs="Times New Roman"/>
          <w:lang w:val="ro-RO"/>
          <w:rPrChange w:id="1710" w:author="stbrassai" w:date="2015-06-23T23:51:00Z">
            <w:rPr>
              <w:rFonts w:ascii="Times New Roman" w:hAnsi="Times New Roman" w:cs="Times New Roman"/>
            </w:rPr>
          </w:rPrChange>
        </w:rPr>
        <w:t xml:space="preserve">Sistem </w:t>
      </w:r>
      <w:r w:rsidRPr="00E260A7">
        <w:rPr>
          <w:rFonts w:ascii="Times New Roman" w:hAnsi="Times New Roman" w:cs="Times New Roman"/>
          <w:highlight w:val="yellow"/>
          <w:lang w:val="ro-RO"/>
          <w:rPrChange w:id="1711" w:author="stbrassai" w:date="2015-06-24T08:11:00Z">
            <w:rPr>
              <w:rFonts w:ascii="Times New Roman" w:hAnsi="Times New Roman" w:cs="Times New Roman"/>
            </w:rPr>
          </w:rPrChange>
        </w:rPr>
        <w:t>multi interminent</w:t>
      </w:r>
      <w:r w:rsidRPr="001A39E1">
        <w:rPr>
          <w:rFonts w:ascii="Times New Roman" w:hAnsi="Times New Roman" w:cs="Times New Roman"/>
          <w:lang w:val="ro-RO"/>
          <w:rPrChange w:id="1712" w:author="stbrassai" w:date="2015-06-23T23:51:00Z">
            <w:rPr>
              <w:rFonts w:ascii="Times New Roman" w:hAnsi="Times New Roman" w:cs="Times New Roman"/>
            </w:rPr>
          </w:rPrChange>
        </w:rPr>
        <w:t xml:space="preserve"> szoftware şi hardware</w:t>
      </w:r>
    </w:p>
    <w:p w14:paraId="23794B7B" w14:textId="77777777" w:rsidR="00436075" w:rsidRPr="001A39E1" w:rsidRDefault="00436075" w:rsidP="00436075">
      <w:pPr>
        <w:numPr>
          <w:ilvl w:val="1"/>
          <w:numId w:val="14"/>
        </w:numPr>
        <w:spacing w:line="360" w:lineRule="auto"/>
        <w:rPr>
          <w:rFonts w:ascii="Times New Roman" w:hAnsi="Times New Roman" w:cs="Times New Roman"/>
          <w:lang w:val="ro-RO"/>
          <w:rPrChange w:id="1713" w:author="stbrassai" w:date="2015-06-23T23:51:00Z">
            <w:rPr>
              <w:rFonts w:ascii="Times New Roman" w:hAnsi="Times New Roman" w:cs="Times New Roman"/>
              <w:lang w:val="en-US"/>
            </w:rPr>
          </w:rPrChange>
        </w:rPr>
      </w:pPr>
      <w:r w:rsidRPr="001A39E1">
        <w:rPr>
          <w:rFonts w:ascii="Times New Roman" w:hAnsi="Times New Roman" w:cs="Times New Roman"/>
          <w:lang w:val="ro-RO"/>
          <w:rPrChange w:id="1714" w:author="stbrassai" w:date="2015-06-23T23:51:00Z">
            <w:rPr>
              <w:rFonts w:ascii="Times New Roman" w:hAnsi="Times New Roman" w:cs="Times New Roman"/>
            </w:rPr>
          </w:rPrChange>
        </w:rPr>
        <w:t xml:space="preserve">Programe C pentru procesoare MicroBlaze şi ARM </w:t>
      </w:r>
    </w:p>
    <w:p w14:paraId="7F51656D" w14:textId="53A5EED8" w:rsidR="00436075" w:rsidRPr="001A39E1" w:rsidRDefault="00E260A7" w:rsidP="00436075">
      <w:pPr>
        <w:numPr>
          <w:ilvl w:val="0"/>
          <w:numId w:val="14"/>
        </w:numPr>
        <w:spacing w:line="360" w:lineRule="auto"/>
        <w:rPr>
          <w:rFonts w:ascii="Times New Roman" w:hAnsi="Times New Roman" w:cs="Times New Roman"/>
          <w:lang w:val="ro-RO"/>
          <w:rPrChange w:id="1715" w:author="stbrassai" w:date="2015-06-23T23:51:00Z">
            <w:rPr>
              <w:rFonts w:ascii="Times New Roman" w:hAnsi="Times New Roman" w:cs="Times New Roman"/>
              <w:lang w:val="en-US"/>
            </w:rPr>
          </w:rPrChange>
        </w:rPr>
      </w:pPr>
      <w:ins w:id="1716" w:author="stbrassai" w:date="2015-06-24T08:12:00Z">
        <w:r>
          <w:rPr>
            <w:rFonts w:ascii="Times New Roman" w:hAnsi="Times New Roman" w:cs="Times New Roman"/>
            <w:lang w:val="ro-RO"/>
          </w:rPr>
          <w:t xml:space="preserve">Implementare în hardware a </w:t>
        </w:r>
      </w:ins>
      <w:del w:id="1717" w:author="stbrassai" w:date="2015-06-24T08:12:00Z">
        <w:r w:rsidR="00436075" w:rsidRPr="001A39E1" w:rsidDel="00E260A7">
          <w:rPr>
            <w:rFonts w:ascii="Times New Roman" w:hAnsi="Times New Roman" w:cs="Times New Roman"/>
            <w:lang w:val="ro-RO"/>
            <w:rPrChange w:id="1718" w:author="stbrassai" w:date="2015-06-23T23:51:00Z">
              <w:rPr>
                <w:rFonts w:ascii="Times New Roman" w:hAnsi="Times New Roman" w:cs="Times New Roman"/>
              </w:rPr>
            </w:rPrChange>
          </w:rPr>
          <w:delText>R</w:delText>
        </w:r>
      </w:del>
      <w:ins w:id="1719" w:author="stbrassai" w:date="2015-06-24T08:12:00Z">
        <w:r>
          <w:rPr>
            <w:rFonts w:ascii="Times New Roman" w:hAnsi="Times New Roman" w:cs="Times New Roman"/>
            <w:lang w:val="ro-RO"/>
          </w:rPr>
          <w:t>r</w:t>
        </w:r>
      </w:ins>
      <w:r w:rsidR="00436075" w:rsidRPr="001A39E1">
        <w:rPr>
          <w:rFonts w:ascii="Times New Roman" w:hAnsi="Times New Roman" w:cs="Times New Roman"/>
          <w:lang w:val="ro-RO"/>
          <w:rPrChange w:id="1720" w:author="stbrassai" w:date="2015-06-23T23:51:00Z">
            <w:rPr>
              <w:rFonts w:ascii="Times New Roman" w:hAnsi="Times New Roman" w:cs="Times New Roman"/>
            </w:rPr>
          </w:rPrChange>
        </w:rPr>
        <w:t>egulato</w:t>
      </w:r>
      <w:ins w:id="1721" w:author="stbrassai" w:date="2015-06-24T08:12:00Z">
        <w:r>
          <w:rPr>
            <w:rFonts w:ascii="Times New Roman" w:hAnsi="Times New Roman" w:cs="Times New Roman"/>
            <w:lang w:val="ro-RO"/>
          </w:rPr>
          <w:t>a</w:t>
        </w:r>
      </w:ins>
      <w:r w:rsidR="00436075" w:rsidRPr="001A39E1">
        <w:rPr>
          <w:rFonts w:ascii="Times New Roman" w:hAnsi="Times New Roman" w:cs="Times New Roman"/>
          <w:lang w:val="ro-RO"/>
          <w:rPrChange w:id="1722" w:author="stbrassai" w:date="2015-06-23T23:51:00Z">
            <w:rPr>
              <w:rFonts w:ascii="Times New Roman" w:hAnsi="Times New Roman" w:cs="Times New Roman"/>
            </w:rPr>
          </w:rPrChange>
        </w:rPr>
        <w:t>r</w:t>
      </w:r>
      <w:ins w:id="1723" w:author="stbrassai" w:date="2015-06-24T08:12:00Z">
        <w:r>
          <w:rPr>
            <w:rFonts w:ascii="Times New Roman" w:hAnsi="Times New Roman" w:cs="Times New Roman"/>
            <w:lang w:val="ro-RO"/>
          </w:rPr>
          <w:t>elor</w:t>
        </w:r>
      </w:ins>
      <w:ins w:id="1724" w:author="stbrassai" w:date="2015-06-24T08:13:00Z">
        <w:r>
          <w:rPr>
            <w:rFonts w:ascii="Times New Roman" w:hAnsi="Times New Roman" w:cs="Times New Roman"/>
            <w:lang w:val="ro-RO"/>
          </w:rPr>
          <w:t xml:space="preserve"> și acordarea acestora</w:t>
        </w:r>
      </w:ins>
      <w:ins w:id="1725" w:author="stbrassai" w:date="2015-06-24T08:12:00Z">
        <w:r>
          <w:rPr>
            <w:rFonts w:ascii="Times New Roman" w:hAnsi="Times New Roman" w:cs="Times New Roman"/>
            <w:lang w:val="ro-RO"/>
          </w:rPr>
          <w:t xml:space="preserve"> </w:t>
        </w:r>
      </w:ins>
      <w:r w:rsidR="00436075" w:rsidRPr="001A39E1">
        <w:rPr>
          <w:rFonts w:ascii="Times New Roman" w:hAnsi="Times New Roman" w:cs="Times New Roman"/>
          <w:lang w:val="ro-RO"/>
          <w:rPrChange w:id="1726" w:author="stbrassai" w:date="2015-06-23T23:51:00Z">
            <w:rPr>
              <w:rFonts w:ascii="Times New Roman" w:hAnsi="Times New Roman" w:cs="Times New Roman"/>
            </w:rPr>
          </w:rPrChange>
        </w:rPr>
        <w:t xml:space="preserve"> </w:t>
      </w:r>
      <w:ins w:id="1727" w:author="stbrassai" w:date="2015-06-24T08:13:00Z">
        <w:r>
          <w:rPr>
            <w:rFonts w:ascii="Times New Roman" w:hAnsi="Times New Roman" w:cs="Times New Roman"/>
            <w:lang w:val="ro-RO"/>
          </w:rPr>
          <w:t xml:space="preserve">utilizate la </w:t>
        </w:r>
      </w:ins>
      <w:del w:id="1728" w:author="stbrassai" w:date="2015-06-24T08:13:00Z">
        <w:r w:rsidR="00436075" w:rsidRPr="001A39E1" w:rsidDel="00E260A7">
          <w:rPr>
            <w:rFonts w:ascii="Times New Roman" w:hAnsi="Times New Roman" w:cs="Times New Roman"/>
            <w:lang w:val="ro-RO"/>
            <w:rPrChange w:id="1729" w:author="stbrassai" w:date="2015-06-23T23:51:00Z">
              <w:rPr>
                <w:rFonts w:ascii="Times New Roman" w:hAnsi="Times New Roman" w:cs="Times New Roman"/>
              </w:rPr>
            </w:rPrChange>
          </w:rPr>
          <w:delText>de</w:delText>
        </w:r>
      </w:del>
      <w:ins w:id="1730" w:author="stbrassai" w:date="2015-06-24T08:13:00Z">
        <w:r>
          <w:rPr>
            <w:rFonts w:ascii="Times New Roman" w:hAnsi="Times New Roman" w:cs="Times New Roman"/>
            <w:lang w:val="ro-RO"/>
          </w:rPr>
          <w:t>cele 8</w:t>
        </w:r>
      </w:ins>
      <w:r w:rsidR="00436075" w:rsidRPr="001A39E1">
        <w:rPr>
          <w:rFonts w:ascii="Times New Roman" w:hAnsi="Times New Roman" w:cs="Times New Roman"/>
          <w:lang w:val="ro-RO"/>
          <w:rPrChange w:id="1731" w:author="stbrassai" w:date="2015-06-23T23:51:00Z">
            <w:rPr>
              <w:rFonts w:ascii="Times New Roman" w:hAnsi="Times New Roman" w:cs="Times New Roman"/>
            </w:rPr>
          </w:rPrChange>
        </w:rPr>
        <w:t xml:space="preserve"> moto</w:t>
      </w:r>
      <w:ins w:id="1732" w:author="stbrassai" w:date="2015-06-24T08:13:00Z">
        <w:r>
          <w:rPr>
            <w:rFonts w:ascii="Times New Roman" w:hAnsi="Times New Roman" w:cs="Times New Roman"/>
            <w:lang w:val="ro-RO"/>
          </w:rPr>
          <w:t>a</w:t>
        </w:r>
      </w:ins>
      <w:r w:rsidR="00436075" w:rsidRPr="001A39E1">
        <w:rPr>
          <w:rFonts w:ascii="Times New Roman" w:hAnsi="Times New Roman" w:cs="Times New Roman"/>
          <w:lang w:val="ro-RO"/>
          <w:rPrChange w:id="1733" w:author="stbrassai" w:date="2015-06-23T23:51:00Z">
            <w:rPr>
              <w:rFonts w:ascii="Times New Roman" w:hAnsi="Times New Roman" w:cs="Times New Roman"/>
            </w:rPr>
          </w:rPrChange>
        </w:rPr>
        <w:t>r</w:t>
      </w:r>
      <w:ins w:id="1734" w:author="stbrassai" w:date="2015-06-24T08:13:00Z">
        <w:r>
          <w:rPr>
            <w:rFonts w:ascii="Times New Roman" w:hAnsi="Times New Roman" w:cs="Times New Roman"/>
            <w:lang w:val="ro-RO"/>
          </w:rPr>
          <w:t>e</w:t>
        </w:r>
      </w:ins>
      <w:r w:rsidR="00436075" w:rsidRPr="001A39E1">
        <w:rPr>
          <w:rFonts w:ascii="Times New Roman" w:hAnsi="Times New Roman" w:cs="Times New Roman"/>
          <w:lang w:val="ro-RO"/>
          <w:rPrChange w:id="1735" w:author="stbrassai" w:date="2015-06-23T23:51:00Z">
            <w:rPr>
              <w:rFonts w:ascii="Times New Roman" w:hAnsi="Times New Roman" w:cs="Times New Roman"/>
            </w:rPr>
          </w:rPrChange>
        </w:rPr>
        <w:t xml:space="preserve"> </w:t>
      </w:r>
      <w:del w:id="1736" w:author="stbrassai" w:date="2015-06-24T08:13:00Z">
        <w:r w:rsidR="00436075" w:rsidRPr="001A39E1" w:rsidDel="00E260A7">
          <w:rPr>
            <w:rFonts w:ascii="Times New Roman" w:hAnsi="Times New Roman" w:cs="Times New Roman"/>
            <w:lang w:val="ro-RO"/>
            <w:rPrChange w:id="1737" w:author="stbrassai" w:date="2015-06-23T23:51:00Z">
              <w:rPr>
                <w:rFonts w:ascii="Times New Roman" w:hAnsi="Times New Roman" w:cs="Times New Roman"/>
              </w:rPr>
            </w:rPrChange>
          </w:rPr>
          <w:delText>8</w:delText>
        </w:r>
      </w:del>
      <w:ins w:id="1738" w:author="stbrassai" w:date="2015-06-24T08:13:00Z">
        <w:r>
          <w:rPr>
            <w:rFonts w:ascii="Times New Roman" w:hAnsi="Times New Roman" w:cs="Times New Roman"/>
            <w:lang w:val="ro-RO"/>
          </w:rPr>
          <w:t>de curent continu</w:t>
        </w:r>
      </w:ins>
      <w:r w:rsidR="00436075" w:rsidRPr="001A39E1">
        <w:rPr>
          <w:rFonts w:ascii="Times New Roman" w:hAnsi="Times New Roman" w:cs="Times New Roman"/>
          <w:lang w:val="ro-RO"/>
          <w:rPrChange w:id="1739" w:author="stbrassai" w:date="2015-06-23T23:51:00Z">
            <w:rPr>
              <w:rFonts w:ascii="Times New Roman" w:hAnsi="Times New Roman" w:cs="Times New Roman"/>
            </w:rPr>
          </w:rPrChange>
        </w:rPr>
        <w:t xml:space="preserve"> dc</w:t>
      </w:r>
      <w:ins w:id="1740" w:author="stbrassai" w:date="2015-06-24T08:15:00Z">
        <w:r w:rsidR="00555051">
          <w:rPr>
            <w:rFonts w:ascii="Times New Roman" w:hAnsi="Times New Roman" w:cs="Times New Roman"/>
            <w:lang w:val="ro-RO"/>
          </w:rPr>
          <w:t>.</w:t>
        </w:r>
      </w:ins>
      <w:r w:rsidR="00436075" w:rsidRPr="001A39E1">
        <w:rPr>
          <w:rFonts w:ascii="Times New Roman" w:hAnsi="Times New Roman" w:cs="Times New Roman"/>
          <w:lang w:val="ro-RO"/>
          <w:rPrChange w:id="1741" w:author="stbrassai" w:date="2015-06-23T23:51:00Z">
            <w:rPr>
              <w:rFonts w:ascii="Times New Roman" w:hAnsi="Times New Roman" w:cs="Times New Roman"/>
            </w:rPr>
          </w:rPrChange>
        </w:rPr>
        <w:t xml:space="preserve"> </w:t>
      </w:r>
      <w:del w:id="1742" w:author="stbrassai" w:date="2015-06-24T08:15:00Z">
        <w:r w:rsidR="00436075" w:rsidRPr="001A39E1" w:rsidDel="00555051">
          <w:rPr>
            <w:rFonts w:ascii="Times New Roman" w:hAnsi="Times New Roman" w:cs="Times New Roman"/>
            <w:lang w:val="ro-RO"/>
            <w:rPrChange w:id="1743" w:author="stbrassai" w:date="2015-06-23T23:51:00Z">
              <w:rPr>
                <w:rFonts w:ascii="Times New Roman" w:hAnsi="Times New Roman" w:cs="Times New Roman"/>
              </w:rPr>
            </w:rPrChange>
          </w:rPr>
          <w:delText>(PID, poziţie)</w:delText>
        </w:r>
      </w:del>
    </w:p>
    <w:p w14:paraId="70AD0C31" w14:textId="0217F1D5" w:rsidR="00436075" w:rsidRPr="001A39E1" w:rsidRDefault="00436075" w:rsidP="00436075">
      <w:pPr>
        <w:numPr>
          <w:ilvl w:val="0"/>
          <w:numId w:val="14"/>
        </w:numPr>
        <w:spacing w:line="360" w:lineRule="auto"/>
        <w:rPr>
          <w:rFonts w:ascii="Times New Roman" w:hAnsi="Times New Roman" w:cs="Times New Roman"/>
          <w:lang w:val="ro-RO"/>
          <w:rPrChange w:id="1744" w:author="stbrassai" w:date="2015-06-23T23:51:00Z">
            <w:rPr>
              <w:rFonts w:ascii="Times New Roman" w:hAnsi="Times New Roman" w:cs="Times New Roman"/>
              <w:lang w:val="en-US"/>
            </w:rPr>
          </w:rPrChange>
        </w:rPr>
      </w:pPr>
      <w:r w:rsidRPr="001A39E1">
        <w:rPr>
          <w:rFonts w:ascii="Times New Roman" w:hAnsi="Times New Roman" w:cs="Times New Roman"/>
          <w:lang w:val="ro-RO"/>
          <w:rPrChange w:id="1745" w:author="stbrassai" w:date="2015-06-23T23:51:00Z">
            <w:rPr>
              <w:rFonts w:ascii="Times New Roman" w:hAnsi="Times New Roman" w:cs="Times New Roman"/>
              <w:lang w:val="en-US"/>
            </w:rPr>
          </w:rPrChange>
        </w:rPr>
        <w:t xml:space="preserve">Stand de măsurare construit pentru </w:t>
      </w:r>
      <w:del w:id="1746" w:author="stbrassai" w:date="2015-06-24T08:14:00Z">
        <w:r w:rsidRPr="001A39E1" w:rsidDel="00E260A7">
          <w:rPr>
            <w:rFonts w:ascii="Times New Roman" w:hAnsi="Times New Roman" w:cs="Times New Roman"/>
            <w:lang w:val="ro-RO"/>
            <w:rPrChange w:id="1747" w:author="stbrassai" w:date="2015-06-23T23:51:00Z">
              <w:rPr>
                <w:rFonts w:ascii="Times New Roman" w:hAnsi="Times New Roman" w:cs="Times New Roman"/>
                <w:lang w:val="en-US"/>
              </w:rPr>
            </w:rPrChange>
          </w:rPr>
          <w:delText>măsurarea</w:delText>
        </w:r>
      </w:del>
      <w:ins w:id="1748" w:author="stbrassai" w:date="2015-06-24T08:14:00Z">
        <w:r w:rsidR="00E260A7">
          <w:rPr>
            <w:rFonts w:ascii="Times New Roman" w:hAnsi="Times New Roman" w:cs="Times New Roman"/>
            <w:lang w:val="ro-RO"/>
          </w:rPr>
          <w:t>testarea</w:t>
        </w:r>
      </w:ins>
      <w:r w:rsidRPr="001A39E1">
        <w:rPr>
          <w:rFonts w:ascii="Times New Roman" w:hAnsi="Times New Roman" w:cs="Times New Roman"/>
          <w:lang w:val="ro-RO"/>
          <w:rPrChange w:id="1749" w:author="stbrassai" w:date="2015-06-23T23:51:00Z">
            <w:rPr>
              <w:rFonts w:ascii="Times New Roman" w:hAnsi="Times New Roman" w:cs="Times New Roman"/>
              <w:lang w:val="en-US"/>
            </w:rPr>
          </w:rPrChange>
        </w:rPr>
        <w:t xml:space="preserve"> regulatoarelor </w:t>
      </w:r>
      <w:del w:id="1750" w:author="stbrassai" w:date="2015-06-24T08:14:00Z">
        <w:r w:rsidRPr="001A39E1" w:rsidDel="00E260A7">
          <w:rPr>
            <w:rFonts w:ascii="Times New Roman" w:hAnsi="Times New Roman" w:cs="Times New Roman"/>
            <w:lang w:val="ro-RO"/>
            <w:rPrChange w:id="1751" w:author="stbrassai" w:date="2015-06-23T23:51:00Z">
              <w:rPr>
                <w:rFonts w:ascii="Times New Roman" w:hAnsi="Times New Roman" w:cs="Times New Roman"/>
                <w:lang w:val="en-US"/>
              </w:rPr>
            </w:rPrChange>
          </w:rPr>
          <w:delText xml:space="preserve">şi </w:delText>
        </w:r>
      </w:del>
      <w:del w:id="1752" w:author="stbrassai" w:date="2015-06-24T08:15:00Z">
        <w:r w:rsidRPr="001A39E1" w:rsidDel="00E260A7">
          <w:rPr>
            <w:rFonts w:ascii="Times New Roman" w:hAnsi="Times New Roman" w:cs="Times New Roman"/>
            <w:lang w:val="ro-RO"/>
            <w:rPrChange w:id="1753" w:author="stbrassai" w:date="2015-06-23T23:51:00Z">
              <w:rPr>
                <w:rFonts w:ascii="Times New Roman" w:hAnsi="Times New Roman" w:cs="Times New Roman"/>
                <w:lang w:val="en-US"/>
              </w:rPr>
            </w:rPrChange>
          </w:rPr>
          <w:delText>pentru testarea</w:delText>
        </w:r>
      </w:del>
      <w:ins w:id="1754" w:author="stbrassai" w:date="2015-06-24T08:15:00Z">
        <w:r w:rsidR="00E260A7">
          <w:rPr>
            <w:rFonts w:ascii="Times New Roman" w:hAnsi="Times New Roman" w:cs="Times New Roman"/>
            <w:lang w:val="ro-RO"/>
          </w:rPr>
          <w:t>și sistemului</w:t>
        </w:r>
      </w:ins>
      <w:r w:rsidRPr="001A39E1">
        <w:rPr>
          <w:rFonts w:ascii="Times New Roman" w:hAnsi="Times New Roman" w:cs="Times New Roman"/>
          <w:lang w:val="ro-RO"/>
          <w:rPrChange w:id="1755" w:author="stbrassai" w:date="2015-06-23T23:51:00Z">
            <w:rPr>
              <w:rFonts w:ascii="Times New Roman" w:hAnsi="Times New Roman" w:cs="Times New Roman"/>
              <w:lang w:val="en-US"/>
            </w:rPr>
          </w:rPrChange>
        </w:rPr>
        <w:t xml:space="preserve"> senzori</w:t>
      </w:r>
      <w:ins w:id="1756" w:author="stbrassai" w:date="2015-06-24T08:15:00Z">
        <w:r w:rsidR="00E260A7">
          <w:rPr>
            <w:rFonts w:ascii="Times New Roman" w:hAnsi="Times New Roman" w:cs="Times New Roman"/>
            <w:lang w:val="ro-RO"/>
          </w:rPr>
          <w:t>al.</w:t>
        </w:r>
      </w:ins>
      <w:del w:id="1757" w:author="stbrassai" w:date="2015-06-24T08:15:00Z">
        <w:r w:rsidRPr="001A39E1" w:rsidDel="00E260A7">
          <w:rPr>
            <w:rFonts w:ascii="Times New Roman" w:hAnsi="Times New Roman" w:cs="Times New Roman"/>
            <w:lang w:val="ro-RO"/>
            <w:rPrChange w:id="1758" w:author="stbrassai" w:date="2015-06-23T23:51:00Z">
              <w:rPr>
                <w:rFonts w:ascii="Times New Roman" w:hAnsi="Times New Roman" w:cs="Times New Roman"/>
                <w:lang w:val="en-US"/>
              </w:rPr>
            </w:rPrChange>
          </w:rPr>
          <w:delText>lor</w:delText>
        </w:r>
      </w:del>
    </w:p>
    <w:p w14:paraId="39B9AEE9" w14:textId="6DE0E6A5" w:rsidR="00436075" w:rsidRPr="001A39E1" w:rsidRDefault="00555051" w:rsidP="00436075">
      <w:pPr>
        <w:numPr>
          <w:ilvl w:val="0"/>
          <w:numId w:val="14"/>
        </w:numPr>
        <w:spacing w:line="360" w:lineRule="auto"/>
        <w:rPr>
          <w:rFonts w:ascii="Times New Roman" w:hAnsi="Times New Roman" w:cs="Times New Roman"/>
          <w:lang w:val="ro-RO"/>
          <w:rPrChange w:id="1759" w:author="stbrassai" w:date="2015-06-23T23:51:00Z">
            <w:rPr>
              <w:rFonts w:ascii="Times New Roman" w:hAnsi="Times New Roman" w:cs="Times New Roman"/>
              <w:lang w:val="en-US"/>
            </w:rPr>
          </w:rPrChange>
        </w:rPr>
      </w:pPr>
      <w:ins w:id="1760" w:author="stbrassai" w:date="2015-06-24T08:15:00Z">
        <w:r>
          <w:rPr>
            <w:rFonts w:ascii="Times New Roman" w:hAnsi="Times New Roman" w:cs="Times New Roman"/>
            <w:lang w:val="ro-RO"/>
          </w:rPr>
          <w:t xml:space="preserve">Achiziția </w:t>
        </w:r>
      </w:ins>
      <w:del w:id="1761" w:author="stbrassai" w:date="2015-06-24T08:16:00Z">
        <w:r w:rsidR="00436075" w:rsidRPr="001A39E1" w:rsidDel="00555051">
          <w:rPr>
            <w:rFonts w:ascii="Times New Roman" w:hAnsi="Times New Roman" w:cs="Times New Roman"/>
            <w:lang w:val="ro-RO"/>
            <w:rPrChange w:id="1762" w:author="stbrassai" w:date="2015-06-23T23:51:00Z">
              <w:rPr>
                <w:rFonts w:ascii="Times New Roman" w:hAnsi="Times New Roman" w:cs="Times New Roman"/>
                <w:lang w:val="en-US"/>
              </w:rPr>
            </w:rPrChange>
          </w:rPr>
          <w:delText xml:space="preserve">Citirea </w:delText>
        </w:r>
      </w:del>
      <w:r w:rsidR="00436075" w:rsidRPr="001A39E1">
        <w:rPr>
          <w:rFonts w:ascii="Times New Roman" w:hAnsi="Times New Roman" w:cs="Times New Roman"/>
          <w:lang w:val="ro-RO"/>
          <w:rPrChange w:id="1763" w:author="stbrassai" w:date="2015-06-23T23:51:00Z">
            <w:rPr>
              <w:rFonts w:ascii="Times New Roman" w:hAnsi="Times New Roman" w:cs="Times New Roman"/>
              <w:lang w:val="en-US"/>
            </w:rPr>
          </w:rPrChange>
        </w:rPr>
        <w:t xml:space="preserve">datelor de </w:t>
      </w:r>
      <w:ins w:id="1764" w:author="stbrassai" w:date="2015-06-24T08:16:00Z">
        <w:r>
          <w:rPr>
            <w:rFonts w:ascii="Times New Roman" w:hAnsi="Times New Roman" w:cs="Times New Roman"/>
            <w:lang w:val="ro-RO"/>
          </w:rPr>
          <w:t xml:space="preserve">la </w:t>
        </w:r>
      </w:ins>
      <w:r w:rsidR="00436075" w:rsidRPr="001A39E1">
        <w:rPr>
          <w:rFonts w:ascii="Times New Roman" w:hAnsi="Times New Roman" w:cs="Times New Roman"/>
          <w:lang w:val="ro-RO"/>
          <w:rPrChange w:id="1765" w:author="stbrassai" w:date="2015-06-23T23:51:00Z">
            <w:rPr>
              <w:rFonts w:ascii="Times New Roman" w:hAnsi="Times New Roman" w:cs="Times New Roman"/>
              <w:lang w:val="en-US"/>
            </w:rPr>
          </w:rPrChange>
        </w:rPr>
        <w:t>senzor</w:t>
      </w:r>
      <w:ins w:id="1766" w:author="stbrassai" w:date="2015-06-24T08:16:00Z">
        <w:r>
          <w:rPr>
            <w:rFonts w:ascii="Times New Roman" w:hAnsi="Times New Roman" w:cs="Times New Roman"/>
            <w:lang w:val="ro-RO"/>
          </w:rPr>
          <w:t>i</w:t>
        </w:r>
      </w:ins>
      <w:r w:rsidR="00436075" w:rsidRPr="001A39E1">
        <w:rPr>
          <w:rFonts w:ascii="Times New Roman" w:hAnsi="Times New Roman" w:cs="Times New Roman"/>
          <w:lang w:val="ro-RO"/>
          <w:rPrChange w:id="1767" w:author="stbrassai" w:date="2015-06-23T23:51:00Z">
            <w:rPr>
              <w:rFonts w:ascii="Times New Roman" w:hAnsi="Times New Roman" w:cs="Times New Roman"/>
              <w:lang w:val="en-US"/>
            </w:rPr>
          </w:rPrChange>
        </w:rPr>
        <w:t>: gyroscop1</w:t>
      </w:r>
      <w:ins w:id="1768" w:author="stbrassai" w:date="2015-06-24T08:16:00Z">
        <w:r>
          <w:rPr>
            <w:rFonts w:ascii="Times New Roman" w:hAnsi="Times New Roman" w:cs="Times New Roman"/>
            <w:lang w:val="ro-RO"/>
          </w:rPr>
          <w:t>,</w:t>
        </w:r>
      </w:ins>
      <w:r w:rsidR="00436075" w:rsidRPr="001A39E1">
        <w:rPr>
          <w:rFonts w:ascii="Times New Roman" w:hAnsi="Times New Roman" w:cs="Times New Roman"/>
          <w:lang w:val="ro-RO"/>
          <w:rPrChange w:id="1769" w:author="stbrassai" w:date="2015-06-23T23:51:00Z">
            <w:rPr>
              <w:rFonts w:ascii="Times New Roman" w:hAnsi="Times New Roman" w:cs="Times New Roman"/>
              <w:lang w:val="en-US"/>
            </w:rPr>
          </w:rPrChange>
        </w:rPr>
        <w:t xml:space="preserve"> </w:t>
      </w:r>
      <w:del w:id="1770" w:author="stbrassai" w:date="2015-06-24T08:16:00Z">
        <w:r w:rsidR="00436075" w:rsidRPr="001A39E1" w:rsidDel="00555051">
          <w:rPr>
            <w:rFonts w:ascii="Times New Roman" w:hAnsi="Times New Roman" w:cs="Times New Roman"/>
            <w:lang w:val="ro-RO"/>
            <w:rPrChange w:id="1771" w:author="stbrassai" w:date="2015-06-23T23:51:00Z">
              <w:rPr>
                <w:rFonts w:ascii="Times New Roman" w:hAnsi="Times New Roman" w:cs="Times New Roman"/>
                <w:lang w:val="en-US"/>
              </w:rPr>
            </w:rPrChange>
          </w:rPr>
          <w:delText>és</w:delText>
        </w:r>
      </w:del>
      <w:r w:rsidR="00436075" w:rsidRPr="001A39E1">
        <w:rPr>
          <w:rFonts w:ascii="Times New Roman" w:hAnsi="Times New Roman" w:cs="Times New Roman"/>
          <w:lang w:val="ro-RO"/>
          <w:rPrChange w:id="1772" w:author="stbrassai" w:date="2015-06-23T23:51:00Z">
            <w:rPr>
              <w:rFonts w:ascii="Times New Roman" w:hAnsi="Times New Roman" w:cs="Times New Roman"/>
              <w:lang w:val="en-US"/>
            </w:rPr>
          </w:rPrChange>
        </w:rPr>
        <w:t xml:space="preserve"> gyroscop2, </w:t>
      </w:r>
      <w:ins w:id="1773" w:author="stbrassai" w:date="2015-06-24T08:16:00Z">
        <w:r>
          <w:rPr>
            <w:rFonts w:ascii="Times New Roman" w:hAnsi="Times New Roman" w:cs="Times New Roman"/>
            <w:lang w:val="ro-RO"/>
          </w:rPr>
          <w:t xml:space="preserve">și cele 8 </w:t>
        </w:r>
      </w:ins>
      <w:del w:id="1774" w:author="stbrassai" w:date="2015-06-24T08:16:00Z">
        <w:r w:rsidR="00436075" w:rsidRPr="001A39E1" w:rsidDel="00555051">
          <w:rPr>
            <w:rFonts w:ascii="Times New Roman" w:hAnsi="Times New Roman" w:cs="Times New Roman"/>
            <w:lang w:val="ro-RO"/>
            <w:rPrChange w:id="1775" w:author="stbrassai" w:date="2015-06-23T23:51:00Z">
              <w:rPr>
                <w:rFonts w:ascii="Times New Roman" w:hAnsi="Times New Roman" w:cs="Times New Roman"/>
                <w:lang w:val="en-US"/>
              </w:rPr>
            </w:rPrChange>
          </w:rPr>
          <w:delText>senzori</w:delText>
        </w:r>
      </w:del>
      <w:ins w:id="1776" w:author="stbrassai" w:date="2015-06-24T08:16:00Z">
        <w:r>
          <w:rPr>
            <w:rFonts w:ascii="Times New Roman" w:hAnsi="Times New Roman" w:cs="Times New Roman"/>
            <w:lang w:val="ro-RO"/>
          </w:rPr>
          <w:t>encoderi</w:t>
        </w:r>
      </w:ins>
      <w:r w:rsidR="00436075" w:rsidRPr="001A39E1">
        <w:rPr>
          <w:rFonts w:ascii="Times New Roman" w:hAnsi="Times New Roman" w:cs="Times New Roman"/>
          <w:lang w:val="ro-RO"/>
          <w:rPrChange w:id="1777" w:author="stbrassai" w:date="2015-06-23T23:51:00Z">
            <w:rPr>
              <w:rFonts w:ascii="Times New Roman" w:hAnsi="Times New Roman" w:cs="Times New Roman"/>
              <w:lang w:val="en-US"/>
            </w:rPr>
          </w:rPrChange>
        </w:rPr>
        <w:t xml:space="preserve"> </w:t>
      </w:r>
      <w:del w:id="1778" w:author="stbrassai" w:date="2015-06-24T08:16:00Z">
        <w:r w:rsidR="00436075" w:rsidRPr="001A39E1" w:rsidDel="00555051">
          <w:rPr>
            <w:rFonts w:ascii="Times New Roman" w:hAnsi="Times New Roman" w:cs="Times New Roman"/>
            <w:lang w:val="ro-RO"/>
            <w:rPrChange w:id="1779" w:author="stbrassai" w:date="2015-06-23T23:51:00Z">
              <w:rPr>
                <w:rFonts w:ascii="Times New Roman" w:hAnsi="Times New Roman" w:cs="Times New Roman"/>
                <w:lang w:val="en-US"/>
              </w:rPr>
            </w:rPrChange>
          </w:rPr>
          <w:delText>de</w:delText>
        </w:r>
      </w:del>
      <w:r w:rsidR="00436075" w:rsidRPr="001A39E1">
        <w:rPr>
          <w:rFonts w:ascii="Times New Roman" w:hAnsi="Times New Roman" w:cs="Times New Roman"/>
          <w:lang w:val="ro-RO"/>
          <w:rPrChange w:id="1780" w:author="stbrassai" w:date="2015-06-23T23:51:00Z">
            <w:rPr>
              <w:rFonts w:ascii="Times New Roman" w:hAnsi="Times New Roman" w:cs="Times New Roman"/>
              <w:lang w:val="en-US"/>
            </w:rPr>
          </w:rPrChange>
        </w:rPr>
        <w:t xml:space="preserve"> increment</w:t>
      </w:r>
      <w:del w:id="1781" w:author="stbrassai" w:date="2015-06-24T08:16:00Z">
        <w:r w:rsidR="00436075" w:rsidRPr="001A39E1" w:rsidDel="00555051">
          <w:rPr>
            <w:rFonts w:ascii="Times New Roman" w:hAnsi="Times New Roman" w:cs="Times New Roman"/>
            <w:lang w:val="ro-RO"/>
            <w:rPrChange w:id="1782" w:author="stbrassai" w:date="2015-06-23T23:51:00Z">
              <w:rPr>
                <w:rFonts w:ascii="Times New Roman" w:hAnsi="Times New Roman" w:cs="Times New Roman"/>
                <w:lang w:val="en-US"/>
              </w:rPr>
            </w:rPrChange>
          </w:rPr>
          <w:delText>are</w:delText>
        </w:r>
      </w:del>
      <w:ins w:id="1783" w:author="stbrassai" w:date="2015-06-24T08:16:00Z">
        <w:r>
          <w:rPr>
            <w:rFonts w:ascii="Times New Roman" w:hAnsi="Times New Roman" w:cs="Times New Roman"/>
            <w:lang w:val="ro-RO"/>
          </w:rPr>
          <w:t>ali</w:t>
        </w:r>
      </w:ins>
    </w:p>
    <w:p w14:paraId="2377E4E8" w14:textId="6B73170B" w:rsidR="00436075" w:rsidRPr="001A39E1" w:rsidRDefault="00436075" w:rsidP="00436075">
      <w:pPr>
        <w:numPr>
          <w:ilvl w:val="0"/>
          <w:numId w:val="14"/>
        </w:numPr>
        <w:spacing w:line="360" w:lineRule="auto"/>
        <w:rPr>
          <w:rFonts w:ascii="Times New Roman" w:hAnsi="Times New Roman" w:cs="Times New Roman"/>
          <w:lang w:val="ro-RO"/>
          <w:rPrChange w:id="1784" w:author="stbrassai" w:date="2015-06-23T23:51:00Z">
            <w:rPr>
              <w:rFonts w:ascii="Times New Roman" w:hAnsi="Times New Roman" w:cs="Times New Roman"/>
              <w:lang w:val="en-US"/>
            </w:rPr>
          </w:rPrChange>
        </w:rPr>
      </w:pPr>
      <w:r w:rsidRPr="001A39E1">
        <w:rPr>
          <w:rFonts w:ascii="Times New Roman" w:hAnsi="Times New Roman" w:cs="Times New Roman"/>
          <w:lang w:val="ro-RO"/>
          <w:rPrChange w:id="1785" w:author="stbrassai" w:date="2015-06-23T23:51:00Z">
            <w:rPr>
              <w:rFonts w:ascii="Times New Roman" w:hAnsi="Times New Roman" w:cs="Times New Roman"/>
              <w:lang w:val="en-US"/>
            </w:rPr>
          </w:rPrChange>
        </w:rPr>
        <w:t>Comunica</w:t>
      </w:r>
      <w:ins w:id="1786" w:author="stbrassai" w:date="2015-06-24T08:17:00Z">
        <w:r w:rsidR="00555051">
          <w:rPr>
            <w:rFonts w:ascii="Times New Roman" w:hAnsi="Times New Roman" w:cs="Times New Roman"/>
            <w:lang w:val="ro-RO"/>
          </w:rPr>
          <w:t>ție</w:t>
        </w:r>
      </w:ins>
      <w:del w:id="1787" w:author="stbrassai" w:date="2015-06-24T08:17:00Z">
        <w:r w:rsidRPr="001A39E1" w:rsidDel="00555051">
          <w:rPr>
            <w:rFonts w:ascii="Times New Roman" w:hAnsi="Times New Roman" w:cs="Times New Roman"/>
            <w:lang w:val="ro-RO"/>
            <w:rPrChange w:id="1788" w:author="stbrassai" w:date="2015-06-23T23:51:00Z">
              <w:rPr>
                <w:rFonts w:ascii="Times New Roman" w:hAnsi="Times New Roman" w:cs="Times New Roman"/>
                <w:lang w:val="en-US"/>
              </w:rPr>
            </w:rPrChange>
          </w:rPr>
          <w:delText>re</w:delText>
        </w:r>
      </w:del>
      <w:r w:rsidRPr="001A39E1">
        <w:rPr>
          <w:rFonts w:ascii="Times New Roman" w:hAnsi="Times New Roman" w:cs="Times New Roman"/>
          <w:lang w:val="ro-RO"/>
          <w:rPrChange w:id="1789" w:author="stbrassai" w:date="2015-06-23T23:51:00Z">
            <w:rPr>
              <w:rFonts w:ascii="Times New Roman" w:hAnsi="Times New Roman" w:cs="Times New Roman"/>
              <w:lang w:val="en-US"/>
            </w:rPr>
          </w:rPrChange>
        </w:rPr>
        <w:t xml:space="preserve"> Ethernet + client GUI (în Matlab)</w:t>
      </w:r>
    </w:p>
    <w:p w14:paraId="49955DF7" w14:textId="2BAA01F6" w:rsidR="00436075" w:rsidRDefault="00436075" w:rsidP="00436075">
      <w:pPr>
        <w:numPr>
          <w:ilvl w:val="0"/>
          <w:numId w:val="14"/>
        </w:numPr>
        <w:spacing w:line="360" w:lineRule="auto"/>
        <w:rPr>
          <w:ins w:id="1790" w:author="stbrassai" w:date="2015-06-24T08:18:00Z"/>
          <w:rFonts w:ascii="Times New Roman" w:hAnsi="Times New Roman" w:cs="Times New Roman"/>
          <w:lang w:val="ro-RO"/>
        </w:rPr>
      </w:pPr>
      <w:r w:rsidRPr="001A39E1">
        <w:rPr>
          <w:rFonts w:ascii="Times New Roman" w:hAnsi="Times New Roman" w:cs="Times New Roman"/>
          <w:lang w:val="ro-RO"/>
          <w:rPrChange w:id="1791" w:author="stbrassai" w:date="2015-06-23T23:51:00Z">
            <w:rPr>
              <w:rFonts w:ascii="Times New Roman" w:hAnsi="Times New Roman" w:cs="Times New Roman"/>
              <w:lang w:val="en-US"/>
            </w:rPr>
          </w:rPrChange>
        </w:rPr>
        <w:t xml:space="preserve">Construirea electronicii de putere:  </w:t>
      </w:r>
      <w:del w:id="1792" w:author="stbrassai" w:date="2015-06-24T08:17:00Z">
        <w:r w:rsidRPr="001A39E1" w:rsidDel="00555051">
          <w:rPr>
            <w:rFonts w:ascii="Times New Roman" w:hAnsi="Times New Roman" w:cs="Times New Roman"/>
            <w:lang w:val="ro-RO"/>
            <w:rPrChange w:id="1793" w:author="stbrassai" w:date="2015-06-23T23:51:00Z">
              <w:rPr>
                <w:rFonts w:ascii="Times New Roman" w:hAnsi="Times New Roman" w:cs="Times New Roman"/>
                <w:lang w:val="en-US"/>
              </w:rPr>
            </w:rPrChange>
          </w:rPr>
          <w:delText xml:space="preserve">pod </w:delText>
        </w:r>
      </w:del>
      <w:r w:rsidRPr="001A39E1">
        <w:rPr>
          <w:rFonts w:ascii="Times New Roman" w:hAnsi="Times New Roman" w:cs="Times New Roman"/>
          <w:lang w:val="ro-RO"/>
          <w:rPrChange w:id="1794" w:author="stbrassai" w:date="2015-06-23T23:51:00Z">
            <w:rPr>
              <w:rFonts w:ascii="Times New Roman" w:hAnsi="Times New Roman" w:cs="Times New Roman"/>
              <w:lang w:val="en-US"/>
            </w:rPr>
          </w:rPrChange>
        </w:rPr>
        <w:t>controleri</w:t>
      </w:r>
      <w:ins w:id="1795" w:author="stbrassai" w:date="2015-06-24T08:17:00Z">
        <w:r w:rsidR="00555051">
          <w:rPr>
            <w:rFonts w:ascii="Times New Roman" w:hAnsi="Times New Roman" w:cs="Times New Roman"/>
            <w:lang w:val="ro-RO"/>
          </w:rPr>
          <w:t xml:space="preserve"> punte H</w:t>
        </w:r>
      </w:ins>
      <w:r w:rsidRPr="001A39E1">
        <w:rPr>
          <w:rFonts w:ascii="Times New Roman" w:hAnsi="Times New Roman" w:cs="Times New Roman"/>
          <w:lang w:val="ro-RO"/>
          <w:rPrChange w:id="1796" w:author="stbrassai" w:date="2015-06-23T23:51:00Z">
            <w:rPr>
              <w:rFonts w:ascii="Times New Roman" w:hAnsi="Times New Roman" w:cs="Times New Roman"/>
              <w:lang w:val="en-US"/>
            </w:rPr>
          </w:rPrChange>
        </w:rPr>
        <w:t xml:space="preserve">, </w:t>
      </w:r>
      <w:ins w:id="1797" w:author="stbrassai" w:date="2015-06-24T08:18:00Z">
        <w:r w:rsidR="00555051">
          <w:rPr>
            <w:rFonts w:ascii="Times New Roman" w:hAnsi="Times New Roman" w:cs="Times New Roman"/>
            <w:lang w:val="ro-RO"/>
          </w:rPr>
          <w:t>punte H</w:t>
        </w:r>
      </w:ins>
      <w:del w:id="1798" w:author="stbrassai" w:date="2015-06-24T08:17:00Z">
        <w:r w:rsidRPr="001A39E1" w:rsidDel="00555051">
          <w:rPr>
            <w:rFonts w:ascii="Times New Roman" w:hAnsi="Times New Roman" w:cs="Times New Roman"/>
            <w:lang w:val="ro-RO"/>
            <w:rPrChange w:id="1799" w:author="stbrassai" w:date="2015-06-23T23:51:00Z">
              <w:rPr>
                <w:rFonts w:ascii="Times New Roman" w:hAnsi="Times New Roman" w:cs="Times New Roman"/>
                <w:lang w:val="en-US"/>
              </w:rPr>
            </w:rPrChange>
          </w:rPr>
          <w:delText>H-pod</w:delText>
        </w:r>
      </w:del>
      <w:r w:rsidRPr="001A39E1">
        <w:rPr>
          <w:rFonts w:ascii="Times New Roman" w:hAnsi="Times New Roman" w:cs="Times New Roman"/>
          <w:lang w:val="ro-RO"/>
          <w:rPrChange w:id="1800" w:author="stbrassai" w:date="2015-06-23T23:51:00Z">
            <w:rPr>
              <w:rFonts w:ascii="Times New Roman" w:hAnsi="Times New Roman" w:cs="Times New Roman"/>
              <w:lang w:val="en-US"/>
            </w:rPr>
          </w:rPrChange>
        </w:rPr>
        <w:t>, răcire cu apă</w:t>
      </w:r>
    </w:p>
    <w:p w14:paraId="02096B37" w14:textId="1B1C63A1" w:rsidR="00555051" w:rsidRPr="001A39E1" w:rsidRDefault="00555051" w:rsidP="00436075">
      <w:pPr>
        <w:numPr>
          <w:ilvl w:val="0"/>
          <w:numId w:val="14"/>
        </w:numPr>
        <w:spacing w:line="360" w:lineRule="auto"/>
        <w:rPr>
          <w:rFonts w:ascii="Times New Roman" w:hAnsi="Times New Roman" w:cs="Times New Roman"/>
          <w:lang w:val="ro-RO"/>
          <w:rPrChange w:id="1801" w:author="stbrassai" w:date="2015-06-23T23:51:00Z">
            <w:rPr>
              <w:rFonts w:ascii="Times New Roman" w:hAnsi="Times New Roman" w:cs="Times New Roman"/>
              <w:lang w:val="en-US"/>
            </w:rPr>
          </w:rPrChange>
        </w:rPr>
      </w:pPr>
      <w:ins w:id="1802" w:author="stbrassai" w:date="2015-06-24T08:18:00Z">
        <w:r>
          <w:rPr>
            <w:rFonts w:ascii="Times New Roman" w:hAnsi="Times New Roman" w:cs="Times New Roman"/>
            <w:lang w:val="ro-RO"/>
          </w:rPr>
          <w:t>Efectuarea de măsurători și punerea în funcțiune a sistemului</w:t>
        </w:r>
      </w:ins>
    </w:p>
    <w:p w14:paraId="484FC748" w14:textId="77777777" w:rsidR="00436075" w:rsidRDefault="00436075" w:rsidP="00185D7E">
      <w:pPr>
        <w:jc w:val="center"/>
        <w:rPr>
          <w:ins w:id="1803" w:author="laca" w:date="2015-06-24T09:42:00Z"/>
          <w:rFonts w:ascii="Times New Roman" w:hAnsi="Times New Roman" w:cs="Times New Roman"/>
          <w:sz w:val="56"/>
          <w:szCs w:val="56"/>
          <w:lang w:val="ro-RO" w:eastAsia="ar-SA"/>
        </w:rPr>
      </w:pPr>
    </w:p>
    <w:p w14:paraId="22DBB721" w14:textId="77777777" w:rsidR="002B123D" w:rsidRPr="00BE4225" w:rsidRDefault="002B123D" w:rsidP="002B123D">
      <w:pPr>
        <w:pStyle w:val="Heading1"/>
        <w:rPr>
          <w:ins w:id="1804" w:author="laca" w:date="2015-06-24T09:42:00Z"/>
          <w:rFonts w:ascii="Times New Roman" w:hAnsi="Times New Roman"/>
        </w:rPr>
      </w:pPr>
      <w:ins w:id="1805" w:author="laca" w:date="2015-06-24T09:42:00Z">
        <w:r w:rsidRPr="00BE4225">
          <w:rPr>
            <w:rFonts w:ascii="Times New Roman" w:hAnsi="Times New Roman"/>
          </w:rPr>
          <w:t>Következtetések:</w:t>
        </w:r>
      </w:ins>
    </w:p>
    <w:p w14:paraId="620D3F08" w14:textId="77777777" w:rsidR="002B123D" w:rsidRPr="00B632B4" w:rsidRDefault="002B123D" w:rsidP="002B123D">
      <w:pPr>
        <w:spacing w:line="360" w:lineRule="auto"/>
        <w:rPr>
          <w:ins w:id="1806" w:author="laca" w:date="2015-06-24T09:42:00Z"/>
          <w:rFonts w:ascii="Times New Roman" w:hAnsi="Times New Roman"/>
        </w:rPr>
      </w:pPr>
      <w:ins w:id="1807" w:author="laca" w:date="2015-06-24T09:42:00Z">
        <w:r w:rsidRPr="00BE4225">
          <w:rPr>
            <w:rFonts w:ascii="Times New Roman" w:hAnsi="Times New Roman"/>
          </w:rPr>
          <w:tab/>
        </w:r>
        <w:r w:rsidRPr="00B632B4">
          <w:rPr>
            <w:rFonts w:ascii="Times New Roman" w:hAnsi="Times New Roman"/>
          </w:rPr>
          <w:t xml:space="preserve">A kivitelezés során sok olyan apró hibára rábukkantam, amelyek jó alapot nyújtanának a jövőben továbbfejlesztési lehetőségre. Elsősorban a mechanikai rendszert kellene átalakítani. A rendszeren kívül levő motorokat be kellene vinni a vázon belűre. A lánctalpakat is átkellene alakítani, mert nem fognak megfelelni a kültéri követelményeknek csak sajnos a keret csak ennyire volt elég. A rendszer vezérlő magja, az FPGA rendszer az szerintem jó választás volt, mert nagyon jó alapot nyújt mind a szoftveres mind a hardveres továbbfejlesztési lehetőségekre. A sebesség és a pozíció szabályozok meglátásom szerint beváltak, egyedüli gond a sebesség mérésével van. A sebesség mérő modult még ki kellene egészíteni, hogy kis sebességekre is jól mérjen, jelenleg alacsony sebességen a mérés elég zajos. </w:t>
        </w:r>
      </w:ins>
    </w:p>
    <w:p w14:paraId="31381223" w14:textId="77777777" w:rsidR="002B123D" w:rsidRPr="00B632B4" w:rsidRDefault="002B123D" w:rsidP="002B123D">
      <w:pPr>
        <w:spacing w:line="360" w:lineRule="auto"/>
        <w:rPr>
          <w:ins w:id="1808" w:author="laca" w:date="2015-06-24T09:42:00Z"/>
          <w:rFonts w:ascii="Times New Roman" w:hAnsi="Times New Roman"/>
        </w:rPr>
      </w:pPr>
      <w:ins w:id="1809" w:author="laca" w:date="2015-06-24T09:42:00Z">
        <w:r w:rsidRPr="00B632B4">
          <w:rPr>
            <w:rFonts w:ascii="Times New Roman" w:hAnsi="Times New Roman"/>
          </w:rPr>
          <w:tab/>
          <w:t xml:space="preserve">Ami a rendszer működése szempontjából sok előnyt jelentene DC motorok áramának a mérése, amely segítene a szabályzásban és a védelemben is. </w:t>
        </w:r>
      </w:ins>
    </w:p>
    <w:p w14:paraId="4F1CA8B3" w14:textId="77777777" w:rsidR="002B123D" w:rsidRPr="00B632B4" w:rsidRDefault="002B123D" w:rsidP="002B123D">
      <w:pPr>
        <w:spacing w:line="360" w:lineRule="auto"/>
        <w:rPr>
          <w:ins w:id="1810" w:author="laca" w:date="2015-06-24T09:42:00Z"/>
          <w:rFonts w:ascii="Times New Roman" w:hAnsi="Times New Roman"/>
        </w:rPr>
      </w:pPr>
      <w:ins w:id="1811" w:author="laca" w:date="2015-06-24T09:42:00Z">
        <w:r w:rsidRPr="00B632B4">
          <w:rPr>
            <w:rFonts w:ascii="Times New Roman" w:hAnsi="Times New Roman"/>
          </w:rPr>
          <w:lastRenderedPageBreak/>
          <w:tab/>
          <w:t>A rendszer energia ellátására mindenféleképen minimum két független akkumulátor lenne szükség amiatt, hogy a teljesítmény elektronika es a digitális elektronika külön tápforrásról kapja az ellátást olyan megfontolásból, hogy a digitális áramkörök prioritást élvezzenek más elemekkel szemben. Ha a rendszert hosszabb időre szeretnénk működtetni folytonosan, akkor még integrálni kellene egy energiaforrást például egy nap ellem cellát, amely biztosítana energia utánpótlást adott időn belül.</w:t>
        </w:r>
      </w:ins>
    </w:p>
    <w:p w14:paraId="1980A8A8" w14:textId="77777777" w:rsidR="002B123D" w:rsidRPr="00B632B4" w:rsidRDefault="002B123D" w:rsidP="002B123D">
      <w:pPr>
        <w:spacing w:line="360" w:lineRule="auto"/>
        <w:rPr>
          <w:ins w:id="1812" w:author="laca" w:date="2015-06-24T09:42:00Z"/>
          <w:rFonts w:ascii="Times New Roman" w:hAnsi="Times New Roman"/>
        </w:rPr>
      </w:pPr>
      <w:ins w:id="1813" w:author="laca" w:date="2015-06-24T09:42:00Z">
        <w:r w:rsidRPr="00B632B4">
          <w:rPr>
            <w:rFonts w:ascii="Times New Roman" w:hAnsi="Times New Roman"/>
          </w:rPr>
          <w:tab/>
          <w:t>Kommunikációs összekötetés is bevált, a TCP protokollal történő adatcsere. A router elősegíti a további elemek integrálását a rendszerbe például egy robotkar, amellye</w:t>
        </w:r>
        <w:r>
          <w:rPr>
            <w:rFonts w:ascii="Times New Roman" w:hAnsi="Times New Roman"/>
          </w:rPr>
          <w:t>l tudnánk a kapcsolatot tartani routeren</w:t>
        </w:r>
        <w:r w:rsidRPr="00B632B4">
          <w:rPr>
            <w:rFonts w:ascii="Times New Roman" w:hAnsi="Times New Roman"/>
          </w:rPr>
          <w:t xml:space="preserve"> keresztül, protokollon keresztül és az FPGA rendszer is elérné.</w:t>
        </w:r>
      </w:ins>
    </w:p>
    <w:p w14:paraId="77D2EF66" w14:textId="77777777" w:rsidR="002B123D" w:rsidRPr="00B632B4" w:rsidRDefault="002B123D" w:rsidP="002B123D">
      <w:pPr>
        <w:spacing w:line="360" w:lineRule="auto"/>
        <w:rPr>
          <w:ins w:id="1814" w:author="laca" w:date="2015-06-24T09:42:00Z"/>
          <w:rFonts w:ascii="Times New Roman" w:hAnsi="Times New Roman"/>
        </w:rPr>
      </w:pPr>
      <w:ins w:id="1815" w:author="laca" w:date="2015-06-24T09:42:00Z">
        <w:r w:rsidRPr="00B632B4">
          <w:rPr>
            <w:rFonts w:ascii="Times New Roman" w:hAnsi="Times New Roman"/>
          </w:rPr>
          <w:tab/>
          <w:t>Az inkrementális szenzorok, amelyeket én készítettem, beváltak, nagyon olcsón tudtam előállítani a piaci árhoz viszonyítva. Fejlesztés szempontjából a tárcsák felbontása is növelhető lenne a tárcsák átmérőjének megnövelésével és a jobb minőségű lézeres nyomtató használatával.</w:t>
        </w:r>
      </w:ins>
    </w:p>
    <w:p w14:paraId="723708FF" w14:textId="77777777" w:rsidR="002B123D" w:rsidRPr="00B632B4" w:rsidRDefault="002B123D" w:rsidP="002B123D">
      <w:pPr>
        <w:spacing w:line="360" w:lineRule="auto"/>
        <w:rPr>
          <w:ins w:id="1816" w:author="laca" w:date="2015-06-24T09:42:00Z"/>
          <w:rFonts w:ascii="Times New Roman" w:hAnsi="Times New Roman"/>
        </w:rPr>
      </w:pPr>
      <w:ins w:id="1817" w:author="laca" w:date="2015-06-24T09:42:00Z">
        <w:r w:rsidRPr="00B632B4">
          <w:rPr>
            <w:rFonts w:ascii="Times New Roman" w:hAnsi="Times New Roman"/>
          </w:rPr>
          <w:tab/>
          <w:t>Összességében tekintve a rendszer nagyon jó szoftver és az elektronika fejlesztésére. A piaci ár alatt van jóval a rendszer előalításához szükséges pénz ahhoz képest, hogy ha egy kész rendszert kellett volna megvásárolni, de olcsó dolgoknak is ára van nem állná meg olyan jól a terepen a helyét.</w:t>
        </w:r>
      </w:ins>
    </w:p>
    <w:p w14:paraId="5B80004D" w14:textId="77777777" w:rsidR="002B123D" w:rsidRPr="001A39E1" w:rsidRDefault="002B123D" w:rsidP="00185D7E">
      <w:pPr>
        <w:jc w:val="center"/>
        <w:rPr>
          <w:rFonts w:ascii="Times New Roman" w:hAnsi="Times New Roman" w:cs="Times New Roman"/>
          <w:sz w:val="56"/>
          <w:szCs w:val="56"/>
          <w:lang w:val="ro-RO" w:eastAsia="ar-SA"/>
        </w:rPr>
      </w:pPr>
      <w:bookmarkStart w:id="1818" w:name="_GoBack"/>
      <w:bookmarkEnd w:id="1818"/>
    </w:p>
    <w:p w14:paraId="2ED8E631" w14:textId="77777777" w:rsidR="00436075" w:rsidRPr="00772612" w:rsidRDefault="00436075" w:rsidP="00185D7E">
      <w:pPr>
        <w:jc w:val="center"/>
        <w:rPr>
          <w:rFonts w:ascii="Times New Roman" w:hAnsi="Times New Roman" w:cs="Times New Roman"/>
          <w:sz w:val="56"/>
          <w:szCs w:val="56"/>
          <w:lang w:val="ro-RO" w:eastAsia="ar-SA"/>
        </w:rPr>
      </w:pPr>
    </w:p>
    <w:p w14:paraId="5203B287" w14:textId="77777777" w:rsidR="00436075" w:rsidRPr="009A1030" w:rsidRDefault="00436075" w:rsidP="00185D7E">
      <w:pPr>
        <w:jc w:val="center"/>
        <w:rPr>
          <w:rFonts w:ascii="Times New Roman" w:hAnsi="Times New Roman" w:cs="Times New Roman"/>
          <w:sz w:val="56"/>
          <w:szCs w:val="56"/>
          <w:lang w:val="ro-RO" w:eastAsia="ar-SA"/>
        </w:rPr>
      </w:pPr>
    </w:p>
    <w:p w14:paraId="4E0E91A8" w14:textId="77777777" w:rsidR="003B2B67" w:rsidRPr="00EE2CE8" w:rsidRDefault="003B2B67" w:rsidP="00185D7E">
      <w:pPr>
        <w:jc w:val="center"/>
        <w:rPr>
          <w:rFonts w:ascii="Times New Roman" w:hAnsi="Times New Roman" w:cs="Times New Roman"/>
          <w:sz w:val="56"/>
          <w:szCs w:val="56"/>
          <w:lang w:val="ro-RO" w:eastAsia="ar-SA"/>
        </w:rPr>
      </w:pPr>
    </w:p>
    <w:p w14:paraId="726F8C6A" w14:textId="77777777" w:rsidR="00185D7E" w:rsidRDefault="00185D7E" w:rsidP="00D36B0C">
      <w:pPr>
        <w:pStyle w:val="Heading1"/>
        <w:rPr>
          <w:rFonts w:ascii="Times New Roman" w:hAnsi="Times New Roman" w:cs="Times New Roman"/>
          <w:sz w:val="56"/>
          <w:szCs w:val="56"/>
        </w:rPr>
      </w:pPr>
      <w:bookmarkStart w:id="1819" w:name="_Toc422854201"/>
      <w:r>
        <w:rPr>
          <w:rFonts w:ascii="Times New Roman" w:hAnsi="Times New Roman" w:cs="Times New Roman"/>
          <w:sz w:val="56"/>
          <w:szCs w:val="56"/>
        </w:rPr>
        <w:t>Kivonat</w:t>
      </w:r>
      <w:bookmarkEnd w:id="1819"/>
    </w:p>
    <w:p w14:paraId="55324664" w14:textId="77777777" w:rsidR="003B2B67" w:rsidRPr="00B632B4" w:rsidRDefault="003B2B67" w:rsidP="003B2B67">
      <w:pPr>
        <w:spacing w:line="360" w:lineRule="auto"/>
        <w:ind w:firstLine="720"/>
        <w:rPr>
          <w:rFonts w:ascii="Times New Roman" w:hAnsi="Times New Roman"/>
          <w:szCs w:val="24"/>
          <w:shd w:val="clear" w:color="auto" w:fill="FFFFFF"/>
        </w:rPr>
      </w:pPr>
      <w:r w:rsidRPr="00B632B4">
        <w:rPr>
          <w:rFonts w:ascii="Times New Roman" w:hAnsi="Times New Roman"/>
          <w:szCs w:val="24"/>
          <w:shd w:val="clear" w:color="auto" w:fill="FFFFFF"/>
        </w:rPr>
        <w:t>A dolgozat célja mobilis tereprobot tervezése, valamint a megépítéséhez szükséges elemek tárgyalása. A mechanikai rendszer Autodesk Inventor-ban volt megtervezve, és az elkészített terv alapján kivitelezve.</w:t>
      </w:r>
    </w:p>
    <w:p w14:paraId="04C33BC7" w14:textId="77777777" w:rsidR="003B2B67" w:rsidRPr="00B632B4" w:rsidRDefault="003B2B67" w:rsidP="003B2B67">
      <w:pPr>
        <w:spacing w:line="360" w:lineRule="auto"/>
        <w:ind w:firstLine="720"/>
        <w:rPr>
          <w:rFonts w:ascii="Times New Roman" w:hAnsi="Times New Roman"/>
          <w:szCs w:val="24"/>
          <w:shd w:val="clear" w:color="auto" w:fill="FFFFFF"/>
        </w:rPr>
      </w:pPr>
      <w:r w:rsidRPr="00B632B4">
        <w:rPr>
          <w:rFonts w:ascii="Times New Roman" w:hAnsi="Times New Roman"/>
          <w:b/>
          <w:szCs w:val="24"/>
          <w:shd w:val="clear" w:color="auto" w:fill="FFFFFF"/>
        </w:rPr>
        <w:t>Vezérlő elektronika</w:t>
      </w:r>
      <w:r w:rsidRPr="00B632B4">
        <w:rPr>
          <w:rFonts w:ascii="Times New Roman" w:hAnsi="Times New Roman"/>
          <w:szCs w:val="24"/>
          <w:shd w:val="clear" w:color="auto" w:fill="FFFFFF"/>
        </w:rPr>
        <w:t xml:space="preserve"> a rendszeren megtalálható két FPGA fejlesztőlap: egy nagyobb erőforrásokkal rendelkező ZYBO Zynq™-7000 (beépített </w:t>
      </w:r>
      <w:r w:rsidRPr="00B632B4">
        <w:rPr>
          <w:rFonts w:ascii="Times New Roman" w:hAnsi="Times New Roman"/>
          <w:color w:val="000000"/>
          <w:szCs w:val="24"/>
          <w:shd w:val="clear" w:color="auto" w:fill="FFFFFF"/>
        </w:rPr>
        <w:t>ARM</w:t>
      </w:r>
      <w:r w:rsidRPr="00B632B4">
        <w:rPr>
          <w:rFonts w:ascii="Times New Roman" w:hAnsi="Times New Roman"/>
          <w:szCs w:val="24"/>
          <w:shd w:val="clear" w:color="auto" w:fill="FFFFFF"/>
        </w:rPr>
        <w:t xml:space="preserve"> processzorral), mely a matematikai számítások elvégzésére hivatott, valamint egy kisebb kapacitású </w:t>
      </w:r>
      <w:r w:rsidRPr="00B632B4">
        <w:rPr>
          <w:rFonts w:ascii="Times New Roman" w:hAnsi="Times New Roman"/>
          <w:szCs w:val="24"/>
          <w:shd w:val="clear" w:color="auto" w:fill="FFFFFF"/>
        </w:rPr>
        <w:lastRenderedPageBreak/>
        <w:t xml:space="preserve">FPGA lap (SPARTAN3e500), amely tartalmaz 8 hardveresen megvalósított szabályozót és egy MicroBlaze processzort. Ezek a szabályozók 12V DC motor sebességét vagy pozícióját </w:t>
      </w:r>
      <w:r w:rsidRPr="00B632B4">
        <w:rPr>
          <w:rFonts w:ascii="Times New Roman" w:hAnsi="Times New Roman"/>
          <w:color w:val="000000"/>
          <w:szCs w:val="24"/>
          <w:shd w:val="clear" w:color="auto" w:fill="FFFFFF"/>
        </w:rPr>
        <w:t>koordinálják</w:t>
      </w:r>
      <w:r w:rsidRPr="00B632B4">
        <w:rPr>
          <w:rFonts w:ascii="Times New Roman" w:hAnsi="Times New Roman"/>
          <w:szCs w:val="24"/>
          <w:shd w:val="clear" w:color="auto" w:fill="FFFFFF"/>
        </w:rPr>
        <w:t xml:space="preserve">. A SPARTAN3e500 laphoz van illesztve 8 db. inkrementális érzékelő, amelyek a motorok pozícióját, illetve sebességét mérik. </w:t>
      </w:r>
    </w:p>
    <w:p w14:paraId="50D905C7" w14:textId="77777777" w:rsidR="003B2B67" w:rsidRPr="00B632B4" w:rsidRDefault="003B2B67" w:rsidP="003B2B67">
      <w:pPr>
        <w:spacing w:line="360" w:lineRule="auto"/>
        <w:ind w:firstLine="720"/>
        <w:rPr>
          <w:rFonts w:ascii="Times New Roman" w:hAnsi="Times New Roman"/>
          <w:szCs w:val="24"/>
          <w:shd w:val="clear" w:color="auto" w:fill="FFFFFF"/>
        </w:rPr>
      </w:pPr>
      <w:r w:rsidRPr="00B632B4">
        <w:rPr>
          <w:rStyle w:val="IntenseEmphasis"/>
          <w:rFonts w:ascii="Times New Roman" w:hAnsi="Times New Roman"/>
          <w:b w:val="0"/>
          <w:i w:val="0"/>
          <w:caps w:val="0"/>
          <w:szCs w:val="24"/>
        </w:rPr>
        <w:t xml:space="preserve">A dolgozatban bemutatjuk a PID szabályozó, a pozíció szabályozó és az inkrementális érzékelő adatait feldolgozó modulok megvalósítását, System Generator környezetben, valamint a modulokkal végzett hardveres és szoftveres szimulációkat. </w:t>
      </w:r>
    </w:p>
    <w:p w14:paraId="30BF7DE2" w14:textId="51DF0E1E" w:rsidR="003B2B67" w:rsidRPr="00B632B4" w:rsidRDefault="003B2B67" w:rsidP="003B2B67">
      <w:pPr>
        <w:spacing w:line="360" w:lineRule="auto"/>
        <w:ind w:firstLine="720"/>
        <w:rPr>
          <w:rStyle w:val="IntenseEmphasis"/>
          <w:rFonts w:ascii="Times New Roman" w:hAnsi="Times New Roman"/>
          <w:b w:val="0"/>
          <w:i w:val="0"/>
          <w:caps w:val="0"/>
          <w:szCs w:val="24"/>
        </w:rPr>
      </w:pPr>
      <w:r w:rsidRPr="00B632B4">
        <w:rPr>
          <w:rStyle w:val="IntenseEmphasis"/>
          <w:rFonts w:ascii="Times New Roman" w:hAnsi="Times New Roman"/>
          <w:b w:val="0"/>
          <w:i w:val="0"/>
          <w:caps w:val="0"/>
          <w:szCs w:val="24"/>
        </w:rPr>
        <w:t>A ZYBO rendszerrel egy wifi routeren keresztül kommunikálhatunk TCP protokoll segítségével. Három TCP server fut a Z</w:t>
      </w:r>
      <w:ins w:id="1820" w:author="stbrassai" w:date="2015-06-24T08:22:00Z">
        <w:r w:rsidR="00FA4535">
          <w:rPr>
            <w:rStyle w:val="IntenseEmphasis"/>
            <w:rFonts w:ascii="Times New Roman" w:hAnsi="Times New Roman"/>
            <w:b w:val="0"/>
            <w:i w:val="0"/>
            <w:caps w:val="0"/>
            <w:szCs w:val="24"/>
          </w:rPr>
          <w:t>YBO</w:t>
        </w:r>
      </w:ins>
      <w:del w:id="1821" w:author="stbrassai" w:date="2015-06-24T08:22:00Z">
        <w:r w:rsidRPr="00B632B4" w:rsidDel="00FA4535">
          <w:rPr>
            <w:rStyle w:val="IntenseEmphasis"/>
            <w:rFonts w:ascii="Times New Roman" w:hAnsi="Times New Roman"/>
            <w:b w:val="0"/>
            <w:i w:val="0"/>
            <w:caps w:val="0"/>
            <w:szCs w:val="24"/>
          </w:rPr>
          <w:delText>ybo</w:delText>
        </w:r>
      </w:del>
      <w:r w:rsidRPr="00B632B4">
        <w:rPr>
          <w:rStyle w:val="IntenseEmphasis"/>
          <w:rFonts w:ascii="Times New Roman" w:hAnsi="Times New Roman"/>
          <w:b w:val="0"/>
          <w:i w:val="0"/>
          <w:caps w:val="0"/>
          <w:szCs w:val="24"/>
        </w:rPr>
        <w:t xml:space="preserve"> rendszeren:</w:t>
      </w:r>
    </w:p>
    <w:p w14:paraId="3D4D11BB" w14:textId="77777777" w:rsidR="003B2B67" w:rsidRPr="00B632B4" w:rsidRDefault="003B2B67" w:rsidP="003B2B67">
      <w:pPr>
        <w:numPr>
          <w:ilvl w:val="0"/>
          <w:numId w:val="13"/>
        </w:numPr>
        <w:spacing w:line="360" w:lineRule="auto"/>
        <w:rPr>
          <w:rStyle w:val="IntenseEmphasis"/>
          <w:rFonts w:ascii="Times New Roman" w:hAnsi="Times New Roman"/>
          <w:b w:val="0"/>
          <w:i w:val="0"/>
          <w:caps w:val="0"/>
          <w:szCs w:val="24"/>
        </w:rPr>
      </w:pPr>
      <w:r w:rsidRPr="00B632B4">
        <w:rPr>
          <w:rStyle w:val="IntenseEmphasis"/>
          <w:rFonts w:ascii="Times New Roman" w:hAnsi="Times New Roman"/>
          <w:b w:val="0"/>
          <w:i w:val="0"/>
          <w:caps w:val="0"/>
          <w:szCs w:val="24"/>
        </w:rPr>
        <w:t>szenzorok adatait kérhetjük le (giroszkóp)</w:t>
      </w:r>
    </w:p>
    <w:p w14:paraId="50AE097A" w14:textId="77777777" w:rsidR="003B2B67" w:rsidRPr="00B632B4" w:rsidRDefault="003B2B67" w:rsidP="003B2B67">
      <w:pPr>
        <w:numPr>
          <w:ilvl w:val="0"/>
          <w:numId w:val="13"/>
        </w:numPr>
        <w:spacing w:line="360" w:lineRule="auto"/>
        <w:rPr>
          <w:rStyle w:val="IntenseEmphasis"/>
          <w:rFonts w:ascii="Times New Roman" w:hAnsi="Times New Roman"/>
          <w:b w:val="0"/>
          <w:i w:val="0"/>
          <w:caps w:val="0"/>
          <w:szCs w:val="24"/>
        </w:rPr>
      </w:pPr>
      <w:r w:rsidRPr="00B632B4">
        <w:rPr>
          <w:rStyle w:val="IntenseEmphasis"/>
          <w:rFonts w:ascii="Times New Roman" w:hAnsi="Times New Roman"/>
          <w:b w:val="0"/>
          <w:i w:val="0"/>
          <w:caps w:val="0"/>
          <w:szCs w:val="24"/>
        </w:rPr>
        <w:t>motor vezérlők adatait olvashatjuk vissza (sebesség, pozíció, beavatkozó jelek stb.)</w:t>
      </w:r>
    </w:p>
    <w:p w14:paraId="3FAE5F4B" w14:textId="77777777" w:rsidR="003B2B67" w:rsidRPr="00B632B4" w:rsidRDefault="003B2B67" w:rsidP="003B2B67">
      <w:pPr>
        <w:numPr>
          <w:ilvl w:val="0"/>
          <w:numId w:val="13"/>
        </w:numPr>
        <w:spacing w:line="360" w:lineRule="auto"/>
        <w:rPr>
          <w:rStyle w:val="IntenseEmphasis"/>
          <w:rFonts w:ascii="Times New Roman" w:hAnsi="Times New Roman"/>
          <w:b w:val="0"/>
          <w:bCs w:val="0"/>
          <w:i w:val="0"/>
          <w:iCs w:val="0"/>
          <w:caps w:val="0"/>
          <w:szCs w:val="24"/>
          <w:shd w:val="clear" w:color="auto" w:fill="FFFFFF"/>
        </w:rPr>
      </w:pPr>
      <w:r w:rsidRPr="00B632B4">
        <w:rPr>
          <w:rStyle w:val="IntenseEmphasis"/>
          <w:rFonts w:ascii="Times New Roman" w:hAnsi="Times New Roman"/>
          <w:b w:val="0"/>
          <w:i w:val="0"/>
          <w:caps w:val="0"/>
          <w:szCs w:val="24"/>
        </w:rPr>
        <w:t>paramétereket, illetve utasításokat adhatunk a rendszernek</w:t>
      </w:r>
    </w:p>
    <w:p w14:paraId="1F8A8F26" w14:textId="77777777" w:rsidR="003B2B67" w:rsidRPr="00B632B4" w:rsidRDefault="003B2B67" w:rsidP="003B2B67">
      <w:pPr>
        <w:spacing w:line="360" w:lineRule="auto"/>
        <w:ind w:firstLine="720"/>
        <w:rPr>
          <w:rStyle w:val="IntenseEmphasis"/>
          <w:rFonts w:ascii="Times New Roman" w:hAnsi="Times New Roman"/>
          <w:b w:val="0"/>
          <w:i w:val="0"/>
          <w:caps w:val="0"/>
          <w:szCs w:val="24"/>
        </w:rPr>
      </w:pPr>
      <w:r w:rsidRPr="00B632B4">
        <w:rPr>
          <w:rStyle w:val="IntenseEmphasis"/>
          <w:rFonts w:ascii="Times New Roman" w:hAnsi="Times New Roman"/>
          <w:b w:val="0"/>
          <w:i w:val="0"/>
          <w:caps w:val="0"/>
          <w:szCs w:val="24"/>
        </w:rPr>
        <w:t>A robot vázához rögzíteni lehet nagyobb tömegű kiegészítő tartozékokat, mint például: robotkar, fűnyíró, stb. Alkalmazhatósága elképzelhető akár a mezőgazdaságban is, mint gyomtalanító gép, vagy akár a biztonság technikában, mint beavatkozó eszköz.</w:t>
      </w:r>
    </w:p>
    <w:p w14:paraId="3DBB2A00" w14:textId="58C03DBD" w:rsidR="00185D7E" w:rsidRDefault="003B2B67" w:rsidP="003B2B67">
      <w:pPr>
        <w:jc w:val="center"/>
        <w:rPr>
          <w:rStyle w:val="IntenseEmphasis"/>
          <w:rFonts w:ascii="Times New Roman" w:hAnsi="Times New Roman"/>
          <w:b w:val="0"/>
          <w:bCs w:val="0"/>
          <w:caps w:val="0"/>
          <w:sz w:val="20"/>
          <w:szCs w:val="20"/>
        </w:rPr>
      </w:pPr>
      <w:r w:rsidRPr="00B632B4">
        <w:rPr>
          <w:rFonts w:ascii="Times New Roman" w:hAnsi="Times New Roman" w:cs="Times New Roman"/>
          <w:b/>
          <w:i/>
        </w:rPr>
        <w:t>Kulcsszavak</w:t>
      </w:r>
      <w:r w:rsidRPr="00B632B4">
        <w:rPr>
          <w:rFonts w:ascii="Times New Roman" w:hAnsi="Times New Roman" w:cs="Times New Roman"/>
        </w:rPr>
        <w:t xml:space="preserve">: FPGA, </w:t>
      </w:r>
      <w:ins w:id="1822" w:author="stbrassai" w:date="2015-06-24T08:24:00Z">
        <w:r w:rsidR="00FA4535">
          <w:rPr>
            <w:rFonts w:ascii="Times New Roman" w:hAnsi="Times New Roman" w:cs="Times New Roman"/>
          </w:rPr>
          <w:t>beágyazott hardver szabályozó,</w:t>
        </w:r>
        <w:r w:rsidR="00FA4535" w:rsidRPr="00B632B4">
          <w:rPr>
            <w:rFonts w:ascii="Times New Roman" w:hAnsi="Times New Roman" w:cs="Times New Roman"/>
          </w:rPr>
          <w:t xml:space="preserve"> </w:t>
        </w:r>
      </w:ins>
      <w:r w:rsidRPr="00B632B4">
        <w:rPr>
          <w:rFonts w:ascii="Times New Roman" w:hAnsi="Times New Roman" w:cs="Times New Roman"/>
        </w:rPr>
        <w:t>PID</w:t>
      </w:r>
      <w:ins w:id="1823" w:author="stbrassai" w:date="2015-06-24T08:22:00Z">
        <w:r w:rsidR="00FA4535">
          <w:rPr>
            <w:rFonts w:ascii="Times New Roman" w:hAnsi="Times New Roman" w:cs="Times New Roman"/>
          </w:rPr>
          <w:t xml:space="preserve"> szabályozó</w:t>
        </w:r>
      </w:ins>
      <w:r w:rsidRPr="00B632B4">
        <w:rPr>
          <w:rFonts w:ascii="Times New Roman" w:hAnsi="Times New Roman" w:cs="Times New Roman"/>
        </w:rPr>
        <w:t xml:space="preserve">, </w:t>
      </w:r>
      <w:del w:id="1824" w:author="stbrassai" w:date="2015-06-24T08:22:00Z">
        <w:r w:rsidRPr="00B632B4" w:rsidDel="00FA4535">
          <w:rPr>
            <w:rFonts w:ascii="Times New Roman" w:hAnsi="Times New Roman" w:cs="Times New Roman"/>
          </w:rPr>
          <w:delText>motor</w:delText>
        </w:r>
      </w:del>
      <w:ins w:id="1825" w:author="stbrassai" w:date="2015-06-24T08:22:00Z">
        <w:r w:rsidR="00FA4535">
          <w:rPr>
            <w:rFonts w:ascii="Times New Roman" w:hAnsi="Times New Roman" w:cs="Times New Roman"/>
          </w:rPr>
          <w:t>hardver co-szimuláció</w:t>
        </w:r>
      </w:ins>
      <w:r w:rsidRPr="00B632B4">
        <w:rPr>
          <w:rFonts w:ascii="Times New Roman" w:hAnsi="Times New Roman" w:cs="Times New Roman"/>
        </w:rPr>
        <w:t xml:space="preserve">, </w:t>
      </w:r>
      <w:ins w:id="1826" w:author="stbrassai" w:date="2015-06-24T08:23:00Z">
        <w:r w:rsidR="00FA4535">
          <w:rPr>
            <w:rFonts w:ascii="Times New Roman" w:hAnsi="Times New Roman" w:cs="Times New Roman"/>
          </w:rPr>
          <w:t xml:space="preserve">mobilis robot, </w:t>
        </w:r>
      </w:ins>
      <w:r w:rsidRPr="00B632B4">
        <w:rPr>
          <w:rFonts w:ascii="Times New Roman" w:hAnsi="Times New Roman" w:cs="Times New Roman"/>
        </w:rPr>
        <w:t xml:space="preserve">inkrementális </w:t>
      </w:r>
      <w:ins w:id="1827" w:author="stbrassai" w:date="2015-06-24T08:23:00Z">
        <w:r w:rsidR="00FA4535">
          <w:rPr>
            <w:rFonts w:ascii="Times New Roman" w:hAnsi="Times New Roman" w:cs="Times New Roman"/>
          </w:rPr>
          <w:t>jeladó</w:t>
        </w:r>
      </w:ins>
      <w:del w:id="1828" w:author="stbrassai" w:date="2015-06-24T08:23:00Z">
        <w:r w:rsidRPr="00B632B4" w:rsidDel="00FA4535">
          <w:rPr>
            <w:rFonts w:ascii="Times New Roman" w:hAnsi="Times New Roman" w:cs="Times New Roman"/>
          </w:rPr>
          <w:delText>szenzor</w:delText>
        </w:r>
      </w:del>
      <w:ins w:id="1829" w:author="stbrassai" w:date="2015-06-24T08:23:00Z">
        <w:r w:rsidR="00FA4535">
          <w:rPr>
            <w:rFonts w:ascii="Times New Roman" w:hAnsi="Times New Roman" w:cs="Times New Roman"/>
          </w:rPr>
          <w:t xml:space="preserve">, </w:t>
        </w:r>
      </w:ins>
      <w:r w:rsidR="00185D7E">
        <w:rPr>
          <w:rStyle w:val="IntenseEmphasis"/>
          <w:rFonts w:ascii="Times New Roman" w:hAnsi="Times New Roman"/>
          <w:b w:val="0"/>
          <w:bCs w:val="0"/>
          <w:caps w:val="0"/>
          <w:sz w:val="20"/>
          <w:szCs w:val="20"/>
        </w:rPr>
        <w:br w:type="page"/>
      </w:r>
    </w:p>
    <w:p w14:paraId="178AE807" w14:textId="77777777" w:rsidR="00C903C5" w:rsidRPr="00C903C5" w:rsidRDefault="00C903C5" w:rsidP="00C903C5">
      <w:pPr>
        <w:jc w:val="center"/>
        <w:rPr>
          <w:rFonts w:cstheme="minorHAnsi"/>
          <w:b/>
          <w:sz w:val="48"/>
          <w:szCs w:val="48"/>
          <w:shd w:val="clear" w:color="auto" w:fill="FFFFFF"/>
        </w:rPr>
      </w:pPr>
      <w:r w:rsidRPr="00C903C5">
        <w:rPr>
          <w:rFonts w:cstheme="minorHAnsi"/>
          <w:sz w:val="56"/>
          <w:szCs w:val="56"/>
          <w:shd w:val="clear" w:color="auto" w:fill="FFFFFF"/>
        </w:rPr>
        <w:lastRenderedPageBreak/>
        <w:t>Abstract</w:t>
      </w:r>
    </w:p>
    <w:p w14:paraId="7233DD47" w14:textId="77777777" w:rsidR="003B2B67" w:rsidRPr="00B632B4" w:rsidRDefault="003B2B67" w:rsidP="003B2B67">
      <w:pPr>
        <w:spacing w:line="360" w:lineRule="auto"/>
        <w:ind w:firstLine="720"/>
        <w:rPr>
          <w:rFonts w:cstheme="minorHAnsi"/>
          <w:szCs w:val="24"/>
          <w:shd w:val="clear" w:color="auto" w:fill="FFFFFF"/>
        </w:rPr>
      </w:pPr>
      <w:r w:rsidRPr="00B632B4">
        <w:rPr>
          <w:rFonts w:cstheme="minorHAnsi"/>
          <w:szCs w:val="24"/>
          <w:shd w:val="clear" w:color="auto" w:fill="FFFFFF"/>
        </w:rPr>
        <w:t xml:space="preserve">The purpose of this </w:t>
      </w:r>
      <w:del w:id="1830" w:author="stbrassai" w:date="2015-05-04T21:19:00Z">
        <w:r w:rsidRPr="00B632B4" w:rsidDel="00E02A8D">
          <w:rPr>
            <w:rFonts w:cstheme="minorHAnsi"/>
            <w:szCs w:val="24"/>
            <w:shd w:val="clear" w:color="auto" w:fill="FFFFFF"/>
          </w:rPr>
          <w:delText xml:space="preserve">dissertation </w:delText>
        </w:r>
      </w:del>
      <w:ins w:id="1831" w:author="stbrassai" w:date="2015-05-04T21:19:00Z">
        <w:r w:rsidRPr="00B632B4">
          <w:rPr>
            <w:rFonts w:cstheme="minorHAnsi"/>
            <w:szCs w:val="24"/>
            <w:shd w:val="clear" w:color="auto" w:fill="FFFFFF"/>
          </w:rPr>
          <w:t xml:space="preserve">paper </w:t>
        </w:r>
      </w:ins>
      <w:r w:rsidRPr="00B632B4">
        <w:rPr>
          <w:rFonts w:cstheme="minorHAnsi"/>
          <w:szCs w:val="24"/>
          <w:shd w:val="clear" w:color="auto" w:fill="FFFFFF"/>
        </w:rPr>
        <w:t xml:space="preserve">is </w:t>
      </w:r>
      <w:ins w:id="1832" w:author="eniko Lukacs" w:date="2015-05-04T15:03:00Z">
        <w:r w:rsidRPr="00B632B4">
          <w:rPr>
            <w:rFonts w:cstheme="minorHAnsi"/>
            <w:szCs w:val="24"/>
            <w:shd w:val="clear" w:color="auto" w:fill="FFFFFF"/>
          </w:rPr>
          <w:t xml:space="preserve">the </w:t>
        </w:r>
      </w:ins>
      <w:r w:rsidRPr="00B632B4">
        <w:rPr>
          <w:rFonts w:cstheme="minorHAnsi"/>
          <w:szCs w:val="24"/>
          <w:shd w:val="clear" w:color="auto" w:fill="FFFFFF"/>
        </w:rPr>
        <w:t xml:space="preserve">projecting of a terrain mobile robot and discussion about </w:t>
      </w:r>
      <w:ins w:id="1833" w:author="eniko Lukacs" w:date="2015-05-04T15:03:00Z">
        <w:r w:rsidRPr="00B632B4">
          <w:rPr>
            <w:rFonts w:cstheme="minorHAnsi"/>
            <w:szCs w:val="24"/>
            <w:shd w:val="clear" w:color="auto" w:fill="FFFFFF"/>
          </w:rPr>
          <w:t xml:space="preserve">the </w:t>
        </w:r>
      </w:ins>
      <w:r w:rsidRPr="00B632B4">
        <w:rPr>
          <w:rFonts w:cstheme="minorHAnsi"/>
          <w:szCs w:val="24"/>
          <w:shd w:val="clear" w:color="auto" w:fill="FFFFFF"/>
        </w:rPr>
        <w:t>necessary elements of the construction. The mechanical system was designed in Autodesk Inventor, and executed according to the plan. The next subtask was the planning of the electronic</w:t>
      </w:r>
      <w:del w:id="1834" w:author="eniko Lukacs" w:date="2015-05-04T15:03:00Z">
        <w:r w:rsidRPr="00B632B4" w:rsidDel="007B3430">
          <w:rPr>
            <w:rFonts w:cstheme="minorHAnsi"/>
            <w:szCs w:val="24"/>
            <w:shd w:val="clear" w:color="auto" w:fill="FFFFFF"/>
          </w:rPr>
          <w:delText>s</w:delText>
        </w:r>
      </w:del>
      <w:r w:rsidRPr="00B632B4">
        <w:rPr>
          <w:rFonts w:cstheme="minorHAnsi"/>
          <w:szCs w:val="24"/>
          <w:shd w:val="clear" w:color="auto" w:fill="FFFFFF"/>
        </w:rPr>
        <w:t xml:space="preserve"> parts of the controller as well as the integration of the sensors in the system. A variety of sensors can be found on the system, of which the most important</w:t>
      </w:r>
      <w:del w:id="1835" w:author="eniko Lukacs" w:date="2015-05-04T15:03:00Z">
        <w:r w:rsidRPr="00B632B4" w:rsidDel="007B3430">
          <w:rPr>
            <w:rFonts w:cstheme="minorHAnsi"/>
            <w:szCs w:val="24"/>
            <w:shd w:val="clear" w:color="auto" w:fill="FFFFFF"/>
          </w:rPr>
          <w:delText xml:space="preserve"> perhaps</w:delText>
        </w:r>
      </w:del>
      <w:r w:rsidRPr="00B632B4">
        <w:rPr>
          <w:rFonts w:cstheme="minorHAnsi"/>
          <w:szCs w:val="24"/>
          <w:shd w:val="clear" w:color="auto" w:fill="FFFFFF"/>
        </w:rPr>
        <w:t xml:space="preserve"> should be the incremental encoders, used to measure speed and position.</w:t>
      </w:r>
    </w:p>
    <w:p w14:paraId="4ABCE6A0" w14:textId="77777777" w:rsidR="003B2B67" w:rsidRPr="00B632B4" w:rsidRDefault="003B2B67" w:rsidP="003B2B67">
      <w:pPr>
        <w:spacing w:line="360" w:lineRule="auto"/>
        <w:ind w:firstLine="720"/>
        <w:rPr>
          <w:ins w:id="1836" w:author="stbrassai" w:date="2015-05-04T21:21:00Z"/>
          <w:rStyle w:val="IntenseEmphasis"/>
          <w:rFonts w:ascii="Times New Roman" w:hAnsi="Times New Roman" w:cstheme="minorHAnsi"/>
          <w:b w:val="0"/>
          <w:i w:val="0"/>
          <w:caps w:val="0"/>
          <w:szCs w:val="24"/>
        </w:rPr>
      </w:pPr>
      <w:r w:rsidRPr="00B632B4">
        <w:rPr>
          <w:rFonts w:cstheme="minorHAnsi"/>
          <w:szCs w:val="24"/>
          <w:shd w:val="clear" w:color="auto" w:fill="FFFFFF"/>
        </w:rPr>
        <w:t xml:space="preserve">On the system </w:t>
      </w:r>
      <w:ins w:id="1837" w:author="eniko Lukacs" w:date="2015-05-04T15:04:00Z">
        <w:r w:rsidRPr="00B632B4">
          <w:rPr>
            <w:rFonts w:cstheme="minorHAnsi"/>
            <w:szCs w:val="24"/>
            <w:shd w:val="clear" w:color="auto" w:fill="FFFFFF"/>
          </w:rPr>
          <w:t xml:space="preserve">two FPGA development boards </w:t>
        </w:r>
      </w:ins>
      <w:r w:rsidRPr="00B632B4">
        <w:rPr>
          <w:rFonts w:cstheme="minorHAnsi"/>
          <w:szCs w:val="24"/>
          <w:shd w:val="clear" w:color="auto" w:fill="FFFFFF"/>
        </w:rPr>
        <w:t>can be found</w:t>
      </w:r>
      <w:del w:id="1838" w:author="eniko Lukacs" w:date="2015-05-04T15:04:00Z">
        <w:r w:rsidRPr="00B632B4" w:rsidDel="007B3430">
          <w:rPr>
            <w:rFonts w:cstheme="minorHAnsi"/>
            <w:szCs w:val="24"/>
            <w:shd w:val="clear" w:color="auto" w:fill="FFFFFF"/>
          </w:rPr>
          <w:delText xml:space="preserve"> two FPGA development board</w:delText>
        </w:r>
      </w:del>
      <w:r w:rsidRPr="00B632B4">
        <w:rPr>
          <w:rFonts w:cstheme="minorHAnsi"/>
          <w:szCs w:val="24"/>
          <w:shd w:val="clear" w:color="auto" w:fill="FFFFFF"/>
        </w:rPr>
        <w:t xml:space="preserve">: </w:t>
      </w:r>
      <w:ins w:id="1839" w:author="eniko Lukacs" w:date="2015-05-04T15:04:00Z">
        <w:r w:rsidRPr="00B632B4">
          <w:rPr>
            <w:rFonts w:cstheme="minorHAnsi"/>
            <w:szCs w:val="24"/>
            <w:shd w:val="clear" w:color="auto" w:fill="FFFFFF"/>
          </w:rPr>
          <w:t>a</w:t>
        </w:r>
      </w:ins>
      <w:del w:id="1840" w:author="eniko Lukacs" w:date="2015-05-04T15:04:00Z">
        <w:r w:rsidRPr="00B632B4" w:rsidDel="00CC3616">
          <w:rPr>
            <w:rFonts w:cstheme="minorHAnsi"/>
            <w:szCs w:val="24"/>
            <w:shd w:val="clear" w:color="auto" w:fill="FFFFFF"/>
          </w:rPr>
          <w:delText>A</w:delText>
        </w:r>
      </w:del>
      <w:r w:rsidRPr="00B632B4">
        <w:rPr>
          <w:rFonts w:cstheme="minorHAnsi"/>
          <w:szCs w:val="24"/>
          <w:shd w:val="clear" w:color="auto" w:fill="FFFFFF"/>
        </w:rPr>
        <w:t xml:space="preserve"> Zybo, with larger resources (integrated ARM processor)</w:t>
      </w:r>
      <w:ins w:id="1841" w:author="eniko Lukacs" w:date="2015-05-04T15:04:00Z">
        <w:del w:id="1842" w:author="laca" w:date="2015-05-05T12:02:00Z">
          <w:r w:rsidRPr="00B632B4" w:rsidDel="00A55F3D">
            <w:rPr>
              <w:rFonts w:cstheme="minorHAnsi"/>
              <w:szCs w:val="24"/>
              <w:shd w:val="clear" w:color="auto" w:fill="FFFFFF"/>
            </w:rPr>
            <w:delText>-</w:delText>
          </w:r>
        </w:del>
      </w:ins>
      <w:del w:id="1843" w:author="eniko Lukacs" w:date="2015-05-04T15:04:00Z">
        <w:r w:rsidRPr="00B632B4" w:rsidDel="00CC3616">
          <w:rPr>
            <w:rFonts w:cstheme="minorHAnsi"/>
            <w:szCs w:val="24"/>
            <w:shd w:val="clear" w:color="auto" w:fill="FFFFFF"/>
          </w:rPr>
          <w:delText>.</w:delText>
        </w:r>
      </w:del>
      <w:r w:rsidRPr="00B632B4">
        <w:rPr>
          <w:rFonts w:cstheme="minorHAnsi"/>
          <w:szCs w:val="24"/>
          <w:shd w:val="clear" w:color="auto" w:fill="FFFFFF"/>
        </w:rPr>
        <w:t xml:space="preserve"> </w:t>
      </w:r>
      <w:ins w:id="1844" w:author="eniko Lukacs" w:date="2015-05-04T15:04:00Z">
        <w:r w:rsidRPr="00B632B4">
          <w:rPr>
            <w:rFonts w:cstheme="minorHAnsi"/>
            <w:szCs w:val="24"/>
            <w:shd w:val="clear" w:color="auto" w:fill="FFFFFF"/>
          </w:rPr>
          <w:t>i</w:t>
        </w:r>
      </w:ins>
      <w:del w:id="1845" w:author="eniko Lukacs" w:date="2015-05-04T15:04:00Z">
        <w:r w:rsidRPr="00B632B4" w:rsidDel="00CC3616">
          <w:rPr>
            <w:rFonts w:cstheme="minorHAnsi"/>
            <w:szCs w:val="24"/>
            <w:shd w:val="clear" w:color="auto" w:fill="FFFFFF"/>
          </w:rPr>
          <w:delText>I</w:delText>
        </w:r>
      </w:del>
      <w:r w:rsidRPr="00B632B4">
        <w:rPr>
          <w:rFonts w:cstheme="minorHAnsi"/>
          <w:szCs w:val="24"/>
          <w:shd w:val="clear" w:color="auto" w:fill="FFFFFF"/>
        </w:rPr>
        <w:t xml:space="preserve">t is </w:t>
      </w:r>
      <w:del w:id="1846" w:author="stbrassai" w:date="2015-05-04T20:55:00Z">
        <w:r w:rsidRPr="00B632B4" w:rsidDel="0068483B">
          <w:rPr>
            <w:rFonts w:cstheme="minorHAnsi"/>
            <w:szCs w:val="24"/>
            <w:shd w:val="clear" w:color="auto" w:fill="FFFFFF"/>
          </w:rPr>
          <w:delText xml:space="preserve">designed </w:delText>
        </w:r>
      </w:del>
      <w:ins w:id="1847" w:author="stbrassai" w:date="2015-05-04T20:55:00Z">
        <w:r w:rsidRPr="00B632B4">
          <w:rPr>
            <w:rFonts w:cstheme="minorHAnsi"/>
            <w:szCs w:val="24"/>
            <w:shd w:val="clear" w:color="auto" w:fill="FFFFFF"/>
          </w:rPr>
          <w:t xml:space="preserve">used </w:t>
        </w:r>
      </w:ins>
      <w:r w:rsidRPr="00B632B4">
        <w:rPr>
          <w:rFonts w:cstheme="minorHAnsi"/>
          <w:szCs w:val="24"/>
          <w:shd w:val="clear" w:color="auto" w:fill="FFFFFF"/>
        </w:rPr>
        <w:t>to perform mathematical calculations</w:t>
      </w:r>
      <w:ins w:id="1848" w:author="eniko Lukacs" w:date="2015-05-04T15:04:00Z">
        <w:r w:rsidRPr="00B632B4">
          <w:rPr>
            <w:rFonts w:cstheme="minorHAnsi"/>
            <w:szCs w:val="24"/>
            <w:shd w:val="clear" w:color="auto" w:fill="FFFFFF"/>
          </w:rPr>
          <w:t xml:space="preserve"> a</w:t>
        </w:r>
      </w:ins>
      <w:del w:id="1849" w:author="eniko Lukacs" w:date="2015-05-04T15:04:00Z">
        <w:r w:rsidRPr="00B632B4" w:rsidDel="00CC3616">
          <w:rPr>
            <w:rFonts w:cstheme="minorHAnsi"/>
            <w:szCs w:val="24"/>
            <w:shd w:val="clear" w:color="auto" w:fill="FFFFFF"/>
          </w:rPr>
          <w:delText>. A</w:delText>
        </w:r>
      </w:del>
      <w:r w:rsidRPr="00B632B4">
        <w:rPr>
          <w:rFonts w:cstheme="minorHAnsi"/>
          <w:szCs w:val="24"/>
          <w:shd w:val="clear" w:color="auto" w:fill="FFFFFF"/>
        </w:rPr>
        <w:t xml:space="preserve">nd a small-capacity FPGA (SPARTAN3e500), with 8 hardware-implemented controller and with a MicroBlaze processor. These controllers </w:t>
      </w:r>
      <w:del w:id="1850" w:author="stbrassai" w:date="2015-05-04T20:56:00Z">
        <w:r w:rsidRPr="00B632B4" w:rsidDel="0068483B">
          <w:rPr>
            <w:rFonts w:cstheme="minorHAnsi"/>
            <w:szCs w:val="24"/>
            <w:shd w:val="clear" w:color="auto" w:fill="FFFFFF"/>
          </w:rPr>
          <w:delText xml:space="preserve">coordinate </w:delText>
        </w:r>
      </w:del>
      <w:ins w:id="1851" w:author="stbrassai" w:date="2015-05-04T20:56:00Z">
        <w:r w:rsidRPr="00B632B4">
          <w:rPr>
            <w:rFonts w:cstheme="minorHAnsi"/>
            <w:szCs w:val="24"/>
            <w:shd w:val="clear" w:color="auto" w:fill="FFFFFF"/>
          </w:rPr>
          <w:t xml:space="preserve">control </w:t>
        </w:r>
      </w:ins>
      <w:r w:rsidRPr="00B632B4">
        <w:rPr>
          <w:rFonts w:cstheme="minorHAnsi"/>
          <w:szCs w:val="24"/>
          <w:shd w:val="clear" w:color="auto" w:fill="FFFFFF"/>
        </w:rPr>
        <w:t xml:space="preserve">the 12V DC motor speed or the position of it. The MicroBlaze processor is responsible for receiving data and after a simple processing </w:t>
      </w:r>
      <w:ins w:id="1852" w:author="eniko Lukacs" w:date="2015-05-04T15:05:00Z">
        <w:r w:rsidRPr="00B632B4">
          <w:rPr>
            <w:rFonts w:cstheme="minorHAnsi"/>
            <w:szCs w:val="24"/>
            <w:shd w:val="clear" w:color="auto" w:fill="FFFFFF"/>
          </w:rPr>
          <w:t>for writing</w:t>
        </w:r>
      </w:ins>
      <w:del w:id="1853" w:author="eniko Lukacs" w:date="2015-05-04T15:05:00Z">
        <w:r w:rsidRPr="00B632B4" w:rsidDel="00CC3616">
          <w:rPr>
            <w:rFonts w:cstheme="minorHAnsi"/>
            <w:szCs w:val="24"/>
            <w:shd w:val="clear" w:color="auto" w:fill="FFFFFF"/>
          </w:rPr>
          <w:delText>to write</w:delText>
        </w:r>
      </w:del>
      <w:r w:rsidRPr="00B632B4">
        <w:rPr>
          <w:rFonts w:cstheme="minorHAnsi"/>
          <w:szCs w:val="24"/>
          <w:shd w:val="clear" w:color="auto" w:fill="FFFFFF"/>
        </w:rPr>
        <w:t xml:space="preserve"> to the appropriate register of </w:t>
      </w:r>
      <w:ins w:id="1854" w:author="eniko Lukacs" w:date="2015-05-04T15:05:00Z">
        <w:r w:rsidRPr="00B632B4">
          <w:rPr>
            <w:rFonts w:cstheme="minorHAnsi"/>
            <w:szCs w:val="24"/>
            <w:shd w:val="clear" w:color="auto" w:fill="FFFFFF"/>
          </w:rPr>
          <w:t xml:space="preserve">the </w:t>
        </w:r>
      </w:ins>
      <w:r w:rsidRPr="00B632B4">
        <w:rPr>
          <w:rFonts w:cstheme="minorHAnsi"/>
          <w:szCs w:val="24"/>
          <w:shd w:val="clear" w:color="auto" w:fill="FFFFFF"/>
        </w:rPr>
        <w:t xml:space="preserve">hardware-based controller. To the SPARTAN3e500 board </w:t>
      </w:r>
      <w:del w:id="1855" w:author="eniko Lukacs" w:date="2015-05-04T15:05:00Z">
        <w:r w:rsidRPr="00B632B4" w:rsidDel="00CC3616">
          <w:rPr>
            <w:rFonts w:cstheme="minorHAnsi"/>
            <w:szCs w:val="24"/>
            <w:shd w:val="clear" w:color="auto" w:fill="FFFFFF"/>
          </w:rPr>
          <w:delText xml:space="preserve">is mounted </w:delText>
        </w:r>
      </w:del>
      <w:r w:rsidRPr="00B632B4">
        <w:rPr>
          <w:rFonts w:cstheme="minorHAnsi"/>
          <w:szCs w:val="24"/>
          <w:shd w:val="clear" w:color="auto" w:fill="FFFFFF"/>
        </w:rPr>
        <w:t>8 pieces of incremental sensor</w:t>
      </w:r>
      <w:ins w:id="1856" w:author="eniko Lukacs" w:date="2015-05-04T15:05:00Z">
        <w:r w:rsidRPr="00B632B4">
          <w:rPr>
            <w:rFonts w:cstheme="minorHAnsi"/>
            <w:szCs w:val="24"/>
            <w:shd w:val="clear" w:color="auto" w:fill="FFFFFF"/>
          </w:rPr>
          <w:t>s</w:t>
        </w:r>
      </w:ins>
      <w:r w:rsidRPr="00B632B4">
        <w:rPr>
          <w:rFonts w:cstheme="minorHAnsi"/>
          <w:szCs w:val="24"/>
          <w:shd w:val="clear" w:color="auto" w:fill="FFFFFF"/>
        </w:rPr>
        <w:t xml:space="preserve"> </w:t>
      </w:r>
      <w:ins w:id="1857" w:author="eniko Lukacs" w:date="2015-05-04T15:05:00Z">
        <w:r w:rsidRPr="00B632B4">
          <w:rPr>
            <w:rFonts w:cstheme="minorHAnsi"/>
            <w:szCs w:val="24"/>
            <w:shd w:val="clear" w:color="auto" w:fill="FFFFFF"/>
          </w:rPr>
          <w:t xml:space="preserve">are mounted </w:t>
        </w:r>
      </w:ins>
      <w:r w:rsidRPr="00B632B4">
        <w:rPr>
          <w:rFonts w:cstheme="minorHAnsi"/>
          <w:szCs w:val="24"/>
          <w:shd w:val="clear" w:color="auto" w:fill="FFFFFF"/>
        </w:rPr>
        <w:t xml:space="preserve">which measure the position and speed of the motors. The sensor’s data is sent by </w:t>
      </w:r>
      <w:ins w:id="1858" w:author="eniko Lukacs" w:date="2015-05-04T15:05:00Z">
        <w:r w:rsidRPr="00B632B4">
          <w:rPr>
            <w:rFonts w:cstheme="minorHAnsi"/>
            <w:szCs w:val="24"/>
            <w:shd w:val="clear" w:color="auto" w:fill="FFFFFF"/>
          </w:rPr>
          <w:t xml:space="preserve">the </w:t>
        </w:r>
      </w:ins>
      <w:r w:rsidRPr="00B632B4">
        <w:rPr>
          <w:rFonts w:cstheme="minorHAnsi"/>
          <w:szCs w:val="24"/>
          <w:shd w:val="clear" w:color="auto" w:fill="FFFFFF"/>
        </w:rPr>
        <w:t xml:space="preserve">Spartan board via a fast SPI communication to the Zybo board. </w:t>
      </w:r>
      <w:r w:rsidRPr="00B632B4">
        <w:rPr>
          <w:rStyle w:val="IntenseEmphasis"/>
          <w:rFonts w:ascii="Times New Roman" w:hAnsi="Times New Roman" w:cstheme="minorHAnsi"/>
          <w:b w:val="0"/>
          <w:i w:val="0"/>
          <w:caps w:val="0"/>
          <w:szCs w:val="24"/>
        </w:rPr>
        <w:t xml:space="preserve">The fast hardware, </w:t>
      </w:r>
      <w:ins w:id="1859" w:author="eniko Lukacs" w:date="2015-05-04T15:06:00Z">
        <w:r w:rsidRPr="00B632B4">
          <w:rPr>
            <w:rStyle w:val="IntenseEmphasis"/>
            <w:rFonts w:ascii="Times New Roman" w:hAnsi="Times New Roman" w:cstheme="minorHAnsi"/>
            <w:b w:val="0"/>
            <w:i w:val="0"/>
            <w:caps w:val="0"/>
            <w:szCs w:val="24"/>
          </w:rPr>
          <w:t xml:space="preserve">the </w:t>
        </w:r>
      </w:ins>
      <w:r w:rsidRPr="00B632B4">
        <w:rPr>
          <w:rStyle w:val="IntenseEmphasis"/>
          <w:rFonts w:ascii="Times New Roman" w:hAnsi="Times New Roman" w:cstheme="minorHAnsi"/>
          <w:b w:val="0"/>
          <w:i w:val="0"/>
          <w:caps w:val="0"/>
          <w:szCs w:val="24"/>
        </w:rPr>
        <w:t>PID controller was implemented on a</w:t>
      </w:r>
      <w:ins w:id="1860" w:author="eniko Lukacs" w:date="2015-05-04T15:06:00Z">
        <w:r w:rsidRPr="00B632B4">
          <w:rPr>
            <w:rStyle w:val="IntenseEmphasis"/>
            <w:rFonts w:ascii="Times New Roman" w:hAnsi="Times New Roman" w:cstheme="minorHAnsi"/>
            <w:b w:val="0"/>
            <w:i w:val="0"/>
            <w:caps w:val="0"/>
            <w:szCs w:val="24"/>
          </w:rPr>
          <w:t>n</w:t>
        </w:r>
      </w:ins>
      <w:r w:rsidRPr="00B632B4">
        <w:rPr>
          <w:rStyle w:val="IntenseEmphasis"/>
          <w:rFonts w:ascii="Times New Roman" w:hAnsi="Times New Roman" w:cstheme="minorHAnsi"/>
          <w:b w:val="0"/>
          <w:i w:val="0"/>
          <w:caps w:val="0"/>
          <w:szCs w:val="24"/>
        </w:rPr>
        <w:t xml:space="preserve"> FPGA development board, with </w:t>
      </w:r>
      <w:ins w:id="1861" w:author="eniko Lukacs" w:date="2015-05-04T15:06:00Z">
        <w:r w:rsidRPr="00B632B4">
          <w:rPr>
            <w:rStyle w:val="IntenseEmphasis"/>
            <w:rFonts w:ascii="Times New Roman" w:hAnsi="Times New Roman" w:cstheme="minorHAnsi"/>
            <w:b w:val="0"/>
            <w:i w:val="0"/>
            <w:caps w:val="0"/>
            <w:szCs w:val="24"/>
          </w:rPr>
          <w:t xml:space="preserve">the </w:t>
        </w:r>
      </w:ins>
      <w:r w:rsidRPr="00B632B4">
        <w:rPr>
          <w:rStyle w:val="IntenseEmphasis"/>
          <w:rFonts w:ascii="Times New Roman" w:hAnsi="Times New Roman" w:cstheme="minorHAnsi"/>
          <w:b w:val="0"/>
          <w:i w:val="0"/>
          <w:caps w:val="0"/>
          <w:szCs w:val="24"/>
        </w:rPr>
        <w:t>Xilinx System Generator design tool, the simulation was carried out with hardware co-simulation.</w:t>
      </w:r>
    </w:p>
    <w:p w14:paraId="4BE86F73" w14:textId="77777777" w:rsidR="003B2B67" w:rsidRPr="00B632B4" w:rsidRDefault="003B2B67" w:rsidP="003B2B67">
      <w:pPr>
        <w:spacing w:line="360" w:lineRule="auto"/>
        <w:ind w:firstLine="720"/>
        <w:rPr>
          <w:ins w:id="1862" w:author="stbrassai" w:date="2015-05-04T21:21:00Z"/>
          <w:rStyle w:val="IntenseEmphasis"/>
          <w:rFonts w:ascii="Times New Roman" w:hAnsi="Times New Roman" w:cstheme="minorHAnsi"/>
          <w:b w:val="0"/>
          <w:i w:val="0"/>
          <w:caps w:val="0"/>
          <w:szCs w:val="24"/>
        </w:rPr>
      </w:pPr>
      <w:ins w:id="1863" w:author="stbrassai" w:date="2015-05-04T21:21:00Z">
        <w:r w:rsidRPr="00B632B4">
          <w:rPr>
            <w:rStyle w:val="IntenseEmphasis"/>
            <w:rFonts w:ascii="Times New Roman" w:hAnsi="Times New Roman" w:cstheme="minorHAnsi"/>
            <w:b w:val="0"/>
            <w:i w:val="0"/>
            <w:caps w:val="0"/>
            <w:szCs w:val="24"/>
          </w:rPr>
          <w:t>We can communicate with the ZYBO system using a Wi-Fi router via TCP protocol. Three TCP server is running on the Zybo system:</w:t>
        </w:r>
      </w:ins>
    </w:p>
    <w:p w14:paraId="2F087B20" w14:textId="77777777" w:rsidR="003B2B67" w:rsidRPr="00B632B4" w:rsidRDefault="003B2B67" w:rsidP="003B2B67">
      <w:pPr>
        <w:numPr>
          <w:ilvl w:val="0"/>
          <w:numId w:val="11"/>
        </w:numPr>
        <w:spacing w:line="360" w:lineRule="auto"/>
        <w:rPr>
          <w:ins w:id="1864" w:author="stbrassai" w:date="2015-05-04T21:21:00Z"/>
          <w:rStyle w:val="IntenseEmphasis"/>
          <w:rFonts w:ascii="Times New Roman" w:hAnsi="Times New Roman" w:cstheme="minorHAnsi"/>
          <w:b w:val="0"/>
          <w:i w:val="0"/>
          <w:caps w:val="0"/>
          <w:szCs w:val="24"/>
        </w:rPr>
      </w:pPr>
      <w:ins w:id="1865" w:author="stbrassai" w:date="2015-05-04T21:21:00Z">
        <w:r w:rsidRPr="00B632B4">
          <w:rPr>
            <w:rStyle w:val="IntenseEmphasis"/>
            <w:rFonts w:ascii="Times New Roman" w:hAnsi="Times New Roman" w:cstheme="minorHAnsi"/>
            <w:b w:val="0"/>
            <w:i w:val="0"/>
            <w:caps w:val="0"/>
            <w:szCs w:val="24"/>
          </w:rPr>
          <w:t>We can request data from sensors (gyroscopes).</w:t>
        </w:r>
      </w:ins>
    </w:p>
    <w:p w14:paraId="73684720" w14:textId="77777777" w:rsidR="003B2B67" w:rsidRPr="00B632B4" w:rsidRDefault="003B2B67" w:rsidP="003B2B67">
      <w:pPr>
        <w:numPr>
          <w:ilvl w:val="0"/>
          <w:numId w:val="11"/>
        </w:numPr>
        <w:spacing w:line="360" w:lineRule="auto"/>
        <w:rPr>
          <w:ins w:id="1866" w:author="stbrassai" w:date="2015-05-04T21:21:00Z"/>
          <w:rStyle w:val="IntenseEmphasis"/>
          <w:rFonts w:ascii="Times New Roman" w:hAnsi="Times New Roman" w:cstheme="minorHAnsi"/>
          <w:b w:val="0"/>
          <w:i w:val="0"/>
          <w:caps w:val="0"/>
          <w:szCs w:val="24"/>
        </w:rPr>
      </w:pPr>
      <w:ins w:id="1867" w:author="stbrassai" w:date="2015-05-04T21:21:00Z">
        <w:r w:rsidRPr="00B632B4">
          <w:rPr>
            <w:rStyle w:val="IntenseEmphasis"/>
            <w:rFonts w:ascii="Times New Roman" w:hAnsi="Times New Roman" w:cstheme="minorHAnsi"/>
            <w:b w:val="0"/>
            <w:i w:val="0"/>
            <w:caps w:val="0"/>
            <w:szCs w:val="24"/>
          </w:rPr>
          <w:t>Motor Controllers data can be read back (speed, position, intervening signal...).</w:t>
        </w:r>
      </w:ins>
    </w:p>
    <w:p w14:paraId="027D81ED" w14:textId="77777777" w:rsidR="003B2B67" w:rsidRPr="00B632B4" w:rsidRDefault="003B2B67" w:rsidP="003B2B67">
      <w:pPr>
        <w:numPr>
          <w:ilvl w:val="0"/>
          <w:numId w:val="11"/>
        </w:numPr>
        <w:spacing w:line="360" w:lineRule="auto"/>
        <w:rPr>
          <w:ins w:id="1868" w:author="stbrassai" w:date="2015-05-04T21:21:00Z"/>
          <w:rStyle w:val="IntenseEmphasis"/>
          <w:rFonts w:ascii="Times New Roman" w:hAnsi="Times New Roman" w:cstheme="minorHAnsi"/>
          <w:b w:val="0"/>
          <w:i w:val="0"/>
          <w:caps w:val="0"/>
          <w:szCs w:val="24"/>
        </w:rPr>
      </w:pPr>
      <w:ins w:id="1869" w:author="stbrassai" w:date="2015-05-04T21:21:00Z">
        <w:r w:rsidRPr="00B632B4">
          <w:rPr>
            <w:rStyle w:val="IntenseEmphasis"/>
            <w:rFonts w:ascii="Times New Roman" w:hAnsi="Times New Roman" w:cstheme="minorHAnsi"/>
            <w:b w:val="0"/>
            <w:i w:val="0"/>
            <w:caps w:val="0"/>
            <w:szCs w:val="24"/>
          </w:rPr>
          <w:t>Parameters and instructions may be added to the system.</w:t>
        </w:r>
      </w:ins>
    </w:p>
    <w:p w14:paraId="23EE18C5" w14:textId="77777777" w:rsidR="003B2B67" w:rsidRPr="00B632B4" w:rsidDel="00E02A8D" w:rsidRDefault="003B2B67" w:rsidP="003B2B67">
      <w:pPr>
        <w:spacing w:line="360" w:lineRule="auto"/>
        <w:ind w:firstLine="720"/>
        <w:rPr>
          <w:del w:id="1870" w:author="stbrassai" w:date="2015-05-04T21:21:00Z"/>
          <w:rStyle w:val="IntenseEmphasis"/>
          <w:rFonts w:ascii="Times New Roman" w:hAnsi="Times New Roman" w:cstheme="minorHAnsi"/>
          <w:b w:val="0"/>
          <w:i w:val="0"/>
          <w:caps w:val="0"/>
          <w:szCs w:val="24"/>
        </w:rPr>
      </w:pPr>
    </w:p>
    <w:p w14:paraId="003915D7" w14:textId="77777777" w:rsidR="003B2B67" w:rsidRPr="00B632B4" w:rsidRDefault="003B2B67" w:rsidP="003B2B67">
      <w:pPr>
        <w:spacing w:line="360" w:lineRule="auto"/>
        <w:rPr>
          <w:rStyle w:val="IntenseEmphasis"/>
          <w:rFonts w:ascii="Times New Roman" w:hAnsi="Times New Roman" w:cstheme="minorHAnsi"/>
          <w:b w:val="0"/>
          <w:i w:val="0"/>
          <w:caps w:val="0"/>
          <w:szCs w:val="24"/>
        </w:rPr>
      </w:pPr>
      <w:r w:rsidRPr="00B632B4">
        <w:rPr>
          <w:rStyle w:val="IntenseEmphasis"/>
          <w:rFonts w:ascii="Times New Roman" w:hAnsi="Times New Roman" w:cstheme="minorHAnsi"/>
          <w:b w:val="0"/>
          <w:i w:val="0"/>
          <w:caps w:val="0"/>
          <w:szCs w:val="24"/>
        </w:rPr>
        <w:tab/>
        <w:t xml:space="preserve">The planning started with the mechanical system. With the help of Autodesk Inventor, </w:t>
      </w:r>
      <w:del w:id="1871" w:author="eniko Lukacs" w:date="2015-05-04T15:06:00Z">
        <w:r w:rsidRPr="00B632B4" w:rsidDel="00CC3616">
          <w:rPr>
            <w:rStyle w:val="IntenseEmphasis"/>
            <w:rFonts w:ascii="Times New Roman" w:hAnsi="Times New Roman" w:cstheme="minorHAnsi"/>
            <w:b w:val="0"/>
            <w:i w:val="0"/>
            <w:caps w:val="0"/>
            <w:szCs w:val="24"/>
          </w:rPr>
          <w:delText xml:space="preserve">I designed </w:delText>
        </w:r>
      </w:del>
      <w:r w:rsidRPr="00B632B4">
        <w:rPr>
          <w:rStyle w:val="IntenseEmphasis"/>
          <w:rFonts w:ascii="Times New Roman" w:hAnsi="Times New Roman" w:cstheme="minorHAnsi"/>
          <w:b w:val="0"/>
          <w:i w:val="0"/>
          <w:caps w:val="0"/>
          <w:szCs w:val="24"/>
        </w:rPr>
        <w:t xml:space="preserve">several variants </w:t>
      </w:r>
      <w:ins w:id="1872" w:author="eniko Lukacs" w:date="2015-05-04T15:06:00Z">
        <w:r w:rsidRPr="00B632B4">
          <w:rPr>
            <w:rStyle w:val="IntenseEmphasis"/>
            <w:rFonts w:ascii="Times New Roman" w:hAnsi="Times New Roman" w:cstheme="minorHAnsi"/>
            <w:b w:val="0"/>
            <w:i w:val="0"/>
            <w:caps w:val="0"/>
            <w:szCs w:val="24"/>
          </w:rPr>
          <w:t xml:space="preserve">were designed </w:t>
        </w:r>
      </w:ins>
      <w:r w:rsidRPr="00B632B4">
        <w:rPr>
          <w:rStyle w:val="IntenseEmphasis"/>
          <w:rFonts w:ascii="Times New Roman" w:hAnsi="Times New Roman" w:cstheme="minorHAnsi"/>
          <w:b w:val="0"/>
          <w:i w:val="0"/>
          <w:caps w:val="0"/>
          <w:szCs w:val="24"/>
        </w:rPr>
        <w:t xml:space="preserve">until </w:t>
      </w:r>
      <w:del w:id="1873" w:author="eniko Lukacs" w:date="2015-05-04T15:06:00Z">
        <w:r w:rsidRPr="00B632B4" w:rsidDel="00CC3616">
          <w:rPr>
            <w:rStyle w:val="IntenseEmphasis"/>
            <w:rFonts w:ascii="Times New Roman" w:hAnsi="Times New Roman" w:cstheme="minorHAnsi"/>
            <w:b w:val="0"/>
            <w:i w:val="0"/>
            <w:caps w:val="0"/>
            <w:szCs w:val="24"/>
          </w:rPr>
          <w:delText>I arrived</w:delText>
        </w:r>
      </w:del>
      <w:ins w:id="1874" w:author="eniko Lukacs" w:date="2015-05-04T15:06:00Z">
        <w:r w:rsidRPr="00B632B4">
          <w:rPr>
            <w:rStyle w:val="IntenseEmphasis"/>
            <w:rFonts w:ascii="Times New Roman" w:hAnsi="Times New Roman" w:cstheme="minorHAnsi"/>
            <w:b w:val="0"/>
            <w:i w:val="0"/>
            <w:caps w:val="0"/>
            <w:szCs w:val="24"/>
          </w:rPr>
          <w:t>arriving</w:t>
        </w:r>
      </w:ins>
      <w:r w:rsidRPr="00B632B4">
        <w:rPr>
          <w:rStyle w:val="IntenseEmphasis"/>
          <w:rFonts w:ascii="Times New Roman" w:hAnsi="Times New Roman" w:cstheme="minorHAnsi"/>
          <w:b w:val="0"/>
          <w:i w:val="0"/>
          <w:caps w:val="0"/>
          <w:szCs w:val="24"/>
        </w:rPr>
        <w:t xml:space="preserve"> to this mechanical structure of the discussed </w:t>
      </w:r>
      <w:del w:id="1875" w:author="stbrassai" w:date="2015-05-04T21:20:00Z">
        <w:r w:rsidRPr="00B632B4" w:rsidDel="00E02A8D">
          <w:rPr>
            <w:rStyle w:val="IntenseEmphasis"/>
            <w:rFonts w:ascii="Times New Roman" w:hAnsi="Times New Roman" w:cstheme="minorHAnsi"/>
            <w:b w:val="0"/>
            <w:i w:val="0"/>
            <w:caps w:val="0"/>
            <w:szCs w:val="24"/>
          </w:rPr>
          <w:delText>dissertation</w:delText>
        </w:r>
      </w:del>
      <w:ins w:id="1876" w:author="stbrassai" w:date="2015-05-04T21:20:00Z">
        <w:r w:rsidRPr="00B632B4">
          <w:rPr>
            <w:rStyle w:val="IntenseEmphasis"/>
            <w:rFonts w:ascii="Times New Roman" w:hAnsi="Times New Roman" w:cstheme="minorHAnsi"/>
            <w:b w:val="0"/>
            <w:i w:val="0"/>
            <w:caps w:val="0"/>
            <w:szCs w:val="24"/>
          </w:rPr>
          <w:t>paper</w:t>
        </w:r>
      </w:ins>
      <w:r w:rsidRPr="00B632B4">
        <w:rPr>
          <w:rStyle w:val="IntenseEmphasis"/>
          <w:rFonts w:ascii="Times New Roman" w:hAnsi="Times New Roman" w:cstheme="minorHAnsi"/>
          <w:b w:val="0"/>
          <w:i w:val="0"/>
          <w:caps w:val="0"/>
          <w:szCs w:val="24"/>
        </w:rPr>
        <w:t xml:space="preserve">. </w:t>
      </w:r>
      <w:del w:id="1877" w:author="eniko Lukacs" w:date="2015-05-04T15:08:00Z">
        <w:r w:rsidRPr="00B632B4" w:rsidDel="00CC3616">
          <w:rPr>
            <w:rStyle w:val="IntenseEmphasis"/>
            <w:rFonts w:ascii="Times New Roman" w:hAnsi="Times New Roman" w:cstheme="minorHAnsi"/>
            <w:b w:val="0"/>
            <w:i w:val="0"/>
            <w:caps w:val="0"/>
            <w:szCs w:val="24"/>
          </w:rPr>
          <w:delText xml:space="preserve">I made my own </w:delText>
        </w:r>
      </w:del>
      <w:ins w:id="1878" w:author="eniko Lukacs" w:date="2015-05-04T15:08:00Z">
        <w:r w:rsidRPr="00B632B4">
          <w:rPr>
            <w:rStyle w:val="IntenseEmphasis"/>
            <w:rFonts w:ascii="Times New Roman" w:hAnsi="Times New Roman" w:cstheme="minorHAnsi"/>
            <w:b w:val="0"/>
            <w:i w:val="0"/>
            <w:caps w:val="0"/>
            <w:szCs w:val="24"/>
          </w:rPr>
          <w:t>T</w:t>
        </w:r>
      </w:ins>
      <w:del w:id="1879" w:author="eniko Lukacs" w:date="2015-05-04T15:08:00Z">
        <w:r w:rsidRPr="00B632B4" w:rsidDel="00CC3616">
          <w:rPr>
            <w:rStyle w:val="IntenseEmphasis"/>
            <w:rFonts w:ascii="Times New Roman" w:hAnsi="Times New Roman" w:cstheme="minorHAnsi"/>
            <w:b w:val="0"/>
            <w:i w:val="0"/>
            <w:caps w:val="0"/>
            <w:szCs w:val="24"/>
          </w:rPr>
          <w:delText>t</w:delText>
        </w:r>
      </w:del>
      <w:r w:rsidRPr="00B632B4">
        <w:rPr>
          <w:rStyle w:val="IntenseEmphasis"/>
          <w:rFonts w:ascii="Times New Roman" w:hAnsi="Times New Roman" w:cstheme="minorHAnsi"/>
          <w:b w:val="0"/>
          <w:i w:val="0"/>
          <w:caps w:val="0"/>
          <w:szCs w:val="24"/>
        </w:rPr>
        <w:t>he mechanical system</w:t>
      </w:r>
      <w:ins w:id="1880" w:author="eniko Lukacs" w:date="2015-05-04T15:08:00Z">
        <w:r w:rsidRPr="00B632B4">
          <w:rPr>
            <w:rStyle w:val="IntenseEmphasis"/>
            <w:rFonts w:ascii="Times New Roman" w:hAnsi="Times New Roman" w:cstheme="minorHAnsi"/>
            <w:b w:val="0"/>
            <w:i w:val="0"/>
            <w:caps w:val="0"/>
            <w:szCs w:val="24"/>
          </w:rPr>
          <w:t xml:space="preserve"> was made</w:t>
        </w:r>
      </w:ins>
      <w:del w:id="1881" w:author="eniko Lukacs" w:date="2015-05-04T15:08:00Z">
        <w:r w:rsidRPr="00B632B4" w:rsidDel="00CC3616">
          <w:rPr>
            <w:rStyle w:val="IntenseEmphasis"/>
            <w:rFonts w:ascii="Times New Roman" w:hAnsi="Times New Roman" w:cstheme="minorHAnsi"/>
            <w:b w:val="0"/>
            <w:i w:val="0"/>
            <w:caps w:val="0"/>
            <w:szCs w:val="24"/>
          </w:rPr>
          <w:delText>,</w:delText>
        </w:r>
      </w:del>
      <w:r w:rsidRPr="00B632B4">
        <w:rPr>
          <w:rStyle w:val="IntenseEmphasis"/>
          <w:rFonts w:ascii="Times New Roman" w:hAnsi="Times New Roman" w:cstheme="minorHAnsi"/>
          <w:b w:val="0"/>
          <w:i w:val="0"/>
          <w:caps w:val="0"/>
          <w:szCs w:val="24"/>
        </w:rPr>
        <w:t xml:space="preserve"> based on the plans, </w:t>
      </w:r>
      <w:ins w:id="1882" w:author="eniko Lukacs" w:date="2015-05-04T15:08:00Z">
        <w:r w:rsidRPr="00B632B4">
          <w:rPr>
            <w:rStyle w:val="IntenseEmphasis"/>
            <w:rFonts w:ascii="Times New Roman" w:hAnsi="Times New Roman" w:cstheme="minorHAnsi"/>
            <w:b w:val="0"/>
            <w:i w:val="0"/>
            <w:caps w:val="0"/>
            <w:szCs w:val="24"/>
          </w:rPr>
          <w:t>and</w:t>
        </w:r>
      </w:ins>
      <w:del w:id="1883" w:author="eniko Lukacs" w:date="2015-05-04T15:08:00Z">
        <w:r w:rsidRPr="00B632B4" w:rsidDel="00CC3616">
          <w:rPr>
            <w:rStyle w:val="IntenseEmphasis"/>
            <w:rFonts w:ascii="Times New Roman" w:hAnsi="Times New Roman" w:cstheme="minorHAnsi"/>
            <w:b w:val="0"/>
            <w:i w:val="0"/>
            <w:caps w:val="0"/>
            <w:szCs w:val="24"/>
          </w:rPr>
          <w:delText>I</w:delText>
        </w:r>
      </w:del>
      <w:r w:rsidRPr="00B632B4">
        <w:rPr>
          <w:rStyle w:val="IntenseEmphasis"/>
          <w:rFonts w:ascii="Times New Roman" w:hAnsi="Times New Roman" w:cstheme="minorHAnsi"/>
          <w:b w:val="0"/>
          <w:i w:val="0"/>
          <w:caps w:val="0"/>
          <w:szCs w:val="24"/>
        </w:rPr>
        <w:t xml:space="preserve"> </w:t>
      </w:r>
      <w:del w:id="1884" w:author="eniko Lukacs" w:date="2015-05-04T15:08:00Z">
        <w:r w:rsidRPr="00B632B4" w:rsidDel="00CC3616">
          <w:rPr>
            <w:rStyle w:val="IntenseEmphasis"/>
            <w:rFonts w:ascii="Times New Roman" w:hAnsi="Times New Roman" w:cstheme="minorHAnsi"/>
            <w:b w:val="0"/>
            <w:i w:val="0"/>
            <w:caps w:val="0"/>
            <w:szCs w:val="24"/>
          </w:rPr>
          <w:delText>al</w:delText>
        </w:r>
      </w:del>
      <w:del w:id="1885" w:author="eniko Lukacs" w:date="2015-05-04T15:09:00Z">
        <w:r w:rsidRPr="00B632B4" w:rsidDel="00CC3616">
          <w:rPr>
            <w:rStyle w:val="IntenseEmphasis"/>
            <w:rFonts w:ascii="Times New Roman" w:hAnsi="Times New Roman" w:cstheme="minorHAnsi"/>
            <w:b w:val="0"/>
            <w:i w:val="0"/>
            <w:caps w:val="0"/>
            <w:szCs w:val="24"/>
          </w:rPr>
          <w:delText>so finished tests</w:delText>
        </w:r>
      </w:del>
      <w:ins w:id="1886" w:author="eniko Lukacs" w:date="2015-05-04T15:09:00Z">
        <w:r w:rsidRPr="00B632B4">
          <w:rPr>
            <w:rStyle w:val="IntenseEmphasis"/>
            <w:rFonts w:ascii="Times New Roman" w:hAnsi="Times New Roman" w:cstheme="minorHAnsi"/>
            <w:b w:val="0"/>
            <w:i w:val="0"/>
            <w:caps w:val="0"/>
            <w:szCs w:val="24"/>
          </w:rPr>
          <w:t>tests were made</w:t>
        </w:r>
      </w:ins>
      <w:r w:rsidRPr="00B632B4">
        <w:rPr>
          <w:rStyle w:val="IntenseEmphasis"/>
          <w:rFonts w:ascii="Times New Roman" w:hAnsi="Times New Roman" w:cstheme="minorHAnsi"/>
          <w:b w:val="0"/>
          <w:i w:val="0"/>
          <w:caps w:val="0"/>
          <w:szCs w:val="24"/>
        </w:rPr>
        <w:t xml:space="preserve">, in which </w:t>
      </w:r>
      <w:del w:id="1887" w:author="eniko Lukacs" w:date="2015-05-04T15:09:00Z">
        <w:r w:rsidRPr="00B632B4" w:rsidDel="00CC3616">
          <w:rPr>
            <w:rStyle w:val="IntenseEmphasis"/>
            <w:rFonts w:ascii="Times New Roman" w:hAnsi="Times New Roman" w:cstheme="minorHAnsi"/>
            <w:b w:val="0"/>
            <w:i w:val="0"/>
            <w:caps w:val="0"/>
            <w:szCs w:val="24"/>
          </w:rPr>
          <w:delText xml:space="preserve">I also carried out </w:delText>
        </w:r>
      </w:del>
      <w:r w:rsidRPr="00B632B4">
        <w:rPr>
          <w:rStyle w:val="IntenseEmphasis"/>
          <w:rFonts w:ascii="Times New Roman" w:hAnsi="Times New Roman" w:cstheme="minorHAnsi"/>
          <w:b w:val="0"/>
          <w:i w:val="0"/>
          <w:caps w:val="0"/>
          <w:szCs w:val="24"/>
        </w:rPr>
        <w:t>the gear ratios</w:t>
      </w:r>
      <w:ins w:id="1888" w:author="eniko Lukacs" w:date="2015-05-04T15:09:00Z">
        <w:r w:rsidRPr="00B632B4">
          <w:rPr>
            <w:rStyle w:val="IntenseEmphasis"/>
            <w:rFonts w:ascii="Times New Roman" w:hAnsi="Times New Roman" w:cstheme="minorHAnsi"/>
            <w:b w:val="0"/>
            <w:i w:val="0"/>
            <w:caps w:val="0"/>
            <w:szCs w:val="24"/>
          </w:rPr>
          <w:t xml:space="preserve"> were carried out</w:t>
        </w:r>
      </w:ins>
      <w:r w:rsidRPr="00B632B4">
        <w:rPr>
          <w:rStyle w:val="IntenseEmphasis"/>
          <w:rFonts w:ascii="Times New Roman" w:hAnsi="Times New Roman" w:cstheme="minorHAnsi"/>
          <w:b w:val="0"/>
          <w:i w:val="0"/>
          <w:caps w:val="0"/>
          <w:szCs w:val="24"/>
        </w:rPr>
        <w:t xml:space="preserve">. The results showed that </w:t>
      </w:r>
      <w:ins w:id="1889" w:author="eniko Lukacs" w:date="2015-05-04T15:09:00Z">
        <w:r w:rsidRPr="00B632B4">
          <w:rPr>
            <w:rStyle w:val="IntenseEmphasis"/>
            <w:rFonts w:ascii="Times New Roman" w:hAnsi="Times New Roman" w:cstheme="minorHAnsi"/>
            <w:b w:val="0"/>
            <w:i w:val="0"/>
            <w:caps w:val="0"/>
            <w:szCs w:val="24"/>
          </w:rPr>
          <w:t xml:space="preserve">the modification of the system for fixing the motors </w:t>
        </w:r>
      </w:ins>
      <w:r w:rsidRPr="00B632B4">
        <w:rPr>
          <w:rStyle w:val="IntenseEmphasis"/>
          <w:rFonts w:ascii="Times New Roman" w:hAnsi="Times New Roman" w:cstheme="minorHAnsi"/>
          <w:b w:val="0"/>
          <w:i w:val="0"/>
          <w:caps w:val="0"/>
          <w:szCs w:val="24"/>
        </w:rPr>
        <w:t>is needed</w:t>
      </w:r>
      <w:del w:id="1890" w:author="eniko Lukacs" w:date="2015-05-04T15:09:00Z">
        <w:r w:rsidRPr="00B632B4" w:rsidDel="00CC3616">
          <w:rPr>
            <w:rStyle w:val="IntenseEmphasis"/>
            <w:rFonts w:ascii="Times New Roman" w:hAnsi="Times New Roman" w:cstheme="minorHAnsi"/>
            <w:b w:val="0"/>
            <w:i w:val="0"/>
            <w:caps w:val="0"/>
            <w:szCs w:val="24"/>
          </w:rPr>
          <w:delText xml:space="preserve"> the modification of the system for fixing the motors</w:delText>
        </w:r>
      </w:del>
      <w:r w:rsidRPr="00B632B4">
        <w:rPr>
          <w:rStyle w:val="IntenseEmphasis"/>
          <w:rFonts w:ascii="Times New Roman" w:hAnsi="Times New Roman" w:cstheme="minorHAnsi"/>
          <w:b w:val="0"/>
          <w:i w:val="0"/>
          <w:caps w:val="0"/>
          <w:szCs w:val="24"/>
        </w:rPr>
        <w:t>. The designing and rebuilding of the mechanical system took two months.</w:t>
      </w:r>
      <w:r w:rsidRPr="00B632B4">
        <w:rPr>
          <w:rStyle w:val="IntenseEmphasis"/>
          <w:rFonts w:ascii="Times New Roman" w:hAnsi="Times New Roman" w:cstheme="minorHAnsi"/>
          <w:b w:val="0"/>
          <w:i w:val="0"/>
          <w:caps w:val="0"/>
          <w:szCs w:val="24"/>
        </w:rPr>
        <w:tab/>
      </w:r>
    </w:p>
    <w:p w14:paraId="29077C2C" w14:textId="77777777" w:rsidR="003B2B67" w:rsidRPr="00B632B4" w:rsidRDefault="003B2B67" w:rsidP="003B2B67">
      <w:pPr>
        <w:spacing w:line="360" w:lineRule="auto"/>
        <w:ind w:firstLine="720"/>
        <w:rPr>
          <w:ins w:id="1891" w:author="laca" w:date="2015-04-17T13:32:00Z"/>
          <w:rStyle w:val="IntenseEmphasis"/>
          <w:rFonts w:ascii="Times New Roman" w:hAnsi="Times New Roman" w:cstheme="minorHAnsi"/>
          <w:b w:val="0"/>
          <w:i w:val="0"/>
          <w:caps w:val="0"/>
          <w:szCs w:val="24"/>
        </w:rPr>
      </w:pPr>
      <w:r w:rsidRPr="00B632B4">
        <w:rPr>
          <w:rStyle w:val="IntenseEmphasis"/>
          <w:rFonts w:ascii="Times New Roman" w:hAnsi="Times New Roman" w:cstheme="minorHAnsi"/>
          <w:b w:val="0"/>
          <w:i w:val="0"/>
          <w:caps w:val="0"/>
          <w:szCs w:val="24"/>
        </w:rPr>
        <w:t xml:space="preserve">To the software and digital hardware development </w:t>
      </w:r>
      <w:del w:id="1892" w:author="eniko Lukacs" w:date="2015-05-04T15:10:00Z">
        <w:r w:rsidRPr="00B632B4" w:rsidDel="00CC3616">
          <w:rPr>
            <w:rStyle w:val="IntenseEmphasis"/>
            <w:rFonts w:ascii="Times New Roman" w:hAnsi="Times New Roman" w:cstheme="minorHAnsi"/>
            <w:b w:val="0"/>
            <w:i w:val="0"/>
            <w:caps w:val="0"/>
            <w:szCs w:val="24"/>
          </w:rPr>
          <w:delText>I chosen</w:delText>
        </w:r>
      </w:del>
      <w:ins w:id="1893" w:author="eniko Lukacs" w:date="2015-05-04T15:10:00Z">
        <w:r w:rsidRPr="00B632B4">
          <w:rPr>
            <w:rStyle w:val="IntenseEmphasis"/>
            <w:rFonts w:ascii="Times New Roman" w:hAnsi="Times New Roman" w:cstheme="minorHAnsi"/>
            <w:b w:val="0"/>
            <w:i w:val="0"/>
            <w:caps w:val="0"/>
            <w:szCs w:val="24"/>
          </w:rPr>
          <w:t>the</w:t>
        </w:r>
      </w:ins>
      <w:r w:rsidRPr="00B632B4">
        <w:rPr>
          <w:rStyle w:val="IntenseEmphasis"/>
          <w:rFonts w:ascii="Times New Roman" w:hAnsi="Times New Roman" w:cstheme="minorHAnsi"/>
          <w:b w:val="0"/>
          <w:i w:val="0"/>
          <w:caps w:val="0"/>
          <w:szCs w:val="24"/>
        </w:rPr>
        <w:t xml:space="preserve"> FPGA system</w:t>
      </w:r>
      <w:ins w:id="1894" w:author="eniko Lukacs" w:date="2015-05-04T15:10:00Z">
        <w:r w:rsidRPr="00B632B4">
          <w:rPr>
            <w:rStyle w:val="IntenseEmphasis"/>
            <w:rFonts w:ascii="Times New Roman" w:hAnsi="Times New Roman" w:cstheme="minorHAnsi"/>
            <w:b w:val="0"/>
            <w:i w:val="0"/>
            <w:caps w:val="0"/>
            <w:szCs w:val="24"/>
          </w:rPr>
          <w:t xml:space="preserve"> was chosen</w:t>
        </w:r>
      </w:ins>
      <w:r w:rsidRPr="00B632B4">
        <w:rPr>
          <w:rStyle w:val="IntenseEmphasis"/>
          <w:rFonts w:ascii="Times New Roman" w:hAnsi="Times New Roman" w:cstheme="minorHAnsi"/>
          <w:b w:val="0"/>
          <w:i w:val="0"/>
          <w:caps w:val="0"/>
          <w:szCs w:val="24"/>
        </w:rPr>
        <w:t xml:space="preserve">, because </w:t>
      </w:r>
      <w:del w:id="1895" w:author="eniko Lukacs" w:date="2015-05-04T15:10:00Z">
        <w:r w:rsidRPr="00B632B4" w:rsidDel="00CC3616">
          <w:rPr>
            <w:rStyle w:val="IntenseEmphasis"/>
            <w:rFonts w:ascii="Times New Roman" w:hAnsi="Times New Roman" w:cstheme="minorHAnsi"/>
            <w:b w:val="0"/>
            <w:i w:val="0"/>
            <w:caps w:val="0"/>
            <w:szCs w:val="24"/>
          </w:rPr>
          <w:delText xml:space="preserve">it is easy to develop </w:delText>
        </w:r>
      </w:del>
      <w:r w:rsidRPr="00B632B4">
        <w:rPr>
          <w:rStyle w:val="IntenseEmphasis"/>
          <w:rFonts w:ascii="Times New Roman" w:hAnsi="Times New Roman" w:cstheme="minorHAnsi"/>
          <w:b w:val="0"/>
          <w:i w:val="0"/>
          <w:caps w:val="0"/>
          <w:szCs w:val="24"/>
        </w:rPr>
        <w:t xml:space="preserve">software and hardware </w:t>
      </w:r>
      <w:ins w:id="1896" w:author="eniko Lukacs" w:date="2015-05-04T15:10:00Z">
        <w:r w:rsidRPr="00B632B4">
          <w:rPr>
            <w:rStyle w:val="IntenseEmphasis"/>
            <w:rFonts w:ascii="Times New Roman" w:hAnsi="Times New Roman" w:cstheme="minorHAnsi"/>
            <w:b w:val="0"/>
            <w:i w:val="0"/>
            <w:caps w:val="0"/>
            <w:szCs w:val="24"/>
          </w:rPr>
          <w:t xml:space="preserve">are easy to develop </w:t>
        </w:r>
      </w:ins>
      <w:r w:rsidRPr="00B632B4">
        <w:rPr>
          <w:rStyle w:val="IntenseEmphasis"/>
          <w:rFonts w:ascii="Times New Roman" w:hAnsi="Times New Roman" w:cstheme="minorHAnsi"/>
          <w:b w:val="0"/>
          <w:i w:val="0"/>
          <w:caps w:val="0"/>
          <w:szCs w:val="24"/>
        </w:rPr>
        <w:t>together. The sensors were chosen so</w:t>
      </w:r>
      <w:del w:id="1897" w:author="eniko Lukacs" w:date="2015-05-04T15:10:00Z">
        <w:r w:rsidRPr="00B632B4" w:rsidDel="00CC3616">
          <w:rPr>
            <w:rStyle w:val="IntenseEmphasis"/>
            <w:rFonts w:ascii="Times New Roman" w:hAnsi="Times New Roman" w:cstheme="minorHAnsi"/>
            <w:b w:val="0"/>
            <w:i w:val="0"/>
            <w:caps w:val="0"/>
            <w:szCs w:val="24"/>
          </w:rPr>
          <w:delText>,</w:delText>
        </w:r>
      </w:del>
      <w:r w:rsidRPr="00B632B4">
        <w:rPr>
          <w:rStyle w:val="IntenseEmphasis"/>
          <w:rFonts w:ascii="Times New Roman" w:hAnsi="Times New Roman" w:cstheme="minorHAnsi"/>
          <w:b w:val="0"/>
          <w:i w:val="0"/>
          <w:caps w:val="0"/>
          <w:szCs w:val="24"/>
        </w:rPr>
        <w:t xml:space="preserve"> as to be easily fitted to the FPGA system, all sensors are working on </w:t>
      </w:r>
      <w:ins w:id="1898" w:author="eniko Lukacs" w:date="2015-05-04T15:10:00Z">
        <w:del w:id="1899" w:author="stbrassai" w:date="2015-05-04T21:25:00Z">
          <w:r w:rsidRPr="00B632B4" w:rsidDel="00123FDB">
            <w:rPr>
              <w:rStyle w:val="IntenseEmphasis"/>
              <w:rFonts w:ascii="Times New Roman" w:hAnsi="Times New Roman" w:cstheme="minorHAnsi"/>
              <w:b w:val="0"/>
              <w:i w:val="0"/>
              <w:caps w:val="0"/>
              <w:szCs w:val="24"/>
            </w:rPr>
            <w:delText xml:space="preserve">a </w:delText>
          </w:r>
        </w:del>
      </w:ins>
      <w:r w:rsidRPr="00B632B4">
        <w:rPr>
          <w:rStyle w:val="IntenseEmphasis"/>
          <w:rFonts w:ascii="Times New Roman" w:hAnsi="Times New Roman" w:cstheme="minorHAnsi"/>
          <w:b w:val="0"/>
          <w:i w:val="0"/>
          <w:caps w:val="0"/>
          <w:szCs w:val="24"/>
        </w:rPr>
        <w:t>3.3V voltage level.</w:t>
      </w:r>
      <w:ins w:id="1900" w:author="stbrassai" w:date="2015-04-17T20:54:00Z">
        <w:del w:id="1901" w:author="laca" w:date="2015-04-27T16:12:00Z">
          <w:r w:rsidRPr="00B632B4" w:rsidDel="00B11905">
            <w:rPr>
              <w:rStyle w:val="IntenseEmphasis"/>
              <w:rFonts w:ascii="Times New Roman" w:hAnsi="Times New Roman" w:cstheme="minorHAnsi"/>
              <w:b w:val="0"/>
              <w:i w:val="0"/>
              <w:caps w:val="0"/>
              <w:szCs w:val="24"/>
            </w:rPr>
            <w:delText>,</w:delText>
          </w:r>
        </w:del>
      </w:ins>
    </w:p>
    <w:p w14:paraId="1F337E20" w14:textId="77777777" w:rsidR="003B2B67" w:rsidRPr="00B632B4" w:rsidDel="00CC3616" w:rsidRDefault="003B2B67" w:rsidP="003B2B67">
      <w:pPr>
        <w:spacing w:line="360" w:lineRule="auto"/>
        <w:ind w:firstLine="720"/>
        <w:rPr>
          <w:del w:id="1902" w:author="eniko Lukacs" w:date="2015-05-04T15:12:00Z"/>
          <w:rStyle w:val="IntenseEmphasis"/>
          <w:rFonts w:ascii="Times New Roman" w:hAnsi="Times New Roman" w:cstheme="minorHAnsi"/>
          <w:b w:val="0"/>
          <w:i w:val="0"/>
          <w:caps w:val="0"/>
          <w:szCs w:val="24"/>
        </w:rPr>
      </w:pPr>
      <w:r w:rsidRPr="00B632B4">
        <w:rPr>
          <w:rStyle w:val="IntenseEmphasis"/>
          <w:rFonts w:ascii="Times New Roman" w:hAnsi="Times New Roman" w:cstheme="minorHAnsi"/>
          <w:b w:val="0"/>
          <w:i w:val="0"/>
          <w:caps w:val="0"/>
          <w:szCs w:val="24"/>
        </w:rPr>
        <w:t xml:space="preserve">The incremental sensors signal’s processing module </w:t>
      </w:r>
      <w:del w:id="1903" w:author="eniko Lukacs" w:date="2015-05-04T15:10:00Z">
        <w:r w:rsidRPr="00B632B4" w:rsidDel="00CC3616">
          <w:rPr>
            <w:rStyle w:val="IntenseEmphasis"/>
            <w:rFonts w:ascii="Times New Roman" w:hAnsi="Times New Roman" w:cstheme="minorHAnsi"/>
            <w:b w:val="0"/>
            <w:i w:val="0"/>
            <w:caps w:val="0"/>
            <w:szCs w:val="24"/>
          </w:rPr>
          <w:delText xml:space="preserve">I </w:delText>
        </w:r>
      </w:del>
      <w:ins w:id="1904" w:author="eniko Lukacs" w:date="2015-05-04T15:10:00Z">
        <w:r w:rsidRPr="00B632B4">
          <w:rPr>
            <w:rStyle w:val="IntenseEmphasis"/>
            <w:rFonts w:ascii="Times New Roman" w:hAnsi="Times New Roman" w:cstheme="minorHAnsi"/>
            <w:b w:val="0"/>
            <w:i w:val="0"/>
            <w:caps w:val="0"/>
            <w:szCs w:val="24"/>
          </w:rPr>
          <w:t xml:space="preserve">is </w:t>
        </w:r>
      </w:ins>
      <w:r w:rsidRPr="00B632B4">
        <w:rPr>
          <w:rStyle w:val="IntenseEmphasis"/>
          <w:rFonts w:ascii="Times New Roman" w:hAnsi="Times New Roman" w:cstheme="minorHAnsi"/>
          <w:b w:val="0"/>
          <w:i w:val="0"/>
          <w:caps w:val="0"/>
          <w:szCs w:val="24"/>
        </w:rPr>
        <w:t xml:space="preserve">realized in System Generator. Once </w:t>
      </w:r>
      <w:del w:id="1905" w:author="eniko Lukacs" w:date="2015-05-04T15:11:00Z">
        <w:r w:rsidRPr="00B632B4" w:rsidDel="00CC3616">
          <w:rPr>
            <w:rStyle w:val="IntenseEmphasis"/>
            <w:rFonts w:ascii="Times New Roman" w:hAnsi="Times New Roman" w:cstheme="minorHAnsi"/>
            <w:b w:val="0"/>
            <w:i w:val="0"/>
            <w:caps w:val="0"/>
            <w:szCs w:val="24"/>
          </w:rPr>
          <w:delText xml:space="preserve">I was able to measure </w:delText>
        </w:r>
      </w:del>
      <w:r w:rsidRPr="00B632B4">
        <w:rPr>
          <w:rStyle w:val="IntenseEmphasis"/>
          <w:rFonts w:ascii="Times New Roman" w:hAnsi="Times New Roman" w:cstheme="minorHAnsi"/>
          <w:b w:val="0"/>
          <w:i w:val="0"/>
          <w:caps w:val="0"/>
          <w:szCs w:val="24"/>
        </w:rPr>
        <w:t xml:space="preserve">the position and speed </w:t>
      </w:r>
      <w:ins w:id="1906" w:author="eniko Lukacs" w:date="2015-05-04T15:11:00Z">
        <w:r w:rsidRPr="00B632B4">
          <w:rPr>
            <w:rStyle w:val="IntenseEmphasis"/>
            <w:rFonts w:ascii="Times New Roman" w:hAnsi="Times New Roman" w:cstheme="minorHAnsi"/>
            <w:b w:val="0"/>
            <w:i w:val="0"/>
            <w:caps w:val="0"/>
            <w:szCs w:val="24"/>
          </w:rPr>
          <w:t xml:space="preserve">could be measured, </w:t>
        </w:r>
      </w:ins>
      <w:del w:id="1907" w:author="eniko Lukacs" w:date="2015-05-04T15:11:00Z">
        <w:r w:rsidRPr="00B632B4" w:rsidDel="00CC3616">
          <w:rPr>
            <w:rStyle w:val="IntenseEmphasis"/>
            <w:rFonts w:ascii="Times New Roman" w:hAnsi="Times New Roman" w:cstheme="minorHAnsi"/>
            <w:b w:val="0"/>
            <w:i w:val="0"/>
            <w:caps w:val="0"/>
            <w:szCs w:val="24"/>
          </w:rPr>
          <w:delText xml:space="preserve">I have designed </w:delText>
        </w:r>
      </w:del>
      <w:r w:rsidRPr="00B632B4">
        <w:rPr>
          <w:rStyle w:val="IntenseEmphasis"/>
          <w:rFonts w:ascii="Times New Roman" w:hAnsi="Times New Roman" w:cstheme="minorHAnsi"/>
          <w:b w:val="0"/>
          <w:i w:val="0"/>
          <w:caps w:val="0"/>
          <w:szCs w:val="24"/>
        </w:rPr>
        <w:t>the controllers for the system operation</w:t>
      </w:r>
      <w:ins w:id="1908" w:author="eniko Lukacs" w:date="2015-05-04T15:11:00Z">
        <w:r w:rsidRPr="00B632B4">
          <w:rPr>
            <w:rStyle w:val="IntenseEmphasis"/>
            <w:rFonts w:ascii="Times New Roman" w:hAnsi="Times New Roman" w:cstheme="minorHAnsi"/>
            <w:b w:val="0"/>
            <w:i w:val="0"/>
            <w:caps w:val="0"/>
            <w:szCs w:val="24"/>
          </w:rPr>
          <w:t xml:space="preserve"> have been designed</w:t>
        </w:r>
        <w:del w:id="1909" w:author="laca" w:date="2015-05-05T12:01:00Z">
          <w:r w:rsidRPr="00B632B4" w:rsidDel="00397056">
            <w:rPr>
              <w:rStyle w:val="IntenseEmphasis"/>
              <w:rFonts w:ascii="Times New Roman" w:hAnsi="Times New Roman" w:cstheme="minorHAnsi"/>
              <w:b w:val="0"/>
              <w:i w:val="0"/>
              <w:caps w:val="0"/>
              <w:szCs w:val="24"/>
            </w:rPr>
            <w:delText xml:space="preserve"> </w:delText>
          </w:r>
        </w:del>
      </w:ins>
      <w:r w:rsidRPr="00B632B4">
        <w:rPr>
          <w:rStyle w:val="IntenseEmphasis"/>
          <w:rFonts w:ascii="Times New Roman" w:hAnsi="Times New Roman" w:cstheme="minorHAnsi"/>
          <w:b w:val="0"/>
          <w:i w:val="0"/>
          <w:caps w:val="0"/>
          <w:szCs w:val="24"/>
        </w:rPr>
        <w:t xml:space="preserve">, </w:t>
      </w:r>
      <w:del w:id="1910" w:author="eniko Lukacs" w:date="2015-05-04T15:11:00Z">
        <w:r w:rsidRPr="00B632B4" w:rsidDel="00CC3616">
          <w:rPr>
            <w:rStyle w:val="IntenseEmphasis"/>
            <w:rFonts w:ascii="Times New Roman" w:hAnsi="Times New Roman" w:cstheme="minorHAnsi"/>
            <w:b w:val="0"/>
            <w:i w:val="0"/>
            <w:caps w:val="0"/>
            <w:szCs w:val="24"/>
          </w:rPr>
          <w:delText xml:space="preserve">for </w:delText>
        </w:r>
      </w:del>
      <w:ins w:id="1911" w:author="eniko Lukacs" w:date="2015-05-04T15:11:00Z">
        <w:r w:rsidRPr="00B632B4">
          <w:rPr>
            <w:rStyle w:val="IntenseEmphasis"/>
            <w:rFonts w:ascii="Times New Roman" w:hAnsi="Times New Roman" w:cstheme="minorHAnsi"/>
            <w:b w:val="0"/>
            <w:i w:val="0"/>
            <w:caps w:val="0"/>
            <w:szCs w:val="24"/>
          </w:rPr>
          <w:t xml:space="preserve">at </w:t>
        </w:r>
      </w:ins>
      <w:r w:rsidRPr="00B632B4">
        <w:rPr>
          <w:rStyle w:val="IntenseEmphasis"/>
          <w:rFonts w:ascii="Times New Roman" w:hAnsi="Times New Roman" w:cstheme="minorHAnsi"/>
          <w:b w:val="0"/>
          <w:i w:val="0"/>
          <w:caps w:val="0"/>
          <w:szCs w:val="24"/>
        </w:rPr>
        <w:t>first the PID control.</w:t>
      </w:r>
      <w:ins w:id="1912" w:author="eniko Lukacs" w:date="2015-05-04T15:12:00Z">
        <w:r w:rsidRPr="00B632B4">
          <w:rPr>
            <w:rStyle w:val="IntenseEmphasis"/>
            <w:rFonts w:ascii="Times New Roman" w:hAnsi="Times New Roman" w:cstheme="minorHAnsi"/>
            <w:b w:val="0"/>
            <w:i w:val="0"/>
            <w:caps w:val="0"/>
            <w:szCs w:val="24"/>
          </w:rPr>
          <w:t xml:space="preserve"> </w:t>
        </w:r>
      </w:ins>
    </w:p>
    <w:p w14:paraId="157A6732" w14:textId="77777777" w:rsidR="003B2B67" w:rsidRPr="00B632B4" w:rsidRDefault="003B2B67">
      <w:pPr>
        <w:spacing w:line="360" w:lineRule="auto"/>
        <w:ind w:firstLine="720"/>
        <w:rPr>
          <w:rStyle w:val="IntenseEmphasis"/>
          <w:rFonts w:ascii="Times New Roman" w:hAnsi="Times New Roman" w:cstheme="minorHAnsi"/>
          <w:b w:val="0"/>
          <w:i w:val="0"/>
          <w:caps w:val="0"/>
          <w:szCs w:val="24"/>
        </w:rPr>
        <w:pPrChange w:id="1913" w:author="eniko Lukacs" w:date="2015-05-04T15:12:00Z">
          <w:pPr>
            <w:spacing w:line="360" w:lineRule="auto"/>
          </w:pPr>
        </w:pPrChange>
      </w:pPr>
      <w:ins w:id="1914" w:author="eniko Lukacs" w:date="2015-05-04T15:12:00Z">
        <w:r w:rsidRPr="00B632B4">
          <w:rPr>
            <w:rStyle w:val="IntenseEmphasis"/>
            <w:rFonts w:ascii="Times New Roman" w:hAnsi="Times New Roman" w:cstheme="minorHAnsi"/>
            <w:b w:val="0"/>
            <w:i w:val="0"/>
            <w:caps w:val="0"/>
            <w:szCs w:val="24"/>
          </w:rPr>
          <w:t>The PID control</w:t>
        </w:r>
      </w:ins>
      <w:del w:id="1915" w:author="eniko Lukacs" w:date="2015-05-04T15:12:00Z">
        <w:r w:rsidRPr="00B632B4" w:rsidDel="00CC3616">
          <w:rPr>
            <w:rStyle w:val="IntenseEmphasis"/>
            <w:rFonts w:ascii="Times New Roman" w:hAnsi="Times New Roman" w:cstheme="minorHAnsi"/>
            <w:b w:val="0"/>
            <w:i w:val="0"/>
            <w:caps w:val="0"/>
            <w:szCs w:val="24"/>
          </w:rPr>
          <w:delText>I tried to</w:delText>
        </w:r>
      </w:del>
      <w:r w:rsidRPr="00B632B4">
        <w:rPr>
          <w:rStyle w:val="IntenseEmphasis"/>
          <w:rFonts w:ascii="Times New Roman" w:hAnsi="Times New Roman" w:cstheme="minorHAnsi"/>
          <w:b w:val="0"/>
          <w:i w:val="0"/>
          <w:caps w:val="0"/>
          <w:szCs w:val="24"/>
        </w:rPr>
        <w:t xml:space="preserve"> </w:t>
      </w:r>
      <w:ins w:id="1916" w:author="eniko Lukacs" w:date="2015-05-04T15:12:00Z">
        <w:r w:rsidRPr="00B632B4">
          <w:rPr>
            <w:rStyle w:val="IntenseEmphasis"/>
            <w:rFonts w:ascii="Times New Roman" w:hAnsi="Times New Roman" w:cstheme="minorHAnsi"/>
            <w:b w:val="0"/>
            <w:i w:val="0"/>
            <w:caps w:val="0"/>
            <w:szCs w:val="24"/>
          </w:rPr>
          <w:t xml:space="preserve">was </w:t>
        </w:r>
      </w:ins>
      <w:r w:rsidRPr="00B632B4">
        <w:rPr>
          <w:rStyle w:val="IntenseEmphasis"/>
          <w:rFonts w:ascii="Times New Roman" w:hAnsi="Times New Roman" w:cstheme="minorHAnsi"/>
          <w:b w:val="0"/>
          <w:i w:val="0"/>
          <w:caps w:val="0"/>
          <w:szCs w:val="24"/>
        </w:rPr>
        <w:t>use</w:t>
      </w:r>
      <w:ins w:id="1917" w:author="eniko Lukacs" w:date="2015-05-04T15:12:00Z">
        <w:r w:rsidRPr="00B632B4">
          <w:rPr>
            <w:rStyle w:val="IntenseEmphasis"/>
            <w:rFonts w:ascii="Times New Roman" w:hAnsi="Times New Roman" w:cstheme="minorHAnsi"/>
            <w:b w:val="0"/>
            <w:i w:val="0"/>
            <w:caps w:val="0"/>
            <w:szCs w:val="24"/>
          </w:rPr>
          <w:t>d</w:t>
        </w:r>
      </w:ins>
      <w:r w:rsidRPr="00B632B4">
        <w:rPr>
          <w:rStyle w:val="IntenseEmphasis"/>
          <w:rFonts w:ascii="Times New Roman" w:hAnsi="Times New Roman" w:cstheme="minorHAnsi"/>
          <w:b w:val="0"/>
          <w:i w:val="0"/>
          <w:caps w:val="0"/>
          <w:szCs w:val="24"/>
        </w:rPr>
        <w:t xml:space="preserve"> for speed and position controlling, but the results showed that the PID is not effective to perform the position controlling.</w:t>
      </w:r>
    </w:p>
    <w:p w14:paraId="13D5AD47" w14:textId="77777777" w:rsidR="003B2B67" w:rsidRPr="00B632B4" w:rsidRDefault="003B2B67" w:rsidP="003B2B67">
      <w:pPr>
        <w:spacing w:line="360" w:lineRule="auto"/>
        <w:rPr>
          <w:rStyle w:val="IntenseEmphasis"/>
          <w:rFonts w:ascii="Times New Roman" w:hAnsi="Times New Roman" w:cstheme="minorHAnsi"/>
          <w:b w:val="0"/>
          <w:i w:val="0"/>
          <w:caps w:val="0"/>
          <w:szCs w:val="24"/>
        </w:rPr>
      </w:pPr>
      <w:r w:rsidRPr="00B632B4">
        <w:rPr>
          <w:rStyle w:val="IntenseEmphasis"/>
          <w:rFonts w:ascii="Times New Roman" w:hAnsi="Times New Roman" w:cstheme="minorHAnsi"/>
          <w:b w:val="0"/>
          <w:i w:val="0"/>
          <w:caps w:val="0"/>
          <w:szCs w:val="24"/>
        </w:rPr>
        <w:t xml:space="preserve">Due to the backlash in the referrals system, </w:t>
      </w:r>
      <w:del w:id="1918" w:author="eniko Lukacs" w:date="2015-05-04T15:13:00Z">
        <w:r w:rsidRPr="00B632B4" w:rsidDel="00CC3616">
          <w:rPr>
            <w:rStyle w:val="IntenseEmphasis"/>
            <w:rFonts w:ascii="Times New Roman" w:hAnsi="Times New Roman" w:cstheme="minorHAnsi"/>
            <w:b w:val="0"/>
            <w:i w:val="0"/>
            <w:caps w:val="0"/>
            <w:szCs w:val="24"/>
          </w:rPr>
          <w:delText xml:space="preserve">it was unnecessary </w:delText>
        </w:r>
      </w:del>
      <w:r w:rsidRPr="00B632B4">
        <w:rPr>
          <w:rStyle w:val="IntenseEmphasis"/>
          <w:rFonts w:ascii="Times New Roman" w:hAnsi="Times New Roman" w:cstheme="minorHAnsi"/>
          <w:b w:val="0"/>
          <w:i w:val="0"/>
          <w:caps w:val="0"/>
          <w:szCs w:val="24"/>
        </w:rPr>
        <w:t xml:space="preserve">the position </w:t>
      </w:r>
      <w:ins w:id="1919" w:author="eniko Lukacs" w:date="2015-05-04T15:13:00Z">
        <w:r w:rsidRPr="00B632B4">
          <w:rPr>
            <w:rStyle w:val="IntenseEmphasis"/>
            <w:rFonts w:ascii="Times New Roman" w:hAnsi="Times New Roman" w:cstheme="minorHAnsi"/>
            <w:b w:val="0"/>
            <w:i w:val="0"/>
            <w:caps w:val="0"/>
            <w:szCs w:val="24"/>
          </w:rPr>
          <w:t xml:space="preserve">controlling hasn’t been </w:t>
        </w:r>
      </w:ins>
      <w:r w:rsidRPr="00B632B4">
        <w:rPr>
          <w:rStyle w:val="IntenseEmphasis"/>
          <w:rFonts w:ascii="Times New Roman" w:hAnsi="Times New Roman" w:cstheme="minorHAnsi"/>
          <w:b w:val="0"/>
          <w:i w:val="0"/>
          <w:caps w:val="0"/>
          <w:szCs w:val="24"/>
        </w:rPr>
        <w:t xml:space="preserve">correct, so </w:t>
      </w:r>
      <w:del w:id="1920" w:author="eniko Lukacs" w:date="2015-05-04T15:14:00Z">
        <w:r w:rsidRPr="00B632B4" w:rsidDel="00CC3616">
          <w:rPr>
            <w:rStyle w:val="IntenseEmphasis"/>
            <w:rFonts w:ascii="Times New Roman" w:hAnsi="Times New Roman" w:cstheme="minorHAnsi"/>
            <w:b w:val="0"/>
            <w:i w:val="0"/>
            <w:caps w:val="0"/>
            <w:szCs w:val="24"/>
          </w:rPr>
          <w:delText xml:space="preserve">I developed </w:delText>
        </w:r>
      </w:del>
      <w:r w:rsidRPr="00B632B4">
        <w:rPr>
          <w:rStyle w:val="IntenseEmphasis"/>
          <w:rFonts w:ascii="Times New Roman" w:hAnsi="Times New Roman" w:cstheme="minorHAnsi"/>
          <w:b w:val="0"/>
          <w:i w:val="0"/>
          <w:caps w:val="0"/>
          <w:szCs w:val="24"/>
        </w:rPr>
        <w:t>a different regulatory concept</w:t>
      </w:r>
      <w:ins w:id="1921" w:author="eniko Lukacs" w:date="2015-05-04T15:13:00Z">
        <w:r w:rsidRPr="00B632B4">
          <w:rPr>
            <w:rStyle w:val="IntenseEmphasis"/>
            <w:rFonts w:ascii="Times New Roman" w:hAnsi="Times New Roman" w:cstheme="minorHAnsi"/>
            <w:b w:val="0"/>
            <w:i w:val="0"/>
            <w:caps w:val="0"/>
            <w:szCs w:val="24"/>
          </w:rPr>
          <w:t xml:space="preserve"> was developed</w:t>
        </w:r>
      </w:ins>
      <w:r w:rsidRPr="00B632B4">
        <w:rPr>
          <w:rStyle w:val="IntenseEmphasis"/>
          <w:rFonts w:ascii="Times New Roman" w:hAnsi="Times New Roman" w:cstheme="minorHAnsi"/>
          <w:b w:val="0"/>
          <w:i w:val="0"/>
          <w:caps w:val="0"/>
          <w:szCs w:val="24"/>
        </w:rPr>
        <w:t>, which has proved to be viable.</w:t>
      </w:r>
    </w:p>
    <w:p w14:paraId="0765348B" w14:textId="77777777" w:rsidR="003B2B67" w:rsidRPr="00B632B4" w:rsidRDefault="003B2B67" w:rsidP="003B2B67">
      <w:pPr>
        <w:spacing w:line="360" w:lineRule="auto"/>
        <w:ind w:firstLine="720"/>
        <w:rPr>
          <w:rStyle w:val="IntenseEmphasis"/>
          <w:rFonts w:ascii="Times New Roman" w:hAnsi="Times New Roman" w:cstheme="minorHAnsi"/>
          <w:b w:val="0"/>
          <w:i w:val="0"/>
          <w:caps w:val="0"/>
          <w:szCs w:val="24"/>
        </w:rPr>
      </w:pPr>
      <w:r w:rsidRPr="00B632B4">
        <w:rPr>
          <w:rStyle w:val="IntenseEmphasis"/>
          <w:rFonts w:ascii="Times New Roman" w:hAnsi="Times New Roman" w:cstheme="minorHAnsi"/>
          <w:b w:val="0"/>
          <w:i w:val="0"/>
          <w:caps w:val="0"/>
          <w:szCs w:val="24"/>
        </w:rPr>
        <w:t>In the dissertation we present the implementation of the PID controller, position controller and the data processing modules of the incremental sensor</w:t>
      </w:r>
      <w:del w:id="1922" w:author="eniko Lukacs" w:date="2015-05-04T15:14:00Z">
        <w:r w:rsidRPr="00B632B4" w:rsidDel="00C2112A">
          <w:rPr>
            <w:rStyle w:val="IntenseEmphasis"/>
            <w:rFonts w:ascii="Times New Roman" w:hAnsi="Times New Roman" w:cstheme="minorHAnsi"/>
            <w:b w:val="0"/>
            <w:i w:val="0"/>
            <w:caps w:val="0"/>
            <w:szCs w:val="24"/>
          </w:rPr>
          <w:delText>,</w:delText>
        </w:r>
      </w:del>
      <w:r w:rsidRPr="00B632B4">
        <w:rPr>
          <w:rStyle w:val="IntenseEmphasis"/>
          <w:rFonts w:ascii="Times New Roman" w:hAnsi="Times New Roman" w:cstheme="minorHAnsi"/>
          <w:b w:val="0"/>
          <w:i w:val="0"/>
          <w:caps w:val="0"/>
          <w:szCs w:val="24"/>
        </w:rPr>
        <w:t xml:space="preserve"> in System Generator environment, as well as the simulations with hardware and software modules.</w:t>
      </w:r>
      <w:r w:rsidRPr="00B632B4">
        <w:rPr>
          <w:rStyle w:val="IntenseEmphasis"/>
          <w:rFonts w:ascii="Times New Roman" w:hAnsi="Times New Roman" w:cstheme="minorHAnsi"/>
          <w:b w:val="0"/>
          <w:i w:val="0"/>
          <w:caps w:val="0"/>
          <w:szCs w:val="24"/>
        </w:rPr>
        <w:tab/>
      </w:r>
    </w:p>
    <w:p w14:paraId="509D715E" w14:textId="77777777" w:rsidR="003B2B67" w:rsidRPr="00B632B4" w:rsidRDefault="003B2B67">
      <w:pPr>
        <w:spacing w:line="360" w:lineRule="auto"/>
        <w:ind w:firstLine="720"/>
        <w:rPr>
          <w:rStyle w:val="IntenseEmphasis"/>
          <w:rFonts w:ascii="Times New Roman" w:hAnsi="Times New Roman" w:cstheme="minorHAnsi"/>
          <w:b w:val="0"/>
          <w:i w:val="0"/>
          <w:caps w:val="0"/>
          <w:szCs w:val="24"/>
        </w:rPr>
        <w:pPrChange w:id="1923" w:author="eniko Lukacs" w:date="2015-05-04T15:14:00Z">
          <w:pPr>
            <w:spacing w:line="360" w:lineRule="auto"/>
          </w:pPr>
        </w:pPrChange>
      </w:pPr>
      <w:del w:id="1924" w:author="eniko Lukacs" w:date="2015-05-04T15:15:00Z">
        <w:r w:rsidRPr="00B632B4" w:rsidDel="00C2112A">
          <w:rPr>
            <w:rStyle w:val="IntenseEmphasis"/>
            <w:rFonts w:ascii="Times New Roman" w:hAnsi="Times New Roman" w:cstheme="minorHAnsi"/>
            <w:b w:val="0"/>
            <w:i w:val="0"/>
            <w:caps w:val="0"/>
            <w:szCs w:val="24"/>
          </w:rPr>
          <w:delText xml:space="preserve">To the robot chassis </w:delText>
        </w:r>
      </w:del>
      <w:ins w:id="1925" w:author="eniko Lukacs" w:date="2015-05-04T15:15:00Z">
        <w:r w:rsidRPr="00B632B4">
          <w:rPr>
            <w:rStyle w:val="IntenseEmphasis"/>
            <w:rFonts w:ascii="Times New Roman" w:hAnsi="Times New Roman" w:cstheme="minorHAnsi"/>
            <w:b w:val="0"/>
            <w:i w:val="0"/>
            <w:caps w:val="0"/>
            <w:szCs w:val="24"/>
          </w:rPr>
          <w:t>M</w:t>
        </w:r>
      </w:ins>
      <w:ins w:id="1926" w:author="eniko Lukacs" w:date="2015-05-04T15:14:00Z">
        <w:r w:rsidRPr="00B632B4">
          <w:rPr>
            <w:rStyle w:val="IntenseEmphasis"/>
            <w:rFonts w:ascii="Times New Roman" w:hAnsi="Times New Roman" w:cstheme="minorHAnsi"/>
            <w:b w:val="0"/>
            <w:i w:val="0"/>
            <w:caps w:val="0"/>
            <w:szCs w:val="24"/>
          </w:rPr>
          <w:t xml:space="preserve">ore massive complementary accessories such as robot arm, lawn mowers </w:t>
        </w:r>
      </w:ins>
      <w:r w:rsidRPr="00B632B4">
        <w:rPr>
          <w:rStyle w:val="IntenseEmphasis"/>
          <w:rFonts w:ascii="Times New Roman" w:hAnsi="Times New Roman" w:cstheme="minorHAnsi"/>
          <w:b w:val="0"/>
          <w:i w:val="0"/>
          <w:caps w:val="0"/>
          <w:szCs w:val="24"/>
        </w:rPr>
        <w:t>can be fixed</w:t>
      </w:r>
      <w:ins w:id="1927" w:author="eniko Lukacs" w:date="2015-05-04T15:15:00Z">
        <w:r w:rsidRPr="00B632B4">
          <w:rPr>
            <w:rStyle w:val="IntenseEmphasis"/>
            <w:rFonts w:ascii="Times New Roman" w:hAnsi="Times New Roman" w:cstheme="minorHAnsi"/>
            <w:b w:val="0"/>
            <w:i w:val="0"/>
            <w:caps w:val="0"/>
            <w:szCs w:val="24"/>
          </w:rPr>
          <w:t xml:space="preserve"> to the robot chassis</w:t>
        </w:r>
      </w:ins>
      <w:del w:id="1928" w:author="eniko Lukacs" w:date="2015-05-04T15:14:00Z">
        <w:r w:rsidRPr="00B632B4" w:rsidDel="00C2112A">
          <w:rPr>
            <w:rStyle w:val="IntenseEmphasis"/>
            <w:rFonts w:ascii="Times New Roman" w:hAnsi="Times New Roman" w:cstheme="minorHAnsi"/>
            <w:b w:val="0"/>
            <w:i w:val="0"/>
            <w:caps w:val="0"/>
            <w:szCs w:val="24"/>
          </w:rPr>
          <w:delText xml:space="preserve"> more massive complementary accessories such as robot arm, lawn mowers, etc</w:delText>
        </w:r>
      </w:del>
      <w:r w:rsidRPr="00B632B4">
        <w:rPr>
          <w:rStyle w:val="IntenseEmphasis"/>
          <w:rFonts w:ascii="Times New Roman" w:hAnsi="Times New Roman" w:cstheme="minorHAnsi"/>
          <w:b w:val="0"/>
          <w:i w:val="0"/>
          <w:caps w:val="0"/>
          <w:szCs w:val="24"/>
        </w:rPr>
        <w:t xml:space="preserve">. </w:t>
      </w:r>
    </w:p>
    <w:p w14:paraId="4312F7D1" w14:textId="77777777" w:rsidR="003B2B67" w:rsidRPr="00B632B4" w:rsidRDefault="003B2B67">
      <w:pPr>
        <w:spacing w:line="360" w:lineRule="auto"/>
        <w:ind w:firstLine="720"/>
        <w:rPr>
          <w:rStyle w:val="IntenseEmphasis"/>
          <w:rFonts w:ascii="Times New Roman" w:hAnsi="Times New Roman" w:cstheme="minorHAnsi"/>
          <w:b w:val="0"/>
          <w:i w:val="0"/>
          <w:caps w:val="0"/>
          <w:szCs w:val="24"/>
        </w:rPr>
        <w:pPrChange w:id="1929" w:author="eniko Lukacs" w:date="2015-05-04T15:15:00Z">
          <w:pPr>
            <w:spacing w:line="360" w:lineRule="auto"/>
          </w:pPr>
        </w:pPrChange>
      </w:pPr>
      <w:r w:rsidRPr="00B632B4">
        <w:rPr>
          <w:rStyle w:val="IntenseEmphasis"/>
          <w:rFonts w:ascii="Times New Roman" w:hAnsi="Times New Roman" w:cstheme="minorHAnsi"/>
          <w:b w:val="0"/>
          <w:i w:val="0"/>
          <w:caps w:val="0"/>
          <w:szCs w:val="24"/>
        </w:rPr>
        <w:t xml:space="preserve">Applicability </w:t>
      </w:r>
      <w:del w:id="1930" w:author="eniko Lukacs" w:date="2015-05-04T15:15:00Z">
        <w:r w:rsidRPr="00B632B4" w:rsidDel="00C2112A">
          <w:rPr>
            <w:rStyle w:val="IntenseEmphasis"/>
            <w:rFonts w:ascii="Times New Roman" w:hAnsi="Times New Roman" w:cstheme="minorHAnsi"/>
            <w:b w:val="0"/>
            <w:i w:val="0"/>
            <w:caps w:val="0"/>
            <w:szCs w:val="24"/>
          </w:rPr>
          <w:delText>can be</w:delText>
        </w:r>
      </w:del>
      <w:ins w:id="1931" w:author="eniko Lukacs" w:date="2015-05-04T15:15:00Z">
        <w:r w:rsidRPr="00B632B4">
          <w:rPr>
            <w:rStyle w:val="IntenseEmphasis"/>
            <w:rFonts w:ascii="Times New Roman" w:hAnsi="Times New Roman" w:cstheme="minorHAnsi"/>
            <w:b w:val="0"/>
            <w:i w:val="0"/>
            <w:caps w:val="0"/>
            <w:szCs w:val="24"/>
          </w:rPr>
          <w:t>is</w:t>
        </w:r>
      </w:ins>
      <w:r w:rsidRPr="00B632B4">
        <w:rPr>
          <w:rStyle w:val="IntenseEmphasis"/>
          <w:rFonts w:ascii="Times New Roman" w:hAnsi="Times New Roman" w:cstheme="minorHAnsi"/>
          <w:b w:val="0"/>
          <w:i w:val="0"/>
          <w:caps w:val="0"/>
          <w:szCs w:val="24"/>
        </w:rPr>
        <w:t xml:space="preserve"> possible even in agriculture</w:t>
      </w:r>
      <w:ins w:id="1932" w:author="eniko Lukacs" w:date="2015-05-04T15:15:00Z">
        <w:r w:rsidRPr="00B632B4">
          <w:rPr>
            <w:rStyle w:val="IntenseEmphasis"/>
            <w:rFonts w:ascii="Times New Roman" w:hAnsi="Times New Roman" w:cstheme="minorHAnsi"/>
            <w:b w:val="0"/>
            <w:i w:val="0"/>
            <w:caps w:val="0"/>
            <w:szCs w:val="24"/>
          </w:rPr>
          <w:t xml:space="preserve">, </w:t>
        </w:r>
      </w:ins>
      <w:r w:rsidRPr="00B632B4">
        <w:rPr>
          <w:rStyle w:val="IntenseEmphasis"/>
          <w:rFonts w:ascii="Times New Roman" w:hAnsi="Times New Roman" w:cstheme="minorHAnsi"/>
          <w:b w:val="0"/>
          <w:i w:val="0"/>
          <w:caps w:val="0"/>
          <w:szCs w:val="24"/>
        </w:rPr>
        <w:t>for example</w:t>
      </w:r>
      <w:del w:id="1933" w:author="laca" w:date="2015-05-05T12:01:00Z">
        <w:r w:rsidRPr="00B632B4" w:rsidDel="00397056">
          <w:rPr>
            <w:rStyle w:val="IntenseEmphasis"/>
            <w:rFonts w:ascii="Times New Roman" w:hAnsi="Times New Roman" w:cstheme="minorHAnsi"/>
            <w:b w:val="0"/>
            <w:i w:val="0"/>
            <w:caps w:val="0"/>
            <w:szCs w:val="24"/>
          </w:rPr>
          <w:delText xml:space="preserve"> </w:delText>
        </w:r>
      </w:del>
      <w:r w:rsidRPr="00B632B4">
        <w:rPr>
          <w:rStyle w:val="IntenseEmphasis"/>
          <w:rFonts w:ascii="Times New Roman" w:hAnsi="Times New Roman" w:cstheme="minorHAnsi"/>
          <w:b w:val="0"/>
          <w:i w:val="0"/>
          <w:caps w:val="0"/>
          <w:szCs w:val="24"/>
        </w:rPr>
        <w:t xml:space="preserve"> </w:t>
      </w:r>
      <w:del w:id="1934" w:author="eniko Lukacs" w:date="2015-05-04T15:15:00Z">
        <w:r w:rsidRPr="00B632B4" w:rsidDel="00C2112A">
          <w:rPr>
            <w:rStyle w:val="IntenseEmphasis"/>
            <w:rFonts w:ascii="Times New Roman" w:hAnsi="Times New Roman" w:cstheme="minorHAnsi"/>
            <w:b w:val="0"/>
            <w:i w:val="0"/>
            <w:caps w:val="0"/>
            <w:szCs w:val="24"/>
          </w:rPr>
          <w:delText>well as</w:delText>
        </w:r>
      </w:del>
      <w:ins w:id="1935" w:author="eniko Lukacs" w:date="2015-05-04T15:15:00Z">
        <w:r w:rsidRPr="00B632B4">
          <w:rPr>
            <w:rStyle w:val="IntenseEmphasis"/>
            <w:rFonts w:ascii="Times New Roman" w:hAnsi="Times New Roman" w:cstheme="minorHAnsi"/>
            <w:b w:val="0"/>
            <w:i w:val="0"/>
            <w:caps w:val="0"/>
            <w:szCs w:val="24"/>
          </w:rPr>
          <w:t>a</w:t>
        </w:r>
      </w:ins>
      <w:r w:rsidRPr="00B632B4">
        <w:rPr>
          <w:rStyle w:val="IntenseEmphasis"/>
          <w:rFonts w:ascii="Times New Roman" w:hAnsi="Times New Roman" w:cstheme="minorHAnsi"/>
          <w:b w:val="0"/>
          <w:i w:val="0"/>
          <w:caps w:val="0"/>
          <w:szCs w:val="24"/>
        </w:rPr>
        <w:t xml:space="preserve"> weeding machine, or even in safety engineering, as </w:t>
      </w:r>
      <w:ins w:id="1936" w:author="eniko Lukacs" w:date="2015-05-04T15:15:00Z">
        <w:r w:rsidRPr="00B632B4">
          <w:rPr>
            <w:rStyle w:val="IntenseEmphasis"/>
            <w:rFonts w:ascii="Times New Roman" w:hAnsi="Times New Roman" w:cstheme="minorHAnsi"/>
            <w:b w:val="0"/>
            <w:i w:val="0"/>
            <w:caps w:val="0"/>
            <w:szCs w:val="24"/>
          </w:rPr>
          <w:t xml:space="preserve">an </w:t>
        </w:r>
      </w:ins>
      <w:r w:rsidRPr="00B632B4">
        <w:rPr>
          <w:rStyle w:val="IntenseEmphasis"/>
          <w:rFonts w:ascii="Times New Roman" w:hAnsi="Times New Roman" w:cstheme="minorHAnsi"/>
          <w:b w:val="0"/>
          <w:i w:val="0"/>
          <w:caps w:val="0"/>
          <w:szCs w:val="24"/>
        </w:rPr>
        <w:t>actuating device.</w:t>
      </w:r>
    </w:p>
    <w:p w14:paraId="49B9F081" w14:textId="1D402035" w:rsidR="003B2B67" w:rsidRPr="00B632B4" w:rsidDel="008602D5" w:rsidRDefault="003B2B67" w:rsidP="003B2B67">
      <w:pPr>
        <w:spacing w:line="360" w:lineRule="auto"/>
        <w:ind w:firstLine="720"/>
        <w:rPr>
          <w:del w:id="1937" w:author="laca" w:date="2015-04-17T13:47:00Z"/>
          <w:rStyle w:val="IntenseEmphasis"/>
          <w:rFonts w:ascii="Times New Roman" w:hAnsi="Times New Roman" w:cstheme="minorHAnsi"/>
          <w:b w:val="0"/>
          <w:i w:val="0"/>
          <w:caps w:val="0"/>
          <w:szCs w:val="24"/>
        </w:rPr>
      </w:pPr>
      <w:r w:rsidRPr="00B632B4">
        <w:rPr>
          <w:rFonts w:ascii="Times New Roman" w:hAnsi="Times New Roman" w:cs="Times New Roman"/>
          <w:b/>
          <w:i/>
        </w:rPr>
        <w:t xml:space="preserve">Keywords: </w:t>
      </w:r>
      <w:r w:rsidRPr="00B632B4">
        <w:rPr>
          <w:rFonts w:ascii="Times New Roman" w:hAnsi="Times New Roman" w:cs="Times New Roman"/>
        </w:rPr>
        <w:t xml:space="preserve">FPGA, </w:t>
      </w:r>
      <w:ins w:id="1938" w:author="stbrassai" w:date="2015-06-24T08:30:00Z">
        <w:r w:rsidR="00DF386B">
          <w:rPr>
            <w:rFonts w:ascii="Times New Roman" w:hAnsi="Times New Roman" w:cs="Times New Roman"/>
          </w:rPr>
          <w:t xml:space="preserve">embedded hardware </w:t>
        </w:r>
      </w:ins>
      <w:ins w:id="1939" w:author="stbrassai" w:date="2015-06-24T08:31:00Z">
        <w:r w:rsidR="00DF386B">
          <w:rPr>
            <w:rFonts w:ascii="Times New Roman" w:hAnsi="Times New Roman" w:cs="Times New Roman"/>
          </w:rPr>
          <w:t>controller</w:t>
        </w:r>
      </w:ins>
      <w:ins w:id="1940" w:author="stbrassai" w:date="2015-06-24T08:30:00Z">
        <w:r w:rsidR="00DF386B">
          <w:rPr>
            <w:rFonts w:ascii="Times New Roman" w:hAnsi="Times New Roman" w:cs="Times New Roman"/>
          </w:rPr>
          <w:t>,</w:t>
        </w:r>
        <w:r w:rsidR="00DF386B" w:rsidRPr="00DF386B">
          <w:rPr>
            <w:rFonts w:ascii="Times New Roman" w:hAnsi="Times New Roman" w:cs="Times New Roman"/>
          </w:rPr>
          <w:t xml:space="preserve"> PID </w:t>
        </w:r>
      </w:ins>
      <w:ins w:id="1941" w:author="stbrassai" w:date="2015-06-24T08:31:00Z">
        <w:r w:rsidR="00DF386B">
          <w:rPr>
            <w:rFonts w:ascii="Times New Roman" w:hAnsi="Times New Roman" w:cs="Times New Roman"/>
          </w:rPr>
          <w:t>controller</w:t>
        </w:r>
      </w:ins>
      <w:ins w:id="1942" w:author="stbrassai" w:date="2015-06-24T08:30:00Z">
        <w:r w:rsidR="00DF386B" w:rsidRPr="00DF386B">
          <w:rPr>
            <w:rFonts w:ascii="Times New Roman" w:hAnsi="Times New Roman" w:cs="Times New Roman"/>
          </w:rPr>
          <w:t>, hardver co-</w:t>
        </w:r>
      </w:ins>
      <w:ins w:id="1943" w:author="stbrassai" w:date="2015-06-24T08:31:00Z">
        <w:r w:rsidR="00DF386B">
          <w:rPr>
            <w:rFonts w:ascii="Times New Roman" w:hAnsi="Times New Roman" w:cs="Times New Roman"/>
          </w:rPr>
          <w:t>simulation</w:t>
        </w:r>
      </w:ins>
      <w:ins w:id="1944" w:author="stbrassai" w:date="2015-06-24T08:30:00Z">
        <w:r w:rsidR="00DF386B" w:rsidRPr="00DF386B">
          <w:rPr>
            <w:rFonts w:ascii="Times New Roman" w:hAnsi="Times New Roman" w:cs="Times New Roman"/>
          </w:rPr>
          <w:t>, mobil</w:t>
        </w:r>
      </w:ins>
      <w:ins w:id="1945" w:author="stbrassai" w:date="2015-06-24T08:31:00Z">
        <w:r w:rsidR="00DF386B">
          <w:rPr>
            <w:rFonts w:ascii="Times New Roman" w:hAnsi="Times New Roman" w:cs="Times New Roman"/>
          </w:rPr>
          <w:t>e</w:t>
        </w:r>
      </w:ins>
      <w:ins w:id="1946" w:author="stbrassai" w:date="2015-06-24T08:30:00Z">
        <w:r w:rsidR="00DF386B" w:rsidRPr="00DF386B">
          <w:rPr>
            <w:rFonts w:ascii="Times New Roman" w:hAnsi="Times New Roman" w:cs="Times New Roman"/>
          </w:rPr>
          <w:t xml:space="preserve"> robot, </w:t>
        </w:r>
      </w:ins>
      <w:ins w:id="1947" w:author="stbrassai" w:date="2015-06-24T08:31:00Z">
        <w:r w:rsidR="00DF386B">
          <w:rPr>
            <w:rFonts w:ascii="Times New Roman" w:hAnsi="Times New Roman" w:cs="Times New Roman"/>
          </w:rPr>
          <w:t>incremental encoder</w:t>
        </w:r>
      </w:ins>
      <w:ins w:id="1948" w:author="stbrassai" w:date="2015-06-24T08:30:00Z">
        <w:r w:rsidR="00DF386B" w:rsidRPr="00DF386B">
          <w:rPr>
            <w:rFonts w:ascii="Times New Roman" w:hAnsi="Times New Roman" w:cs="Times New Roman"/>
          </w:rPr>
          <w:t>,</w:t>
        </w:r>
      </w:ins>
      <w:del w:id="1949" w:author="stbrassai" w:date="2015-06-24T08:30:00Z">
        <w:r w:rsidRPr="00B632B4" w:rsidDel="00DF386B">
          <w:rPr>
            <w:rFonts w:ascii="Times New Roman" w:hAnsi="Times New Roman" w:cs="Times New Roman"/>
          </w:rPr>
          <w:delText>PID,</w:delText>
        </w:r>
        <w:r w:rsidRPr="00B632B4" w:rsidDel="00DF386B">
          <w:rPr>
            <w:rFonts w:ascii="Times New Roman" w:hAnsi="Times New Roman" w:cs="Times New Roman"/>
            <w:b/>
            <w:i/>
          </w:rPr>
          <w:delText xml:space="preserve"> </w:delText>
        </w:r>
        <w:r w:rsidRPr="00B632B4" w:rsidDel="00DF386B">
          <w:rPr>
            <w:rFonts w:ascii="Times New Roman" w:hAnsi="Times New Roman" w:cs="Times New Roman"/>
          </w:rPr>
          <w:delText>motor, incremental sensor</w:delText>
        </w:r>
      </w:del>
    </w:p>
    <w:p w14:paraId="7D4C6E0F" w14:textId="77777777" w:rsidR="003B2B67" w:rsidRPr="00B632B4" w:rsidRDefault="003B2B67">
      <w:pPr>
        <w:spacing w:line="360" w:lineRule="auto"/>
        <w:ind w:firstLine="720"/>
        <w:rPr>
          <w:rStyle w:val="IntenseEmphasis"/>
          <w:rFonts w:ascii="Times New Roman" w:hAnsi="Times New Roman" w:cstheme="minorHAnsi"/>
          <w:b w:val="0"/>
          <w:i w:val="0"/>
          <w:caps w:val="0"/>
          <w:szCs w:val="24"/>
        </w:rPr>
        <w:pPrChange w:id="1950" w:author="eniko Lukacs" w:date="2015-05-04T15:15:00Z">
          <w:pPr>
            <w:spacing w:line="360" w:lineRule="auto"/>
          </w:pPr>
        </w:pPrChange>
      </w:pPr>
      <w:del w:id="1951" w:author="laca" w:date="2015-04-17T13:47:00Z">
        <w:r w:rsidRPr="00B632B4" w:rsidDel="008602D5">
          <w:rPr>
            <w:rStyle w:val="IntenseEmphasis"/>
            <w:rFonts w:ascii="Times New Roman" w:hAnsi="Times New Roman" w:cstheme="minorHAnsi"/>
            <w:b w:val="0"/>
            <w:i w:val="0"/>
            <w:caps w:val="0"/>
            <w:szCs w:val="24"/>
          </w:rPr>
          <w:tab/>
          <w:delText>Inkrementális tárcsát hogyan tervezünk meg és vitelezünk ki.</w:delText>
        </w:r>
      </w:del>
    </w:p>
    <w:p w14:paraId="4E3EA2D4" w14:textId="77777777" w:rsidR="00C903C5" w:rsidRDefault="00C903C5" w:rsidP="00C903C5">
      <w:pPr>
        <w:rPr>
          <w:rStyle w:val="IntenseEmphasis"/>
          <w:rFonts w:ascii="Times New Roman" w:hAnsi="Times New Roman" w:cs="Times New Roman"/>
          <w:b w:val="0"/>
          <w:i w:val="0"/>
        </w:rPr>
      </w:pPr>
      <w:r>
        <w:rPr>
          <w:rStyle w:val="IntenseEmphasis"/>
          <w:rFonts w:ascii="Times New Roman" w:hAnsi="Times New Roman" w:cs="Times New Roman"/>
          <w:b w:val="0"/>
          <w:i w:val="0"/>
        </w:rPr>
        <w:br w:type="page"/>
      </w:r>
    </w:p>
    <w:p w14:paraId="74C86CAF" w14:textId="63358C68" w:rsidR="00DC62C8" w:rsidRDefault="00ED22AB">
      <w:pPr>
        <w:pStyle w:val="TOC1"/>
        <w:rPr>
          <w:b w:val="0"/>
          <w:bCs w:val="0"/>
          <w:caps w:val="0"/>
          <w:noProof/>
          <w:sz w:val="22"/>
          <w:szCs w:val="22"/>
          <w:lang w:val="en-US"/>
        </w:rPr>
      </w:pPr>
      <w:r w:rsidRPr="00BE4225">
        <w:rPr>
          <w:rStyle w:val="IntenseEmphasis"/>
          <w:rFonts w:ascii="Times New Roman" w:hAnsi="Times New Roman"/>
          <w:bCs/>
        </w:rPr>
        <w:lastRenderedPageBreak/>
        <w:fldChar w:fldCharType="begin"/>
      </w:r>
      <w:r w:rsidR="00791C7E" w:rsidRPr="00BE4225">
        <w:rPr>
          <w:rStyle w:val="IntenseEmphasis"/>
          <w:rFonts w:ascii="Times New Roman" w:hAnsi="Times New Roman"/>
        </w:rPr>
        <w:instrText xml:space="preserve"> TOC \o "1-4" \h \z \u </w:instrText>
      </w:r>
      <w:r w:rsidRPr="00BE4225">
        <w:rPr>
          <w:rStyle w:val="IntenseEmphasis"/>
          <w:rFonts w:ascii="Times New Roman" w:hAnsi="Times New Roman"/>
          <w:bCs/>
        </w:rPr>
        <w:fldChar w:fldCharType="separate"/>
      </w:r>
      <w:hyperlink w:anchor="_Toc422854200" w:history="1">
        <w:r w:rsidR="00DC62C8" w:rsidRPr="00720176">
          <w:rPr>
            <w:rStyle w:val="Hyperlink"/>
            <w:rFonts w:ascii="Times New Roman" w:hAnsi="Times New Roman" w:cs="Times New Roman"/>
            <w:noProof/>
            <w:lang w:val="ro-RO" w:eastAsia="ar-SA"/>
          </w:rPr>
          <w:t>1</w:t>
        </w:r>
        <w:r w:rsidR="00DC62C8">
          <w:rPr>
            <w:b w:val="0"/>
            <w:bCs w:val="0"/>
            <w:caps w:val="0"/>
            <w:noProof/>
            <w:sz w:val="22"/>
            <w:szCs w:val="22"/>
            <w:lang w:val="en-US"/>
          </w:rPr>
          <w:tab/>
        </w:r>
        <w:r w:rsidR="00DC62C8" w:rsidRPr="00720176">
          <w:rPr>
            <w:rStyle w:val="Hyperlink"/>
            <w:rFonts w:ascii="Times New Roman" w:hAnsi="Times New Roman" w:cs="Times New Roman"/>
            <w:noProof/>
            <w:lang w:val="ro-RO" w:eastAsia="ar-SA"/>
          </w:rPr>
          <w:t>Extras</w:t>
        </w:r>
        <w:r w:rsidR="00DC62C8">
          <w:rPr>
            <w:noProof/>
            <w:webHidden/>
          </w:rPr>
          <w:tab/>
        </w:r>
        <w:r w:rsidR="00DC62C8">
          <w:rPr>
            <w:noProof/>
            <w:webHidden/>
          </w:rPr>
          <w:fldChar w:fldCharType="begin"/>
        </w:r>
        <w:r w:rsidR="00DC62C8">
          <w:rPr>
            <w:noProof/>
            <w:webHidden/>
          </w:rPr>
          <w:instrText xml:space="preserve"> PAGEREF _Toc422854200 \h </w:instrText>
        </w:r>
        <w:r w:rsidR="00DC62C8">
          <w:rPr>
            <w:noProof/>
            <w:webHidden/>
          </w:rPr>
        </w:r>
        <w:r w:rsidR="00DC62C8">
          <w:rPr>
            <w:noProof/>
            <w:webHidden/>
          </w:rPr>
          <w:fldChar w:fldCharType="separate"/>
        </w:r>
        <w:r w:rsidR="00DC62C8">
          <w:rPr>
            <w:noProof/>
            <w:webHidden/>
          </w:rPr>
          <w:t>7</w:t>
        </w:r>
        <w:r w:rsidR="00DC62C8">
          <w:rPr>
            <w:noProof/>
            <w:webHidden/>
          </w:rPr>
          <w:fldChar w:fldCharType="end"/>
        </w:r>
      </w:hyperlink>
    </w:p>
    <w:p w14:paraId="47FE710E" w14:textId="77777777" w:rsidR="00DC62C8" w:rsidRDefault="00967446">
      <w:pPr>
        <w:pStyle w:val="TOC1"/>
        <w:rPr>
          <w:b w:val="0"/>
          <w:bCs w:val="0"/>
          <w:caps w:val="0"/>
          <w:noProof/>
          <w:sz w:val="22"/>
          <w:szCs w:val="22"/>
          <w:lang w:val="en-US"/>
        </w:rPr>
      </w:pPr>
      <w:hyperlink w:anchor="_Toc422854201" w:history="1">
        <w:r w:rsidR="00DC62C8" w:rsidRPr="00720176">
          <w:rPr>
            <w:rStyle w:val="Hyperlink"/>
            <w:rFonts w:ascii="Times New Roman" w:hAnsi="Times New Roman" w:cs="Times New Roman"/>
            <w:noProof/>
          </w:rPr>
          <w:t>2</w:t>
        </w:r>
        <w:r w:rsidR="00DC62C8">
          <w:rPr>
            <w:b w:val="0"/>
            <w:bCs w:val="0"/>
            <w:caps w:val="0"/>
            <w:noProof/>
            <w:sz w:val="22"/>
            <w:szCs w:val="22"/>
            <w:lang w:val="en-US"/>
          </w:rPr>
          <w:tab/>
        </w:r>
        <w:r w:rsidR="00DC62C8" w:rsidRPr="00720176">
          <w:rPr>
            <w:rStyle w:val="Hyperlink"/>
            <w:rFonts w:ascii="Times New Roman" w:hAnsi="Times New Roman" w:cs="Times New Roman"/>
            <w:noProof/>
          </w:rPr>
          <w:t>Kivonat</w:t>
        </w:r>
        <w:r w:rsidR="00DC62C8">
          <w:rPr>
            <w:noProof/>
            <w:webHidden/>
          </w:rPr>
          <w:tab/>
        </w:r>
        <w:r w:rsidR="00DC62C8">
          <w:rPr>
            <w:noProof/>
            <w:webHidden/>
          </w:rPr>
          <w:fldChar w:fldCharType="begin"/>
        </w:r>
        <w:r w:rsidR="00DC62C8">
          <w:rPr>
            <w:noProof/>
            <w:webHidden/>
          </w:rPr>
          <w:instrText xml:space="preserve"> PAGEREF _Toc422854201 \h </w:instrText>
        </w:r>
        <w:r w:rsidR="00DC62C8">
          <w:rPr>
            <w:noProof/>
            <w:webHidden/>
          </w:rPr>
        </w:r>
        <w:r w:rsidR="00DC62C8">
          <w:rPr>
            <w:noProof/>
            <w:webHidden/>
          </w:rPr>
          <w:fldChar w:fldCharType="separate"/>
        </w:r>
        <w:r w:rsidR="00DC62C8">
          <w:rPr>
            <w:noProof/>
            <w:webHidden/>
          </w:rPr>
          <w:t>17</w:t>
        </w:r>
        <w:r w:rsidR="00DC62C8">
          <w:rPr>
            <w:noProof/>
            <w:webHidden/>
          </w:rPr>
          <w:fldChar w:fldCharType="end"/>
        </w:r>
      </w:hyperlink>
    </w:p>
    <w:p w14:paraId="07440D1E" w14:textId="77777777" w:rsidR="00DC62C8" w:rsidRDefault="00967446">
      <w:pPr>
        <w:pStyle w:val="TOC1"/>
        <w:rPr>
          <w:b w:val="0"/>
          <w:bCs w:val="0"/>
          <w:caps w:val="0"/>
          <w:noProof/>
          <w:sz w:val="22"/>
          <w:szCs w:val="22"/>
          <w:lang w:val="en-US"/>
        </w:rPr>
      </w:pPr>
      <w:hyperlink w:anchor="_Toc422854202" w:history="1">
        <w:r w:rsidR="00DC62C8" w:rsidRPr="00720176">
          <w:rPr>
            <w:rStyle w:val="Hyperlink"/>
            <w:rFonts w:ascii="Times New Roman" w:hAnsi="Times New Roman"/>
            <w:noProof/>
          </w:rPr>
          <w:t>Ábrák, táblázatok jegyzéke</w:t>
        </w:r>
        <w:r w:rsidR="00DC62C8">
          <w:rPr>
            <w:noProof/>
            <w:webHidden/>
          </w:rPr>
          <w:tab/>
        </w:r>
        <w:r w:rsidR="00DC62C8">
          <w:rPr>
            <w:noProof/>
            <w:webHidden/>
          </w:rPr>
          <w:fldChar w:fldCharType="begin"/>
        </w:r>
        <w:r w:rsidR="00DC62C8">
          <w:rPr>
            <w:noProof/>
            <w:webHidden/>
          </w:rPr>
          <w:instrText xml:space="preserve"> PAGEREF _Toc422854202 \h </w:instrText>
        </w:r>
        <w:r w:rsidR="00DC62C8">
          <w:rPr>
            <w:noProof/>
            <w:webHidden/>
          </w:rPr>
        </w:r>
        <w:r w:rsidR="00DC62C8">
          <w:rPr>
            <w:noProof/>
            <w:webHidden/>
          </w:rPr>
          <w:fldChar w:fldCharType="separate"/>
        </w:r>
        <w:r w:rsidR="00DC62C8">
          <w:rPr>
            <w:noProof/>
            <w:webHidden/>
          </w:rPr>
          <w:t>22</w:t>
        </w:r>
        <w:r w:rsidR="00DC62C8">
          <w:rPr>
            <w:noProof/>
            <w:webHidden/>
          </w:rPr>
          <w:fldChar w:fldCharType="end"/>
        </w:r>
      </w:hyperlink>
    </w:p>
    <w:p w14:paraId="58B7E202" w14:textId="77777777" w:rsidR="00DC62C8" w:rsidRDefault="00967446">
      <w:pPr>
        <w:pStyle w:val="TOC1"/>
        <w:rPr>
          <w:b w:val="0"/>
          <w:bCs w:val="0"/>
          <w:caps w:val="0"/>
          <w:noProof/>
          <w:sz w:val="22"/>
          <w:szCs w:val="22"/>
          <w:lang w:val="en-US"/>
        </w:rPr>
      </w:pPr>
      <w:hyperlink w:anchor="_Toc422854203" w:history="1">
        <w:r w:rsidR="00DC62C8" w:rsidRPr="00720176">
          <w:rPr>
            <w:rStyle w:val="Hyperlink"/>
            <w:noProof/>
          </w:rPr>
          <w:t>3</w:t>
        </w:r>
        <w:r w:rsidR="00DC62C8">
          <w:rPr>
            <w:b w:val="0"/>
            <w:bCs w:val="0"/>
            <w:caps w:val="0"/>
            <w:noProof/>
            <w:sz w:val="22"/>
            <w:szCs w:val="22"/>
            <w:lang w:val="en-US"/>
          </w:rPr>
          <w:tab/>
        </w:r>
        <w:r w:rsidR="00DC62C8" w:rsidRPr="00720176">
          <w:rPr>
            <w:rStyle w:val="Hyperlink"/>
            <w:noProof/>
          </w:rPr>
          <w:t>Bevevezető</w:t>
        </w:r>
        <w:r w:rsidR="00DC62C8">
          <w:rPr>
            <w:noProof/>
            <w:webHidden/>
          </w:rPr>
          <w:tab/>
        </w:r>
        <w:r w:rsidR="00DC62C8">
          <w:rPr>
            <w:noProof/>
            <w:webHidden/>
          </w:rPr>
          <w:fldChar w:fldCharType="begin"/>
        </w:r>
        <w:r w:rsidR="00DC62C8">
          <w:rPr>
            <w:noProof/>
            <w:webHidden/>
          </w:rPr>
          <w:instrText xml:space="preserve"> PAGEREF _Toc422854203 \h </w:instrText>
        </w:r>
        <w:r w:rsidR="00DC62C8">
          <w:rPr>
            <w:noProof/>
            <w:webHidden/>
          </w:rPr>
        </w:r>
        <w:r w:rsidR="00DC62C8">
          <w:rPr>
            <w:noProof/>
            <w:webHidden/>
          </w:rPr>
          <w:fldChar w:fldCharType="separate"/>
        </w:r>
        <w:r w:rsidR="00DC62C8">
          <w:rPr>
            <w:noProof/>
            <w:webHidden/>
          </w:rPr>
          <w:t>25</w:t>
        </w:r>
        <w:r w:rsidR="00DC62C8">
          <w:rPr>
            <w:noProof/>
            <w:webHidden/>
          </w:rPr>
          <w:fldChar w:fldCharType="end"/>
        </w:r>
      </w:hyperlink>
    </w:p>
    <w:p w14:paraId="216643B7" w14:textId="77777777" w:rsidR="00DC62C8" w:rsidRDefault="00967446">
      <w:pPr>
        <w:pStyle w:val="TOC1"/>
        <w:rPr>
          <w:b w:val="0"/>
          <w:bCs w:val="0"/>
          <w:caps w:val="0"/>
          <w:noProof/>
          <w:sz w:val="22"/>
          <w:szCs w:val="22"/>
          <w:lang w:val="en-US"/>
        </w:rPr>
      </w:pPr>
      <w:hyperlink w:anchor="_Toc422854204" w:history="1">
        <w:r w:rsidR="00DC62C8" w:rsidRPr="00720176">
          <w:rPr>
            <w:rStyle w:val="Hyperlink"/>
            <w:rFonts w:ascii="Times New Roman" w:hAnsi="Times New Roman" w:cs="Times New Roman"/>
            <w:iCs/>
            <w:noProof/>
          </w:rPr>
          <w:t>4</w:t>
        </w:r>
        <w:r w:rsidR="00DC62C8">
          <w:rPr>
            <w:b w:val="0"/>
            <w:bCs w:val="0"/>
            <w:caps w:val="0"/>
            <w:noProof/>
            <w:sz w:val="22"/>
            <w:szCs w:val="22"/>
            <w:lang w:val="en-US"/>
          </w:rPr>
          <w:tab/>
        </w:r>
        <w:r w:rsidR="00DC62C8" w:rsidRPr="00720176">
          <w:rPr>
            <w:rStyle w:val="Hyperlink"/>
            <w:rFonts w:ascii="Times New Roman" w:hAnsi="Times New Roman" w:cs="Times New Roman"/>
            <w:iCs/>
            <w:noProof/>
          </w:rPr>
          <w:t>BIBLIOGRÁFIAI TANULMÁNY</w:t>
        </w:r>
        <w:r w:rsidR="00DC62C8">
          <w:rPr>
            <w:noProof/>
            <w:webHidden/>
          </w:rPr>
          <w:tab/>
        </w:r>
        <w:r w:rsidR="00DC62C8">
          <w:rPr>
            <w:noProof/>
            <w:webHidden/>
          </w:rPr>
          <w:fldChar w:fldCharType="begin"/>
        </w:r>
        <w:r w:rsidR="00DC62C8">
          <w:rPr>
            <w:noProof/>
            <w:webHidden/>
          </w:rPr>
          <w:instrText xml:space="preserve"> PAGEREF _Toc422854204 \h </w:instrText>
        </w:r>
        <w:r w:rsidR="00DC62C8">
          <w:rPr>
            <w:noProof/>
            <w:webHidden/>
          </w:rPr>
        </w:r>
        <w:r w:rsidR="00DC62C8">
          <w:rPr>
            <w:noProof/>
            <w:webHidden/>
          </w:rPr>
          <w:fldChar w:fldCharType="separate"/>
        </w:r>
        <w:r w:rsidR="00DC62C8">
          <w:rPr>
            <w:noProof/>
            <w:webHidden/>
          </w:rPr>
          <w:t>27</w:t>
        </w:r>
        <w:r w:rsidR="00DC62C8">
          <w:rPr>
            <w:noProof/>
            <w:webHidden/>
          </w:rPr>
          <w:fldChar w:fldCharType="end"/>
        </w:r>
      </w:hyperlink>
    </w:p>
    <w:p w14:paraId="6B4086EA" w14:textId="77777777" w:rsidR="00DC62C8" w:rsidRDefault="00967446">
      <w:pPr>
        <w:pStyle w:val="TOC2"/>
        <w:tabs>
          <w:tab w:val="left" w:pos="880"/>
        </w:tabs>
        <w:rPr>
          <w:smallCaps w:val="0"/>
          <w:noProof/>
          <w:sz w:val="22"/>
          <w:szCs w:val="22"/>
          <w:lang w:val="en-US"/>
        </w:rPr>
      </w:pPr>
      <w:hyperlink w:anchor="_Toc422854205" w:history="1">
        <w:r w:rsidR="00DC62C8" w:rsidRPr="00720176">
          <w:rPr>
            <w:rStyle w:val="Hyperlink"/>
            <w:noProof/>
          </w:rPr>
          <w:t>4.1</w:t>
        </w:r>
        <w:r w:rsidR="00DC62C8">
          <w:rPr>
            <w:smallCaps w:val="0"/>
            <w:noProof/>
            <w:sz w:val="22"/>
            <w:szCs w:val="22"/>
            <w:lang w:val="en-US"/>
          </w:rPr>
          <w:tab/>
        </w:r>
        <w:r w:rsidR="00DC62C8" w:rsidRPr="00720176">
          <w:rPr>
            <w:rStyle w:val="Hyperlink"/>
            <w:noProof/>
          </w:rPr>
          <w:t>Hasonló FPGA fejlesztőrendszeren megvalósított PID szabályzók</w:t>
        </w:r>
        <w:r w:rsidR="00DC62C8">
          <w:rPr>
            <w:noProof/>
            <w:webHidden/>
          </w:rPr>
          <w:tab/>
        </w:r>
        <w:r w:rsidR="00DC62C8">
          <w:rPr>
            <w:noProof/>
            <w:webHidden/>
          </w:rPr>
          <w:fldChar w:fldCharType="begin"/>
        </w:r>
        <w:r w:rsidR="00DC62C8">
          <w:rPr>
            <w:noProof/>
            <w:webHidden/>
          </w:rPr>
          <w:instrText xml:space="preserve"> PAGEREF _Toc422854205 \h </w:instrText>
        </w:r>
        <w:r w:rsidR="00DC62C8">
          <w:rPr>
            <w:noProof/>
            <w:webHidden/>
          </w:rPr>
        </w:r>
        <w:r w:rsidR="00DC62C8">
          <w:rPr>
            <w:noProof/>
            <w:webHidden/>
          </w:rPr>
          <w:fldChar w:fldCharType="separate"/>
        </w:r>
        <w:r w:rsidR="00DC62C8">
          <w:rPr>
            <w:noProof/>
            <w:webHidden/>
          </w:rPr>
          <w:t>27</w:t>
        </w:r>
        <w:r w:rsidR="00DC62C8">
          <w:rPr>
            <w:noProof/>
            <w:webHidden/>
          </w:rPr>
          <w:fldChar w:fldCharType="end"/>
        </w:r>
      </w:hyperlink>
    </w:p>
    <w:p w14:paraId="2584AB22" w14:textId="77777777" w:rsidR="00DC62C8" w:rsidRDefault="00967446">
      <w:pPr>
        <w:pStyle w:val="TOC2"/>
        <w:tabs>
          <w:tab w:val="left" w:pos="880"/>
        </w:tabs>
        <w:rPr>
          <w:smallCaps w:val="0"/>
          <w:noProof/>
          <w:sz w:val="22"/>
          <w:szCs w:val="22"/>
          <w:lang w:val="en-US"/>
        </w:rPr>
      </w:pPr>
      <w:hyperlink w:anchor="_Toc422854206" w:history="1">
        <w:r w:rsidR="00DC62C8" w:rsidRPr="00720176">
          <w:rPr>
            <w:rStyle w:val="Hyperlink"/>
            <w:rFonts w:ascii="Times New Roman" w:hAnsi="Times New Roman"/>
            <w:noProof/>
          </w:rPr>
          <w:t>4.2</w:t>
        </w:r>
        <w:r w:rsidR="00DC62C8">
          <w:rPr>
            <w:smallCaps w:val="0"/>
            <w:noProof/>
            <w:sz w:val="22"/>
            <w:szCs w:val="22"/>
            <w:lang w:val="en-US"/>
          </w:rPr>
          <w:tab/>
        </w:r>
        <w:r w:rsidR="00DC62C8" w:rsidRPr="00720176">
          <w:rPr>
            <w:rStyle w:val="Hyperlink"/>
            <w:rFonts w:ascii="Times New Roman" w:hAnsi="Times New Roman"/>
            <w:noProof/>
          </w:rPr>
          <w:t>Inkrementális érzékelő</w:t>
        </w:r>
        <w:r w:rsidR="00DC62C8">
          <w:rPr>
            <w:noProof/>
            <w:webHidden/>
          </w:rPr>
          <w:tab/>
        </w:r>
        <w:r w:rsidR="00DC62C8">
          <w:rPr>
            <w:noProof/>
            <w:webHidden/>
          </w:rPr>
          <w:fldChar w:fldCharType="begin"/>
        </w:r>
        <w:r w:rsidR="00DC62C8">
          <w:rPr>
            <w:noProof/>
            <w:webHidden/>
          </w:rPr>
          <w:instrText xml:space="preserve"> PAGEREF _Toc422854206 \h </w:instrText>
        </w:r>
        <w:r w:rsidR="00DC62C8">
          <w:rPr>
            <w:noProof/>
            <w:webHidden/>
          </w:rPr>
        </w:r>
        <w:r w:rsidR="00DC62C8">
          <w:rPr>
            <w:noProof/>
            <w:webHidden/>
          </w:rPr>
          <w:fldChar w:fldCharType="separate"/>
        </w:r>
        <w:r w:rsidR="00DC62C8">
          <w:rPr>
            <w:noProof/>
            <w:webHidden/>
          </w:rPr>
          <w:t>27</w:t>
        </w:r>
        <w:r w:rsidR="00DC62C8">
          <w:rPr>
            <w:noProof/>
            <w:webHidden/>
          </w:rPr>
          <w:fldChar w:fldCharType="end"/>
        </w:r>
      </w:hyperlink>
    </w:p>
    <w:p w14:paraId="6DA5EF05" w14:textId="77777777" w:rsidR="00DC62C8" w:rsidRDefault="00967446">
      <w:pPr>
        <w:pStyle w:val="TOC2"/>
        <w:tabs>
          <w:tab w:val="left" w:pos="880"/>
        </w:tabs>
        <w:rPr>
          <w:smallCaps w:val="0"/>
          <w:noProof/>
          <w:sz w:val="22"/>
          <w:szCs w:val="22"/>
          <w:lang w:val="en-US"/>
        </w:rPr>
      </w:pPr>
      <w:hyperlink w:anchor="_Toc422854207" w:history="1">
        <w:r w:rsidR="00DC62C8" w:rsidRPr="00720176">
          <w:rPr>
            <w:rStyle w:val="Hyperlink"/>
            <w:rFonts w:ascii="Times New Roman" w:hAnsi="Times New Roman"/>
            <w:noProof/>
          </w:rPr>
          <w:t>4.3</w:t>
        </w:r>
        <w:r w:rsidR="00DC62C8">
          <w:rPr>
            <w:smallCaps w:val="0"/>
            <w:noProof/>
            <w:sz w:val="22"/>
            <w:szCs w:val="22"/>
            <w:lang w:val="en-US"/>
          </w:rPr>
          <w:tab/>
        </w:r>
        <w:r w:rsidR="00DC62C8" w:rsidRPr="00720176">
          <w:rPr>
            <w:rStyle w:val="Hyperlink"/>
            <w:rFonts w:ascii="Times New Roman" w:hAnsi="Times New Roman"/>
            <w:noProof/>
          </w:rPr>
          <w:t>Szögsebesség mérése FPGA segítségével</w:t>
        </w:r>
        <w:r w:rsidR="00DC62C8">
          <w:rPr>
            <w:noProof/>
            <w:webHidden/>
          </w:rPr>
          <w:tab/>
        </w:r>
        <w:r w:rsidR="00DC62C8">
          <w:rPr>
            <w:noProof/>
            <w:webHidden/>
          </w:rPr>
          <w:fldChar w:fldCharType="begin"/>
        </w:r>
        <w:r w:rsidR="00DC62C8">
          <w:rPr>
            <w:noProof/>
            <w:webHidden/>
          </w:rPr>
          <w:instrText xml:space="preserve"> PAGEREF _Toc422854207 \h </w:instrText>
        </w:r>
        <w:r w:rsidR="00DC62C8">
          <w:rPr>
            <w:noProof/>
            <w:webHidden/>
          </w:rPr>
        </w:r>
        <w:r w:rsidR="00DC62C8">
          <w:rPr>
            <w:noProof/>
            <w:webHidden/>
          </w:rPr>
          <w:fldChar w:fldCharType="separate"/>
        </w:r>
        <w:r w:rsidR="00DC62C8">
          <w:rPr>
            <w:noProof/>
            <w:webHidden/>
          </w:rPr>
          <w:t>28</w:t>
        </w:r>
        <w:r w:rsidR="00DC62C8">
          <w:rPr>
            <w:noProof/>
            <w:webHidden/>
          </w:rPr>
          <w:fldChar w:fldCharType="end"/>
        </w:r>
      </w:hyperlink>
    </w:p>
    <w:p w14:paraId="11CF9173" w14:textId="77777777" w:rsidR="00DC62C8" w:rsidRDefault="00967446">
      <w:pPr>
        <w:pStyle w:val="TOC2"/>
        <w:tabs>
          <w:tab w:val="left" w:pos="880"/>
        </w:tabs>
        <w:rPr>
          <w:smallCaps w:val="0"/>
          <w:noProof/>
          <w:sz w:val="22"/>
          <w:szCs w:val="22"/>
          <w:lang w:val="en-US"/>
        </w:rPr>
      </w:pPr>
      <w:hyperlink w:anchor="_Toc422854208" w:history="1">
        <w:r w:rsidR="00DC62C8" w:rsidRPr="00720176">
          <w:rPr>
            <w:rStyle w:val="Hyperlink"/>
            <w:noProof/>
          </w:rPr>
          <w:t>4.4</w:t>
        </w:r>
        <w:r w:rsidR="00DC62C8">
          <w:rPr>
            <w:smallCaps w:val="0"/>
            <w:noProof/>
            <w:sz w:val="22"/>
            <w:szCs w:val="22"/>
            <w:lang w:val="en-US"/>
          </w:rPr>
          <w:tab/>
        </w:r>
        <w:r w:rsidR="00DC62C8" w:rsidRPr="00720176">
          <w:rPr>
            <w:rStyle w:val="Hyperlink"/>
            <w:noProof/>
          </w:rPr>
          <w:t>Egyenáramú motorok</w:t>
        </w:r>
        <w:r w:rsidR="00DC62C8">
          <w:rPr>
            <w:noProof/>
            <w:webHidden/>
          </w:rPr>
          <w:tab/>
        </w:r>
        <w:r w:rsidR="00DC62C8">
          <w:rPr>
            <w:noProof/>
            <w:webHidden/>
          </w:rPr>
          <w:fldChar w:fldCharType="begin"/>
        </w:r>
        <w:r w:rsidR="00DC62C8">
          <w:rPr>
            <w:noProof/>
            <w:webHidden/>
          </w:rPr>
          <w:instrText xml:space="preserve"> PAGEREF _Toc422854208 \h </w:instrText>
        </w:r>
        <w:r w:rsidR="00DC62C8">
          <w:rPr>
            <w:noProof/>
            <w:webHidden/>
          </w:rPr>
        </w:r>
        <w:r w:rsidR="00DC62C8">
          <w:rPr>
            <w:noProof/>
            <w:webHidden/>
          </w:rPr>
          <w:fldChar w:fldCharType="separate"/>
        </w:r>
        <w:r w:rsidR="00DC62C8">
          <w:rPr>
            <w:noProof/>
            <w:webHidden/>
          </w:rPr>
          <w:t>28</w:t>
        </w:r>
        <w:r w:rsidR="00DC62C8">
          <w:rPr>
            <w:noProof/>
            <w:webHidden/>
          </w:rPr>
          <w:fldChar w:fldCharType="end"/>
        </w:r>
      </w:hyperlink>
    </w:p>
    <w:p w14:paraId="630B9B5A" w14:textId="77777777" w:rsidR="00DC62C8" w:rsidRDefault="00967446">
      <w:pPr>
        <w:pStyle w:val="TOC2"/>
        <w:tabs>
          <w:tab w:val="left" w:pos="880"/>
        </w:tabs>
        <w:rPr>
          <w:smallCaps w:val="0"/>
          <w:noProof/>
          <w:sz w:val="22"/>
          <w:szCs w:val="22"/>
          <w:lang w:val="en-US"/>
        </w:rPr>
      </w:pPr>
      <w:hyperlink w:anchor="_Toc422854209" w:history="1">
        <w:r w:rsidR="00DC62C8" w:rsidRPr="00720176">
          <w:rPr>
            <w:rStyle w:val="Hyperlink"/>
            <w:noProof/>
          </w:rPr>
          <w:t>4.5</w:t>
        </w:r>
        <w:r w:rsidR="00DC62C8">
          <w:rPr>
            <w:smallCaps w:val="0"/>
            <w:noProof/>
            <w:sz w:val="22"/>
            <w:szCs w:val="22"/>
            <w:lang w:val="en-US"/>
          </w:rPr>
          <w:tab/>
        </w:r>
        <w:r w:rsidR="00DC62C8" w:rsidRPr="00720176">
          <w:rPr>
            <w:rStyle w:val="Hyperlink"/>
            <w:noProof/>
          </w:rPr>
          <w:t>PID szabályozó hangolása Ziegler-Nichols módszerrel</w:t>
        </w:r>
        <w:r w:rsidR="00DC62C8">
          <w:rPr>
            <w:noProof/>
            <w:webHidden/>
          </w:rPr>
          <w:tab/>
        </w:r>
        <w:r w:rsidR="00DC62C8">
          <w:rPr>
            <w:noProof/>
            <w:webHidden/>
          </w:rPr>
          <w:fldChar w:fldCharType="begin"/>
        </w:r>
        <w:r w:rsidR="00DC62C8">
          <w:rPr>
            <w:noProof/>
            <w:webHidden/>
          </w:rPr>
          <w:instrText xml:space="preserve"> PAGEREF _Toc422854209 \h </w:instrText>
        </w:r>
        <w:r w:rsidR="00DC62C8">
          <w:rPr>
            <w:noProof/>
            <w:webHidden/>
          </w:rPr>
        </w:r>
        <w:r w:rsidR="00DC62C8">
          <w:rPr>
            <w:noProof/>
            <w:webHidden/>
          </w:rPr>
          <w:fldChar w:fldCharType="separate"/>
        </w:r>
        <w:r w:rsidR="00DC62C8">
          <w:rPr>
            <w:noProof/>
            <w:webHidden/>
          </w:rPr>
          <w:t>29</w:t>
        </w:r>
        <w:r w:rsidR="00DC62C8">
          <w:rPr>
            <w:noProof/>
            <w:webHidden/>
          </w:rPr>
          <w:fldChar w:fldCharType="end"/>
        </w:r>
      </w:hyperlink>
    </w:p>
    <w:p w14:paraId="4F53BCD6" w14:textId="77777777" w:rsidR="00DC62C8" w:rsidRDefault="00967446">
      <w:pPr>
        <w:pStyle w:val="TOC2"/>
        <w:tabs>
          <w:tab w:val="left" w:pos="880"/>
        </w:tabs>
        <w:rPr>
          <w:smallCaps w:val="0"/>
          <w:noProof/>
          <w:sz w:val="22"/>
          <w:szCs w:val="22"/>
          <w:lang w:val="en-US"/>
        </w:rPr>
      </w:pPr>
      <w:hyperlink w:anchor="_Toc422854210" w:history="1">
        <w:r w:rsidR="00DC62C8" w:rsidRPr="00720176">
          <w:rPr>
            <w:rStyle w:val="Hyperlink"/>
            <w:noProof/>
          </w:rPr>
          <w:t>4.6</w:t>
        </w:r>
        <w:r w:rsidR="00DC62C8">
          <w:rPr>
            <w:smallCaps w:val="0"/>
            <w:noProof/>
            <w:sz w:val="22"/>
            <w:szCs w:val="22"/>
            <w:lang w:val="en-US"/>
          </w:rPr>
          <w:tab/>
        </w:r>
        <w:r w:rsidR="00DC62C8" w:rsidRPr="00720176">
          <w:rPr>
            <w:rStyle w:val="Hyperlink"/>
            <w:noProof/>
          </w:rPr>
          <w:t>PID szabályozó hangolása Oppelt módszerrel</w:t>
        </w:r>
        <w:r w:rsidR="00DC62C8">
          <w:rPr>
            <w:noProof/>
            <w:webHidden/>
          </w:rPr>
          <w:tab/>
        </w:r>
        <w:r w:rsidR="00DC62C8">
          <w:rPr>
            <w:noProof/>
            <w:webHidden/>
          </w:rPr>
          <w:fldChar w:fldCharType="begin"/>
        </w:r>
        <w:r w:rsidR="00DC62C8">
          <w:rPr>
            <w:noProof/>
            <w:webHidden/>
          </w:rPr>
          <w:instrText xml:space="preserve"> PAGEREF _Toc422854210 \h </w:instrText>
        </w:r>
        <w:r w:rsidR="00DC62C8">
          <w:rPr>
            <w:noProof/>
            <w:webHidden/>
          </w:rPr>
        </w:r>
        <w:r w:rsidR="00DC62C8">
          <w:rPr>
            <w:noProof/>
            <w:webHidden/>
          </w:rPr>
          <w:fldChar w:fldCharType="separate"/>
        </w:r>
        <w:r w:rsidR="00DC62C8">
          <w:rPr>
            <w:noProof/>
            <w:webHidden/>
          </w:rPr>
          <w:t>30</w:t>
        </w:r>
        <w:r w:rsidR="00DC62C8">
          <w:rPr>
            <w:noProof/>
            <w:webHidden/>
          </w:rPr>
          <w:fldChar w:fldCharType="end"/>
        </w:r>
      </w:hyperlink>
    </w:p>
    <w:p w14:paraId="5A804238" w14:textId="77777777" w:rsidR="00DC62C8" w:rsidRDefault="00967446">
      <w:pPr>
        <w:pStyle w:val="TOC1"/>
        <w:rPr>
          <w:b w:val="0"/>
          <w:bCs w:val="0"/>
          <w:caps w:val="0"/>
          <w:noProof/>
          <w:sz w:val="22"/>
          <w:szCs w:val="22"/>
          <w:lang w:val="en-US"/>
        </w:rPr>
      </w:pPr>
      <w:hyperlink w:anchor="_Toc422854211" w:history="1">
        <w:r w:rsidR="00DC62C8" w:rsidRPr="00720176">
          <w:rPr>
            <w:rStyle w:val="Hyperlink"/>
            <w:noProof/>
          </w:rPr>
          <w:t>5</w:t>
        </w:r>
        <w:r w:rsidR="00DC62C8">
          <w:rPr>
            <w:b w:val="0"/>
            <w:bCs w:val="0"/>
            <w:caps w:val="0"/>
            <w:noProof/>
            <w:sz w:val="22"/>
            <w:szCs w:val="22"/>
            <w:lang w:val="en-US"/>
          </w:rPr>
          <w:tab/>
        </w:r>
        <w:r w:rsidR="00DC62C8" w:rsidRPr="00720176">
          <w:rPr>
            <w:rStyle w:val="Hyperlink"/>
            <w:noProof/>
          </w:rPr>
          <w:t>RENDSZER TERVEZÉSE</w:t>
        </w:r>
        <w:r w:rsidR="00DC62C8">
          <w:rPr>
            <w:noProof/>
            <w:webHidden/>
          </w:rPr>
          <w:tab/>
        </w:r>
        <w:r w:rsidR="00DC62C8">
          <w:rPr>
            <w:noProof/>
            <w:webHidden/>
          </w:rPr>
          <w:fldChar w:fldCharType="begin"/>
        </w:r>
        <w:r w:rsidR="00DC62C8">
          <w:rPr>
            <w:noProof/>
            <w:webHidden/>
          </w:rPr>
          <w:instrText xml:space="preserve"> PAGEREF _Toc422854211 \h </w:instrText>
        </w:r>
        <w:r w:rsidR="00DC62C8">
          <w:rPr>
            <w:noProof/>
            <w:webHidden/>
          </w:rPr>
        </w:r>
        <w:r w:rsidR="00DC62C8">
          <w:rPr>
            <w:noProof/>
            <w:webHidden/>
          </w:rPr>
          <w:fldChar w:fldCharType="separate"/>
        </w:r>
        <w:r w:rsidR="00DC62C8">
          <w:rPr>
            <w:noProof/>
            <w:webHidden/>
          </w:rPr>
          <w:t>31</w:t>
        </w:r>
        <w:r w:rsidR="00DC62C8">
          <w:rPr>
            <w:noProof/>
            <w:webHidden/>
          </w:rPr>
          <w:fldChar w:fldCharType="end"/>
        </w:r>
      </w:hyperlink>
    </w:p>
    <w:p w14:paraId="05794E71" w14:textId="77777777" w:rsidR="00DC62C8" w:rsidRDefault="00967446">
      <w:pPr>
        <w:pStyle w:val="TOC2"/>
        <w:tabs>
          <w:tab w:val="left" w:pos="880"/>
        </w:tabs>
        <w:rPr>
          <w:smallCaps w:val="0"/>
          <w:noProof/>
          <w:sz w:val="22"/>
          <w:szCs w:val="22"/>
          <w:lang w:val="en-US"/>
        </w:rPr>
      </w:pPr>
      <w:hyperlink w:anchor="_Toc422854212" w:history="1">
        <w:r w:rsidR="00DC62C8" w:rsidRPr="00720176">
          <w:rPr>
            <w:rStyle w:val="Hyperlink"/>
            <w:noProof/>
          </w:rPr>
          <w:t>5.1</w:t>
        </w:r>
        <w:r w:rsidR="00DC62C8">
          <w:rPr>
            <w:smallCaps w:val="0"/>
            <w:noProof/>
            <w:sz w:val="22"/>
            <w:szCs w:val="22"/>
            <w:lang w:val="en-US"/>
          </w:rPr>
          <w:tab/>
        </w:r>
        <w:r w:rsidR="00DC62C8" w:rsidRPr="00720176">
          <w:rPr>
            <w:rStyle w:val="Hyperlink"/>
            <w:noProof/>
          </w:rPr>
          <w:t>SZABÁLYOZÓK:</w:t>
        </w:r>
        <w:r w:rsidR="00DC62C8">
          <w:rPr>
            <w:noProof/>
            <w:webHidden/>
          </w:rPr>
          <w:tab/>
        </w:r>
        <w:r w:rsidR="00DC62C8">
          <w:rPr>
            <w:noProof/>
            <w:webHidden/>
          </w:rPr>
          <w:fldChar w:fldCharType="begin"/>
        </w:r>
        <w:r w:rsidR="00DC62C8">
          <w:rPr>
            <w:noProof/>
            <w:webHidden/>
          </w:rPr>
          <w:instrText xml:space="preserve"> PAGEREF _Toc422854212 \h </w:instrText>
        </w:r>
        <w:r w:rsidR="00DC62C8">
          <w:rPr>
            <w:noProof/>
            <w:webHidden/>
          </w:rPr>
        </w:r>
        <w:r w:rsidR="00DC62C8">
          <w:rPr>
            <w:noProof/>
            <w:webHidden/>
          </w:rPr>
          <w:fldChar w:fldCharType="separate"/>
        </w:r>
        <w:r w:rsidR="00DC62C8">
          <w:rPr>
            <w:noProof/>
            <w:webHidden/>
          </w:rPr>
          <w:t>31</w:t>
        </w:r>
        <w:r w:rsidR="00DC62C8">
          <w:rPr>
            <w:noProof/>
            <w:webHidden/>
          </w:rPr>
          <w:fldChar w:fldCharType="end"/>
        </w:r>
      </w:hyperlink>
    </w:p>
    <w:p w14:paraId="19C2EE57" w14:textId="77777777" w:rsidR="00DC62C8" w:rsidRDefault="00967446">
      <w:pPr>
        <w:pStyle w:val="TOC3"/>
        <w:tabs>
          <w:tab w:val="left" w:pos="1100"/>
          <w:tab w:val="right" w:leader="dot" w:pos="8756"/>
        </w:tabs>
        <w:rPr>
          <w:i w:val="0"/>
          <w:iCs w:val="0"/>
          <w:noProof/>
          <w:sz w:val="22"/>
          <w:szCs w:val="22"/>
          <w:lang w:val="en-US"/>
        </w:rPr>
      </w:pPr>
      <w:hyperlink w:anchor="_Toc422854213" w:history="1">
        <w:r w:rsidR="00DC62C8" w:rsidRPr="00720176">
          <w:rPr>
            <w:rStyle w:val="Hyperlink"/>
            <w:noProof/>
          </w:rPr>
          <w:t>5.1.1</w:t>
        </w:r>
        <w:r w:rsidR="00DC62C8">
          <w:rPr>
            <w:i w:val="0"/>
            <w:iCs w:val="0"/>
            <w:noProof/>
            <w:sz w:val="22"/>
            <w:szCs w:val="22"/>
            <w:lang w:val="en-US"/>
          </w:rPr>
          <w:tab/>
        </w:r>
        <w:r w:rsidR="00DC62C8" w:rsidRPr="00720176">
          <w:rPr>
            <w:rStyle w:val="Hyperlink"/>
            <w:noProof/>
          </w:rPr>
          <w:t>Diszkrét Hardveres PID szabályozó</w:t>
        </w:r>
        <w:r w:rsidR="00DC62C8">
          <w:rPr>
            <w:noProof/>
            <w:webHidden/>
          </w:rPr>
          <w:tab/>
        </w:r>
        <w:r w:rsidR="00DC62C8">
          <w:rPr>
            <w:noProof/>
            <w:webHidden/>
          </w:rPr>
          <w:fldChar w:fldCharType="begin"/>
        </w:r>
        <w:r w:rsidR="00DC62C8">
          <w:rPr>
            <w:noProof/>
            <w:webHidden/>
          </w:rPr>
          <w:instrText xml:space="preserve"> PAGEREF _Toc422854213 \h </w:instrText>
        </w:r>
        <w:r w:rsidR="00DC62C8">
          <w:rPr>
            <w:noProof/>
            <w:webHidden/>
          </w:rPr>
        </w:r>
        <w:r w:rsidR="00DC62C8">
          <w:rPr>
            <w:noProof/>
            <w:webHidden/>
          </w:rPr>
          <w:fldChar w:fldCharType="separate"/>
        </w:r>
        <w:r w:rsidR="00DC62C8">
          <w:rPr>
            <w:noProof/>
            <w:webHidden/>
          </w:rPr>
          <w:t>31</w:t>
        </w:r>
        <w:r w:rsidR="00DC62C8">
          <w:rPr>
            <w:noProof/>
            <w:webHidden/>
          </w:rPr>
          <w:fldChar w:fldCharType="end"/>
        </w:r>
      </w:hyperlink>
    </w:p>
    <w:p w14:paraId="663E364D" w14:textId="77777777" w:rsidR="00DC62C8" w:rsidRDefault="00967446">
      <w:pPr>
        <w:pStyle w:val="TOC4"/>
        <w:tabs>
          <w:tab w:val="left" w:pos="1540"/>
          <w:tab w:val="right" w:leader="dot" w:pos="8756"/>
        </w:tabs>
        <w:rPr>
          <w:noProof/>
          <w:sz w:val="22"/>
          <w:szCs w:val="22"/>
          <w:lang w:val="en-US"/>
        </w:rPr>
      </w:pPr>
      <w:hyperlink w:anchor="_Toc422854214" w:history="1">
        <w:r w:rsidR="00DC62C8" w:rsidRPr="00720176">
          <w:rPr>
            <w:rStyle w:val="Hyperlink"/>
            <w:noProof/>
          </w:rPr>
          <w:t>5.1.1.1</w:t>
        </w:r>
        <w:r w:rsidR="00DC62C8">
          <w:rPr>
            <w:noProof/>
            <w:sz w:val="22"/>
            <w:szCs w:val="22"/>
            <w:lang w:val="en-US"/>
          </w:rPr>
          <w:tab/>
        </w:r>
        <w:r w:rsidR="00DC62C8" w:rsidRPr="00720176">
          <w:rPr>
            <w:rStyle w:val="Hyperlink"/>
            <w:noProof/>
          </w:rPr>
          <w:t>Megvalósítás System Generátorban</w:t>
        </w:r>
        <w:r w:rsidR="00DC62C8">
          <w:rPr>
            <w:noProof/>
            <w:webHidden/>
          </w:rPr>
          <w:tab/>
        </w:r>
        <w:r w:rsidR="00DC62C8">
          <w:rPr>
            <w:noProof/>
            <w:webHidden/>
          </w:rPr>
          <w:fldChar w:fldCharType="begin"/>
        </w:r>
        <w:r w:rsidR="00DC62C8">
          <w:rPr>
            <w:noProof/>
            <w:webHidden/>
          </w:rPr>
          <w:instrText xml:space="preserve"> PAGEREF _Toc422854214 \h </w:instrText>
        </w:r>
        <w:r w:rsidR="00DC62C8">
          <w:rPr>
            <w:noProof/>
            <w:webHidden/>
          </w:rPr>
        </w:r>
        <w:r w:rsidR="00DC62C8">
          <w:rPr>
            <w:noProof/>
            <w:webHidden/>
          </w:rPr>
          <w:fldChar w:fldCharType="separate"/>
        </w:r>
        <w:r w:rsidR="00DC62C8">
          <w:rPr>
            <w:noProof/>
            <w:webHidden/>
          </w:rPr>
          <w:t>32</w:t>
        </w:r>
        <w:r w:rsidR="00DC62C8">
          <w:rPr>
            <w:noProof/>
            <w:webHidden/>
          </w:rPr>
          <w:fldChar w:fldCharType="end"/>
        </w:r>
      </w:hyperlink>
    </w:p>
    <w:p w14:paraId="7BB618BD" w14:textId="77777777" w:rsidR="00DC62C8" w:rsidRDefault="00967446">
      <w:pPr>
        <w:pStyle w:val="TOC4"/>
        <w:tabs>
          <w:tab w:val="left" w:pos="1540"/>
          <w:tab w:val="right" w:leader="dot" w:pos="8756"/>
        </w:tabs>
        <w:rPr>
          <w:noProof/>
          <w:sz w:val="22"/>
          <w:szCs w:val="22"/>
          <w:lang w:val="en-US"/>
        </w:rPr>
      </w:pPr>
      <w:hyperlink w:anchor="_Toc422854215" w:history="1">
        <w:r w:rsidR="00DC62C8" w:rsidRPr="00720176">
          <w:rPr>
            <w:rStyle w:val="Hyperlink"/>
            <w:noProof/>
          </w:rPr>
          <w:t>5.1.1.2</w:t>
        </w:r>
        <w:r w:rsidR="00DC62C8">
          <w:rPr>
            <w:noProof/>
            <w:sz w:val="22"/>
            <w:szCs w:val="22"/>
            <w:lang w:val="en-US"/>
          </w:rPr>
          <w:tab/>
        </w:r>
        <w:r w:rsidR="00DC62C8" w:rsidRPr="00720176">
          <w:rPr>
            <w:rStyle w:val="Hyperlink"/>
            <w:noProof/>
          </w:rPr>
          <w:t>Simulink szimulációs eredmények</w:t>
        </w:r>
        <w:r w:rsidR="00DC62C8">
          <w:rPr>
            <w:noProof/>
            <w:webHidden/>
          </w:rPr>
          <w:tab/>
        </w:r>
        <w:r w:rsidR="00DC62C8">
          <w:rPr>
            <w:noProof/>
            <w:webHidden/>
          </w:rPr>
          <w:fldChar w:fldCharType="begin"/>
        </w:r>
        <w:r w:rsidR="00DC62C8">
          <w:rPr>
            <w:noProof/>
            <w:webHidden/>
          </w:rPr>
          <w:instrText xml:space="preserve"> PAGEREF _Toc422854215 \h </w:instrText>
        </w:r>
        <w:r w:rsidR="00DC62C8">
          <w:rPr>
            <w:noProof/>
            <w:webHidden/>
          </w:rPr>
        </w:r>
        <w:r w:rsidR="00DC62C8">
          <w:rPr>
            <w:noProof/>
            <w:webHidden/>
          </w:rPr>
          <w:fldChar w:fldCharType="separate"/>
        </w:r>
        <w:r w:rsidR="00DC62C8">
          <w:rPr>
            <w:noProof/>
            <w:webHidden/>
          </w:rPr>
          <w:t>34</w:t>
        </w:r>
        <w:r w:rsidR="00DC62C8">
          <w:rPr>
            <w:noProof/>
            <w:webHidden/>
          </w:rPr>
          <w:fldChar w:fldCharType="end"/>
        </w:r>
      </w:hyperlink>
    </w:p>
    <w:p w14:paraId="13DFF2AA" w14:textId="77777777" w:rsidR="00DC62C8" w:rsidRDefault="00967446">
      <w:pPr>
        <w:pStyle w:val="TOC4"/>
        <w:tabs>
          <w:tab w:val="left" w:pos="1540"/>
          <w:tab w:val="right" w:leader="dot" w:pos="8756"/>
        </w:tabs>
        <w:rPr>
          <w:noProof/>
          <w:sz w:val="22"/>
          <w:szCs w:val="22"/>
          <w:lang w:val="en-US"/>
        </w:rPr>
      </w:pPr>
      <w:hyperlink w:anchor="_Toc422854216" w:history="1">
        <w:r w:rsidR="00DC62C8" w:rsidRPr="00720176">
          <w:rPr>
            <w:rStyle w:val="Hyperlink"/>
            <w:noProof/>
          </w:rPr>
          <w:t>5.1.1.3</w:t>
        </w:r>
        <w:r w:rsidR="00DC62C8">
          <w:rPr>
            <w:noProof/>
            <w:sz w:val="22"/>
            <w:szCs w:val="22"/>
            <w:lang w:val="en-US"/>
          </w:rPr>
          <w:tab/>
        </w:r>
        <w:r w:rsidR="00DC62C8" w:rsidRPr="00720176">
          <w:rPr>
            <w:rStyle w:val="Hyperlink"/>
            <w:noProof/>
          </w:rPr>
          <w:t xml:space="preserve">Q paraméterek számolása </w:t>
        </w:r>
        <m:oMath>
          <m:r>
            <m:rPr>
              <m:sty m:val="bi"/>
            </m:rPr>
            <w:rPr>
              <w:rStyle w:val="Hyperlink"/>
              <w:rFonts w:ascii="Cambria Math" w:hAnsi="Cambria Math"/>
              <w:noProof/>
            </w:rPr>
            <m:t>Ti</m:t>
          </m:r>
          <m:r>
            <m:rPr>
              <m:sty m:val="p"/>
            </m:rPr>
            <w:rPr>
              <w:rStyle w:val="Hyperlink"/>
              <w:rFonts w:ascii="Cambria Math" w:hAnsi="Cambria Math"/>
              <w:noProof/>
            </w:rPr>
            <m:t xml:space="preserve">, </m:t>
          </m:r>
          <m:r>
            <m:rPr>
              <m:sty m:val="bi"/>
            </m:rPr>
            <w:rPr>
              <w:rStyle w:val="Hyperlink"/>
              <w:rFonts w:ascii="Cambria Math" w:hAnsi="Cambria Math"/>
              <w:noProof/>
            </w:rPr>
            <m:t>Td</m:t>
          </m:r>
          <m:r>
            <m:rPr>
              <m:sty m:val="p"/>
            </m:rPr>
            <w:rPr>
              <w:rStyle w:val="Hyperlink"/>
              <w:rFonts w:ascii="Cambria Math" w:hAnsi="Cambria Math"/>
              <w:noProof/>
            </w:rPr>
            <m:t xml:space="preserve">, </m:t>
          </m:r>
          <m:r>
            <m:rPr>
              <m:sty m:val="bi"/>
            </m:rPr>
            <w:rPr>
              <w:rStyle w:val="Hyperlink"/>
              <w:rFonts w:ascii="Cambria Math" w:hAnsi="Cambria Math"/>
              <w:noProof/>
            </w:rPr>
            <m:t>Kp</m:t>
          </m:r>
          <m:r>
            <m:rPr>
              <m:sty m:val="p"/>
            </m:rPr>
            <w:rPr>
              <w:rStyle w:val="Hyperlink"/>
              <w:rFonts w:ascii="Cambria Math" w:hAnsi="Cambria Math"/>
              <w:noProof/>
            </w:rPr>
            <m:t xml:space="preserve">, </m:t>
          </m:r>
          <m:r>
            <m:rPr>
              <m:sty m:val="bi"/>
            </m:rPr>
            <w:rPr>
              <w:rStyle w:val="Hyperlink"/>
              <w:rFonts w:ascii="Cambria Math" w:hAnsi="Cambria Math"/>
              <w:noProof/>
            </w:rPr>
            <m:t>Ts</m:t>
          </m:r>
        </m:oMath>
        <w:r w:rsidR="00DC62C8" w:rsidRPr="00720176">
          <w:rPr>
            <w:rStyle w:val="Hyperlink"/>
            <w:noProof/>
          </w:rPr>
          <w:t xml:space="preserve"> alapján.</w:t>
        </w:r>
        <w:r w:rsidR="00DC62C8">
          <w:rPr>
            <w:noProof/>
            <w:webHidden/>
          </w:rPr>
          <w:tab/>
        </w:r>
        <w:r w:rsidR="00DC62C8">
          <w:rPr>
            <w:noProof/>
            <w:webHidden/>
          </w:rPr>
          <w:fldChar w:fldCharType="begin"/>
        </w:r>
        <w:r w:rsidR="00DC62C8">
          <w:rPr>
            <w:noProof/>
            <w:webHidden/>
          </w:rPr>
          <w:instrText xml:space="preserve"> PAGEREF _Toc422854216 \h </w:instrText>
        </w:r>
        <w:r w:rsidR="00DC62C8">
          <w:rPr>
            <w:noProof/>
            <w:webHidden/>
          </w:rPr>
        </w:r>
        <w:r w:rsidR="00DC62C8">
          <w:rPr>
            <w:noProof/>
            <w:webHidden/>
          </w:rPr>
          <w:fldChar w:fldCharType="separate"/>
        </w:r>
        <w:r w:rsidR="00DC62C8">
          <w:rPr>
            <w:noProof/>
            <w:webHidden/>
          </w:rPr>
          <w:t>35</w:t>
        </w:r>
        <w:r w:rsidR="00DC62C8">
          <w:rPr>
            <w:noProof/>
            <w:webHidden/>
          </w:rPr>
          <w:fldChar w:fldCharType="end"/>
        </w:r>
      </w:hyperlink>
    </w:p>
    <w:p w14:paraId="116D1BBB" w14:textId="77777777" w:rsidR="00DC62C8" w:rsidRDefault="00967446">
      <w:pPr>
        <w:pStyle w:val="TOC3"/>
        <w:tabs>
          <w:tab w:val="left" w:pos="1100"/>
          <w:tab w:val="right" w:leader="dot" w:pos="8756"/>
        </w:tabs>
        <w:rPr>
          <w:i w:val="0"/>
          <w:iCs w:val="0"/>
          <w:noProof/>
          <w:sz w:val="22"/>
          <w:szCs w:val="22"/>
          <w:lang w:val="en-US"/>
        </w:rPr>
      </w:pPr>
      <w:hyperlink w:anchor="_Toc422854217" w:history="1">
        <w:r w:rsidR="00DC62C8" w:rsidRPr="00720176">
          <w:rPr>
            <w:rStyle w:val="Hyperlink"/>
            <w:noProof/>
          </w:rPr>
          <w:t>5.1.2</w:t>
        </w:r>
        <w:r w:rsidR="00DC62C8">
          <w:rPr>
            <w:i w:val="0"/>
            <w:iCs w:val="0"/>
            <w:noProof/>
            <w:sz w:val="22"/>
            <w:szCs w:val="22"/>
            <w:lang w:val="en-US"/>
          </w:rPr>
          <w:tab/>
        </w:r>
        <w:r w:rsidR="00DC62C8" w:rsidRPr="00720176">
          <w:rPr>
            <w:rStyle w:val="Hyperlink"/>
            <w:noProof/>
          </w:rPr>
          <w:t>Mintavételezési periódus jelének generálása</w:t>
        </w:r>
        <w:r w:rsidR="00DC62C8">
          <w:rPr>
            <w:noProof/>
            <w:webHidden/>
          </w:rPr>
          <w:tab/>
        </w:r>
        <w:r w:rsidR="00DC62C8">
          <w:rPr>
            <w:noProof/>
            <w:webHidden/>
          </w:rPr>
          <w:fldChar w:fldCharType="begin"/>
        </w:r>
        <w:r w:rsidR="00DC62C8">
          <w:rPr>
            <w:noProof/>
            <w:webHidden/>
          </w:rPr>
          <w:instrText xml:space="preserve"> PAGEREF _Toc422854217 \h </w:instrText>
        </w:r>
        <w:r w:rsidR="00DC62C8">
          <w:rPr>
            <w:noProof/>
            <w:webHidden/>
          </w:rPr>
        </w:r>
        <w:r w:rsidR="00DC62C8">
          <w:rPr>
            <w:noProof/>
            <w:webHidden/>
          </w:rPr>
          <w:fldChar w:fldCharType="separate"/>
        </w:r>
        <w:r w:rsidR="00DC62C8">
          <w:rPr>
            <w:noProof/>
            <w:webHidden/>
          </w:rPr>
          <w:t>36</w:t>
        </w:r>
        <w:r w:rsidR="00DC62C8">
          <w:rPr>
            <w:noProof/>
            <w:webHidden/>
          </w:rPr>
          <w:fldChar w:fldCharType="end"/>
        </w:r>
      </w:hyperlink>
    </w:p>
    <w:p w14:paraId="21CDA2B6" w14:textId="77777777" w:rsidR="00DC62C8" w:rsidRDefault="00967446">
      <w:pPr>
        <w:pStyle w:val="TOC3"/>
        <w:tabs>
          <w:tab w:val="left" w:pos="1100"/>
          <w:tab w:val="right" w:leader="dot" w:pos="8756"/>
        </w:tabs>
        <w:rPr>
          <w:i w:val="0"/>
          <w:iCs w:val="0"/>
          <w:noProof/>
          <w:sz w:val="22"/>
          <w:szCs w:val="22"/>
          <w:lang w:val="en-US"/>
        </w:rPr>
      </w:pPr>
      <w:hyperlink w:anchor="_Toc422854218" w:history="1">
        <w:r w:rsidR="00DC62C8" w:rsidRPr="00720176">
          <w:rPr>
            <w:rStyle w:val="Hyperlink"/>
            <w:noProof/>
          </w:rPr>
          <w:t>5.1.3</w:t>
        </w:r>
        <w:r w:rsidR="00DC62C8">
          <w:rPr>
            <w:i w:val="0"/>
            <w:iCs w:val="0"/>
            <w:noProof/>
            <w:sz w:val="22"/>
            <w:szCs w:val="22"/>
            <w:lang w:val="en-US"/>
          </w:rPr>
          <w:tab/>
        </w:r>
        <w:r w:rsidR="00DC62C8" w:rsidRPr="00720176">
          <w:rPr>
            <w:rStyle w:val="Hyperlink"/>
            <w:noProof/>
          </w:rPr>
          <w:t>Pozíció Szabályzása</w:t>
        </w:r>
        <w:r w:rsidR="00DC62C8">
          <w:rPr>
            <w:noProof/>
            <w:webHidden/>
          </w:rPr>
          <w:tab/>
        </w:r>
        <w:r w:rsidR="00DC62C8">
          <w:rPr>
            <w:noProof/>
            <w:webHidden/>
          </w:rPr>
          <w:fldChar w:fldCharType="begin"/>
        </w:r>
        <w:r w:rsidR="00DC62C8">
          <w:rPr>
            <w:noProof/>
            <w:webHidden/>
          </w:rPr>
          <w:instrText xml:space="preserve"> PAGEREF _Toc422854218 \h </w:instrText>
        </w:r>
        <w:r w:rsidR="00DC62C8">
          <w:rPr>
            <w:noProof/>
            <w:webHidden/>
          </w:rPr>
        </w:r>
        <w:r w:rsidR="00DC62C8">
          <w:rPr>
            <w:noProof/>
            <w:webHidden/>
          </w:rPr>
          <w:fldChar w:fldCharType="separate"/>
        </w:r>
        <w:r w:rsidR="00DC62C8">
          <w:rPr>
            <w:noProof/>
            <w:webHidden/>
          </w:rPr>
          <w:t>37</w:t>
        </w:r>
        <w:r w:rsidR="00DC62C8">
          <w:rPr>
            <w:noProof/>
            <w:webHidden/>
          </w:rPr>
          <w:fldChar w:fldCharType="end"/>
        </w:r>
      </w:hyperlink>
    </w:p>
    <w:p w14:paraId="68E7E86C" w14:textId="77777777" w:rsidR="00DC62C8" w:rsidRDefault="00967446">
      <w:pPr>
        <w:pStyle w:val="TOC4"/>
        <w:tabs>
          <w:tab w:val="left" w:pos="1540"/>
          <w:tab w:val="right" w:leader="dot" w:pos="8756"/>
        </w:tabs>
        <w:rPr>
          <w:noProof/>
          <w:sz w:val="22"/>
          <w:szCs w:val="22"/>
          <w:lang w:val="en-US"/>
        </w:rPr>
      </w:pPr>
      <w:hyperlink w:anchor="_Toc422854219" w:history="1">
        <w:r w:rsidR="00DC62C8" w:rsidRPr="00720176">
          <w:rPr>
            <w:rStyle w:val="Hyperlink"/>
            <w:noProof/>
          </w:rPr>
          <w:t>5.1.3.1</w:t>
        </w:r>
        <w:r w:rsidR="00DC62C8">
          <w:rPr>
            <w:noProof/>
            <w:sz w:val="22"/>
            <w:szCs w:val="22"/>
            <w:lang w:val="en-US"/>
          </w:rPr>
          <w:tab/>
        </w:r>
        <w:r w:rsidR="00DC62C8" w:rsidRPr="00720176">
          <w:rPr>
            <w:rStyle w:val="Hyperlink"/>
            <w:noProof/>
          </w:rPr>
          <w:t>A szabályozó felépítése:</w:t>
        </w:r>
        <w:r w:rsidR="00DC62C8">
          <w:rPr>
            <w:noProof/>
            <w:webHidden/>
          </w:rPr>
          <w:tab/>
        </w:r>
        <w:r w:rsidR="00DC62C8">
          <w:rPr>
            <w:noProof/>
            <w:webHidden/>
          </w:rPr>
          <w:fldChar w:fldCharType="begin"/>
        </w:r>
        <w:r w:rsidR="00DC62C8">
          <w:rPr>
            <w:noProof/>
            <w:webHidden/>
          </w:rPr>
          <w:instrText xml:space="preserve"> PAGEREF _Toc422854219 \h </w:instrText>
        </w:r>
        <w:r w:rsidR="00DC62C8">
          <w:rPr>
            <w:noProof/>
            <w:webHidden/>
          </w:rPr>
        </w:r>
        <w:r w:rsidR="00DC62C8">
          <w:rPr>
            <w:noProof/>
            <w:webHidden/>
          </w:rPr>
          <w:fldChar w:fldCharType="separate"/>
        </w:r>
        <w:r w:rsidR="00DC62C8">
          <w:rPr>
            <w:noProof/>
            <w:webHidden/>
          </w:rPr>
          <w:t>38</w:t>
        </w:r>
        <w:r w:rsidR="00DC62C8">
          <w:rPr>
            <w:noProof/>
            <w:webHidden/>
          </w:rPr>
          <w:fldChar w:fldCharType="end"/>
        </w:r>
      </w:hyperlink>
    </w:p>
    <w:p w14:paraId="23CC5BF1" w14:textId="77777777" w:rsidR="00DC62C8" w:rsidRDefault="00967446">
      <w:pPr>
        <w:pStyle w:val="TOC4"/>
        <w:tabs>
          <w:tab w:val="left" w:pos="1540"/>
          <w:tab w:val="right" w:leader="dot" w:pos="8756"/>
        </w:tabs>
        <w:rPr>
          <w:noProof/>
          <w:sz w:val="22"/>
          <w:szCs w:val="22"/>
          <w:lang w:val="en-US"/>
        </w:rPr>
      </w:pPr>
      <w:hyperlink w:anchor="_Toc422854220" w:history="1">
        <w:r w:rsidR="00DC62C8" w:rsidRPr="00720176">
          <w:rPr>
            <w:rStyle w:val="Hyperlink"/>
            <w:rFonts w:ascii="Times New Roman" w:hAnsi="Times New Roman"/>
            <w:noProof/>
          </w:rPr>
          <w:t>5.1.3.2</w:t>
        </w:r>
        <w:r w:rsidR="00DC62C8">
          <w:rPr>
            <w:noProof/>
            <w:sz w:val="22"/>
            <w:szCs w:val="22"/>
            <w:lang w:val="en-US"/>
          </w:rPr>
          <w:tab/>
        </w:r>
        <w:r w:rsidR="00DC62C8" w:rsidRPr="00720176">
          <w:rPr>
            <w:rStyle w:val="Hyperlink"/>
            <w:noProof/>
          </w:rPr>
          <w:t>Szabályozó szimulálása</w:t>
        </w:r>
        <w:r w:rsidR="00DC62C8">
          <w:rPr>
            <w:noProof/>
            <w:webHidden/>
          </w:rPr>
          <w:tab/>
        </w:r>
        <w:r w:rsidR="00DC62C8">
          <w:rPr>
            <w:noProof/>
            <w:webHidden/>
          </w:rPr>
          <w:fldChar w:fldCharType="begin"/>
        </w:r>
        <w:r w:rsidR="00DC62C8">
          <w:rPr>
            <w:noProof/>
            <w:webHidden/>
          </w:rPr>
          <w:instrText xml:space="preserve"> PAGEREF _Toc422854220 \h </w:instrText>
        </w:r>
        <w:r w:rsidR="00DC62C8">
          <w:rPr>
            <w:noProof/>
            <w:webHidden/>
          </w:rPr>
        </w:r>
        <w:r w:rsidR="00DC62C8">
          <w:rPr>
            <w:noProof/>
            <w:webHidden/>
          </w:rPr>
          <w:fldChar w:fldCharType="separate"/>
        </w:r>
        <w:r w:rsidR="00DC62C8">
          <w:rPr>
            <w:noProof/>
            <w:webHidden/>
          </w:rPr>
          <w:t>39</w:t>
        </w:r>
        <w:r w:rsidR="00DC62C8">
          <w:rPr>
            <w:noProof/>
            <w:webHidden/>
          </w:rPr>
          <w:fldChar w:fldCharType="end"/>
        </w:r>
      </w:hyperlink>
    </w:p>
    <w:p w14:paraId="71EFE4D2" w14:textId="77777777" w:rsidR="00DC62C8" w:rsidRDefault="00967446">
      <w:pPr>
        <w:pStyle w:val="TOC3"/>
        <w:tabs>
          <w:tab w:val="left" w:pos="1100"/>
          <w:tab w:val="right" w:leader="dot" w:pos="8756"/>
        </w:tabs>
        <w:rPr>
          <w:i w:val="0"/>
          <w:iCs w:val="0"/>
          <w:noProof/>
          <w:sz w:val="22"/>
          <w:szCs w:val="22"/>
          <w:lang w:val="en-US"/>
        </w:rPr>
      </w:pPr>
      <w:hyperlink w:anchor="_Toc422854221" w:history="1">
        <w:r w:rsidR="00DC62C8" w:rsidRPr="00720176">
          <w:rPr>
            <w:rStyle w:val="Hyperlink"/>
            <w:noProof/>
          </w:rPr>
          <w:t>5.1.4</w:t>
        </w:r>
        <w:r w:rsidR="00DC62C8">
          <w:rPr>
            <w:i w:val="0"/>
            <w:iCs w:val="0"/>
            <w:noProof/>
            <w:sz w:val="22"/>
            <w:szCs w:val="22"/>
            <w:lang w:val="en-US"/>
          </w:rPr>
          <w:tab/>
        </w:r>
        <w:r w:rsidR="00DC62C8" w:rsidRPr="00720176">
          <w:rPr>
            <w:rStyle w:val="Hyperlink"/>
            <w:noProof/>
          </w:rPr>
          <w:t>Hardveres mérések</w:t>
        </w:r>
        <w:r w:rsidR="00DC62C8">
          <w:rPr>
            <w:noProof/>
            <w:webHidden/>
          </w:rPr>
          <w:tab/>
        </w:r>
        <w:r w:rsidR="00DC62C8">
          <w:rPr>
            <w:noProof/>
            <w:webHidden/>
          </w:rPr>
          <w:fldChar w:fldCharType="begin"/>
        </w:r>
        <w:r w:rsidR="00DC62C8">
          <w:rPr>
            <w:noProof/>
            <w:webHidden/>
          </w:rPr>
          <w:instrText xml:space="preserve"> PAGEREF _Toc422854221 \h </w:instrText>
        </w:r>
        <w:r w:rsidR="00DC62C8">
          <w:rPr>
            <w:noProof/>
            <w:webHidden/>
          </w:rPr>
        </w:r>
        <w:r w:rsidR="00DC62C8">
          <w:rPr>
            <w:noProof/>
            <w:webHidden/>
          </w:rPr>
          <w:fldChar w:fldCharType="separate"/>
        </w:r>
        <w:r w:rsidR="00DC62C8">
          <w:rPr>
            <w:noProof/>
            <w:webHidden/>
          </w:rPr>
          <w:t>40</w:t>
        </w:r>
        <w:r w:rsidR="00DC62C8">
          <w:rPr>
            <w:noProof/>
            <w:webHidden/>
          </w:rPr>
          <w:fldChar w:fldCharType="end"/>
        </w:r>
      </w:hyperlink>
    </w:p>
    <w:p w14:paraId="1B2A35F1" w14:textId="77777777" w:rsidR="00DC62C8" w:rsidRDefault="00967446">
      <w:pPr>
        <w:pStyle w:val="TOC4"/>
        <w:tabs>
          <w:tab w:val="left" w:pos="1540"/>
          <w:tab w:val="right" w:leader="dot" w:pos="8756"/>
        </w:tabs>
        <w:rPr>
          <w:noProof/>
          <w:sz w:val="22"/>
          <w:szCs w:val="22"/>
          <w:lang w:val="en-US"/>
        </w:rPr>
      </w:pPr>
      <w:hyperlink w:anchor="_Toc422854222" w:history="1">
        <w:r w:rsidR="00DC62C8" w:rsidRPr="00720176">
          <w:rPr>
            <w:rStyle w:val="Hyperlink"/>
            <w:noProof/>
          </w:rPr>
          <w:t>5.1.4.1</w:t>
        </w:r>
        <w:r w:rsidR="00DC62C8">
          <w:rPr>
            <w:noProof/>
            <w:sz w:val="22"/>
            <w:szCs w:val="22"/>
            <w:lang w:val="en-US"/>
          </w:rPr>
          <w:tab/>
        </w:r>
        <w:r w:rsidR="00DC62C8" w:rsidRPr="00720176">
          <w:rPr>
            <w:rStyle w:val="Hyperlink"/>
            <w:noProof/>
          </w:rPr>
          <w:t>Dc motor sebesség szabályzása mérőstandon</w:t>
        </w:r>
        <w:r w:rsidR="00DC62C8">
          <w:rPr>
            <w:noProof/>
            <w:webHidden/>
          </w:rPr>
          <w:tab/>
        </w:r>
        <w:r w:rsidR="00DC62C8">
          <w:rPr>
            <w:noProof/>
            <w:webHidden/>
          </w:rPr>
          <w:fldChar w:fldCharType="begin"/>
        </w:r>
        <w:r w:rsidR="00DC62C8">
          <w:rPr>
            <w:noProof/>
            <w:webHidden/>
          </w:rPr>
          <w:instrText xml:space="preserve"> PAGEREF _Toc422854222 \h </w:instrText>
        </w:r>
        <w:r w:rsidR="00DC62C8">
          <w:rPr>
            <w:noProof/>
            <w:webHidden/>
          </w:rPr>
        </w:r>
        <w:r w:rsidR="00DC62C8">
          <w:rPr>
            <w:noProof/>
            <w:webHidden/>
          </w:rPr>
          <w:fldChar w:fldCharType="separate"/>
        </w:r>
        <w:r w:rsidR="00DC62C8">
          <w:rPr>
            <w:noProof/>
            <w:webHidden/>
          </w:rPr>
          <w:t>40</w:t>
        </w:r>
        <w:r w:rsidR="00DC62C8">
          <w:rPr>
            <w:noProof/>
            <w:webHidden/>
          </w:rPr>
          <w:fldChar w:fldCharType="end"/>
        </w:r>
      </w:hyperlink>
    </w:p>
    <w:p w14:paraId="3D641686" w14:textId="77777777" w:rsidR="00DC62C8" w:rsidRDefault="00967446">
      <w:pPr>
        <w:pStyle w:val="TOC2"/>
        <w:tabs>
          <w:tab w:val="left" w:pos="880"/>
        </w:tabs>
        <w:rPr>
          <w:smallCaps w:val="0"/>
          <w:noProof/>
          <w:sz w:val="22"/>
          <w:szCs w:val="22"/>
          <w:lang w:val="en-US"/>
        </w:rPr>
      </w:pPr>
      <w:hyperlink w:anchor="_Toc422854223" w:history="1">
        <w:r w:rsidR="00DC62C8" w:rsidRPr="00720176">
          <w:rPr>
            <w:rStyle w:val="Hyperlink"/>
            <w:noProof/>
          </w:rPr>
          <w:t>5.2</w:t>
        </w:r>
        <w:r w:rsidR="00DC62C8">
          <w:rPr>
            <w:smallCaps w:val="0"/>
            <w:noProof/>
            <w:sz w:val="22"/>
            <w:szCs w:val="22"/>
            <w:lang w:val="en-US"/>
          </w:rPr>
          <w:tab/>
        </w:r>
        <w:r w:rsidR="00DC62C8" w:rsidRPr="00720176">
          <w:rPr>
            <w:rStyle w:val="Hyperlink"/>
            <w:noProof/>
          </w:rPr>
          <w:t>Sebesség és pozíció szabályozót tartalmazó IP mag generálása System Generator-ban</w:t>
        </w:r>
        <w:r w:rsidR="00DC62C8">
          <w:rPr>
            <w:noProof/>
            <w:webHidden/>
          </w:rPr>
          <w:tab/>
        </w:r>
        <w:r w:rsidR="00DC62C8">
          <w:rPr>
            <w:noProof/>
            <w:webHidden/>
          </w:rPr>
          <w:fldChar w:fldCharType="begin"/>
        </w:r>
        <w:r w:rsidR="00DC62C8">
          <w:rPr>
            <w:noProof/>
            <w:webHidden/>
          </w:rPr>
          <w:instrText xml:space="preserve"> PAGEREF _Toc422854223 \h </w:instrText>
        </w:r>
        <w:r w:rsidR="00DC62C8">
          <w:rPr>
            <w:noProof/>
            <w:webHidden/>
          </w:rPr>
        </w:r>
        <w:r w:rsidR="00DC62C8">
          <w:rPr>
            <w:noProof/>
            <w:webHidden/>
          </w:rPr>
          <w:fldChar w:fldCharType="separate"/>
        </w:r>
        <w:r w:rsidR="00DC62C8">
          <w:rPr>
            <w:noProof/>
            <w:webHidden/>
          </w:rPr>
          <w:t>41</w:t>
        </w:r>
        <w:r w:rsidR="00DC62C8">
          <w:rPr>
            <w:noProof/>
            <w:webHidden/>
          </w:rPr>
          <w:fldChar w:fldCharType="end"/>
        </w:r>
      </w:hyperlink>
    </w:p>
    <w:p w14:paraId="43C0E075" w14:textId="77777777" w:rsidR="00DC62C8" w:rsidRDefault="00967446">
      <w:pPr>
        <w:pStyle w:val="TOC3"/>
        <w:tabs>
          <w:tab w:val="left" w:pos="1100"/>
          <w:tab w:val="right" w:leader="dot" w:pos="8756"/>
        </w:tabs>
        <w:rPr>
          <w:i w:val="0"/>
          <w:iCs w:val="0"/>
          <w:noProof/>
          <w:sz w:val="22"/>
          <w:szCs w:val="22"/>
          <w:lang w:val="en-US"/>
        </w:rPr>
      </w:pPr>
      <w:hyperlink w:anchor="_Toc422854224" w:history="1">
        <w:r w:rsidR="00DC62C8" w:rsidRPr="00720176">
          <w:rPr>
            <w:rStyle w:val="Hyperlink"/>
            <w:rFonts w:ascii="Times New Roman" w:hAnsi="Times New Roman"/>
            <w:noProof/>
          </w:rPr>
          <w:t>5.2.1</w:t>
        </w:r>
        <w:r w:rsidR="00DC62C8">
          <w:rPr>
            <w:i w:val="0"/>
            <w:iCs w:val="0"/>
            <w:noProof/>
            <w:sz w:val="22"/>
            <w:szCs w:val="22"/>
            <w:lang w:val="en-US"/>
          </w:rPr>
          <w:tab/>
        </w:r>
        <w:r w:rsidR="00DC62C8" w:rsidRPr="00720176">
          <w:rPr>
            <w:rStyle w:val="Hyperlink"/>
            <w:rFonts w:ascii="Times New Roman" w:hAnsi="Times New Roman"/>
            <w:noProof/>
          </w:rPr>
          <w:t>Mérések a rendszeren</w:t>
        </w:r>
        <w:r w:rsidR="00DC62C8">
          <w:rPr>
            <w:noProof/>
            <w:webHidden/>
          </w:rPr>
          <w:tab/>
        </w:r>
        <w:r w:rsidR="00DC62C8">
          <w:rPr>
            <w:noProof/>
            <w:webHidden/>
          </w:rPr>
          <w:fldChar w:fldCharType="begin"/>
        </w:r>
        <w:r w:rsidR="00DC62C8">
          <w:rPr>
            <w:noProof/>
            <w:webHidden/>
          </w:rPr>
          <w:instrText xml:space="preserve"> PAGEREF _Toc422854224 \h </w:instrText>
        </w:r>
        <w:r w:rsidR="00DC62C8">
          <w:rPr>
            <w:noProof/>
            <w:webHidden/>
          </w:rPr>
        </w:r>
        <w:r w:rsidR="00DC62C8">
          <w:rPr>
            <w:noProof/>
            <w:webHidden/>
          </w:rPr>
          <w:fldChar w:fldCharType="separate"/>
        </w:r>
        <w:r w:rsidR="00DC62C8">
          <w:rPr>
            <w:noProof/>
            <w:webHidden/>
          </w:rPr>
          <w:t>46</w:t>
        </w:r>
        <w:r w:rsidR="00DC62C8">
          <w:rPr>
            <w:noProof/>
            <w:webHidden/>
          </w:rPr>
          <w:fldChar w:fldCharType="end"/>
        </w:r>
      </w:hyperlink>
    </w:p>
    <w:p w14:paraId="596FB0CF" w14:textId="77777777" w:rsidR="00DC62C8" w:rsidRDefault="00967446">
      <w:pPr>
        <w:pStyle w:val="TOC4"/>
        <w:tabs>
          <w:tab w:val="left" w:pos="1540"/>
          <w:tab w:val="right" w:leader="dot" w:pos="8756"/>
        </w:tabs>
        <w:rPr>
          <w:noProof/>
          <w:sz w:val="22"/>
          <w:szCs w:val="22"/>
          <w:lang w:val="en-US"/>
        </w:rPr>
      </w:pPr>
      <w:hyperlink w:anchor="_Toc422854225" w:history="1">
        <w:r w:rsidR="00DC62C8" w:rsidRPr="00720176">
          <w:rPr>
            <w:rStyle w:val="Hyperlink"/>
            <w:noProof/>
          </w:rPr>
          <w:t>5.2.1.1</w:t>
        </w:r>
        <w:r w:rsidR="00DC62C8">
          <w:rPr>
            <w:noProof/>
            <w:sz w:val="22"/>
            <w:szCs w:val="22"/>
            <w:lang w:val="en-US"/>
          </w:rPr>
          <w:tab/>
        </w:r>
        <w:r w:rsidR="00DC62C8" w:rsidRPr="00720176">
          <w:rPr>
            <w:rStyle w:val="Hyperlink"/>
            <w:noProof/>
          </w:rPr>
          <w:t>A robot lánctalpának sebesség szabályózása</w:t>
        </w:r>
        <w:r w:rsidR="00DC62C8">
          <w:rPr>
            <w:noProof/>
            <w:webHidden/>
          </w:rPr>
          <w:tab/>
        </w:r>
        <w:r w:rsidR="00DC62C8">
          <w:rPr>
            <w:noProof/>
            <w:webHidden/>
          </w:rPr>
          <w:fldChar w:fldCharType="begin"/>
        </w:r>
        <w:r w:rsidR="00DC62C8">
          <w:rPr>
            <w:noProof/>
            <w:webHidden/>
          </w:rPr>
          <w:instrText xml:space="preserve"> PAGEREF _Toc422854225 \h </w:instrText>
        </w:r>
        <w:r w:rsidR="00DC62C8">
          <w:rPr>
            <w:noProof/>
            <w:webHidden/>
          </w:rPr>
        </w:r>
        <w:r w:rsidR="00DC62C8">
          <w:rPr>
            <w:noProof/>
            <w:webHidden/>
          </w:rPr>
          <w:fldChar w:fldCharType="separate"/>
        </w:r>
        <w:r w:rsidR="00DC62C8">
          <w:rPr>
            <w:noProof/>
            <w:webHidden/>
          </w:rPr>
          <w:t>46</w:t>
        </w:r>
        <w:r w:rsidR="00DC62C8">
          <w:rPr>
            <w:noProof/>
            <w:webHidden/>
          </w:rPr>
          <w:fldChar w:fldCharType="end"/>
        </w:r>
      </w:hyperlink>
    </w:p>
    <w:p w14:paraId="2CDED9E8" w14:textId="77777777" w:rsidR="00DC62C8" w:rsidRDefault="00967446">
      <w:pPr>
        <w:pStyle w:val="TOC4"/>
        <w:tabs>
          <w:tab w:val="left" w:pos="1540"/>
          <w:tab w:val="right" w:leader="dot" w:pos="8756"/>
        </w:tabs>
        <w:rPr>
          <w:noProof/>
          <w:sz w:val="22"/>
          <w:szCs w:val="22"/>
          <w:lang w:val="en-US"/>
        </w:rPr>
      </w:pPr>
      <w:hyperlink w:anchor="_Toc422854226" w:history="1">
        <w:r w:rsidR="00DC62C8" w:rsidRPr="00720176">
          <w:rPr>
            <w:rStyle w:val="Hyperlink"/>
            <w:noProof/>
          </w:rPr>
          <w:t>5.2.1.2</w:t>
        </w:r>
        <w:r w:rsidR="00DC62C8">
          <w:rPr>
            <w:noProof/>
            <w:sz w:val="22"/>
            <w:szCs w:val="22"/>
            <w:lang w:val="en-US"/>
          </w:rPr>
          <w:tab/>
        </w:r>
        <w:r w:rsidR="00DC62C8" w:rsidRPr="00720176">
          <w:rPr>
            <w:rStyle w:val="Hyperlink"/>
            <w:noProof/>
          </w:rPr>
          <w:t>Pozicíó szabályozása</w:t>
        </w:r>
        <w:r w:rsidR="00DC62C8">
          <w:rPr>
            <w:noProof/>
            <w:webHidden/>
          </w:rPr>
          <w:tab/>
        </w:r>
        <w:r w:rsidR="00DC62C8">
          <w:rPr>
            <w:noProof/>
            <w:webHidden/>
          </w:rPr>
          <w:fldChar w:fldCharType="begin"/>
        </w:r>
        <w:r w:rsidR="00DC62C8">
          <w:rPr>
            <w:noProof/>
            <w:webHidden/>
          </w:rPr>
          <w:instrText xml:space="preserve"> PAGEREF _Toc422854226 \h </w:instrText>
        </w:r>
        <w:r w:rsidR="00DC62C8">
          <w:rPr>
            <w:noProof/>
            <w:webHidden/>
          </w:rPr>
        </w:r>
        <w:r w:rsidR="00DC62C8">
          <w:rPr>
            <w:noProof/>
            <w:webHidden/>
          </w:rPr>
          <w:fldChar w:fldCharType="separate"/>
        </w:r>
        <w:r w:rsidR="00DC62C8">
          <w:rPr>
            <w:noProof/>
            <w:webHidden/>
          </w:rPr>
          <w:t>48</w:t>
        </w:r>
        <w:r w:rsidR="00DC62C8">
          <w:rPr>
            <w:noProof/>
            <w:webHidden/>
          </w:rPr>
          <w:fldChar w:fldCharType="end"/>
        </w:r>
      </w:hyperlink>
    </w:p>
    <w:p w14:paraId="7C5A518D" w14:textId="77777777" w:rsidR="00DC62C8" w:rsidRDefault="00967446">
      <w:pPr>
        <w:pStyle w:val="TOC2"/>
        <w:tabs>
          <w:tab w:val="left" w:pos="880"/>
        </w:tabs>
        <w:rPr>
          <w:smallCaps w:val="0"/>
          <w:noProof/>
          <w:sz w:val="22"/>
          <w:szCs w:val="22"/>
          <w:lang w:val="en-US"/>
        </w:rPr>
      </w:pPr>
      <w:hyperlink w:anchor="_Toc422854227" w:history="1">
        <w:r w:rsidR="00DC62C8" w:rsidRPr="00720176">
          <w:rPr>
            <w:rStyle w:val="Hyperlink"/>
            <w:noProof/>
          </w:rPr>
          <w:t>5.3</w:t>
        </w:r>
        <w:r w:rsidR="00DC62C8">
          <w:rPr>
            <w:smallCaps w:val="0"/>
            <w:noProof/>
            <w:sz w:val="22"/>
            <w:szCs w:val="22"/>
            <w:lang w:val="en-US"/>
          </w:rPr>
          <w:tab/>
        </w:r>
        <w:r w:rsidR="00DC62C8" w:rsidRPr="00720176">
          <w:rPr>
            <w:rStyle w:val="Hyperlink"/>
            <w:noProof/>
          </w:rPr>
          <w:t>Szenzorok</w:t>
        </w:r>
        <w:r w:rsidR="00DC62C8">
          <w:rPr>
            <w:noProof/>
            <w:webHidden/>
          </w:rPr>
          <w:tab/>
        </w:r>
        <w:r w:rsidR="00DC62C8">
          <w:rPr>
            <w:noProof/>
            <w:webHidden/>
          </w:rPr>
          <w:fldChar w:fldCharType="begin"/>
        </w:r>
        <w:r w:rsidR="00DC62C8">
          <w:rPr>
            <w:noProof/>
            <w:webHidden/>
          </w:rPr>
          <w:instrText xml:space="preserve"> PAGEREF _Toc422854227 \h </w:instrText>
        </w:r>
        <w:r w:rsidR="00DC62C8">
          <w:rPr>
            <w:noProof/>
            <w:webHidden/>
          </w:rPr>
        </w:r>
        <w:r w:rsidR="00DC62C8">
          <w:rPr>
            <w:noProof/>
            <w:webHidden/>
          </w:rPr>
          <w:fldChar w:fldCharType="separate"/>
        </w:r>
        <w:r w:rsidR="00DC62C8">
          <w:rPr>
            <w:noProof/>
            <w:webHidden/>
          </w:rPr>
          <w:t>50</w:t>
        </w:r>
        <w:r w:rsidR="00DC62C8">
          <w:rPr>
            <w:noProof/>
            <w:webHidden/>
          </w:rPr>
          <w:fldChar w:fldCharType="end"/>
        </w:r>
      </w:hyperlink>
    </w:p>
    <w:p w14:paraId="2FF777DF" w14:textId="77777777" w:rsidR="00DC62C8" w:rsidRDefault="00967446">
      <w:pPr>
        <w:pStyle w:val="TOC3"/>
        <w:tabs>
          <w:tab w:val="left" w:pos="1100"/>
          <w:tab w:val="right" w:leader="dot" w:pos="8756"/>
        </w:tabs>
        <w:rPr>
          <w:i w:val="0"/>
          <w:iCs w:val="0"/>
          <w:noProof/>
          <w:sz w:val="22"/>
          <w:szCs w:val="22"/>
          <w:lang w:val="en-US"/>
        </w:rPr>
      </w:pPr>
      <w:hyperlink w:anchor="_Toc422854228" w:history="1">
        <w:r w:rsidR="00DC62C8" w:rsidRPr="00720176">
          <w:rPr>
            <w:rStyle w:val="Hyperlink"/>
            <w:noProof/>
          </w:rPr>
          <w:t>5.3.1</w:t>
        </w:r>
        <w:r w:rsidR="00DC62C8">
          <w:rPr>
            <w:i w:val="0"/>
            <w:iCs w:val="0"/>
            <w:noProof/>
            <w:sz w:val="22"/>
            <w:szCs w:val="22"/>
            <w:lang w:val="en-US"/>
          </w:rPr>
          <w:tab/>
        </w:r>
        <w:r w:rsidR="00DC62C8" w:rsidRPr="00720176">
          <w:rPr>
            <w:rStyle w:val="Hyperlink"/>
            <w:noProof/>
          </w:rPr>
          <w:t>InkrementálisÉrzékelő</w:t>
        </w:r>
        <w:r w:rsidR="00DC62C8">
          <w:rPr>
            <w:noProof/>
            <w:webHidden/>
          </w:rPr>
          <w:tab/>
        </w:r>
        <w:r w:rsidR="00DC62C8">
          <w:rPr>
            <w:noProof/>
            <w:webHidden/>
          </w:rPr>
          <w:fldChar w:fldCharType="begin"/>
        </w:r>
        <w:r w:rsidR="00DC62C8">
          <w:rPr>
            <w:noProof/>
            <w:webHidden/>
          </w:rPr>
          <w:instrText xml:space="preserve"> PAGEREF _Toc422854228 \h </w:instrText>
        </w:r>
        <w:r w:rsidR="00DC62C8">
          <w:rPr>
            <w:noProof/>
            <w:webHidden/>
          </w:rPr>
        </w:r>
        <w:r w:rsidR="00DC62C8">
          <w:rPr>
            <w:noProof/>
            <w:webHidden/>
          </w:rPr>
          <w:fldChar w:fldCharType="separate"/>
        </w:r>
        <w:r w:rsidR="00DC62C8">
          <w:rPr>
            <w:noProof/>
            <w:webHidden/>
          </w:rPr>
          <w:t>50</w:t>
        </w:r>
        <w:r w:rsidR="00DC62C8">
          <w:rPr>
            <w:noProof/>
            <w:webHidden/>
          </w:rPr>
          <w:fldChar w:fldCharType="end"/>
        </w:r>
      </w:hyperlink>
    </w:p>
    <w:p w14:paraId="43BE8459" w14:textId="77777777" w:rsidR="00DC62C8" w:rsidRDefault="00967446">
      <w:pPr>
        <w:pStyle w:val="TOC4"/>
        <w:tabs>
          <w:tab w:val="left" w:pos="1540"/>
          <w:tab w:val="right" w:leader="dot" w:pos="8756"/>
        </w:tabs>
        <w:rPr>
          <w:noProof/>
          <w:sz w:val="22"/>
          <w:szCs w:val="22"/>
          <w:lang w:val="en-US"/>
        </w:rPr>
      </w:pPr>
      <w:hyperlink w:anchor="_Toc422854229" w:history="1">
        <w:r w:rsidR="00DC62C8" w:rsidRPr="00720176">
          <w:rPr>
            <w:rStyle w:val="Hyperlink"/>
            <w:noProof/>
          </w:rPr>
          <w:t>5.3.1.1</w:t>
        </w:r>
        <w:r w:rsidR="00DC62C8">
          <w:rPr>
            <w:noProof/>
            <w:sz w:val="22"/>
            <w:szCs w:val="22"/>
            <w:lang w:val="en-US"/>
          </w:rPr>
          <w:tab/>
        </w:r>
        <w:r w:rsidR="00DC62C8" w:rsidRPr="00720176">
          <w:rPr>
            <w:rStyle w:val="Hyperlink"/>
            <w:noProof/>
          </w:rPr>
          <w:t>Optikai inkrementális vevő felépítése</w:t>
        </w:r>
        <w:r w:rsidR="00DC62C8">
          <w:rPr>
            <w:noProof/>
            <w:webHidden/>
          </w:rPr>
          <w:tab/>
        </w:r>
        <w:r w:rsidR="00DC62C8">
          <w:rPr>
            <w:noProof/>
            <w:webHidden/>
          </w:rPr>
          <w:fldChar w:fldCharType="begin"/>
        </w:r>
        <w:r w:rsidR="00DC62C8">
          <w:rPr>
            <w:noProof/>
            <w:webHidden/>
          </w:rPr>
          <w:instrText xml:space="preserve"> PAGEREF _Toc422854229 \h </w:instrText>
        </w:r>
        <w:r w:rsidR="00DC62C8">
          <w:rPr>
            <w:noProof/>
            <w:webHidden/>
          </w:rPr>
        </w:r>
        <w:r w:rsidR="00DC62C8">
          <w:rPr>
            <w:noProof/>
            <w:webHidden/>
          </w:rPr>
          <w:fldChar w:fldCharType="separate"/>
        </w:r>
        <w:r w:rsidR="00DC62C8">
          <w:rPr>
            <w:noProof/>
            <w:webHidden/>
          </w:rPr>
          <w:t>50</w:t>
        </w:r>
        <w:r w:rsidR="00DC62C8">
          <w:rPr>
            <w:noProof/>
            <w:webHidden/>
          </w:rPr>
          <w:fldChar w:fldCharType="end"/>
        </w:r>
      </w:hyperlink>
    </w:p>
    <w:p w14:paraId="7EE8181B" w14:textId="77777777" w:rsidR="00DC62C8" w:rsidRDefault="00967446">
      <w:pPr>
        <w:pStyle w:val="TOC3"/>
        <w:tabs>
          <w:tab w:val="left" w:pos="1100"/>
          <w:tab w:val="right" w:leader="dot" w:pos="8756"/>
        </w:tabs>
        <w:rPr>
          <w:i w:val="0"/>
          <w:iCs w:val="0"/>
          <w:noProof/>
          <w:sz w:val="22"/>
          <w:szCs w:val="22"/>
          <w:lang w:val="en-US"/>
        </w:rPr>
      </w:pPr>
      <w:hyperlink w:anchor="_Toc422854230" w:history="1">
        <w:r w:rsidR="00DC62C8" w:rsidRPr="00720176">
          <w:rPr>
            <w:rStyle w:val="Hyperlink"/>
            <w:noProof/>
          </w:rPr>
          <w:t>5.3.2</w:t>
        </w:r>
        <w:r w:rsidR="00DC62C8">
          <w:rPr>
            <w:i w:val="0"/>
            <w:iCs w:val="0"/>
            <w:noProof/>
            <w:sz w:val="22"/>
            <w:szCs w:val="22"/>
            <w:lang w:val="en-US"/>
          </w:rPr>
          <w:tab/>
        </w:r>
        <w:r w:rsidR="00DC62C8" w:rsidRPr="00720176">
          <w:rPr>
            <w:rStyle w:val="Hyperlink"/>
            <w:noProof/>
          </w:rPr>
          <w:t>Inkrementális érzékelő jeleinek a feldolgozása FPGA áramkör segítségével</w:t>
        </w:r>
        <w:r w:rsidR="00DC62C8">
          <w:rPr>
            <w:noProof/>
            <w:webHidden/>
          </w:rPr>
          <w:tab/>
        </w:r>
        <w:r w:rsidR="00DC62C8">
          <w:rPr>
            <w:noProof/>
            <w:webHidden/>
          </w:rPr>
          <w:fldChar w:fldCharType="begin"/>
        </w:r>
        <w:r w:rsidR="00DC62C8">
          <w:rPr>
            <w:noProof/>
            <w:webHidden/>
          </w:rPr>
          <w:instrText xml:space="preserve"> PAGEREF _Toc422854230 \h </w:instrText>
        </w:r>
        <w:r w:rsidR="00DC62C8">
          <w:rPr>
            <w:noProof/>
            <w:webHidden/>
          </w:rPr>
        </w:r>
        <w:r w:rsidR="00DC62C8">
          <w:rPr>
            <w:noProof/>
            <w:webHidden/>
          </w:rPr>
          <w:fldChar w:fldCharType="separate"/>
        </w:r>
        <w:r w:rsidR="00DC62C8">
          <w:rPr>
            <w:noProof/>
            <w:webHidden/>
          </w:rPr>
          <w:t>51</w:t>
        </w:r>
        <w:r w:rsidR="00DC62C8">
          <w:rPr>
            <w:noProof/>
            <w:webHidden/>
          </w:rPr>
          <w:fldChar w:fldCharType="end"/>
        </w:r>
      </w:hyperlink>
    </w:p>
    <w:p w14:paraId="28F1B27B" w14:textId="77777777" w:rsidR="00DC62C8" w:rsidRDefault="00967446">
      <w:pPr>
        <w:pStyle w:val="TOC4"/>
        <w:tabs>
          <w:tab w:val="left" w:pos="1540"/>
          <w:tab w:val="right" w:leader="dot" w:pos="8756"/>
        </w:tabs>
        <w:rPr>
          <w:noProof/>
          <w:sz w:val="22"/>
          <w:szCs w:val="22"/>
          <w:lang w:val="en-US"/>
        </w:rPr>
      </w:pPr>
      <w:hyperlink w:anchor="_Toc422854231" w:history="1">
        <w:r w:rsidR="00DC62C8" w:rsidRPr="00720176">
          <w:rPr>
            <w:rStyle w:val="Hyperlink"/>
            <w:noProof/>
          </w:rPr>
          <w:t>5.3.2.1</w:t>
        </w:r>
        <w:r w:rsidR="00DC62C8">
          <w:rPr>
            <w:noProof/>
            <w:sz w:val="22"/>
            <w:szCs w:val="22"/>
            <w:lang w:val="en-US"/>
          </w:rPr>
          <w:tab/>
        </w:r>
        <w:r w:rsidR="00DC62C8" w:rsidRPr="00720176">
          <w:rPr>
            <w:rStyle w:val="Hyperlink"/>
            <w:noProof/>
          </w:rPr>
          <w:t>Szimuláció System Generatorban</w:t>
        </w:r>
        <w:r w:rsidR="00DC62C8">
          <w:rPr>
            <w:noProof/>
            <w:webHidden/>
          </w:rPr>
          <w:tab/>
        </w:r>
        <w:r w:rsidR="00DC62C8">
          <w:rPr>
            <w:noProof/>
            <w:webHidden/>
          </w:rPr>
          <w:fldChar w:fldCharType="begin"/>
        </w:r>
        <w:r w:rsidR="00DC62C8">
          <w:rPr>
            <w:noProof/>
            <w:webHidden/>
          </w:rPr>
          <w:instrText xml:space="preserve"> PAGEREF _Toc422854231 \h </w:instrText>
        </w:r>
        <w:r w:rsidR="00DC62C8">
          <w:rPr>
            <w:noProof/>
            <w:webHidden/>
          </w:rPr>
        </w:r>
        <w:r w:rsidR="00DC62C8">
          <w:rPr>
            <w:noProof/>
            <w:webHidden/>
          </w:rPr>
          <w:fldChar w:fldCharType="separate"/>
        </w:r>
        <w:r w:rsidR="00DC62C8">
          <w:rPr>
            <w:noProof/>
            <w:webHidden/>
          </w:rPr>
          <w:t>52</w:t>
        </w:r>
        <w:r w:rsidR="00DC62C8">
          <w:rPr>
            <w:noProof/>
            <w:webHidden/>
          </w:rPr>
          <w:fldChar w:fldCharType="end"/>
        </w:r>
      </w:hyperlink>
    </w:p>
    <w:p w14:paraId="5B58D719" w14:textId="77777777" w:rsidR="00DC62C8" w:rsidRDefault="00967446">
      <w:pPr>
        <w:pStyle w:val="TOC4"/>
        <w:tabs>
          <w:tab w:val="left" w:pos="1540"/>
          <w:tab w:val="right" w:leader="dot" w:pos="8756"/>
        </w:tabs>
        <w:rPr>
          <w:noProof/>
          <w:sz w:val="22"/>
          <w:szCs w:val="22"/>
          <w:lang w:val="en-US"/>
        </w:rPr>
      </w:pPr>
      <w:hyperlink w:anchor="_Toc422854232" w:history="1">
        <w:r w:rsidR="00DC62C8" w:rsidRPr="00720176">
          <w:rPr>
            <w:rStyle w:val="Hyperlink"/>
            <w:noProof/>
          </w:rPr>
          <w:t>5.3.2.2</w:t>
        </w:r>
        <w:r w:rsidR="00DC62C8">
          <w:rPr>
            <w:noProof/>
            <w:sz w:val="22"/>
            <w:szCs w:val="22"/>
            <w:lang w:val="en-US"/>
          </w:rPr>
          <w:tab/>
        </w:r>
        <w:r w:rsidR="00DC62C8" w:rsidRPr="00720176">
          <w:rPr>
            <w:rStyle w:val="Hyperlink"/>
            <w:noProof/>
          </w:rPr>
          <w:t>Pozíció mérése Inkrementális adó segítségével</w:t>
        </w:r>
        <w:r w:rsidR="00DC62C8">
          <w:rPr>
            <w:noProof/>
            <w:webHidden/>
          </w:rPr>
          <w:tab/>
        </w:r>
        <w:r w:rsidR="00DC62C8">
          <w:rPr>
            <w:noProof/>
            <w:webHidden/>
          </w:rPr>
          <w:fldChar w:fldCharType="begin"/>
        </w:r>
        <w:r w:rsidR="00DC62C8">
          <w:rPr>
            <w:noProof/>
            <w:webHidden/>
          </w:rPr>
          <w:instrText xml:space="preserve"> PAGEREF _Toc422854232 \h </w:instrText>
        </w:r>
        <w:r w:rsidR="00DC62C8">
          <w:rPr>
            <w:noProof/>
            <w:webHidden/>
          </w:rPr>
        </w:r>
        <w:r w:rsidR="00DC62C8">
          <w:rPr>
            <w:noProof/>
            <w:webHidden/>
          </w:rPr>
          <w:fldChar w:fldCharType="separate"/>
        </w:r>
        <w:r w:rsidR="00DC62C8">
          <w:rPr>
            <w:noProof/>
            <w:webHidden/>
          </w:rPr>
          <w:t>53</w:t>
        </w:r>
        <w:r w:rsidR="00DC62C8">
          <w:rPr>
            <w:noProof/>
            <w:webHidden/>
          </w:rPr>
          <w:fldChar w:fldCharType="end"/>
        </w:r>
      </w:hyperlink>
    </w:p>
    <w:p w14:paraId="7A40BFAE" w14:textId="77777777" w:rsidR="00DC62C8" w:rsidRDefault="00967446">
      <w:pPr>
        <w:pStyle w:val="TOC4"/>
        <w:tabs>
          <w:tab w:val="left" w:pos="1540"/>
          <w:tab w:val="right" w:leader="dot" w:pos="8756"/>
        </w:tabs>
        <w:rPr>
          <w:noProof/>
          <w:sz w:val="22"/>
          <w:szCs w:val="22"/>
          <w:lang w:val="en-US"/>
        </w:rPr>
      </w:pPr>
      <w:hyperlink w:anchor="_Toc422854233" w:history="1">
        <w:r w:rsidR="00DC62C8" w:rsidRPr="00720176">
          <w:rPr>
            <w:rStyle w:val="Hyperlink"/>
            <w:noProof/>
          </w:rPr>
          <w:t>5.3.2.3</w:t>
        </w:r>
        <w:r w:rsidR="00DC62C8">
          <w:rPr>
            <w:noProof/>
            <w:sz w:val="22"/>
            <w:szCs w:val="22"/>
            <w:lang w:val="en-US"/>
          </w:rPr>
          <w:tab/>
        </w:r>
        <w:r w:rsidR="00DC62C8" w:rsidRPr="00720176">
          <w:rPr>
            <w:rStyle w:val="Hyperlink"/>
            <w:noProof/>
          </w:rPr>
          <w:t>Szögsebesség mérése Inkrementális adó segítségével</w:t>
        </w:r>
        <w:r w:rsidR="00DC62C8">
          <w:rPr>
            <w:noProof/>
            <w:webHidden/>
          </w:rPr>
          <w:tab/>
        </w:r>
        <w:r w:rsidR="00DC62C8">
          <w:rPr>
            <w:noProof/>
            <w:webHidden/>
          </w:rPr>
          <w:fldChar w:fldCharType="begin"/>
        </w:r>
        <w:r w:rsidR="00DC62C8">
          <w:rPr>
            <w:noProof/>
            <w:webHidden/>
          </w:rPr>
          <w:instrText xml:space="preserve"> PAGEREF _Toc422854233 \h </w:instrText>
        </w:r>
        <w:r w:rsidR="00DC62C8">
          <w:rPr>
            <w:noProof/>
            <w:webHidden/>
          </w:rPr>
        </w:r>
        <w:r w:rsidR="00DC62C8">
          <w:rPr>
            <w:noProof/>
            <w:webHidden/>
          </w:rPr>
          <w:fldChar w:fldCharType="separate"/>
        </w:r>
        <w:r w:rsidR="00DC62C8">
          <w:rPr>
            <w:noProof/>
            <w:webHidden/>
          </w:rPr>
          <w:t>54</w:t>
        </w:r>
        <w:r w:rsidR="00DC62C8">
          <w:rPr>
            <w:noProof/>
            <w:webHidden/>
          </w:rPr>
          <w:fldChar w:fldCharType="end"/>
        </w:r>
      </w:hyperlink>
    </w:p>
    <w:p w14:paraId="2106821B" w14:textId="77777777" w:rsidR="00DC62C8" w:rsidRDefault="00967446">
      <w:pPr>
        <w:pStyle w:val="TOC2"/>
        <w:tabs>
          <w:tab w:val="left" w:pos="880"/>
        </w:tabs>
        <w:rPr>
          <w:smallCaps w:val="0"/>
          <w:noProof/>
          <w:sz w:val="22"/>
          <w:szCs w:val="22"/>
          <w:lang w:val="en-US"/>
        </w:rPr>
      </w:pPr>
      <w:hyperlink w:anchor="_Toc422854234" w:history="1">
        <w:r w:rsidR="00DC62C8" w:rsidRPr="00720176">
          <w:rPr>
            <w:rStyle w:val="Hyperlink"/>
            <w:rFonts w:ascii="Times New Roman" w:hAnsi="Times New Roman"/>
            <w:noProof/>
          </w:rPr>
          <w:t>5.4</w:t>
        </w:r>
        <w:r w:rsidR="00DC62C8">
          <w:rPr>
            <w:smallCaps w:val="0"/>
            <w:noProof/>
            <w:sz w:val="22"/>
            <w:szCs w:val="22"/>
            <w:lang w:val="en-US"/>
          </w:rPr>
          <w:tab/>
        </w:r>
        <w:r w:rsidR="00DC62C8" w:rsidRPr="00720176">
          <w:rPr>
            <w:rStyle w:val="Hyperlink"/>
            <w:rFonts w:ascii="Times New Roman" w:hAnsi="Times New Roman"/>
            <w:noProof/>
          </w:rPr>
          <w:t>MPU-6050 giroszkóp és gyorsulásmérő</w:t>
        </w:r>
        <w:r w:rsidR="00DC62C8">
          <w:rPr>
            <w:noProof/>
            <w:webHidden/>
          </w:rPr>
          <w:tab/>
        </w:r>
        <w:r w:rsidR="00DC62C8">
          <w:rPr>
            <w:noProof/>
            <w:webHidden/>
          </w:rPr>
          <w:fldChar w:fldCharType="begin"/>
        </w:r>
        <w:r w:rsidR="00DC62C8">
          <w:rPr>
            <w:noProof/>
            <w:webHidden/>
          </w:rPr>
          <w:instrText xml:space="preserve"> PAGEREF _Toc422854234 \h </w:instrText>
        </w:r>
        <w:r w:rsidR="00DC62C8">
          <w:rPr>
            <w:noProof/>
            <w:webHidden/>
          </w:rPr>
        </w:r>
        <w:r w:rsidR="00DC62C8">
          <w:rPr>
            <w:noProof/>
            <w:webHidden/>
          </w:rPr>
          <w:fldChar w:fldCharType="separate"/>
        </w:r>
        <w:r w:rsidR="00DC62C8">
          <w:rPr>
            <w:noProof/>
            <w:webHidden/>
          </w:rPr>
          <w:t>57</w:t>
        </w:r>
        <w:r w:rsidR="00DC62C8">
          <w:rPr>
            <w:noProof/>
            <w:webHidden/>
          </w:rPr>
          <w:fldChar w:fldCharType="end"/>
        </w:r>
      </w:hyperlink>
    </w:p>
    <w:p w14:paraId="11B9FE15" w14:textId="77777777" w:rsidR="00DC62C8" w:rsidRDefault="00967446">
      <w:pPr>
        <w:pStyle w:val="TOC2"/>
        <w:tabs>
          <w:tab w:val="left" w:pos="880"/>
        </w:tabs>
        <w:rPr>
          <w:smallCaps w:val="0"/>
          <w:noProof/>
          <w:sz w:val="22"/>
          <w:szCs w:val="22"/>
          <w:lang w:val="en-US"/>
        </w:rPr>
      </w:pPr>
      <w:hyperlink w:anchor="_Toc422854235" w:history="1">
        <w:r w:rsidR="00DC62C8" w:rsidRPr="00720176">
          <w:rPr>
            <w:rStyle w:val="Hyperlink"/>
            <w:noProof/>
          </w:rPr>
          <w:t>5.5</w:t>
        </w:r>
        <w:r w:rsidR="00DC62C8">
          <w:rPr>
            <w:smallCaps w:val="0"/>
            <w:noProof/>
            <w:sz w:val="22"/>
            <w:szCs w:val="22"/>
            <w:lang w:val="en-US"/>
          </w:rPr>
          <w:tab/>
        </w:r>
        <w:r w:rsidR="00DC62C8" w:rsidRPr="00720176">
          <w:rPr>
            <w:rStyle w:val="Hyperlink"/>
            <w:noProof/>
          </w:rPr>
          <w:t>Beavatkozó elemek:</w:t>
        </w:r>
        <w:r w:rsidR="00DC62C8">
          <w:rPr>
            <w:noProof/>
            <w:webHidden/>
          </w:rPr>
          <w:tab/>
        </w:r>
        <w:r w:rsidR="00DC62C8">
          <w:rPr>
            <w:noProof/>
            <w:webHidden/>
          </w:rPr>
          <w:fldChar w:fldCharType="begin"/>
        </w:r>
        <w:r w:rsidR="00DC62C8">
          <w:rPr>
            <w:noProof/>
            <w:webHidden/>
          </w:rPr>
          <w:instrText xml:space="preserve"> PAGEREF _Toc422854235 \h </w:instrText>
        </w:r>
        <w:r w:rsidR="00DC62C8">
          <w:rPr>
            <w:noProof/>
            <w:webHidden/>
          </w:rPr>
        </w:r>
        <w:r w:rsidR="00DC62C8">
          <w:rPr>
            <w:noProof/>
            <w:webHidden/>
          </w:rPr>
          <w:fldChar w:fldCharType="separate"/>
        </w:r>
        <w:r w:rsidR="00DC62C8">
          <w:rPr>
            <w:noProof/>
            <w:webHidden/>
          </w:rPr>
          <w:t>59</w:t>
        </w:r>
        <w:r w:rsidR="00DC62C8">
          <w:rPr>
            <w:noProof/>
            <w:webHidden/>
          </w:rPr>
          <w:fldChar w:fldCharType="end"/>
        </w:r>
      </w:hyperlink>
    </w:p>
    <w:p w14:paraId="27552EEB" w14:textId="77777777" w:rsidR="00DC62C8" w:rsidRDefault="00967446">
      <w:pPr>
        <w:pStyle w:val="TOC3"/>
        <w:tabs>
          <w:tab w:val="left" w:pos="1100"/>
          <w:tab w:val="right" w:leader="dot" w:pos="8756"/>
        </w:tabs>
        <w:rPr>
          <w:i w:val="0"/>
          <w:iCs w:val="0"/>
          <w:noProof/>
          <w:sz w:val="22"/>
          <w:szCs w:val="22"/>
          <w:lang w:val="en-US"/>
        </w:rPr>
      </w:pPr>
      <w:hyperlink w:anchor="_Toc422854236" w:history="1">
        <w:r w:rsidR="00DC62C8" w:rsidRPr="00720176">
          <w:rPr>
            <w:rStyle w:val="Hyperlink"/>
            <w:noProof/>
          </w:rPr>
          <w:t>5.5.1</w:t>
        </w:r>
        <w:r w:rsidR="00DC62C8">
          <w:rPr>
            <w:i w:val="0"/>
            <w:iCs w:val="0"/>
            <w:noProof/>
            <w:sz w:val="22"/>
            <w:szCs w:val="22"/>
            <w:lang w:val="en-US"/>
          </w:rPr>
          <w:tab/>
        </w:r>
        <w:r w:rsidR="00DC62C8" w:rsidRPr="00720176">
          <w:rPr>
            <w:rStyle w:val="Hyperlink"/>
            <w:noProof/>
          </w:rPr>
          <w:t>Pwm Generátor megvalósítása FPGA áramkörön System Generator környezetben.</w:t>
        </w:r>
        <w:r w:rsidR="00DC62C8">
          <w:rPr>
            <w:noProof/>
            <w:webHidden/>
          </w:rPr>
          <w:tab/>
        </w:r>
        <w:r w:rsidR="00DC62C8">
          <w:rPr>
            <w:noProof/>
            <w:webHidden/>
          </w:rPr>
          <w:fldChar w:fldCharType="begin"/>
        </w:r>
        <w:r w:rsidR="00DC62C8">
          <w:rPr>
            <w:noProof/>
            <w:webHidden/>
          </w:rPr>
          <w:instrText xml:space="preserve"> PAGEREF _Toc422854236 \h </w:instrText>
        </w:r>
        <w:r w:rsidR="00DC62C8">
          <w:rPr>
            <w:noProof/>
            <w:webHidden/>
          </w:rPr>
        </w:r>
        <w:r w:rsidR="00DC62C8">
          <w:rPr>
            <w:noProof/>
            <w:webHidden/>
          </w:rPr>
          <w:fldChar w:fldCharType="separate"/>
        </w:r>
        <w:r w:rsidR="00DC62C8">
          <w:rPr>
            <w:noProof/>
            <w:webHidden/>
          </w:rPr>
          <w:t>59</w:t>
        </w:r>
        <w:r w:rsidR="00DC62C8">
          <w:rPr>
            <w:noProof/>
            <w:webHidden/>
          </w:rPr>
          <w:fldChar w:fldCharType="end"/>
        </w:r>
      </w:hyperlink>
    </w:p>
    <w:p w14:paraId="09F5A532" w14:textId="77777777" w:rsidR="00DC62C8" w:rsidRDefault="00967446">
      <w:pPr>
        <w:pStyle w:val="TOC4"/>
        <w:tabs>
          <w:tab w:val="left" w:pos="1540"/>
          <w:tab w:val="right" w:leader="dot" w:pos="8756"/>
        </w:tabs>
        <w:rPr>
          <w:noProof/>
          <w:sz w:val="22"/>
          <w:szCs w:val="22"/>
          <w:lang w:val="en-US"/>
        </w:rPr>
      </w:pPr>
      <w:hyperlink w:anchor="_Toc422854237" w:history="1">
        <w:r w:rsidR="00DC62C8" w:rsidRPr="00720176">
          <w:rPr>
            <w:rStyle w:val="Hyperlink"/>
            <w:noProof/>
          </w:rPr>
          <w:t>5.5.1.1</w:t>
        </w:r>
        <w:r w:rsidR="00DC62C8">
          <w:rPr>
            <w:noProof/>
            <w:sz w:val="22"/>
            <w:szCs w:val="22"/>
            <w:lang w:val="en-US"/>
          </w:rPr>
          <w:tab/>
        </w:r>
        <w:r w:rsidR="00DC62C8" w:rsidRPr="00720176">
          <w:rPr>
            <w:rStyle w:val="Hyperlink"/>
            <w:noProof/>
          </w:rPr>
          <w:t>Megvalósítás</w:t>
        </w:r>
        <w:r w:rsidR="00DC62C8">
          <w:rPr>
            <w:noProof/>
            <w:webHidden/>
          </w:rPr>
          <w:tab/>
        </w:r>
        <w:r w:rsidR="00DC62C8">
          <w:rPr>
            <w:noProof/>
            <w:webHidden/>
          </w:rPr>
          <w:fldChar w:fldCharType="begin"/>
        </w:r>
        <w:r w:rsidR="00DC62C8">
          <w:rPr>
            <w:noProof/>
            <w:webHidden/>
          </w:rPr>
          <w:instrText xml:space="preserve"> PAGEREF _Toc422854237 \h </w:instrText>
        </w:r>
        <w:r w:rsidR="00DC62C8">
          <w:rPr>
            <w:noProof/>
            <w:webHidden/>
          </w:rPr>
        </w:r>
        <w:r w:rsidR="00DC62C8">
          <w:rPr>
            <w:noProof/>
            <w:webHidden/>
          </w:rPr>
          <w:fldChar w:fldCharType="separate"/>
        </w:r>
        <w:r w:rsidR="00DC62C8">
          <w:rPr>
            <w:noProof/>
            <w:webHidden/>
          </w:rPr>
          <w:t>59</w:t>
        </w:r>
        <w:r w:rsidR="00DC62C8">
          <w:rPr>
            <w:noProof/>
            <w:webHidden/>
          </w:rPr>
          <w:fldChar w:fldCharType="end"/>
        </w:r>
      </w:hyperlink>
    </w:p>
    <w:p w14:paraId="2FCF2F01" w14:textId="77777777" w:rsidR="00DC62C8" w:rsidRDefault="00967446">
      <w:pPr>
        <w:pStyle w:val="TOC2"/>
        <w:tabs>
          <w:tab w:val="left" w:pos="880"/>
        </w:tabs>
        <w:rPr>
          <w:smallCaps w:val="0"/>
          <w:noProof/>
          <w:sz w:val="22"/>
          <w:szCs w:val="22"/>
          <w:lang w:val="en-US"/>
        </w:rPr>
      </w:pPr>
      <w:hyperlink w:anchor="_Toc422854238" w:history="1">
        <w:r w:rsidR="00DC62C8" w:rsidRPr="00720176">
          <w:rPr>
            <w:rStyle w:val="Hyperlink"/>
            <w:noProof/>
          </w:rPr>
          <w:t>5.6</w:t>
        </w:r>
        <w:r w:rsidR="00DC62C8">
          <w:rPr>
            <w:smallCaps w:val="0"/>
            <w:noProof/>
            <w:sz w:val="22"/>
            <w:szCs w:val="22"/>
            <w:lang w:val="en-US"/>
          </w:rPr>
          <w:tab/>
        </w:r>
        <w:r w:rsidR="00DC62C8" w:rsidRPr="00720176">
          <w:rPr>
            <w:rStyle w:val="Hyperlink"/>
            <w:noProof/>
          </w:rPr>
          <w:t>Elektronika</w:t>
        </w:r>
        <w:r w:rsidR="00DC62C8">
          <w:rPr>
            <w:noProof/>
            <w:webHidden/>
          </w:rPr>
          <w:tab/>
        </w:r>
        <w:r w:rsidR="00DC62C8">
          <w:rPr>
            <w:noProof/>
            <w:webHidden/>
          </w:rPr>
          <w:fldChar w:fldCharType="begin"/>
        </w:r>
        <w:r w:rsidR="00DC62C8">
          <w:rPr>
            <w:noProof/>
            <w:webHidden/>
          </w:rPr>
          <w:instrText xml:space="preserve"> PAGEREF _Toc422854238 \h </w:instrText>
        </w:r>
        <w:r w:rsidR="00DC62C8">
          <w:rPr>
            <w:noProof/>
            <w:webHidden/>
          </w:rPr>
        </w:r>
        <w:r w:rsidR="00DC62C8">
          <w:rPr>
            <w:noProof/>
            <w:webHidden/>
          </w:rPr>
          <w:fldChar w:fldCharType="separate"/>
        </w:r>
        <w:r w:rsidR="00DC62C8">
          <w:rPr>
            <w:noProof/>
            <w:webHidden/>
          </w:rPr>
          <w:t>61</w:t>
        </w:r>
        <w:r w:rsidR="00DC62C8">
          <w:rPr>
            <w:noProof/>
            <w:webHidden/>
          </w:rPr>
          <w:fldChar w:fldCharType="end"/>
        </w:r>
      </w:hyperlink>
    </w:p>
    <w:p w14:paraId="3A4B09E9" w14:textId="77777777" w:rsidR="00DC62C8" w:rsidRDefault="00967446">
      <w:pPr>
        <w:pStyle w:val="TOC3"/>
        <w:tabs>
          <w:tab w:val="left" w:pos="1100"/>
          <w:tab w:val="right" w:leader="dot" w:pos="8756"/>
        </w:tabs>
        <w:rPr>
          <w:i w:val="0"/>
          <w:iCs w:val="0"/>
          <w:noProof/>
          <w:sz w:val="22"/>
          <w:szCs w:val="22"/>
          <w:lang w:val="en-US"/>
        </w:rPr>
      </w:pPr>
      <w:hyperlink w:anchor="_Toc422854239" w:history="1">
        <w:r w:rsidR="00DC62C8" w:rsidRPr="00720176">
          <w:rPr>
            <w:rStyle w:val="Hyperlink"/>
            <w:noProof/>
          </w:rPr>
          <w:t>5.6.1</w:t>
        </w:r>
        <w:r w:rsidR="00DC62C8">
          <w:rPr>
            <w:i w:val="0"/>
            <w:iCs w:val="0"/>
            <w:noProof/>
            <w:sz w:val="22"/>
            <w:szCs w:val="22"/>
            <w:lang w:val="en-US"/>
          </w:rPr>
          <w:tab/>
        </w:r>
        <w:r w:rsidR="00DC62C8" w:rsidRPr="00720176">
          <w:rPr>
            <w:rStyle w:val="Hyperlink"/>
            <w:noProof/>
          </w:rPr>
          <w:t>Digitális Elektronika</w:t>
        </w:r>
        <w:r w:rsidR="00DC62C8">
          <w:rPr>
            <w:noProof/>
            <w:webHidden/>
          </w:rPr>
          <w:tab/>
        </w:r>
        <w:r w:rsidR="00DC62C8">
          <w:rPr>
            <w:noProof/>
            <w:webHidden/>
          </w:rPr>
          <w:fldChar w:fldCharType="begin"/>
        </w:r>
        <w:r w:rsidR="00DC62C8">
          <w:rPr>
            <w:noProof/>
            <w:webHidden/>
          </w:rPr>
          <w:instrText xml:space="preserve"> PAGEREF _Toc422854239 \h </w:instrText>
        </w:r>
        <w:r w:rsidR="00DC62C8">
          <w:rPr>
            <w:noProof/>
            <w:webHidden/>
          </w:rPr>
        </w:r>
        <w:r w:rsidR="00DC62C8">
          <w:rPr>
            <w:noProof/>
            <w:webHidden/>
          </w:rPr>
          <w:fldChar w:fldCharType="separate"/>
        </w:r>
        <w:r w:rsidR="00DC62C8">
          <w:rPr>
            <w:noProof/>
            <w:webHidden/>
          </w:rPr>
          <w:t>61</w:t>
        </w:r>
        <w:r w:rsidR="00DC62C8">
          <w:rPr>
            <w:noProof/>
            <w:webHidden/>
          </w:rPr>
          <w:fldChar w:fldCharType="end"/>
        </w:r>
      </w:hyperlink>
    </w:p>
    <w:p w14:paraId="6BC81399" w14:textId="77777777" w:rsidR="00DC62C8" w:rsidRDefault="00967446">
      <w:pPr>
        <w:pStyle w:val="TOC3"/>
        <w:tabs>
          <w:tab w:val="left" w:pos="1100"/>
          <w:tab w:val="right" w:leader="dot" w:pos="8756"/>
        </w:tabs>
        <w:rPr>
          <w:i w:val="0"/>
          <w:iCs w:val="0"/>
          <w:noProof/>
          <w:sz w:val="22"/>
          <w:szCs w:val="22"/>
          <w:lang w:val="en-US"/>
        </w:rPr>
      </w:pPr>
      <w:hyperlink w:anchor="_Toc422854240" w:history="1">
        <w:r w:rsidR="00DC62C8" w:rsidRPr="00720176">
          <w:rPr>
            <w:rStyle w:val="Hyperlink"/>
            <w:noProof/>
          </w:rPr>
          <w:t>5.6.2</w:t>
        </w:r>
        <w:r w:rsidR="00DC62C8">
          <w:rPr>
            <w:i w:val="0"/>
            <w:iCs w:val="0"/>
            <w:noProof/>
            <w:sz w:val="22"/>
            <w:szCs w:val="22"/>
            <w:lang w:val="en-US"/>
          </w:rPr>
          <w:tab/>
        </w:r>
        <w:r w:rsidR="00DC62C8" w:rsidRPr="00720176">
          <w:rPr>
            <w:rStyle w:val="Hyperlink"/>
            <w:noProof/>
          </w:rPr>
          <w:t>FPGA Rendszer Felépítése</w:t>
        </w:r>
        <w:r w:rsidR="00DC62C8">
          <w:rPr>
            <w:noProof/>
            <w:webHidden/>
          </w:rPr>
          <w:tab/>
        </w:r>
        <w:r w:rsidR="00DC62C8">
          <w:rPr>
            <w:noProof/>
            <w:webHidden/>
          </w:rPr>
          <w:fldChar w:fldCharType="begin"/>
        </w:r>
        <w:r w:rsidR="00DC62C8">
          <w:rPr>
            <w:noProof/>
            <w:webHidden/>
          </w:rPr>
          <w:instrText xml:space="preserve"> PAGEREF _Toc422854240 \h </w:instrText>
        </w:r>
        <w:r w:rsidR="00DC62C8">
          <w:rPr>
            <w:noProof/>
            <w:webHidden/>
          </w:rPr>
        </w:r>
        <w:r w:rsidR="00DC62C8">
          <w:rPr>
            <w:noProof/>
            <w:webHidden/>
          </w:rPr>
          <w:fldChar w:fldCharType="separate"/>
        </w:r>
        <w:r w:rsidR="00DC62C8">
          <w:rPr>
            <w:noProof/>
            <w:webHidden/>
          </w:rPr>
          <w:t>61</w:t>
        </w:r>
        <w:r w:rsidR="00DC62C8">
          <w:rPr>
            <w:noProof/>
            <w:webHidden/>
          </w:rPr>
          <w:fldChar w:fldCharType="end"/>
        </w:r>
      </w:hyperlink>
    </w:p>
    <w:p w14:paraId="75A4BA42" w14:textId="77777777" w:rsidR="00DC62C8" w:rsidRDefault="00967446">
      <w:pPr>
        <w:pStyle w:val="TOC4"/>
        <w:tabs>
          <w:tab w:val="left" w:pos="1540"/>
          <w:tab w:val="right" w:leader="dot" w:pos="8756"/>
        </w:tabs>
        <w:rPr>
          <w:noProof/>
          <w:sz w:val="22"/>
          <w:szCs w:val="22"/>
          <w:lang w:val="en-US"/>
        </w:rPr>
      </w:pPr>
      <w:hyperlink w:anchor="_Toc422854241" w:history="1">
        <w:r w:rsidR="00DC62C8" w:rsidRPr="00720176">
          <w:rPr>
            <w:rStyle w:val="Hyperlink"/>
            <w:noProof/>
          </w:rPr>
          <w:t>5.6.2.1</w:t>
        </w:r>
        <w:r w:rsidR="00DC62C8">
          <w:rPr>
            <w:noProof/>
            <w:sz w:val="22"/>
            <w:szCs w:val="22"/>
            <w:lang w:val="en-US"/>
          </w:rPr>
          <w:tab/>
        </w:r>
        <w:r w:rsidR="00DC62C8" w:rsidRPr="00720176">
          <w:rPr>
            <w:rStyle w:val="Hyperlink"/>
            <w:noProof/>
          </w:rPr>
          <w:t>Zybo FPGA fejlesztőlap</w:t>
        </w:r>
        <w:r w:rsidR="00DC62C8">
          <w:rPr>
            <w:noProof/>
            <w:webHidden/>
          </w:rPr>
          <w:tab/>
        </w:r>
        <w:r w:rsidR="00DC62C8">
          <w:rPr>
            <w:noProof/>
            <w:webHidden/>
          </w:rPr>
          <w:fldChar w:fldCharType="begin"/>
        </w:r>
        <w:r w:rsidR="00DC62C8">
          <w:rPr>
            <w:noProof/>
            <w:webHidden/>
          </w:rPr>
          <w:instrText xml:space="preserve"> PAGEREF _Toc422854241 \h </w:instrText>
        </w:r>
        <w:r w:rsidR="00DC62C8">
          <w:rPr>
            <w:noProof/>
            <w:webHidden/>
          </w:rPr>
        </w:r>
        <w:r w:rsidR="00DC62C8">
          <w:rPr>
            <w:noProof/>
            <w:webHidden/>
          </w:rPr>
          <w:fldChar w:fldCharType="separate"/>
        </w:r>
        <w:r w:rsidR="00DC62C8">
          <w:rPr>
            <w:noProof/>
            <w:webHidden/>
          </w:rPr>
          <w:t>63</w:t>
        </w:r>
        <w:r w:rsidR="00DC62C8">
          <w:rPr>
            <w:noProof/>
            <w:webHidden/>
          </w:rPr>
          <w:fldChar w:fldCharType="end"/>
        </w:r>
      </w:hyperlink>
    </w:p>
    <w:p w14:paraId="4B8A628C" w14:textId="77777777" w:rsidR="00DC62C8" w:rsidRDefault="00967446">
      <w:pPr>
        <w:pStyle w:val="TOC4"/>
        <w:tabs>
          <w:tab w:val="left" w:pos="1540"/>
          <w:tab w:val="right" w:leader="dot" w:pos="8756"/>
        </w:tabs>
        <w:rPr>
          <w:noProof/>
          <w:sz w:val="22"/>
          <w:szCs w:val="22"/>
          <w:lang w:val="en-US"/>
        </w:rPr>
      </w:pPr>
      <w:hyperlink w:anchor="_Toc422854242" w:history="1">
        <w:r w:rsidR="00DC62C8" w:rsidRPr="00720176">
          <w:rPr>
            <w:rStyle w:val="Hyperlink"/>
            <w:noProof/>
          </w:rPr>
          <w:t>5.6.2.2</w:t>
        </w:r>
        <w:r w:rsidR="00DC62C8">
          <w:rPr>
            <w:noProof/>
            <w:sz w:val="22"/>
            <w:szCs w:val="22"/>
            <w:lang w:val="en-US"/>
          </w:rPr>
          <w:tab/>
        </w:r>
        <w:r w:rsidR="00DC62C8" w:rsidRPr="00720176">
          <w:rPr>
            <w:rStyle w:val="Hyperlink"/>
            <w:noProof/>
          </w:rPr>
          <w:t>Spartan3e FPGA fejlesztőlap</w:t>
        </w:r>
        <w:r w:rsidR="00DC62C8">
          <w:rPr>
            <w:noProof/>
            <w:webHidden/>
          </w:rPr>
          <w:tab/>
        </w:r>
        <w:r w:rsidR="00DC62C8">
          <w:rPr>
            <w:noProof/>
            <w:webHidden/>
          </w:rPr>
          <w:fldChar w:fldCharType="begin"/>
        </w:r>
        <w:r w:rsidR="00DC62C8">
          <w:rPr>
            <w:noProof/>
            <w:webHidden/>
          </w:rPr>
          <w:instrText xml:space="preserve"> PAGEREF _Toc422854242 \h </w:instrText>
        </w:r>
        <w:r w:rsidR="00DC62C8">
          <w:rPr>
            <w:noProof/>
            <w:webHidden/>
          </w:rPr>
        </w:r>
        <w:r w:rsidR="00DC62C8">
          <w:rPr>
            <w:noProof/>
            <w:webHidden/>
          </w:rPr>
          <w:fldChar w:fldCharType="separate"/>
        </w:r>
        <w:r w:rsidR="00DC62C8">
          <w:rPr>
            <w:noProof/>
            <w:webHidden/>
          </w:rPr>
          <w:t>64</w:t>
        </w:r>
        <w:r w:rsidR="00DC62C8">
          <w:rPr>
            <w:noProof/>
            <w:webHidden/>
          </w:rPr>
          <w:fldChar w:fldCharType="end"/>
        </w:r>
      </w:hyperlink>
    </w:p>
    <w:p w14:paraId="16F37658" w14:textId="77777777" w:rsidR="00DC62C8" w:rsidRDefault="00967446">
      <w:pPr>
        <w:pStyle w:val="TOC4"/>
        <w:tabs>
          <w:tab w:val="left" w:pos="1540"/>
          <w:tab w:val="right" w:leader="dot" w:pos="8756"/>
        </w:tabs>
        <w:rPr>
          <w:noProof/>
          <w:sz w:val="22"/>
          <w:szCs w:val="22"/>
          <w:lang w:val="en-US"/>
        </w:rPr>
      </w:pPr>
      <w:hyperlink w:anchor="_Toc422854243" w:history="1">
        <w:r w:rsidR="00DC62C8" w:rsidRPr="00720176">
          <w:rPr>
            <w:rStyle w:val="Hyperlink"/>
            <w:noProof/>
          </w:rPr>
          <w:t>5.6.2.3</w:t>
        </w:r>
        <w:r w:rsidR="00DC62C8">
          <w:rPr>
            <w:noProof/>
            <w:sz w:val="22"/>
            <w:szCs w:val="22"/>
            <w:lang w:val="en-US"/>
          </w:rPr>
          <w:tab/>
        </w:r>
        <w:r w:rsidR="00DC62C8" w:rsidRPr="00720176">
          <w:rPr>
            <w:rStyle w:val="Hyperlink"/>
            <w:noProof/>
          </w:rPr>
          <w:t>Kommunikációs protokollok</w:t>
        </w:r>
        <w:r w:rsidR="00DC62C8">
          <w:rPr>
            <w:noProof/>
            <w:webHidden/>
          </w:rPr>
          <w:tab/>
        </w:r>
        <w:r w:rsidR="00DC62C8">
          <w:rPr>
            <w:noProof/>
            <w:webHidden/>
          </w:rPr>
          <w:fldChar w:fldCharType="begin"/>
        </w:r>
        <w:r w:rsidR="00DC62C8">
          <w:rPr>
            <w:noProof/>
            <w:webHidden/>
          </w:rPr>
          <w:instrText xml:space="preserve"> PAGEREF _Toc422854243 \h </w:instrText>
        </w:r>
        <w:r w:rsidR="00DC62C8">
          <w:rPr>
            <w:noProof/>
            <w:webHidden/>
          </w:rPr>
        </w:r>
        <w:r w:rsidR="00DC62C8">
          <w:rPr>
            <w:noProof/>
            <w:webHidden/>
          </w:rPr>
          <w:fldChar w:fldCharType="separate"/>
        </w:r>
        <w:r w:rsidR="00DC62C8">
          <w:rPr>
            <w:noProof/>
            <w:webHidden/>
          </w:rPr>
          <w:t>65</w:t>
        </w:r>
        <w:r w:rsidR="00DC62C8">
          <w:rPr>
            <w:noProof/>
            <w:webHidden/>
          </w:rPr>
          <w:fldChar w:fldCharType="end"/>
        </w:r>
      </w:hyperlink>
    </w:p>
    <w:p w14:paraId="150FCD83" w14:textId="77777777" w:rsidR="00DC62C8" w:rsidRDefault="00967446">
      <w:pPr>
        <w:pStyle w:val="TOC3"/>
        <w:tabs>
          <w:tab w:val="left" w:pos="1100"/>
          <w:tab w:val="right" w:leader="dot" w:pos="8756"/>
        </w:tabs>
        <w:rPr>
          <w:i w:val="0"/>
          <w:iCs w:val="0"/>
          <w:noProof/>
          <w:sz w:val="22"/>
          <w:szCs w:val="22"/>
          <w:lang w:val="en-US"/>
        </w:rPr>
      </w:pPr>
      <w:hyperlink w:anchor="_Toc422854244" w:history="1">
        <w:r w:rsidR="00DC62C8" w:rsidRPr="00720176">
          <w:rPr>
            <w:rStyle w:val="Hyperlink"/>
            <w:noProof/>
          </w:rPr>
          <w:t>5.6.3</w:t>
        </w:r>
        <w:r w:rsidR="00DC62C8">
          <w:rPr>
            <w:i w:val="0"/>
            <w:iCs w:val="0"/>
            <w:noProof/>
            <w:sz w:val="22"/>
            <w:szCs w:val="22"/>
            <w:lang w:val="en-US"/>
          </w:rPr>
          <w:tab/>
        </w:r>
        <w:r w:rsidR="00DC62C8" w:rsidRPr="00720176">
          <w:rPr>
            <w:rStyle w:val="Hyperlink"/>
            <w:noProof/>
          </w:rPr>
          <w:t>Feladatok Elosztása</w:t>
        </w:r>
        <w:r w:rsidR="00DC62C8">
          <w:rPr>
            <w:noProof/>
            <w:webHidden/>
          </w:rPr>
          <w:tab/>
        </w:r>
        <w:r w:rsidR="00DC62C8">
          <w:rPr>
            <w:noProof/>
            <w:webHidden/>
          </w:rPr>
          <w:fldChar w:fldCharType="begin"/>
        </w:r>
        <w:r w:rsidR="00DC62C8">
          <w:rPr>
            <w:noProof/>
            <w:webHidden/>
          </w:rPr>
          <w:instrText xml:space="preserve"> PAGEREF _Toc422854244 \h </w:instrText>
        </w:r>
        <w:r w:rsidR="00DC62C8">
          <w:rPr>
            <w:noProof/>
            <w:webHidden/>
          </w:rPr>
        </w:r>
        <w:r w:rsidR="00DC62C8">
          <w:rPr>
            <w:noProof/>
            <w:webHidden/>
          </w:rPr>
          <w:fldChar w:fldCharType="separate"/>
        </w:r>
        <w:r w:rsidR="00DC62C8">
          <w:rPr>
            <w:noProof/>
            <w:webHidden/>
          </w:rPr>
          <w:t>68</w:t>
        </w:r>
        <w:r w:rsidR="00DC62C8">
          <w:rPr>
            <w:noProof/>
            <w:webHidden/>
          </w:rPr>
          <w:fldChar w:fldCharType="end"/>
        </w:r>
      </w:hyperlink>
    </w:p>
    <w:p w14:paraId="1A4BCF44" w14:textId="77777777" w:rsidR="00DC62C8" w:rsidRDefault="00967446">
      <w:pPr>
        <w:pStyle w:val="TOC4"/>
        <w:tabs>
          <w:tab w:val="left" w:pos="1540"/>
          <w:tab w:val="right" w:leader="dot" w:pos="8756"/>
        </w:tabs>
        <w:rPr>
          <w:noProof/>
          <w:sz w:val="22"/>
          <w:szCs w:val="22"/>
          <w:lang w:val="en-US"/>
        </w:rPr>
      </w:pPr>
      <w:hyperlink w:anchor="_Toc422854245" w:history="1">
        <w:r w:rsidR="00DC62C8" w:rsidRPr="00720176">
          <w:rPr>
            <w:rStyle w:val="Hyperlink"/>
            <w:noProof/>
          </w:rPr>
          <w:t>5.6.3.1</w:t>
        </w:r>
        <w:r w:rsidR="00DC62C8">
          <w:rPr>
            <w:noProof/>
            <w:sz w:val="22"/>
            <w:szCs w:val="22"/>
            <w:lang w:val="en-US"/>
          </w:rPr>
          <w:tab/>
        </w:r>
        <w:r w:rsidR="00DC62C8" w:rsidRPr="00720176">
          <w:rPr>
            <w:rStyle w:val="Hyperlink"/>
            <w:noProof/>
          </w:rPr>
          <w:t>Zybo fejlesztőlap</w:t>
        </w:r>
        <w:r w:rsidR="00DC62C8">
          <w:rPr>
            <w:noProof/>
            <w:webHidden/>
          </w:rPr>
          <w:tab/>
        </w:r>
        <w:r w:rsidR="00DC62C8">
          <w:rPr>
            <w:noProof/>
            <w:webHidden/>
          </w:rPr>
          <w:fldChar w:fldCharType="begin"/>
        </w:r>
        <w:r w:rsidR="00DC62C8">
          <w:rPr>
            <w:noProof/>
            <w:webHidden/>
          </w:rPr>
          <w:instrText xml:space="preserve"> PAGEREF _Toc422854245 \h </w:instrText>
        </w:r>
        <w:r w:rsidR="00DC62C8">
          <w:rPr>
            <w:noProof/>
            <w:webHidden/>
          </w:rPr>
        </w:r>
        <w:r w:rsidR="00DC62C8">
          <w:rPr>
            <w:noProof/>
            <w:webHidden/>
          </w:rPr>
          <w:fldChar w:fldCharType="separate"/>
        </w:r>
        <w:r w:rsidR="00DC62C8">
          <w:rPr>
            <w:noProof/>
            <w:webHidden/>
          </w:rPr>
          <w:t>68</w:t>
        </w:r>
        <w:r w:rsidR="00DC62C8">
          <w:rPr>
            <w:noProof/>
            <w:webHidden/>
          </w:rPr>
          <w:fldChar w:fldCharType="end"/>
        </w:r>
      </w:hyperlink>
    </w:p>
    <w:p w14:paraId="695B31C7" w14:textId="77777777" w:rsidR="00DC62C8" w:rsidRDefault="00967446">
      <w:pPr>
        <w:pStyle w:val="TOC4"/>
        <w:tabs>
          <w:tab w:val="left" w:pos="1540"/>
          <w:tab w:val="right" w:leader="dot" w:pos="8756"/>
        </w:tabs>
        <w:rPr>
          <w:noProof/>
          <w:sz w:val="22"/>
          <w:szCs w:val="22"/>
          <w:lang w:val="en-US"/>
        </w:rPr>
      </w:pPr>
      <w:hyperlink w:anchor="_Toc422854246" w:history="1">
        <w:r w:rsidR="00DC62C8" w:rsidRPr="00720176">
          <w:rPr>
            <w:rStyle w:val="Hyperlink"/>
            <w:noProof/>
          </w:rPr>
          <w:t>5.6.3.2</w:t>
        </w:r>
        <w:r w:rsidR="00DC62C8">
          <w:rPr>
            <w:noProof/>
            <w:sz w:val="22"/>
            <w:szCs w:val="22"/>
            <w:lang w:val="en-US"/>
          </w:rPr>
          <w:tab/>
        </w:r>
        <w:r w:rsidR="00DC62C8" w:rsidRPr="00720176">
          <w:rPr>
            <w:rStyle w:val="Hyperlink"/>
            <w:noProof/>
          </w:rPr>
          <w:t>Spartan fejlesztőlap</w:t>
        </w:r>
        <w:r w:rsidR="00DC62C8">
          <w:rPr>
            <w:noProof/>
            <w:webHidden/>
          </w:rPr>
          <w:tab/>
        </w:r>
        <w:r w:rsidR="00DC62C8">
          <w:rPr>
            <w:noProof/>
            <w:webHidden/>
          </w:rPr>
          <w:fldChar w:fldCharType="begin"/>
        </w:r>
        <w:r w:rsidR="00DC62C8">
          <w:rPr>
            <w:noProof/>
            <w:webHidden/>
          </w:rPr>
          <w:instrText xml:space="preserve"> PAGEREF _Toc422854246 \h </w:instrText>
        </w:r>
        <w:r w:rsidR="00DC62C8">
          <w:rPr>
            <w:noProof/>
            <w:webHidden/>
          </w:rPr>
        </w:r>
        <w:r w:rsidR="00DC62C8">
          <w:rPr>
            <w:noProof/>
            <w:webHidden/>
          </w:rPr>
          <w:fldChar w:fldCharType="separate"/>
        </w:r>
        <w:r w:rsidR="00DC62C8">
          <w:rPr>
            <w:noProof/>
            <w:webHidden/>
          </w:rPr>
          <w:t>68</w:t>
        </w:r>
        <w:r w:rsidR="00DC62C8">
          <w:rPr>
            <w:noProof/>
            <w:webHidden/>
          </w:rPr>
          <w:fldChar w:fldCharType="end"/>
        </w:r>
      </w:hyperlink>
    </w:p>
    <w:p w14:paraId="6A918378" w14:textId="77777777" w:rsidR="00DC62C8" w:rsidRDefault="00967446">
      <w:pPr>
        <w:pStyle w:val="TOC2"/>
        <w:tabs>
          <w:tab w:val="left" w:pos="880"/>
        </w:tabs>
        <w:rPr>
          <w:smallCaps w:val="0"/>
          <w:noProof/>
          <w:sz w:val="22"/>
          <w:szCs w:val="22"/>
          <w:lang w:val="en-US"/>
        </w:rPr>
      </w:pPr>
      <w:hyperlink w:anchor="_Toc422854247" w:history="1">
        <w:r w:rsidR="00DC62C8" w:rsidRPr="00720176">
          <w:rPr>
            <w:rStyle w:val="Hyperlink"/>
            <w:noProof/>
          </w:rPr>
          <w:t>5.7</w:t>
        </w:r>
        <w:r w:rsidR="00DC62C8">
          <w:rPr>
            <w:smallCaps w:val="0"/>
            <w:noProof/>
            <w:sz w:val="22"/>
            <w:szCs w:val="22"/>
            <w:lang w:val="en-US"/>
          </w:rPr>
          <w:tab/>
        </w:r>
        <w:r w:rsidR="00DC62C8" w:rsidRPr="00720176">
          <w:rPr>
            <w:rStyle w:val="Hyperlink"/>
            <w:noProof/>
          </w:rPr>
          <w:t>Teljesítmény elektronika</w:t>
        </w:r>
        <w:r w:rsidR="00DC62C8">
          <w:rPr>
            <w:noProof/>
            <w:webHidden/>
          </w:rPr>
          <w:tab/>
        </w:r>
        <w:r w:rsidR="00DC62C8">
          <w:rPr>
            <w:noProof/>
            <w:webHidden/>
          </w:rPr>
          <w:fldChar w:fldCharType="begin"/>
        </w:r>
        <w:r w:rsidR="00DC62C8">
          <w:rPr>
            <w:noProof/>
            <w:webHidden/>
          </w:rPr>
          <w:instrText xml:space="preserve"> PAGEREF _Toc422854247 \h </w:instrText>
        </w:r>
        <w:r w:rsidR="00DC62C8">
          <w:rPr>
            <w:noProof/>
            <w:webHidden/>
          </w:rPr>
        </w:r>
        <w:r w:rsidR="00DC62C8">
          <w:rPr>
            <w:noProof/>
            <w:webHidden/>
          </w:rPr>
          <w:fldChar w:fldCharType="separate"/>
        </w:r>
        <w:r w:rsidR="00DC62C8">
          <w:rPr>
            <w:noProof/>
            <w:webHidden/>
          </w:rPr>
          <w:t>69</w:t>
        </w:r>
        <w:r w:rsidR="00DC62C8">
          <w:rPr>
            <w:noProof/>
            <w:webHidden/>
          </w:rPr>
          <w:fldChar w:fldCharType="end"/>
        </w:r>
      </w:hyperlink>
    </w:p>
    <w:p w14:paraId="6B6D8D2D" w14:textId="77777777" w:rsidR="00DC62C8" w:rsidRDefault="00967446">
      <w:pPr>
        <w:pStyle w:val="TOC3"/>
        <w:tabs>
          <w:tab w:val="left" w:pos="1100"/>
          <w:tab w:val="right" w:leader="dot" w:pos="8756"/>
        </w:tabs>
        <w:rPr>
          <w:i w:val="0"/>
          <w:iCs w:val="0"/>
          <w:noProof/>
          <w:sz w:val="22"/>
          <w:szCs w:val="22"/>
          <w:lang w:val="en-US"/>
        </w:rPr>
      </w:pPr>
      <w:hyperlink w:anchor="_Toc422854248" w:history="1">
        <w:r w:rsidR="00DC62C8" w:rsidRPr="00720176">
          <w:rPr>
            <w:rStyle w:val="Hyperlink"/>
            <w:noProof/>
          </w:rPr>
          <w:t>5.7.1</w:t>
        </w:r>
        <w:r w:rsidR="00DC62C8">
          <w:rPr>
            <w:i w:val="0"/>
            <w:iCs w:val="0"/>
            <w:noProof/>
            <w:sz w:val="22"/>
            <w:szCs w:val="22"/>
            <w:lang w:val="en-US"/>
          </w:rPr>
          <w:tab/>
        </w:r>
        <w:r w:rsidR="00DC62C8" w:rsidRPr="00720176">
          <w:rPr>
            <w:rStyle w:val="Hyperlink"/>
            <w:noProof/>
          </w:rPr>
          <w:t>Bootstrampmüködése</w:t>
        </w:r>
        <w:r w:rsidR="00DC62C8">
          <w:rPr>
            <w:noProof/>
            <w:webHidden/>
          </w:rPr>
          <w:tab/>
        </w:r>
        <w:r w:rsidR="00DC62C8">
          <w:rPr>
            <w:noProof/>
            <w:webHidden/>
          </w:rPr>
          <w:fldChar w:fldCharType="begin"/>
        </w:r>
        <w:r w:rsidR="00DC62C8">
          <w:rPr>
            <w:noProof/>
            <w:webHidden/>
          </w:rPr>
          <w:instrText xml:space="preserve"> PAGEREF _Toc422854248 \h </w:instrText>
        </w:r>
        <w:r w:rsidR="00DC62C8">
          <w:rPr>
            <w:noProof/>
            <w:webHidden/>
          </w:rPr>
        </w:r>
        <w:r w:rsidR="00DC62C8">
          <w:rPr>
            <w:noProof/>
            <w:webHidden/>
          </w:rPr>
          <w:fldChar w:fldCharType="separate"/>
        </w:r>
        <w:r w:rsidR="00DC62C8">
          <w:rPr>
            <w:noProof/>
            <w:webHidden/>
          </w:rPr>
          <w:t>75</w:t>
        </w:r>
        <w:r w:rsidR="00DC62C8">
          <w:rPr>
            <w:noProof/>
            <w:webHidden/>
          </w:rPr>
          <w:fldChar w:fldCharType="end"/>
        </w:r>
      </w:hyperlink>
    </w:p>
    <w:p w14:paraId="64CDD77B" w14:textId="77777777" w:rsidR="00DC62C8" w:rsidRDefault="00967446">
      <w:pPr>
        <w:pStyle w:val="TOC4"/>
        <w:tabs>
          <w:tab w:val="left" w:pos="1540"/>
          <w:tab w:val="right" w:leader="dot" w:pos="8756"/>
        </w:tabs>
        <w:rPr>
          <w:noProof/>
          <w:sz w:val="22"/>
          <w:szCs w:val="22"/>
          <w:lang w:val="en-US"/>
        </w:rPr>
      </w:pPr>
      <w:hyperlink w:anchor="_Toc422854249" w:history="1">
        <w:r w:rsidR="00DC62C8" w:rsidRPr="00720176">
          <w:rPr>
            <w:rStyle w:val="Hyperlink"/>
            <w:noProof/>
          </w:rPr>
          <w:t>5.7.1.1</w:t>
        </w:r>
        <w:r w:rsidR="00DC62C8">
          <w:rPr>
            <w:noProof/>
            <w:sz w:val="22"/>
            <w:szCs w:val="22"/>
            <w:lang w:val="en-US"/>
          </w:rPr>
          <w:tab/>
        </w:r>
        <w:r w:rsidR="00DC62C8" w:rsidRPr="00720176">
          <w:rPr>
            <w:rStyle w:val="Hyperlink"/>
            <w:noProof/>
          </w:rPr>
          <w:t>Szimuláció simulink környezetben</w:t>
        </w:r>
        <w:r w:rsidR="00DC62C8">
          <w:rPr>
            <w:noProof/>
            <w:webHidden/>
          </w:rPr>
          <w:tab/>
        </w:r>
        <w:r w:rsidR="00DC62C8">
          <w:rPr>
            <w:noProof/>
            <w:webHidden/>
          </w:rPr>
          <w:fldChar w:fldCharType="begin"/>
        </w:r>
        <w:r w:rsidR="00DC62C8">
          <w:rPr>
            <w:noProof/>
            <w:webHidden/>
          </w:rPr>
          <w:instrText xml:space="preserve"> PAGEREF _Toc422854249 \h </w:instrText>
        </w:r>
        <w:r w:rsidR="00DC62C8">
          <w:rPr>
            <w:noProof/>
            <w:webHidden/>
          </w:rPr>
        </w:r>
        <w:r w:rsidR="00DC62C8">
          <w:rPr>
            <w:noProof/>
            <w:webHidden/>
          </w:rPr>
          <w:fldChar w:fldCharType="separate"/>
        </w:r>
        <w:r w:rsidR="00DC62C8">
          <w:rPr>
            <w:noProof/>
            <w:webHidden/>
          </w:rPr>
          <w:t>76</w:t>
        </w:r>
        <w:r w:rsidR="00DC62C8">
          <w:rPr>
            <w:noProof/>
            <w:webHidden/>
          </w:rPr>
          <w:fldChar w:fldCharType="end"/>
        </w:r>
      </w:hyperlink>
    </w:p>
    <w:p w14:paraId="47D06552" w14:textId="77777777" w:rsidR="00DC62C8" w:rsidRDefault="00967446">
      <w:pPr>
        <w:pStyle w:val="TOC2"/>
        <w:tabs>
          <w:tab w:val="left" w:pos="880"/>
        </w:tabs>
        <w:rPr>
          <w:smallCaps w:val="0"/>
          <w:noProof/>
          <w:sz w:val="22"/>
          <w:szCs w:val="22"/>
          <w:lang w:val="en-US"/>
        </w:rPr>
      </w:pPr>
      <w:hyperlink w:anchor="_Toc422854250" w:history="1">
        <w:r w:rsidR="00DC62C8" w:rsidRPr="00720176">
          <w:rPr>
            <w:rStyle w:val="Hyperlink"/>
            <w:noProof/>
          </w:rPr>
          <w:t>5.8</w:t>
        </w:r>
        <w:r w:rsidR="00DC62C8">
          <w:rPr>
            <w:smallCaps w:val="0"/>
            <w:noProof/>
            <w:sz w:val="22"/>
            <w:szCs w:val="22"/>
            <w:lang w:val="en-US"/>
          </w:rPr>
          <w:tab/>
        </w:r>
        <w:r w:rsidR="00DC62C8" w:rsidRPr="00720176">
          <w:rPr>
            <w:rStyle w:val="Hyperlink"/>
            <w:noProof/>
          </w:rPr>
          <w:t>Robot Modell</w:t>
        </w:r>
        <w:r w:rsidR="00DC62C8">
          <w:rPr>
            <w:noProof/>
            <w:webHidden/>
          </w:rPr>
          <w:tab/>
        </w:r>
        <w:r w:rsidR="00DC62C8">
          <w:rPr>
            <w:noProof/>
            <w:webHidden/>
          </w:rPr>
          <w:fldChar w:fldCharType="begin"/>
        </w:r>
        <w:r w:rsidR="00DC62C8">
          <w:rPr>
            <w:noProof/>
            <w:webHidden/>
          </w:rPr>
          <w:instrText xml:space="preserve"> PAGEREF _Toc422854250 \h </w:instrText>
        </w:r>
        <w:r w:rsidR="00DC62C8">
          <w:rPr>
            <w:noProof/>
            <w:webHidden/>
          </w:rPr>
        </w:r>
        <w:r w:rsidR="00DC62C8">
          <w:rPr>
            <w:noProof/>
            <w:webHidden/>
          </w:rPr>
          <w:fldChar w:fldCharType="separate"/>
        </w:r>
        <w:r w:rsidR="00DC62C8">
          <w:rPr>
            <w:noProof/>
            <w:webHidden/>
          </w:rPr>
          <w:t>78</w:t>
        </w:r>
        <w:r w:rsidR="00DC62C8">
          <w:rPr>
            <w:noProof/>
            <w:webHidden/>
          </w:rPr>
          <w:fldChar w:fldCharType="end"/>
        </w:r>
      </w:hyperlink>
    </w:p>
    <w:p w14:paraId="20CBDA40" w14:textId="77777777" w:rsidR="00DC62C8" w:rsidRDefault="00967446">
      <w:pPr>
        <w:pStyle w:val="TOC1"/>
        <w:rPr>
          <w:b w:val="0"/>
          <w:bCs w:val="0"/>
          <w:caps w:val="0"/>
          <w:noProof/>
          <w:sz w:val="22"/>
          <w:szCs w:val="22"/>
          <w:lang w:val="en-US"/>
        </w:rPr>
      </w:pPr>
      <w:hyperlink w:anchor="_Toc422854251" w:history="1">
        <w:r w:rsidR="00DC62C8" w:rsidRPr="00720176">
          <w:rPr>
            <w:rStyle w:val="Hyperlink"/>
            <w:rFonts w:ascii="Times New Roman" w:hAnsi="Times New Roman" w:cs="Times New Roman"/>
            <w:noProof/>
          </w:rPr>
          <w:t>6</w:t>
        </w:r>
        <w:r w:rsidR="00DC62C8">
          <w:rPr>
            <w:b w:val="0"/>
            <w:bCs w:val="0"/>
            <w:caps w:val="0"/>
            <w:noProof/>
            <w:sz w:val="22"/>
            <w:szCs w:val="22"/>
            <w:lang w:val="en-US"/>
          </w:rPr>
          <w:tab/>
        </w:r>
        <w:r w:rsidR="00DC62C8" w:rsidRPr="00720176">
          <w:rPr>
            <w:rStyle w:val="Hyperlink"/>
            <w:rFonts w:ascii="Times New Roman" w:hAnsi="Times New Roman" w:cs="Times New Roman"/>
            <w:noProof/>
          </w:rPr>
          <w:t>Robot Mechanikai Felépítése</w:t>
        </w:r>
        <w:r w:rsidR="00DC62C8">
          <w:rPr>
            <w:noProof/>
            <w:webHidden/>
          </w:rPr>
          <w:tab/>
        </w:r>
        <w:r w:rsidR="00DC62C8">
          <w:rPr>
            <w:noProof/>
            <w:webHidden/>
          </w:rPr>
          <w:fldChar w:fldCharType="begin"/>
        </w:r>
        <w:r w:rsidR="00DC62C8">
          <w:rPr>
            <w:noProof/>
            <w:webHidden/>
          </w:rPr>
          <w:instrText xml:space="preserve"> PAGEREF _Toc422854251 \h </w:instrText>
        </w:r>
        <w:r w:rsidR="00DC62C8">
          <w:rPr>
            <w:noProof/>
            <w:webHidden/>
          </w:rPr>
        </w:r>
        <w:r w:rsidR="00DC62C8">
          <w:rPr>
            <w:noProof/>
            <w:webHidden/>
          </w:rPr>
          <w:fldChar w:fldCharType="separate"/>
        </w:r>
        <w:r w:rsidR="00DC62C8">
          <w:rPr>
            <w:noProof/>
            <w:webHidden/>
          </w:rPr>
          <w:t>81</w:t>
        </w:r>
        <w:r w:rsidR="00DC62C8">
          <w:rPr>
            <w:noProof/>
            <w:webHidden/>
          </w:rPr>
          <w:fldChar w:fldCharType="end"/>
        </w:r>
      </w:hyperlink>
    </w:p>
    <w:p w14:paraId="47808C76" w14:textId="77777777" w:rsidR="00DC62C8" w:rsidRDefault="00967446">
      <w:pPr>
        <w:pStyle w:val="TOC1"/>
        <w:rPr>
          <w:b w:val="0"/>
          <w:bCs w:val="0"/>
          <w:caps w:val="0"/>
          <w:noProof/>
          <w:sz w:val="22"/>
          <w:szCs w:val="22"/>
          <w:lang w:val="en-US"/>
        </w:rPr>
      </w:pPr>
      <w:hyperlink w:anchor="_Toc422854252" w:history="1">
        <w:r w:rsidR="00DC62C8" w:rsidRPr="00720176">
          <w:rPr>
            <w:rStyle w:val="Hyperlink"/>
            <w:rFonts w:ascii="Times New Roman" w:hAnsi="Times New Roman"/>
            <w:noProof/>
          </w:rPr>
          <w:t>7</w:t>
        </w:r>
        <w:r w:rsidR="00DC62C8">
          <w:rPr>
            <w:b w:val="0"/>
            <w:bCs w:val="0"/>
            <w:caps w:val="0"/>
            <w:noProof/>
            <w:sz w:val="22"/>
            <w:szCs w:val="22"/>
            <w:lang w:val="en-US"/>
          </w:rPr>
          <w:tab/>
        </w:r>
        <w:r w:rsidR="00DC62C8" w:rsidRPr="00720176">
          <w:rPr>
            <w:rStyle w:val="Hyperlink"/>
            <w:rFonts w:ascii="Times New Roman" w:hAnsi="Times New Roman"/>
            <w:noProof/>
          </w:rPr>
          <w:t>Elért eredmények, magvalósítások:</w:t>
        </w:r>
        <w:r w:rsidR="00DC62C8">
          <w:rPr>
            <w:noProof/>
            <w:webHidden/>
          </w:rPr>
          <w:tab/>
        </w:r>
        <w:r w:rsidR="00DC62C8">
          <w:rPr>
            <w:noProof/>
            <w:webHidden/>
          </w:rPr>
          <w:fldChar w:fldCharType="begin"/>
        </w:r>
        <w:r w:rsidR="00DC62C8">
          <w:rPr>
            <w:noProof/>
            <w:webHidden/>
          </w:rPr>
          <w:instrText xml:space="preserve"> PAGEREF _Toc422854252 \h </w:instrText>
        </w:r>
        <w:r w:rsidR="00DC62C8">
          <w:rPr>
            <w:noProof/>
            <w:webHidden/>
          </w:rPr>
        </w:r>
        <w:r w:rsidR="00DC62C8">
          <w:rPr>
            <w:noProof/>
            <w:webHidden/>
          </w:rPr>
          <w:fldChar w:fldCharType="separate"/>
        </w:r>
        <w:r w:rsidR="00DC62C8">
          <w:rPr>
            <w:noProof/>
            <w:webHidden/>
          </w:rPr>
          <w:t>83</w:t>
        </w:r>
        <w:r w:rsidR="00DC62C8">
          <w:rPr>
            <w:noProof/>
            <w:webHidden/>
          </w:rPr>
          <w:fldChar w:fldCharType="end"/>
        </w:r>
      </w:hyperlink>
    </w:p>
    <w:p w14:paraId="29996216" w14:textId="77777777" w:rsidR="00DC62C8" w:rsidRDefault="00967446">
      <w:pPr>
        <w:pStyle w:val="TOC1"/>
        <w:rPr>
          <w:b w:val="0"/>
          <w:bCs w:val="0"/>
          <w:caps w:val="0"/>
          <w:noProof/>
          <w:sz w:val="22"/>
          <w:szCs w:val="22"/>
          <w:lang w:val="en-US"/>
        </w:rPr>
      </w:pPr>
      <w:hyperlink w:anchor="_Toc422854253" w:history="1">
        <w:r w:rsidR="00DC62C8" w:rsidRPr="00720176">
          <w:rPr>
            <w:rStyle w:val="Hyperlink"/>
            <w:rFonts w:ascii="Times New Roman" w:hAnsi="Times New Roman"/>
            <w:noProof/>
          </w:rPr>
          <w:t>8</w:t>
        </w:r>
        <w:r w:rsidR="00DC62C8">
          <w:rPr>
            <w:b w:val="0"/>
            <w:bCs w:val="0"/>
            <w:caps w:val="0"/>
            <w:noProof/>
            <w:sz w:val="22"/>
            <w:szCs w:val="22"/>
            <w:lang w:val="en-US"/>
          </w:rPr>
          <w:tab/>
        </w:r>
        <w:r w:rsidR="00DC62C8" w:rsidRPr="00720176">
          <w:rPr>
            <w:rStyle w:val="Hyperlink"/>
            <w:rFonts w:ascii="Times New Roman" w:hAnsi="Times New Roman"/>
            <w:noProof/>
          </w:rPr>
          <w:t>Következtetések:</w:t>
        </w:r>
        <w:r w:rsidR="00DC62C8">
          <w:rPr>
            <w:noProof/>
            <w:webHidden/>
          </w:rPr>
          <w:tab/>
        </w:r>
        <w:r w:rsidR="00DC62C8">
          <w:rPr>
            <w:noProof/>
            <w:webHidden/>
          </w:rPr>
          <w:fldChar w:fldCharType="begin"/>
        </w:r>
        <w:r w:rsidR="00DC62C8">
          <w:rPr>
            <w:noProof/>
            <w:webHidden/>
          </w:rPr>
          <w:instrText xml:space="preserve"> PAGEREF _Toc422854253 \h </w:instrText>
        </w:r>
        <w:r w:rsidR="00DC62C8">
          <w:rPr>
            <w:noProof/>
            <w:webHidden/>
          </w:rPr>
        </w:r>
        <w:r w:rsidR="00DC62C8">
          <w:rPr>
            <w:noProof/>
            <w:webHidden/>
          </w:rPr>
          <w:fldChar w:fldCharType="separate"/>
        </w:r>
        <w:r w:rsidR="00DC62C8">
          <w:rPr>
            <w:noProof/>
            <w:webHidden/>
          </w:rPr>
          <w:t>83</w:t>
        </w:r>
        <w:r w:rsidR="00DC62C8">
          <w:rPr>
            <w:noProof/>
            <w:webHidden/>
          </w:rPr>
          <w:fldChar w:fldCharType="end"/>
        </w:r>
      </w:hyperlink>
    </w:p>
    <w:p w14:paraId="7C54A9F3" w14:textId="77777777" w:rsidR="00DC62C8" w:rsidRDefault="00967446">
      <w:pPr>
        <w:pStyle w:val="TOC1"/>
        <w:rPr>
          <w:b w:val="0"/>
          <w:bCs w:val="0"/>
          <w:caps w:val="0"/>
          <w:noProof/>
          <w:sz w:val="22"/>
          <w:szCs w:val="22"/>
          <w:lang w:val="en-US"/>
        </w:rPr>
      </w:pPr>
      <w:hyperlink w:anchor="_Toc422854254" w:history="1">
        <w:r w:rsidR="00DC62C8" w:rsidRPr="00720176">
          <w:rPr>
            <w:rStyle w:val="Hyperlink"/>
            <w:rFonts w:ascii="Times New Roman" w:hAnsi="Times New Roman" w:cs="Times New Roman"/>
            <w:noProof/>
          </w:rPr>
          <w:t>9</w:t>
        </w:r>
        <w:r w:rsidR="00DC62C8">
          <w:rPr>
            <w:b w:val="0"/>
            <w:bCs w:val="0"/>
            <w:caps w:val="0"/>
            <w:noProof/>
            <w:sz w:val="22"/>
            <w:szCs w:val="22"/>
            <w:lang w:val="en-US"/>
          </w:rPr>
          <w:tab/>
        </w:r>
        <w:r w:rsidR="00DC62C8" w:rsidRPr="00720176">
          <w:rPr>
            <w:rStyle w:val="Hyperlink"/>
            <w:rFonts w:ascii="Times New Roman" w:hAnsi="Times New Roman" w:cs="Times New Roman"/>
            <w:noProof/>
          </w:rPr>
          <w:t>Bibliográfia</w:t>
        </w:r>
        <w:r w:rsidR="00DC62C8">
          <w:rPr>
            <w:noProof/>
            <w:webHidden/>
          </w:rPr>
          <w:tab/>
        </w:r>
        <w:r w:rsidR="00DC62C8">
          <w:rPr>
            <w:noProof/>
            <w:webHidden/>
          </w:rPr>
          <w:fldChar w:fldCharType="begin"/>
        </w:r>
        <w:r w:rsidR="00DC62C8">
          <w:rPr>
            <w:noProof/>
            <w:webHidden/>
          </w:rPr>
          <w:instrText xml:space="preserve"> PAGEREF _Toc422854254 \h </w:instrText>
        </w:r>
        <w:r w:rsidR="00DC62C8">
          <w:rPr>
            <w:noProof/>
            <w:webHidden/>
          </w:rPr>
        </w:r>
        <w:r w:rsidR="00DC62C8">
          <w:rPr>
            <w:noProof/>
            <w:webHidden/>
          </w:rPr>
          <w:fldChar w:fldCharType="separate"/>
        </w:r>
        <w:r w:rsidR="00DC62C8">
          <w:rPr>
            <w:noProof/>
            <w:webHidden/>
          </w:rPr>
          <w:t>85</w:t>
        </w:r>
        <w:r w:rsidR="00DC62C8">
          <w:rPr>
            <w:noProof/>
            <w:webHidden/>
          </w:rPr>
          <w:fldChar w:fldCharType="end"/>
        </w:r>
      </w:hyperlink>
    </w:p>
    <w:p w14:paraId="5708C5D0" w14:textId="77777777" w:rsidR="00DC62C8" w:rsidRDefault="00967446">
      <w:pPr>
        <w:pStyle w:val="TOC1"/>
        <w:rPr>
          <w:b w:val="0"/>
          <w:bCs w:val="0"/>
          <w:caps w:val="0"/>
          <w:noProof/>
          <w:sz w:val="22"/>
          <w:szCs w:val="22"/>
          <w:lang w:val="en-US"/>
        </w:rPr>
      </w:pPr>
      <w:hyperlink w:anchor="_Toc422854255" w:history="1">
        <w:r w:rsidR="00DC62C8" w:rsidRPr="00720176">
          <w:rPr>
            <w:rStyle w:val="Hyperlink"/>
            <w:noProof/>
          </w:rPr>
          <w:t>10</w:t>
        </w:r>
        <w:r w:rsidR="00DC62C8">
          <w:rPr>
            <w:b w:val="0"/>
            <w:bCs w:val="0"/>
            <w:caps w:val="0"/>
            <w:noProof/>
            <w:sz w:val="22"/>
            <w:szCs w:val="22"/>
            <w:lang w:val="en-US"/>
          </w:rPr>
          <w:tab/>
        </w:r>
        <w:r w:rsidR="00DC62C8" w:rsidRPr="00720176">
          <w:rPr>
            <w:rStyle w:val="Hyperlink"/>
            <w:noProof/>
          </w:rPr>
          <w:t>FÜGGELÉK</w:t>
        </w:r>
        <w:r w:rsidR="00DC62C8">
          <w:rPr>
            <w:noProof/>
            <w:webHidden/>
          </w:rPr>
          <w:tab/>
        </w:r>
        <w:r w:rsidR="00DC62C8">
          <w:rPr>
            <w:noProof/>
            <w:webHidden/>
          </w:rPr>
          <w:fldChar w:fldCharType="begin"/>
        </w:r>
        <w:r w:rsidR="00DC62C8">
          <w:rPr>
            <w:noProof/>
            <w:webHidden/>
          </w:rPr>
          <w:instrText xml:space="preserve"> PAGEREF _Toc422854255 \h </w:instrText>
        </w:r>
        <w:r w:rsidR="00DC62C8">
          <w:rPr>
            <w:noProof/>
            <w:webHidden/>
          </w:rPr>
        </w:r>
        <w:r w:rsidR="00DC62C8">
          <w:rPr>
            <w:noProof/>
            <w:webHidden/>
          </w:rPr>
          <w:fldChar w:fldCharType="separate"/>
        </w:r>
        <w:r w:rsidR="00DC62C8">
          <w:rPr>
            <w:noProof/>
            <w:webHidden/>
          </w:rPr>
          <w:t>86</w:t>
        </w:r>
        <w:r w:rsidR="00DC62C8">
          <w:rPr>
            <w:noProof/>
            <w:webHidden/>
          </w:rPr>
          <w:fldChar w:fldCharType="end"/>
        </w:r>
      </w:hyperlink>
    </w:p>
    <w:p w14:paraId="705B1F45" w14:textId="77777777" w:rsidR="00B31E0B" w:rsidRPr="00BE4225" w:rsidRDefault="00ED22AB" w:rsidP="0071433B">
      <w:pPr>
        <w:spacing w:line="360" w:lineRule="auto"/>
        <w:rPr>
          <w:rStyle w:val="IntenseEmphasis"/>
          <w:rFonts w:ascii="Times New Roman" w:hAnsi="Times New Roman"/>
        </w:rPr>
      </w:pPr>
      <w:r w:rsidRPr="00BE4225">
        <w:rPr>
          <w:rStyle w:val="IntenseEmphasis"/>
          <w:rFonts w:ascii="Times New Roman" w:hAnsi="Times New Roman"/>
        </w:rPr>
        <w:fldChar w:fldCharType="end"/>
      </w:r>
      <w:r w:rsidR="00B31E0B" w:rsidRPr="00BE4225">
        <w:rPr>
          <w:rStyle w:val="IntenseEmphasis"/>
          <w:rFonts w:ascii="Times New Roman" w:hAnsi="Times New Roman"/>
        </w:rPr>
        <w:br w:type="page"/>
      </w:r>
    </w:p>
    <w:p w14:paraId="72CB873C" w14:textId="6836A826" w:rsidR="00950F00" w:rsidRPr="00BE4225" w:rsidRDefault="00950F00" w:rsidP="0071433B">
      <w:pPr>
        <w:pStyle w:val="ListParagraph"/>
        <w:pageBreakBefore/>
        <w:autoSpaceDE w:val="0"/>
        <w:spacing w:line="360" w:lineRule="auto"/>
        <w:ind w:left="0"/>
        <w:outlineLvl w:val="0"/>
        <w:rPr>
          <w:rFonts w:ascii="Times New Roman" w:hAnsi="Times New Roman"/>
          <w:sz w:val="56"/>
          <w:szCs w:val="56"/>
        </w:rPr>
      </w:pPr>
      <w:bookmarkStart w:id="1952" w:name="_Toc422854202"/>
      <w:r w:rsidRPr="00BE4225">
        <w:rPr>
          <w:rFonts w:ascii="Times New Roman" w:hAnsi="Times New Roman"/>
          <w:sz w:val="56"/>
          <w:szCs w:val="56"/>
        </w:rPr>
        <w:lastRenderedPageBreak/>
        <w:t>Ábrák,</w:t>
      </w:r>
      <w:r w:rsidR="00CE729B" w:rsidRPr="00BE4225">
        <w:rPr>
          <w:rFonts w:ascii="Times New Roman" w:hAnsi="Times New Roman"/>
          <w:sz w:val="56"/>
          <w:szCs w:val="56"/>
        </w:rPr>
        <w:t xml:space="preserve"> táblázatok jegyzéke</w:t>
      </w:r>
      <w:bookmarkEnd w:id="1952"/>
    </w:p>
    <w:p w14:paraId="1A4451AA" w14:textId="77777777" w:rsidR="002A68FA" w:rsidRDefault="00ED22AB">
      <w:pPr>
        <w:pStyle w:val="TableofFigures"/>
        <w:tabs>
          <w:tab w:val="right" w:leader="dot" w:pos="8756"/>
        </w:tabs>
        <w:rPr>
          <w:ins w:id="1953" w:author="stbrassai" w:date="2015-06-24T08:40:00Z"/>
          <w:noProof/>
          <w:sz w:val="22"/>
          <w:lang w:eastAsia="hu-HU"/>
        </w:rPr>
      </w:pPr>
      <w:r w:rsidRPr="00BE4225">
        <w:rPr>
          <w:rStyle w:val="IntenseEmphasis"/>
          <w:rFonts w:ascii="Times New Roman" w:hAnsi="Times New Roman"/>
        </w:rPr>
        <w:fldChar w:fldCharType="begin"/>
      </w:r>
      <w:r w:rsidRPr="00BE4225">
        <w:rPr>
          <w:rStyle w:val="IntenseEmphasis"/>
          <w:rFonts w:ascii="Times New Roman" w:hAnsi="Times New Roman"/>
        </w:rPr>
        <w:instrText xml:space="preserve"> TOC \h \z \c "Kép." </w:instrText>
      </w:r>
      <w:r w:rsidRPr="00BE4225">
        <w:rPr>
          <w:rStyle w:val="IntenseEmphasis"/>
          <w:rFonts w:ascii="Times New Roman" w:hAnsi="Times New Roman"/>
        </w:rPr>
        <w:fldChar w:fldCharType="separate"/>
      </w:r>
      <w:ins w:id="1954" w:author="stbrassai" w:date="2015-06-24T08:40:00Z">
        <w:r w:rsidR="002A68FA" w:rsidRPr="00BC06B2">
          <w:rPr>
            <w:rStyle w:val="Hyperlink"/>
            <w:noProof/>
          </w:rPr>
          <w:fldChar w:fldCharType="begin"/>
        </w:r>
        <w:r w:rsidR="002A68FA" w:rsidRPr="00BC06B2">
          <w:rPr>
            <w:rStyle w:val="Hyperlink"/>
            <w:noProof/>
          </w:rPr>
          <w:instrText xml:space="preserve"> </w:instrText>
        </w:r>
        <w:r w:rsidR="002A68FA">
          <w:rPr>
            <w:noProof/>
          </w:rPr>
          <w:instrText>HYPERLINK \l "_Toc422898556"</w:instrText>
        </w:r>
        <w:r w:rsidR="002A68FA" w:rsidRPr="00BC06B2">
          <w:rPr>
            <w:rStyle w:val="Hyperlink"/>
            <w:noProof/>
          </w:rPr>
          <w:instrText xml:space="preserve"> </w:instrText>
        </w:r>
        <w:r w:rsidR="002A68FA" w:rsidRPr="00BC06B2">
          <w:rPr>
            <w:rStyle w:val="Hyperlink"/>
            <w:noProof/>
          </w:rPr>
          <w:fldChar w:fldCharType="separate"/>
        </w:r>
        <w:r w:rsidR="002A68FA" w:rsidRPr="00BC06B2">
          <w:rPr>
            <w:rStyle w:val="Hyperlink"/>
            <w:noProof/>
            <w:lang w:val="ro-RO"/>
          </w:rPr>
          <w:t>Kép. 1.1 Structura Robotului- Inventor 3D Foto</w:t>
        </w:r>
        <w:r w:rsidR="002A68FA">
          <w:rPr>
            <w:noProof/>
            <w:webHidden/>
          </w:rPr>
          <w:tab/>
        </w:r>
        <w:r w:rsidR="002A68FA">
          <w:rPr>
            <w:noProof/>
            <w:webHidden/>
          </w:rPr>
          <w:fldChar w:fldCharType="begin"/>
        </w:r>
        <w:r w:rsidR="002A68FA">
          <w:rPr>
            <w:noProof/>
            <w:webHidden/>
          </w:rPr>
          <w:instrText xml:space="preserve"> PAGEREF _Toc422898556 \h </w:instrText>
        </w:r>
      </w:ins>
      <w:r w:rsidR="002A68FA">
        <w:rPr>
          <w:noProof/>
          <w:webHidden/>
        </w:rPr>
      </w:r>
      <w:r w:rsidR="002A68FA">
        <w:rPr>
          <w:noProof/>
          <w:webHidden/>
        </w:rPr>
        <w:fldChar w:fldCharType="separate"/>
      </w:r>
      <w:ins w:id="1955" w:author="stbrassai" w:date="2015-06-24T08:40:00Z">
        <w:r w:rsidR="002A68FA">
          <w:rPr>
            <w:noProof/>
            <w:webHidden/>
          </w:rPr>
          <w:t>6</w:t>
        </w:r>
        <w:r w:rsidR="002A68FA">
          <w:rPr>
            <w:noProof/>
            <w:webHidden/>
          </w:rPr>
          <w:fldChar w:fldCharType="end"/>
        </w:r>
        <w:r w:rsidR="002A68FA" w:rsidRPr="00BC06B2">
          <w:rPr>
            <w:rStyle w:val="Hyperlink"/>
            <w:noProof/>
          </w:rPr>
          <w:fldChar w:fldCharType="end"/>
        </w:r>
      </w:ins>
    </w:p>
    <w:p w14:paraId="49FD93F0" w14:textId="77777777" w:rsidR="002A68FA" w:rsidRDefault="002A68FA">
      <w:pPr>
        <w:pStyle w:val="TableofFigures"/>
        <w:tabs>
          <w:tab w:val="right" w:leader="dot" w:pos="8756"/>
        </w:tabs>
        <w:rPr>
          <w:ins w:id="1956" w:author="stbrassai" w:date="2015-06-24T08:40:00Z"/>
          <w:noProof/>
          <w:sz w:val="22"/>
          <w:lang w:eastAsia="hu-HU"/>
        </w:rPr>
      </w:pPr>
      <w:ins w:id="1957" w:author="stbrassai" w:date="2015-06-24T08:40:00Z">
        <w:r w:rsidRPr="00BC06B2">
          <w:rPr>
            <w:rStyle w:val="Hyperlink"/>
            <w:noProof/>
          </w:rPr>
          <w:fldChar w:fldCharType="begin"/>
        </w:r>
        <w:r w:rsidRPr="00BC06B2">
          <w:rPr>
            <w:rStyle w:val="Hyperlink"/>
            <w:noProof/>
          </w:rPr>
          <w:instrText xml:space="preserve"> </w:instrText>
        </w:r>
        <w:r>
          <w:rPr>
            <w:noProof/>
          </w:rPr>
          <w:instrText>HYPERLINK \l "_Toc422898557"</w:instrText>
        </w:r>
        <w:r w:rsidRPr="00BC06B2">
          <w:rPr>
            <w:rStyle w:val="Hyperlink"/>
            <w:noProof/>
          </w:rPr>
          <w:instrText xml:space="preserve"> </w:instrText>
        </w:r>
        <w:r w:rsidRPr="00BC06B2">
          <w:rPr>
            <w:rStyle w:val="Hyperlink"/>
            <w:noProof/>
          </w:rPr>
          <w:fldChar w:fldCharType="separate"/>
        </w:r>
        <w:r w:rsidRPr="00BC06B2">
          <w:rPr>
            <w:rStyle w:val="Hyperlink"/>
            <w:noProof/>
            <w:lang w:val="ro-RO"/>
          </w:rPr>
          <w:t>Fig. 1.2 Alimentarea cu energie electrică a robotului și structura sistemului de răcire</w:t>
        </w:r>
        <w:r>
          <w:rPr>
            <w:noProof/>
            <w:webHidden/>
          </w:rPr>
          <w:tab/>
        </w:r>
        <w:r>
          <w:rPr>
            <w:noProof/>
            <w:webHidden/>
          </w:rPr>
          <w:fldChar w:fldCharType="begin"/>
        </w:r>
        <w:r>
          <w:rPr>
            <w:noProof/>
            <w:webHidden/>
          </w:rPr>
          <w:instrText xml:space="preserve"> PAGEREF _Toc422898557 \h </w:instrText>
        </w:r>
      </w:ins>
      <w:r>
        <w:rPr>
          <w:noProof/>
          <w:webHidden/>
        </w:rPr>
      </w:r>
      <w:r>
        <w:rPr>
          <w:noProof/>
          <w:webHidden/>
        </w:rPr>
        <w:fldChar w:fldCharType="separate"/>
      </w:r>
      <w:ins w:id="1958" w:author="stbrassai" w:date="2015-06-24T08:40:00Z">
        <w:r>
          <w:rPr>
            <w:noProof/>
            <w:webHidden/>
          </w:rPr>
          <w:t>8</w:t>
        </w:r>
        <w:r>
          <w:rPr>
            <w:noProof/>
            <w:webHidden/>
          </w:rPr>
          <w:fldChar w:fldCharType="end"/>
        </w:r>
        <w:r w:rsidRPr="00BC06B2">
          <w:rPr>
            <w:rStyle w:val="Hyperlink"/>
            <w:noProof/>
          </w:rPr>
          <w:fldChar w:fldCharType="end"/>
        </w:r>
      </w:ins>
    </w:p>
    <w:p w14:paraId="20214C56" w14:textId="77777777" w:rsidR="002A68FA" w:rsidRDefault="002A68FA">
      <w:pPr>
        <w:pStyle w:val="TableofFigures"/>
        <w:tabs>
          <w:tab w:val="right" w:leader="dot" w:pos="8756"/>
        </w:tabs>
        <w:rPr>
          <w:ins w:id="1959" w:author="stbrassai" w:date="2015-06-24T08:40:00Z"/>
          <w:noProof/>
          <w:sz w:val="22"/>
          <w:lang w:eastAsia="hu-HU"/>
        </w:rPr>
      </w:pPr>
      <w:ins w:id="1960" w:author="stbrassai" w:date="2015-06-24T08:40:00Z">
        <w:r w:rsidRPr="00BC06B2">
          <w:rPr>
            <w:rStyle w:val="Hyperlink"/>
            <w:noProof/>
          </w:rPr>
          <w:fldChar w:fldCharType="begin"/>
        </w:r>
        <w:r w:rsidRPr="00BC06B2">
          <w:rPr>
            <w:rStyle w:val="Hyperlink"/>
            <w:noProof/>
          </w:rPr>
          <w:instrText xml:space="preserve"> </w:instrText>
        </w:r>
        <w:r>
          <w:rPr>
            <w:noProof/>
          </w:rPr>
          <w:instrText>HYPERLINK \l "_Toc422898558"</w:instrText>
        </w:r>
        <w:r w:rsidRPr="00BC06B2">
          <w:rPr>
            <w:rStyle w:val="Hyperlink"/>
            <w:noProof/>
          </w:rPr>
          <w:instrText xml:space="preserve"> </w:instrText>
        </w:r>
        <w:r w:rsidRPr="00BC06B2">
          <w:rPr>
            <w:rStyle w:val="Hyperlink"/>
            <w:noProof/>
          </w:rPr>
          <w:fldChar w:fldCharType="separate"/>
        </w:r>
        <w:r w:rsidRPr="00BC06B2">
          <w:rPr>
            <w:rStyle w:val="Hyperlink"/>
            <w:noProof/>
            <w:lang w:val="ro-RO"/>
          </w:rPr>
          <w:t>Kép. 1.3 Structura sistemului</w:t>
        </w:r>
        <w:r>
          <w:rPr>
            <w:noProof/>
            <w:webHidden/>
          </w:rPr>
          <w:tab/>
        </w:r>
        <w:r>
          <w:rPr>
            <w:noProof/>
            <w:webHidden/>
          </w:rPr>
          <w:fldChar w:fldCharType="begin"/>
        </w:r>
        <w:r>
          <w:rPr>
            <w:noProof/>
            <w:webHidden/>
          </w:rPr>
          <w:instrText xml:space="preserve"> PAGEREF _Toc422898558 \h </w:instrText>
        </w:r>
      </w:ins>
      <w:r>
        <w:rPr>
          <w:noProof/>
          <w:webHidden/>
        </w:rPr>
      </w:r>
      <w:r>
        <w:rPr>
          <w:noProof/>
          <w:webHidden/>
        </w:rPr>
        <w:fldChar w:fldCharType="separate"/>
      </w:r>
      <w:ins w:id="1961" w:author="stbrassai" w:date="2015-06-24T08:40:00Z">
        <w:r>
          <w:rPr>
            <w:noProof/>
            <w:webHidden/>
          </w:rPr>
          <w:t>10</w:t>
        </w:r>
        <w:r>
          <w:rPr>
            <w:noProof/>
            <w:webHidden/>
          </w:rPr>
          <w:fldChar w:fldCharType="end"/>
        </w:r>
        <w:r w:rsidRPr="00BC06B2">
          <w:rPr>
            <w:rStyle w:val="Hyperlink"/>
            <w:noProof/>
          </w:rPr>
          <w:fldChar w:fldCharType="end"/>
        </w:r>
      </w:ins>
    </w:p>
    <w:p w14:paraId="387A332B" w14:textId="77777777" w:rsidR="002A68FA" w:rsidRDefault="002A68FA">
      <w:pPr>
        <w:pStyle w:val="TableofFigures"/>
        <w:tabs>
          <w:tab w:val="right" w:leader="dot" w:pos="8756"/>
        </w:tabs>
        <w:rPr>
          <w:ins w:id="1962" w:author="stbrassai" w:date="2015-06-24T08:40:00Z"/>
          <w:noProof/>
          <w:sz w:val="22"/>
          <w:lang w:eastAsia="hu-HU"/>
        </w:rPr>
      </w:pPr>
      <w:ins w:id="1963" w:author="stbrassai" w:date="2015-06-24T08:40:00Z">
        <w:r w:rsidRPr="00BC06B2">
          <w:rPr>
            <w:rStyle w:val="Hyperlink"/>
            <w:noProof/>
          </w:rPr>
          <w:fldChar w:fldCharType="begin"/>
        </w:r>
        <w:r w:rsidRPr="00BC06B2">
          <w:rPr>
            <w:rStyle w:val="Hyperlink"/>
            <w:noProof/>
          </w:rPr>
          <w:instrText xml:space="preserve"> </w:instrText>
        </w:r>
        <w:r>
          <w:rPr>
            <w:noProof/>
          </w:rPr>
          <w:instrText>HYPERLINK \l "_Toc422898559"</w:instrText>
        </w:r>
        <w:r w:rsidRPr="00BC06B2">
          <w:rPr>
            <w:rStyle w:val="Hyperlink"/>
            <w:noProof/>
          </w:rPr>
          <w:instrText xml:space="preserve"> </w:instrText>
        </w:r>
        <w:r w:rsidRPr="00BC06B2">
          <w:rPr>
            <w:rStyle w:val="Hyperlink"/>
            <w:noProof/>
          </w:rPr>
          <w:fldChar w:fldCharType="separate"/>
        </w:r>
        <w:r w:rsidRPr="00BC06B2">
          <w:rPr>
            <w:rStyle w:val="Hyperlink"/>
            <w:noProof/>
            <w:lang w:val="ro-RO"/>
          </w:rPr>
          <w:t>Kép. 1.4 Pachetele de comunicație și modulele proiectate în circuitele FPGA</w:t>
        </w:r>
        <w:r>
          <w:rPr>
            <w:noProof/>
            <w:webHidden/>
          </w:rPr>
          <w:tab/>
        </w:r>
        <w:r>
          <w:rPr>
            <w:noProof/>
            <w:webHidden/>
          </w:rPr>
          <w:fldChar w:fldCharType="begin"/>
        </w:r>
        <w:r>
          <w:rPr>
            <w:noProof/>
            <w:webHidden/>
          </w:rPr>
          <w:instrText xml:space="preserve"> PAGEREF _Toc422898559 \h </w:instrText>
        </w:r>
      </w:ins>
      <w:r>
        <w:rPr>
          <w:noProof/>
          <w:webHidden/>
        </w:rPr>
      </w:r>
      <w:r>
        <w:rPr>
          <w:noProof/>
          <w:webHidden/>
        </w:rPr>
        <w:fldChar w:fldCharType="separate"/>
      </w:r>
      <w:ins w:id="1964" w:author="stbrassai" w:date="2015-06-24T08:40:00Z">
        <w:r>
          <w:rPr>
            <w:noProof/>
            <w:webHidden/>
          </w:rPr>
          <w:t>11</w:t>
        </w:r>
        <w:r>
          <w:rPr>
            <w:noProof/>
            <w:webHidden/>
          </w:rPr>
          <w:fldChar w:fldCharType="end"/>
        </w:r>
        <w:r w:rsidRPr="00BC06B2">
          <w:rPr>
            <w:rStyle w:val="Hyperlink"/>
            <w:noProof/>
          </w:rPr>
          <w:fldChar w:fldCharType="end"/>
        </w:r>
      </w:ins>
    </w:p>
    <w:p w14:paraId="4309CDBD" w14:textId="77777777" w:rsidR="002A68FA" w:rsidRDefault="002A68FA">
      <w:pPr>
        <w:pStyle w:val="TableofFigures"/>
        <w:tabs>
          <w:tab w:val="right" w:leader="dot" w:pos="8756"/>
        </w:tabs>
        <w:rPr>
          <w:ins w:id="1965" w:author="stbrassai" w:date="2015-06-24T08:40:00Z"/>
          <w:noProof/>
          <w:sz w:val="22"/>
          <w:lang w:eastAsia="hu-HU"/>
        </w:rPr>
      </w:pPr>
      <w:ins w:id="1966" w:author="stbrassai" w:date="2015-06-24T08:40:00Z">
        <w:r w:rsidRPr="00BC06B2">
          <w:rPr>
            <w:rStyle w:val="Hyperlink"/>
            <w:noProof/>
          </w:rPr>
          <w:fldChar w:fldCharType="begin"/>
        </w:r>
        <w:r w:rsidRPr="00BC06B2">
          <w:rPr>
            <w:rStyle w:val="Hyperlink"/>
            <w:noProof/>
          </w:rPr>
          <w:instrText xml:space="preserve"> </w:instrText>
        </w:r>
        <w:r>
          <w:rPr>
            <w:noProof/>
          </w:rPr>
          <w:instrText>HYPERLINK \l "_Toc422898560"</w:instrText>
        </w:r>
        <w:r w:rsidRPr="00BC06B2">
          <w:rPr>
            <w:rStyle w:val="Hyperlink"/>
            <w:noProof/>
          </w:rPr>
          <w:instrText xml:space="preserve"> </w:instrText>
        </w:r>
        <w:r w:rsidRPr="00BC06B2">
          <w:rPr>
            <w:rStyle w:val="Hyperlink"/>
            <w:noProof/>
          </w:rPr>
          <w:fldChar w:fldCharType="separate"/>
        </w:r>
        <w:r w:rsidRPr="00BC06B2">
          <w:rPr>
            <w:rStyle w:val="Hyperlink"/>
            <w:noProof/>
            <w:lang w:val="ro-RO"/>
          </w:rPr>
          <w:t>Kép. 1.5 Structura regulatorului de poziție proiectat și implementat în System generator</w:t>
        </w:r>
        <w:r>
          <w:rPr>
            <w:noProof/>
            <w:webHidden/>
          </w:rPr>
          <w:tab/>
        </w:r>
        <w:r>
          <w:rPr>
            <w:noProof/>
            <w:webHidden/>
          </w:rPr>
          <w:fldChar w:fldCharType="begin"/>
        </w:r>
        <w:r>
          <w:rPr>
            <w:noProof/>
            <w:webHidden/>
          </w:rPr>
          <w:instrText xml:space="preserve"> PAGEREF _Toc422898560 \h </w:instrText>
        </w:r>
      </w:ins>
      <w:r>
        <w:rPr>
          <w:noProof/>
          <w:webHidden/>
        </w:rPr>
      </w:r>
      <w:r>
        <w:rPr>
          <w:noProof/>
          <w:webHidden/>
        </w:rPr>
        <w:fldChar w:fldCharType="separate"/>
      </w:r>
      <w:ins w:id="1967" w:author="stbrassai" w:date="2015-06-24T08:40:00Z">
        <w:r>
          <w:rPr>
            <w:noProof/>
            <w:webHidden/>
          </w:rPr>
          <w:t>12</w:t>
        </w:r>
        <w:r>
          <w:rPr>
            <w:noProof/>
            <w:webHidden/>
          </w:rPr>
          <w:fldChar w:fldCharType="end"/>
        </w:r>
        <w:r w:rsidRPr="00BC06B2">
          <w:rPr>
            <w:rStyle w:val="Hyperlink"/>
            <w:noProof/>
          </w:rPr>
          <w:fldChar w:fldCharType="end"/>
        </w:r>
      </w:ins>
    </w:p>
    <w:p w14:paraId="6A26B2AF" w14:textId="77777777" w:rsidR="002A68FA" w:rsidRDefault="002A68FA">
      <w:pPr>
        <w:pStyle w:val="TableofFigures"/>
        <w:tabs>
          <w:tab w:val="right" w:leader="dot" w:pos="8756"/>
        </w:tabs>
        <w:rPr>
          <w:ins w:id="1968" w:author="stbrassai" w:date="2015-06-24T08:40:00Z"/>
          <w:noProof/>
          <w:sz w:val="22"/>
          <w:lang w:eastAsia="hu-HU"/>
        </w:rPr>
      </w:pPr>
      <w:ins w:id="1969" w:author="stbrassai" w:date="2015-06-24T08:40:00Z">
        <w:r w:rsidRPr="00BC06B2">
          <w:rPr>
            <w:rStyle w:val="Hyperlink"/>
            <w:noProof/>
          </w:rPr>
          <w:fldChar w:fldCharType="begin"/>
        </w:r>
        <w:r w:rsidRPr="00BC06B2">
          <w:rPr>
            <w:rStyle w:val="Hyperlink"/>
            <w:noProof/>
          </w:rPr>
          <w:instrText xml:space="preserve"> </w:instrText>
        </w:r>
        <w:r>
          <w:rPr>
            <w:noProof/>
          </w:rPr>
          <w:instrText>HYPERLINK \l "_Toc422898561"</w:instrText>
        </w:r>
        <w:r w:rsidRPr="00BC06B2">
          <w:rPr>
            <w:rStyle w:val="Hyperlink"/>
            <w:noProof/>
          </w:rPr>
          <w:instrText xml:space="preserve"> </w:instrText>
        </w:r>
        <w:r w:rsidRPr="00BC06B2">
          <w:rPr>
            <w:rStyle w:val="Hyperlink"/>
            <w:noProof/>
          </w:rPr>
          <w:fldChar w:fldCharType="separate"/>
        </w:r>
        <w:r w:rsidRPr="00BC06B2">
          <w:rPr>
            <w:rStyle w:val="Hyperlink"/>
            <w:noProof/>
            <w:lang w:val="ro-RO"/>
          </w:rPr>
          <w:t>Fig. 1.6 Reglarea poziției rezultat de măsurare</w:t>
        </w:r>
        <w:r>
          <w:rPr>
            <w:noProof/>
            <w:webHidden/>
          </w:rPr>
          <w:tab/>
        </w:r>
        <w:r>
          <w:rPr>
            <w:noProof/>
            <w:webHidden/>
          </w:rPr>
          <w:fldChar w:fldCharType="begin"/>
        </w:r>
        <w:r>
          <w:rPr>
            <w:noProof/>
            <w:webHidden/>
          </w:rPr>
          <w:instrText xml:space="preserve"> PAGEREF _Toc422898561 \h </w:instrText>
        </w:r>
      </w:ins>
      <w:r>
        <w:rPr>
          <w:noProof/>
          <w:webHidden/>
        </w:rPr>
      </w:r>
      <w:r>
        <w:rPr>
          <w:noProof/>
          <w:webHidden/>
        </w:rPr>
        <w:fldChar w:fldCharType="separate"/>
      </w:r>
      <w:ins w:id="1970" w:author="stbrassai" w:date="2015-06-24T08:40:00Z">
        <w:r>
          <w:rPr>
            <w:noProof/>
            <w:webHidden/>
          </w:rPr>
          <w:t>13</w:t>
        </w:r>
        <w:r>
          <w:rPr>
            <w:noProof/>
            <w:webHidden/>
          </w:rPr>
          <w:fldChar w:fldCharType="end"/>
        </w:r>
        <w:r w:rsidRPr="00BC06B2">
          <w:rPr>
            <w:rStyle w:val="Hyperlink"/>
            <w:noProof/>
          </w:rPr>
          <w:fldChar w:fldCharType="end"/>
        </w:r>
      </w:ins>
    </w:p>
    <w:p w14:paraId="69A1DA69" w14:textId="77777777" w:rsidR="002A68FA" w:rsidRDefault="002A68FA">
      <w:pPr>
        <w:pStyle w:val="TableofFigures"/>
        <w:tabs>
          <w:tab w:val="right" w:leader="dot" w:pos="8756"/>
        </w:tabs>
        <w:rPr>
          <w:ins w:id="1971" w:author="stbrassai" w:date="2015-06-24T08:40:00Z"/>
          <w:noProof/>
          <w:sz w:val="22"/>
          <w:lang w:eastAsia="hu-HU"/>
        </w:rPr>
      </w:pPr>
      <w:ins w:id="1972"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"_Toc422898562"</w:instrText>
        </w:r>
        <w:r w:rsidRPr="00BC06B2">
          <w:rPr>
            <w:rStyle w:val="Hyperlink"/>
            <w:noProof/>
          </w:rPr>
          <w:instrText xml:space="preserve"> </w:instrText>
        </w:r>
        <w:r w:rsidRPr="00BC06B2">
          <w:rPr>
            <w:rStyle w:val="Hyperlink"/>
            <w:noProof/>
          </w:rPr>
          <w:fldChar w:fldCharType="separate"/>
        </w:r>
        <w:r w:rsidRPr="00BC06B2">
          <w:rPr>
            <w:rStyle w:val="Hyperlink"/>
            <w:noProof/>
          </w:rPr>
          <w:t>Fig. 1.7 Diagrama de sttare care descrie regulatorul PID discret</w:t>
        </w:r>
        <w:r>
          <w:rPr>
            <w:noProof/>
            <w:webHidden/>
          </w:rPr>
          <w:tab/>
        </w:r>
        <w:r>
          <w:rPr>
            <w:noProof/>
            <w:webHidden/>
          </w:rPr>
          <w:fldChar w:fldCharType="begin"/>
        </w:r>
        <w:r>
          <w:rPr>
            <w:noProof/>
            <w:webHidden/>
          </w:rPr>
          <w:instrText xml:space="preserve"> PAGEREF _Toc422898562 \h </w:instrText>
        </w:r>
      </w:ins>
      <w:r>
        <w:rPr>
          <w:noProof/>
          <w:webHidden/>
        </w:rPr>
      </w:r>
      <w:r>
        <w:rPr>
          <w:noProof/>
          <w:webHidden/>
        </w:rPr>
        <w:fldChar w:fldCharType="separate"/>
      </w:r>
      <w:ins w:id="1973" w:author="stbrassai" w:date="2015-06-24T08:40:00Z">
        <w:r>
          <w:rPr>
            <w:noProof/>
            <w:webHidden/>
          </w:rPr>
          <w:t>14</w:t>
        </w:r>
        <w:r>
          <w:rPr>
            <w:noProof/>
            <w:webHidden/>
          </w:rPr>
          <w:fldChar w:fldCharType="end"/>
        </w:r>
        <w:r w:rsidRPr="00BC06B2">
          <w:rPr>
            <w:rStyle w:val="Hyperlink"/>
            <w:noProof/>
          </w:rPr>
          <w:fldChar w:fldCharType="end"/>
        </w:r>
      </w:ins>
    </w:p>
    <w:p w14:paraId="0144CB22" w14:textId="77777777" w:rsidR="002A68FA" w:rsidRDefault="002A68FA">
      <w:pPr>
        <w:pStyle w:val="TableofFigures"/>
        <w:tabs>
          <w:tab w:val="right" w:leader="dot" w:pos="8756"/>
        </w:tabs>
        <w:rPr>
          <w:ins w:id="1974" w:author="stbrassai" w:date="2015-06-24T08:40:00Z"/>
          <w:noProof/>
          <w:sz w:val="22"/>
          <w:lang w:eastAsia="hu-HU"/>
        </w:rPr>
      </w:pPr>
      <w:ins w:id="1975" w:author="stbrassai" w:date="2015-06-24T08:40:00Z">
        <w:r w:rsidRPr="00BC06B2">
          <w:rPr>
            <w:rStyle w:val="Hyperlink"/>
            <w:noProof/>
          </w:rPr>
          <w:fldChar w:fldCharType="begin"/>
        </w:r>
        <w:r w:rsidRPr="00BC06B2">
          <w:rPr>
            <w:rStyle w:val="Hyperlink"/>
            <w:noProof/>
          </w:rPr>
          <w:instrText xml:space="preserve"> </w:instrText>
        </w:r>
        <w:r>
          <w:rPr>
            <w:noProof/>
          </w:rPr>
          <w:instrText>HYPERLINK \l "_Toc422898563"</w:instrText>
        </w:r>
        <w:r w:rsidRPr="00BC06B2">
          <w:rPr>
            <w:rStyle w:val="Hyperlink"/>
            <w:noProof/>
          </w:rPr>
          <w:instrText xml:space="preserve"> </w:instrText>
        </w:r>
        <w:r w:rsidRPr="00BC06B2">
          <w:rPr>
            <w:rStyle w:val="Hyperlink"/>
            <w:noProof/>
          </w:rPr>
          <w:fldChar w:fldCharType="separate"/>
        </w:r>
        <w:r w:rsidRPr="00BC06B2">
          <w:rPr>
            <w:rStyle w:val="Hyperlink"/>
            <w:noProof/>
            <w:lang w:val="ro-RO"/>
          </w:rPr>
          <w:t>Kép. 1.8 Structura PID proiectat și implementat în System Generator</w:t>
        </w:r>
        <w:r>
          <w:rPr>
            <w:noProof/>
            <w:webHidden/>
          </w:rPr>
          <w:tab/>
        </w:r>
        <w:r>
          <w:rPr>
            <w:noProof/>
            <w:webHidden/>
          </w:rPr>
          <w:fldChar w:fldCharType="begin"/>
        </w:r>
        <w:r>
          <w:rPr>
            <w:noProof/>
            <w:webHidden/>
          </w:rPr>
          <w:instrText xml:space="preserve"> PAGEREF _Toc422898563 \h </w:instrText>
        </w:r>
      </w:ins>
      <w:r>
        <w:rPr>
          <w:noProof/>
          <w:webHidden/>
        </w:rPr>
      </w:r>
      <w:r>
        <w:rPr>
          <w:noProof/>
          <w:webHidden/>
        </w:rPr>
        <w:fldChar w:fldCharType="separate"/>
      </w:r>
      <w:ins w:id="1976" w:author="stbrassai" w:date="2015-06-24T08:40:00Z">
        <w:r>
          <w:rPr>
            <w:noProof/>
            <w:webHidden/>
          </w:rPr>
          <w:t>15</w:t>
        </w:r>
        <w:r>
          <w:rPr>
            <w:noProof/>
            <w:webHidden/>
          </w:rPr>
          <w:fldChar w:fldCharType="end"/>
        </w:r>
        <w:r w:rsidRPr="00BC06B2">
          <w:rPr>
            <w:rStyle w:val="Hyperlink"/>
            <w:noProof/>
          </w:rPr>
          <w:fldChar w:fldCharType="end"/>
        </w:r>
      </w:ins>
    </w:p>
    <w:p w14:paraId="47319AC9" w14:textId="77777777" w:rsidR="002A68FA" w:rsidRDefault="002A68FA">
      <w:pPr>
        <w:pStyle w:val="TableofFigures"/>
        <w:tabs>
          <w:tab w:val="right" w:leader="dot" w:pos="8756"/>
        </w:tabs>
        <w:rPr>
          <w:ins w:id="1977" w:author="stbrassai" w:date="2015-06-24T08:40:00Z"/>
          <w:noProof/>
          <w:sz w:val="22"/>
          <w:lang w:eastAsia="hu-HU"/>
        </w:rPr>
      </w:pPr>
      <w:ins w:id="1978" w:author="stbrassai" w:date="2015-06-24T08:40:00Z">
        <w:r w:rsidRPr="00BC06B2">
          <w:rPr>
            <w:rStyle w:val="Hyperlink"/>
            <w:noProof/>
          </w:rPr>
          <w:fldChar w:fldCharType="begin"/>
        </w:r>
        <w:r w:rsidRPr="00BC06B2">
          <w:rPr>
            <w:rStyle w:val="Hyperlink"/>
            <w:noProof/>
          </w:rPr>
          <w:instrText xml:space="preserve"> </w:instrText>
        </w:r>
        <w:r>
          <w:rPr>
            <w:noProof/>
          </w:rPr>
          <w:instrText>HYPERLINK \l "_Toc422898564"</w:instrText>
        </w:r>
        <w:r w:rsidRPr="00BC06B2">
          <w:rPr>
            <w:rStyle w:val="Hyperlink"/>
            <w:noProof/>
          </w:rPr>
          <w:instrText xml:space="preserve"> </w:instrText>
        </w:r>
        <w:r w:rsidRPr="00BC06B2">
          <w:rPr>
            <w:rStyle w:val="Hyperlink"/>
            <w:noProof/>
          </w:rPr>
          <w:fldChar w:fldCharType="separate"/>
        </w:r>
        <w:r w:rsidRPr="00BC06B2">
          <w:rPr>
            <w:rStyle w:val="Hyperlink"/>
            <w:noProof/>
            <w:lang w:val="ro-RO"/>
          </w:rPr>
          <w:t>Fig. 1.10 Reglarea vitezei cu regulator PID hardware, rezultate de măsurare</w:t>
        </w:r>
        <w:r>
          <w:rPr>
            <w:noProof/>
            <w:webHidden/>
          </w:rPr>
          <w:tab/>
        </w:r>
        <w:r>
          <w:rPr>
            <w:noProof/>
            <w:webHidden/>
          </w:rPr>
          <w:fldChar w:fldCharType="begin"/>
        </w:r>
        <w:r>
          <w:rPr>
            <w:noProof/>
            <w:webHidden/>
          </w:rPr>
          <w:instrText xml:space="preserve"> PAGEREF _Toc422898564 \h </w:instrText>
        </w:r>
      </w:ins>
      <w:r>
        <w:rPr>
          <w:noProof/>
          <w:webHidden/>
        </w:rPr>
      </w:r>
      <w:r>
        <w:rPr>
          <w:noProof/>
          <w:webHidden/>
        </w:rPr>
        <w:fldChar w:fldCharType="separate"/>
      </w:r>
      <w:ins w:id="1979" w:author="stbrassai" w:date="2015-06-24T08:40:00Z">
        <w:r>
          <w:rPr>
            <w:noProof/>
            <w:webHidden/>
          </w:rPr>
          <w:t>16</w:t>
        </w:r>
        <w:r>
          <w:rPr>
            <w:noProof/>
            <w:webHidden/>
          </w:rPr>
          <w:fldChar w:fldCharType="end"/>
        </w:r>
        <w:r w:rsidRPr="00BC06B2">
          <w:rPr>
            <w:rStyle w:val="Hyperlink"/>
            <w:noProof/>
          </w:rPr>
          <w:fldChar w:fldCharType="end"/>
        </w:r>
      </w:ins>
    </w:p>
    <w:p w14:paraId="550BFD24" w14:textId="77777777" w:rsidR="002A68FA" w:rsidRDefault="002A68FA">
      <w:pPr>
        <w:pStyle w:val="TableofFigures"/>
        <w:tabs>
          <w:tab w:val="right" w:leader="dot" w:pos="8756"/>
        </w:tabs>
        <w:rPr>
          <w:ins w:id="1980" w:author="stbrassai" w:date="2015-06-24T08:40:00Z"/>
          <w:noProof/>
          <w:sz w:val="22"/>
          <w:lang w:eastAsia="hu-HU"/>
        </w:rPr>
      </w:pPr>
      <w:ins w:id="1981"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"_Toc422898565"</w:instrText>
        </w:r>
        <w:r w:rsidRPr="00BC06B2">
          <w:rPr>
            <w:rStyle w:val="Hyperlink"/>
            <w:noProof/>
          </w:rPr>
          <w:instrText xml:space="preserve"> </w:instrText>
        </w:r>
        <w:r w:rsidRPr="00BC06B2">
          <w:rPr>
            <w:rStyle w:val="Hyperlink"/>
            <w:noProof/>
          </w:rPr>
          <w:fldChar w:fldCharType="separate"/>
        </w:r>
        <w:r w:rsidRPr="00BC06B2">
          <w:rPr>
            <w:rStyle w:val="Hyperlink"/>
            <w:noProof/>
          </w:rPr>
          <w:t>Kép. 4.1Inkrementális érzékelő jelek</w:t>
        </w:r>
        <w:r>
          <w:rPr>
            <w:noProof/>
            <w:webHidden/>
          </w:rPr>
          <w:tab/>
        </w:r>
        <w:r>
          <w:rPr>
            <w:noProof/>
            <w:webHidden/>
          </w:rPr>
          <w:fldChar w:fldCharType="begin"/>
        </w:r>
        <w:r>
          <w:rPr>
            <w:noProof/>
            <w:webHidden/>
          </w:rPr>
          <w:instrText xml:space="preserve"> PAGEREF _Toc422898565 \h </w:instrText>
        </w:r>
      </w:ins>
      <w:r>
        <w:rPr>
          <w:noProof/>
          <w:webHidden/>
        </w:rPr>
      </w:r>
      <w:r>
        <w:rPr>
          <w:noProof/>
          <w:webHidden/>
        </w:rPr>
        <w:fldChar w:fldCharType="separate"/>
      </w:r>
      <w:ins w:id="1982" w:author="stbrassai" w:date="2015-06-24T08:40:00Z">
        <w:r>
          <w:rPr>
            <w:noProof/>
            <w:webHidden/>
          </w:rPr>
          <w:t>27</w:t>
        </w:r>
        <w:r>
          <w:rPr>
            <w:noProof/>
            <w:webHidden/>
          </w:rPr>
          <w:fldChar w:fldCharType="end"/>
        </w:r>
        <w:r w:rsidRPr="00BC06B2">
          <w:rPr>
            <w:rStyle w:val="Hyperlink"/>
            <w:noProof/>
          </w:rPr>
          <w:fldChar w:fldCharType="end"/>
        </w:r>
      </w:ins>
    </w:p>
    <w:p w14:paraId="47FB3781" w14:textId="77777777" w:rsidR="002A68FA" w:rsidRDefault="002A68FA">
      <w:pPr>
        <w:pStyle w:val="TableofFigures"/>
        <w:tabs>
          <w:tab w:val="right" w:leader="dot" w:pos="8756"/>
        </w:tabs>
        <w:rPr>
          <w:ins w:id="1983" w:author="stbrassai" w:date="2015-06-24T08:40:00Z"/>
          <w:noProof/>
          <w:sz w:val="22"/>
          <w:lang w:eastAsia="hu-HU"/>
        </w:rPr>
      </w:pPr>
      <w:ins w:id="1984"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"_Toc422898566"</w:instrText>
        </w:r>
        <w:r w:rsidRPr="00BC06B2">
          <w:rPr>
            <w:rStyle w:val="Hyperlink"/>
            <w:noProof/>
          </w:rPr>
          <w:instrText xml:space="preserve"> </w:instrText>
        </w:r>
        <w:r w:rsidRPr="00BC06B2">
          <w:rPr>
            <w:rStyle w:val="Hyperlink"/>
            <w:noProof/>
          </w:rPr>
          <w:fldChar w:fldCharType="separate"/>
        </w:r>
        <w:r w:rsidRPr="00BC06B2">
          <w:rPr>
            <w:rStyle w:val="Hyperlink"/>
            <w:noProof/>
          </w:rPr>
          <w:t>Kép. 4.2 A rendszer egységugrásra adott válasza és megközelítése egyenesekkel.</w:t>
        </w:r>
        <w:r>
          <w:rPr>
            <w:noProof/>
            <w:webHidden/>
          </w:rPr>
          <w:tab/>
        </w:r>
        <w:r>
          <w:rPr>
            <w:noProof/>
            <w:webHidden/>
          </w:rPr>
          <w:fldChar w:fldCharType="begin"/>
        </w:r>
        <w:r>
          <w:rPr>
            <w:noProof/>
            <w:webHidden/>
          </w:rPr>
          <w:instrText xml:space="preserve"> PAGEREF _Toc422898566 \h </w:instrText>
        </w:r>
      </w:ins>
      <w:r>
        <w:rPr>
          <w:noProof/>
          <w:webHidden/>
        </w:rPr>
      </w:r>
      <w:r>
        <w:rPr>
          <w:noProof/>
          <w:webHidden/>
        </w:rPr>
        <w:fldChar w:fldCharType="separate"/>
      </w:r>
      <w:ins w:id="1985" w:author="stbrassai" w:date="2015-06-24T08:40:00Z">
        <w:r>
          <w:rPr>
            <w:noProof/>
            <w:webHidden/>
          </w:rPr>
          <w:t>30</w:t>
        </w:r>
        <w:r>
          <w:rPr>
            <w:noProof/>
            <w:webHidden/>
          </w:rPr>
          <w:fldChar w:fldCharType="end"/>
        </w:r>
        <w:r w:rsidRPr="00BC06B2">
          <w:rPr>
            <w:rStyle w:val="Hyperlink"/>
            <w:noProof/>
          </w:rPr>
          <w:fldChar w:fldCharType="end"/>
        </w:r>
      </w:ins>
    </w:p>
    <w:p w14:paraId="0B8D1926" w14:textId="77777777" w:rsidR="002A68FA" w:rsidRDefault="002A68FA">
      <w:pPr>
        <w:pStyle w:val="TableofFigures"/>
        <w:tabs>
          <w:tab w:val="right" w:leader="dot" w:pos="8756"/>
        </w:tabs>
        <w:rPr>
          <w:ins w:id="1986" w:author="stbrassai" w:date="2015-06-24T08:40:00Z"/>
          <w:noProof/>
          <w:sz w:val="22"/>
          <w:lang w:eastAsia="hu-HU"/>
        </w:rPr>
      </w:pPr>
      <w:ins w:id="1987"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"_Toc422898567"</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5.1 a Pozíció és a sebesség szabályzási hurok elvi strukturális felépítése</w:t>
        </w:r>
        <w:r>
          <w:rPr>
            <w:noProof/>
            <w:webHidden/>
          </w:rPr>
          <w:tab/>
        </w:r>
        <w:r>
          <w:rPr>
            <w:noProof/>
            <w:webHidden/>
          </w:rPr>
          <w:fldChar w:fldCharType="begin"/>
        </w:r>
        <w:r>
          <w:rPr>
            <w:noProof/>
            <w:webHidden/>
          </w:rPr>
          <w:instrText xml:space="preserve"> PAGEREF _Toc422898567 \h </w:instrText>
        </w:r>
      </w:ins>
      <w:r>
        <w:rPr>
          <w:noProof/>
          <w:webHidden/>
        </w:rPr>
      </w:r>
      <w:r>
        <w:rPr>
          <w:noProof/>
          <w:webHidden/>
        </w:rPr>
        <w:fldChar w:fldCharType="separate"/>
      </w:r>
      <w:ins w:id="1988" w:author="stbrassai" w:date="2015-06-24T08:40:00Z">
        <w:r>
          <w:rPr>
            <w:noProof/>
            <w:webHidden/>
          </w:rPr>
          <w:t>31</w:t>
        </w:r>
        <w:r>
          <w:rPr>
            <w:noProof/>
            <w:webHidden/>
          </w:rPr>
          <w:fldChar w:fldCharType="end"/>
        </w:r>
        <w:r w:rsidRPr="00BC06B2">
          <w:rPr>
            <w:rStyle w:val="Hyperlink"/>
            <w:noProof/>
          </w:rPr>
          <w:fldChar w:fldCharType="end"/>
        </w:r>
      </w:ins>
    </w:p>
    <w:p w14:paraId="3F0A6CA5" w14:textId="77777777" w:rsidR="002A68FA" w:rsidRDefault="002A68FA">
      <w:pPr>
        <w:pStyle w:val="TableofFigures"/>
        <w:tabs>
          <w:tab w:val="right" w:leader="dot" w:pos="8756"/>
        </w:tabs>
        <w:rPr>
          <w:ins w:id="1989" w:author="stbrassai" w:date="2015-06-24T08:40:00Z"/>
          <w:noProof/>
          <w:sz w:val="22"/>
          <w:lang w:eastAsia="hu-HU"/>
        </w:rPr>
      </w:pPr>
      <w:ins w:id="1990"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"_Toc422898568"</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5.2 Állapot automata, amely leírja a Diszkrét PID szabály ózót</w:t>
        </w:r>
        <w:r>
          <w:rPr>
            <w:noProof/>
            <w:webHidden/>
          </w:rPr>
          <w:tab/>
        </w:r>
        <w:r>
          <w:rPr>
            <w:noProof/>
            <w:webHidden/>
          </w:rPr>
          <w:fldChar w:fldCharType="begin"/>
        </w:r>
        <w:r>
          <w:rPr>
            <w:noProof/>
            <w:webHidden/>
          </w:rPr>
          <w:instrText xml:space="preserve"> PAGEREF _Toc422898568 \h </w:instrText>
        </w:r>
      </w:ins>
      <w:r>
        <w:rPr>
          <w:noProof/>
          <w:webHidden/>
        </w:rPr>
      </w:r>
      <w:r>
        <w:rPr>
          <w:noProof/>
          <w:webHidden/>
        </w:rPr>
        <w:fldChar w:fldCharType="separate"/>
      </w:r>
      <w:ins w:id="1991" w:author="stbrassai" w:date="2015-06-24T08:40:00Z">
        <w:r>
          <w:rPr>
            <w:noProof/>
            <w:webHidden/>
          </w:rPr>
          <w:t>32</w:t>
        </w:r>
        <w:r>
          <w:rPr>
            <w:noProof/>
            <w:webHidden/>
          </w:rPr>
          <w:fldChar w:fldCharType="end"/>
        </w:r>
        <w:r w:rsidRPr="00BC06B2">
          <w:rPr>
            <w:rStyle w:val="Hyperlink"/>
            <w:noProof/>
          </w:rPr>
          <w:fldChar w:fldCharType="end"/>
        </w:r>
      </w:ins>
    </w:p>
    <w:p w14:paraId="0DF6C55E" w14:textId="77777777" w:rsidR="002A68FA" w:rsidRDefault="002A68FA">
      <w:pPr>
        <w:pStyle w:val="TableofFigures"/>
        <w:tabs>
          <w:tab w:val="right" w:leader="dot" w:pos="8756"/>
        </w:tabs>
        <w:rPr>
          <w:ins w:id="1992" w:author="stbrassai" w:date="2015-06-24T08:40:00Z"/>
          <w:noProof/>
          <w:sz w:val="22"/>
          <w:lang w:eastAsia="hu-HU"/>
        </w:rPr>
      </w:pPr>
      <w:ins w:id="1993"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"_Toc422898569"</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5.3 A PID felépítése System Generatorban</w:t>
        </w:r>
        <w:r>
          <w:rPr>
            <w:noProof/>
            <w:webHidden/>
          </w:rPr>
          <w:tab/>
        </w:r>
        <w:r>
          <w:rPr>
            <w:noProof/>
            <w:webHidden/>
          </w:rPr>
          <w:fldChar w:fldCharType="begin"/>
        </w:r>
        <w:r>
          <w:rPr>
            <w:noProof/>
            <w:webHidden/>
          </w:rPr>
          <w:instrText xml:space="preserve"> PAGEREF _Toc422898569 \h </w:instrText>
        </w:r>
      </w:ins>
      <w:r>
        <w:rPr>
          <w:noProof/>
          <w:webHidden/>
        </w:rPr>
      </w:r>
      <w:r>
        <w:rPr>
          <w:noProof/>
          <w:webHidden/>
        </w:rPr>
        <w:fldChar w:fldCharType="separate"/>
      </w:r>
      <w:ins w:id="1994" w:author="stbrassai" w:date="2015-06-24T08:40:00Z">
        <w:r>
          <w:rPr>
            <w:noProof/>
            <w:webHidden/>
          </w:rPr>
          <w:t>33</w:t>
        </w:r>
        <w:r>
          <w:rPr>
            <w:noProof/>
            <w:webHidden/>
          </w:rPr>
          <w:fldChar w:fldCharType="end"/>
        </w:r>
        <w:r w:rsidRPr="00BC06B2">
          <w:rPr>
            <w:rStyle w:val="Hyperlink"/>
            <w:noProof/>
          </w:rPr>
          <w:fldChar w:fldCharType="end"/>
        </w:r>
      </w:ins>
    </w:p>
    <w:p w14:paraId="4EFE6F4E" w14:textId="77777777" w:rsidR="002A68FA" w:rsidRDefault="002A68FA">
      <w:pPr>
        <w:pStyle w:val="TableofFigures"/>
        <w:tabs>
          <w:tab w:val="right" w:leader="dot" w:pos="8756"/>
        </w:tabs>
        <w:rPr>
          <w:ins w:id="1995" w:author="stbrassai" w:date="2015-06-24T08:40:00Z"/>
          <w:noProof/>
          <w:sz w:val="22"/>
          <w:lang w:eastAsia="hu-HU"/>
        </w:rPr>
      </w:pPr>
      <w:ins w:id="1996"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"_Toc422898570"</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5.4 PID Simulink szimulációs model</w:t>
        </w:r>
        <w:r>
          <w:rPr>
            <w:noProof/>
            <w:webHidden/>
          </w:rPr>
          <w:tab/>
        </w:r>
        <w:r>
          <w:rPr>
            <w:noProof/>
            <w:webHidden/>
          </w:rPr>
          <w:fldChar w:fldCharType="begin"/>
        </w:r>
        <w:r>
          <w:rPr>
            <w:noProof/>
            <w:webHidden/>
          </w:rPr>
          <w:instrText xml:space="preserve"> PAGEREF _Toc422898570 \h </w:instrText>
        </w:r>
      </w:ins>
      <w:r>
        <w:rPr>
          <w:noProof/>
          <w:webHidden/>
        </w:rPr>
      </w:r>
      <w:r>
        <w:rPr>
          <w:noProof/>
          <w:webHidden/>
        </w:rPr>
        <w:fldChar w:fldCharType="separate"/>
      </w:r>
      <w:ins w:id="1997" w:author="stbrassai" w:date="2015-06-24T08:40:00Z">
        <w:r>
          <w:rPr>
            <w:noProof/>
            <w:webHidden/>
          </w:rPr>
          <w:t>34</w:t>
        </w:r>
        <w:r>
          <w:rPr>
            <w:noProof/>
            <w:webHidden/>
          </w:rPr>
          <w:fldChar w:fldCharType="end"/>
        </w:r>
        <w:r w:rsidRPr="00BC06B2">
          <w:rPr>
            <w:rStyle w:val="Hyperlink"/>
            <w:noProof/>
          </w:rPr>
          <w:fldChar w:fldCharType="end"/>
        </w:r>
      </w:ins>
    </w:p>
    <w:p w14:paraId="1200DA1B" w14:textId="77777777" w:rsidR="002A68FA" w:rsidRDefault="002A68FA">
      <w:pPr>
        <w:pStyle w:val="TableofFigures"/>
        <w:tabs>
          <w:tab w:val="right" w:leader="dot" w:pos="8756"/>
        </w:tabs>
        <w:rPr>
          <w:ins w:id="1998" w:author="stbrassai" w:date="2015-06-24T08:40:00Z"/>
          <w:noProof/>
          <w:sz w:val="22"/>
          <w:lang w:eastAsia="hu-HU"/>
        </w:rPr>
      </w:pPr>
      <w:ins w:id="1999"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"_Toc422898571"</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5.5 Szimulációs eredmény amely tükrözi a konstans bementre a számolási lépéseket</w:t>
        </w:r>
        <w:r>
          <w:rPr>
            <w:noProof/>
            <w:webHidden/>
          </w:rPr>
          <w:tab/>
        </w:r>
        <w:r>
          <w:rPr>
            <w:noProof/>
            <w:webHidden/>
          </w:rPr>
          <w:fldChar w:fldCharType="begin"/>
        </w:r>
        <w:r>
          <w:rPr>
            <w:noProof/>
            <w:webHidden/>
          </w:rPr>
          <w:instrText xml:space="preserve"> PAGEREF _Toc422898571 \h </w:instrText>
        </w:r>
      </w:ins>
      <w:r>
        <w:rPr>
          <w:noProof/>
          <w:webHidden/>
        </w:rPr>
      </w:r>
      <w:r>
        <w:rPr>
          <w:noProof/>
          <w:webHidden/>
        </w:rPr>
        <w:fldChar w:fldCharType="separate"/>
      </w:r>
      <w:ins w:id="2000" w:author="stbrassai" w:date="2015-06-24T08:40:00Z">
        <w:r>
          <w:rPr>
            <w:noProof/>
            <w:webHidden/>
          </w:rPr>
          <w:t>34</w:t>
        </w:r>
        <w:r>
          <w:rPr>
            <w:noProof/>
            <w:webHidden/>
          </w:rPr>
          <w:fldChar w:fldCharType="end"/>
        </w:r>
        <w:r w:rsidRPr="00BC06B2">
          <w:rPr>
            <w:rStyle w:val="Hyperlink"/>
            <w:noProof/>
          </w:rPr>
          <w:fldChar w:fldCharType="end"/>
        </w:r>
      </w:ins>
    </w:p>
    <w:p w14:paraId="45BBFE52" w14:textId="77777777" w:rsidR="002A68FA" w:rsidRDefault="002A68FA">
      <w:pPr>
        <w:pStyle w:val="TableofFigures"/>
        <w:tabs>
          <w:tab w:val="right" w:leader="dot" w:pos="8756"/>
        </w:tabs>
        <w:rPr>
          <w:ins w:id="2001" w:author="stbrassai" w:date="2015-06-24T08:40:00Z"/>
          <w:noProof/>
          <w:sz w:val="22"/>
          <w:lang w:eastAsia="hu-HU"/>
        </w:rPr>
      </w:pPr>
      <w:ins w:id="2002"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"_Toc422898572"</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5.6 PID minimális periódusa</w:t>
        </w:r>
        <w:r>
          <w:rPr>
            <w:noProof/>
            <w:webHidden/>
          </w:rPr>
          <w:tab/>
        </w:r>
        <w:r>
          <w:rPr>
            <w:noProof/>
            <w:webHidden/>
          </w:rPr>
          <w:fldChar w:fldCharType="begin"/>
        </w:r>
        <w:r>
          <w:rPr>
            <w:noProof/>
            <w:webHidden/>
          </w:rPr>
          <w:instrText xml:space="preserve"> PAGEREF _Toc422898572 \h </w:instrText>
        </w:r>
      </w:ins>
      <w:r>
        <w:rPr>
          <w:noProof/>
          <w:webHidden/>
        </w:rPr>
      </w:r>
      <w:r>
        <w:rPr>
          <w:noProof/>
          <w:webHidden/>
        </w:rPr>
        <w:fldChar w:fldCharType="separate"/>
      </w:r>
      <w:ins w:id="2003" w:author="stbrassai" w:date="2015-06-24T08:40:00Z">
        <w:r>
          <w:rPr>
            <w:noProof/>
            <w:webHidden/>
          </w:rPr>
          <w:t>35</w:t>
        </w:r>
        <w:r>
          <w:rPr>
            <w:noProof/>
            <w:webHidden/>
          </w:rPr>
          <w:fldChar w:fldCharType="end"/>
        </w:r>
        <w:r w:rsidRPr="00BC06B2">
          <w:rPr>
            <w:rStyle w:val="Hyperlink"/>
            <w:noProof/>
          </w:rPr>
          <w:fldChar w:fldCharType="end"/>
        </w:r>
      </w:ins>
    </w:p>
    <w:p w14:paraId="581878B0" w14:textId="77777777" w:rsidR="002A68FA" w:rsidRDefault="002A68FA">
      <w:pPr>
        <w:pStyle w:val="TableofFigures"/>
        <w:tabs>
          <w:tab w:val="right" w:leader="dot" w:pos="8756"/>
        </w:tabs>
        <w:rPr>
          <w:ins w:id="2004" w:author="stbrassai" w:date="2015-06-24T08:40:00Z"/>
          <w:noProof/>
          <w:sz w:val="22"/>
          <w:lang w:eastAsia="hu-HU"/>
        </w:rPr>
      </w:pPr>
      <w:ins w:id="2005"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"_Toc422898573"</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5.7 GUI pid paraméterek</w:t>
        </w:r>
        <w:r>
          <w:rPr>
            <w:noProof/>
            <w:webHidden/>
          </w:rPr>
          <w:tab/>
        </w:r>
        <w:r>
          <w:rPr>
            <w:noProof/>
            <w:webHidden/>
          </w:rPr>
          <w:fldChar w:fldCharType="begin"/>
        </w:r>
        <w:r>
          <w:rPr>
            <w:noProof/>
            <w:webHidden/>
          </w:rPr>
          <w:instrText xml:space="preserve"> PAGEREF _Toc422898573 \h </w:instrText>
        </w:r>
      </w:ins>
      <w:r>
        <w:rPr>
          <w:noProof/>
          <w:webHidden/>
        </w:rPr>
      </w:r>
      <w:r>
        <w:rPr>
          <w:noProof/>
          <w:webHidden/>
        </w:rPr>
        <w:fldChar w:fldCharType="separate"/>
      </w:r>
      <w:ins w:id="2006" w:author="stbrassai" w:date="2015-06-24T08:40:00Z">
        <w:r>
          <w:rPr>
            <w:noProof/>
            <w:webHidden/>
          </w:rPr>
          <w:t>35</w:t>
        </w:r>
        <w:r>
          <w:rPr>
            <w:noProof/>
            <w:webHidden/>
          </w:rPr>
          <w:fldChar w:fldCharType="end"/>
        </w:r>
        <w:r w:rsidRPr="00BC06B2">
          <w:rPr>
            <w:rStyle w:val="Hyperlink"/>
            <w:noProof/>
          </w:rPr>
          <w:fldChar w:fldCharType="end"/>
        </w:r>
      </w:ins>
    </w:p>
    <w:p w14:paraId="3DDADD2B" w14:textId="77777777" w:rsidR="002A68FA" w:rsidRDefault="002A68FA">
      <w:pPr>
        <w:pStyle w:val="TableofFigures"/>
        <w:tabs>
          <w:tab w:val="right" w:leader="dot" w:pos="8756"/>
        </w:tabs>
        <w:rPr>
          <w:ins w:id="2007" w:author="stbrassai" w:date="2015-06-24T08:40:00Z"/>
          <w:noProof/>
          <w:sz w:val="22"/>
          <w:lang w:eastAsia="hu-HU"/>
        </w:rPr>
      </w:pPr>
      <w:ins w:id="2008"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"_Toc422898574"</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5.8 Mintavételi taktust generáló modul</w:t>
        </w:r>
        <w:r>
          <w:rPr>
            <w:noProof/>
            <w:webHidden/>
          </w:rPr>
          <w:tab/>
        </w:r>
        <w:r>
          <w:rPr>
            <w:noProof/>
            <w:webHidden/>
          </w:rPr>
          <w:fldChar w:fldCharType="begin"/>
        </w:r>
        <w:r>
          <w:rPr>
            <w:noProof/>
            <w:webHidden/>
          </w:rPr>
          <w:instrText xml:space="preserve"> PAGEREF _Toc422898574 \h </w:instrText>
        </w:r>
      </w:ins>
      <w:r>
        <w:rPr>
          <w:noProof/>
          <w:webHidden/>
        </w:rPr>
      </w:r>
      <w:r>
        <w:rPr>
          <w:noProof/>
          <w:webHidden/>
        </w:rPr>
        <w:fldChar w:fldCharType="separate"/>
      </w:r>
      <w:ins w:id="2009" w:author="stbrassai" w:date="2015-06-24T08:40:00Z">
        <w:r>
          <w:rPr>
            <w:noProof/>
            <w:webHidden/>
          </w:rPr>
          <w:t>36</w:t>
        </w:r>
        <w:r>
          <w:rPr>
            <w:noProof/>
            <w:webHidden/>
          </w:rPr>
          <w:fldChar w:fldCharType="end"/>
        </w:r>
        <w:r w:rsidRPr="00BC06B2">
          <w:rPr>
            <w:rStyle w:val="Hyperlink"/>
            <w:noProof/>
          </w:rPr>
          <w:fldChar w:fldCharType="end"/>
        </w:r>
      </w:ins>
    </w:p>
    <w:p w14:paraId="10637D4F" w14:textId="77777777" w:rsidR="002A68FA" w:rsidRDefault="002A68FA">
      <w:pPr>
        <w:pStyle w:val="TableofFigures"/>
        <w:tabs>
          <w:tab w:val="right" w:leader="dot" w:pos="8756"/>
        </w:tabs>
        <w:rPr>
          <w:ins w:id="2010" w:author="stbrassai" w:date="2015-06-24T08:40:00Z"/>
          <w:noProof/>
          <w:sz w:val="22"/>
          <w:lang w:eastAsia="hu-HU"/>
        </w:rPr>
      </w:pPr>
      <w:ins w:id="2011"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"_Toc422898575"</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5.9 Szimulációs eredmények mintavételi jelgenerátor.</w:t>
        </w:r>
        <w:r>
          <w:rPr>
            <w:noProof/>
            <w:webHidden/>
          </w:rPr>
          <w:tab/>
        </w:r>
        <w:r>
          <w:rPr>
            <w:noProof/>
            <w:webHidden/>
          </w:rPr>
          <w:fldChar w:fldCharType="begin"/>
        </w:r>
        <w:r>
          <w:rPr>
            <w:noProof/>
            <w:webHidden/>
          </w:rPr>
          <w:instrText xml:space="preserve"> PAGEREF _Toc422898575 \h </w:instrText>
        </w:r>
      </w:ins>
      <w:r>
        <w:rPr>
          <w:noProof/>
          <w:webHidden/>
        </w:rPr>
      </w:r>
      <w:r>
        <w:rPr>
          <w:noProof/>
          <w:webHidden/>
        </w:rPr>
        <w:fldChar w:fldCharType="separate"/>
      </w:r>
      <w:ins w:id="2012" w:author="stbrassai" w:date="2015-06-24T08:40:00Z">
        <w:r>
          <w:rPr>
            <w:noProof/>
            <w:webHidden/>
          </w:rPr>
          <w:t>37</w:t>
        </w:r>
        <w:r>
          <w:rPr>
            <w:noProof/>
            <w:webHidden/>
          </w:rPr>
          <w:fldChar w:fldCharType="end"/>
        </w:r>
        <w:r w:rsidRPr="00BC06B2">
          <w:rPr>
            <w:rStyle w:val="Hyperlink"/>
            <w:noProof/>
          </w:rPr>
          <w:fldChar w:fldCharType="end"/>
        </w:r>
      </w:ins>
    </w:p>
    <w:p w14:paraId="53CB0C80" w14:textId="77777777" w:rsidR="002A68FA" w:rsidRDefault="002A68FA">
      <w:pPr>
        <w:pStyle w:val="TableofFigures"/>
        <w:tabs>
          <w:tab w:val="right" w:leader="dot" w:pos="8756"/>
        </w:tabs>
        <w:rPr>
          <w:ins w:id="2013" w:author="stbrassai" w:date="2015-06-24T08:40:00Z"/>
          <w:noProof/>
          <w:sz w:val="22"/>
          <w:lang w:eastAsia="hu-HU"/>
        </w:rPr>
      </w:pPr>
      <w:ins w:id="2014"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"_Toc422898576"</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5.10 A Pozíció szabályozó System generátoros felépítése</w:t>
        </w:r>
        <w:r>
          <w:rPr>
            <w:noProof/>
            <w:webHidden/>
          </w:rPr>
          <w:tab/>
        </w:r>
        <w:r>
          <w:rPr>
            <w:noProof/>
            <w:webHidden/>
          </w:rPr>
          <w:fldChar w:fldCharType="begin"/>
        </w:r>
        <w:r>
          <w:rPr>
            <w:noProof/>
            <w:webHidden/>
          </w:rPr>
          <w:instrText xml:space="preserve"> PAGEREF _Toc422898576 \h </w:instrText>
        </w:r>
      </w:ins>
      <w:r>
        <w:rPr>
          <w:noProof/>
          <w:webHidden/>
        </w:rPr>
      </w:r>
      <w:r>
        <w:rPr>
          <w:noProof/>
          <w:webHidden/>
        </w:rPr>
        <w:fldChar w:fldCharType="separate"/>
      </w:r>
      <w:ins w:id="2015" w:author="stbrassai" w:date="2015-06-24T08:40:00Z">
        <w:r>
          <w:rPr>
            <w:noProof/>
            <w:webHidden/>
          </w:rPr>
          <w:t>38</w:t>
        </w:r>
        <w:r>
          <w:rPr>
            <w:noProof/>
            <w:webHidden/>
          </w:rPr>
          <w:fldChar w:fldCharType="end"/>
        </w:r>
        <w:r w:rsidRPr="00BC06B2">
          <w:rPr>
            <w:rStyle w:val="Hyperlink"/>
            <w:noProof/>
          </w:rPr>
          <w:fldChar w:fldCharType="end"/>
        </w:r>
      </w:ins>
    </w:p>
    <w:p w14:paraId="2FAB6B4F" w14:textId="77777777" w:rsidR="002A68FA" w:rsidRDefault="002A68FA">
      <w:pPr>
        <w:pStyle w:val="TableofFigures"/>
        <w:tabs>
          <w:tab w:val="right" w:leader="dot" w:pos="8756"/>
        </w:tabs>
        <w:rPr>
          <w:ins w:id="2016" w:author="stbrassai" w:date="2015-06-24T08:40:00Z"/>
          <w:noProof/>
          <w:sz w:val="22"/>
          <w:lang w:eastAsia="hu-HU"/>
        </w:rPr>
      </w:pPr>
      <w:ins w:id="2017"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"_Toc422898577"</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5.11 a pozíció szabályzás moduláris felépítése System Genrator környezetben</w:t>
        </w:r>
        <w:r>
          <w:rPr>
            <w:noProof/>
            <w:webHidden/>
          </w:rPr>
          <w:tab/>
        </w:r>
        <w:r>
          <w:rPr>
            <w:noProof/>
            <w:webHidden/>
          </w:rPr>
          <w:fldChar w:fldCharType="begin"/>
        </w:r>
        <w:r>
          <w:rPr>
            <w:noProof/>
            <w:webHidden/>
          </w:rPr>
          <w:instrText xml:space="preserve"> PAGEREF _Toc422898577 \h </w:instrText>
        </w:r>
      </w:ins>
      <w:r>
        <w:rPr>
          <w:noProof/>
          <w:webHidden/>
        </w:rPr>
      </w:r>
      <w:r>
        <w:rPr>
          <w:noProof/>
          <w:webHidden/>
        </w:rPr>
        <w:fldChar w:fldCharType="separate"/>
      </w:r>
      <w:ins w:id="2018" w:author="stbrassai" w:date="2015-06-24T08:40:00Z">
        <w:r>
          <w:rPr>
            <w:noProof/>
            <w:webHidden/>
          </w:rPr>
          <w:t>39</w:t>
        </w:r>
        <w:r>
          <w:rPr>
            <w:noProof/>
            <w:webHidden/>
          </w:rPr>
          <w:fldChar w:fldCharType="end"/>
        </w:r>
        <w:r w:rsidRPr="00BC06B2">
          <w:rPr>
            <w:rStyle w:val="Hyperlink"/>
            <w:noProof/>
          </w:rPr>
          <w:fldChar w:fldCharType="end"/>
        </w:r>
      </w:ins>
    </w:p>
    <w:p w14:paraId="5E408340" w14:textId="77777777" w:rsidR="002A68FA" w:rsidRDefault="002A68FA">
      <w:pPr>
        <w:pStyle w:val="TableofFigures"/>
        <w:tabs>
          <w:tab w:val="right" w:leader="dot" w:pos="8756"/>
        </w:tabs>
        <w:rPr>
          <w:ins w:id="2019" w:author="stbrassai" w:date="2015-06-24T08:40:00Z"/>
          <w:noProof/>
          <w:sz w:val="22"/>
          <w:lang w:eastAsia="hu-HU"/>
        </w:rPr>
      </w:pPr>
      <w:ins w:id="2020"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"_Toc422898578"</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5.12 A pozíció szabályozó szimulálása</w:t>
        </w:r>
        <w:r>
          <w:rPr>
            <w:noProof/>
            <w:webHidden/>
          </w:rPr>
          <w:tab/>
        </w:r>
        <w:r>
          <w:rPr>
            <w:noProof/>
            <w:webHidden/>
          </w:rPr>
          <w:fldChar w:fldCharType="begin"/>
        </w:r>
        <w:r>
          <w:rPr>
            <w:noProof/>
            <w:webHidden/>
          </w:rPr>
          <w:instrText xml:space="preserve"> PAGEREF _Toc422898578 \h </w:instrText>
        </w:r>
      </w:ins>
      <w:r>
        <w:rPr>
          <w:noProof/>
          <w:webHidden/>
        </w:rPr>
      </w:r>
      <w:r>
        <w:rPr>
          <w:noProof/>
          <w:webHidden/>
        </w:rPr>
        <w:fldChar w:fldCharType="separate"/>
      </w:r>
      <w:ins w:id="2021" w:author="stbrassai" w:date="2015-06-24T08:40:00Z">
        <w:r>
          <w:rPr>
            <w:noProof/>
            <w:webHidden/>
          </w:rPr>
          <w:t>39</w:t>
        </w:r>
        <w:r>
          <w:rPr>
            <w:noProof/>
            <w:webHidden/>
          </w:rPr>
          <w:fldChar w:fldCharType="end"/>
        </w:r>
        <w:r w:rsidRPr="00BC06B2">
          <w:rPr>
            <w:rStyle w:val="Hyperlink"/>
            <w:noProof/>
          </w:rPr>
          <w:fldChar w:fldCharType="end"/>
        </w:r>
      </w:ins>
    </w:p>
    <w:p w14:paraId="6BF80803" w14:textId="77777777" w:rsidR="002A68FA" w:rsidRDefault="002A68FA">
      <w:pPr>
        <w:pStyle w:val="TableofFigures"/>
        <w:tabs>
          <w:tab w:val="right" w:leader="dot" w:pos="8756"/>
        </w:tabs>
        <w:rPr>
          <w:ins w:id="2022" w:author="stbrassai" w:date="2015-06-24T08:40:00Z"/>
          <w:noProof/>
          <w:sz w:val="22"/>
          <w:lang w:eastAsia="hu-HU"/>
        </w:rPr>
      </w:pPr>
      <w:ins w:id="2023"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"_Toc422898579"</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5.13 Sebesség szabályozás PID szabályzóval.</w:t>
        </w:r>
        <w:r>
          <w:rPr>
            <w:noProof/>
            <w:webHidden/>
          </w:rPr>
          <w:tab/>
        </w:r>
        <w:r>
          <w:rPr>
            <w:noProof/>
            <w:webHidden/>
          </w:rPr>
          <w:fldChar w:fldCharType="begin"/>
        </w:r>
        <w:r>
          <w:rPr>
            <w:noProof/>
            <w:webHidden/>
          </w:rPr>
          <w:instrText xml:space="preserve"> PAGEREF _Toc422898579 \h </w:instrText>
        </w:r>
      </w:ins>
      <w:r>
        <w:rPr>
          <w:noProof/>
          <w:webHidden/>
        </w:rPr>
      </w:r>
      <w:r>
        <w:rPr>
          <w:noProof/>
          <w:webHidden/>
        </w:rPr>
        <w:fldChar w:fldCharType="separate"/>
      </w:r>
      <w:ins w:id="2024" w:author="stbrassai" w:date="2015-06-24T08:40:00Z">
        <w:r>
          <w:rPr>
            <w:noProof/>
            <w:webHidden/>
          </w:rPr>
          <w:t>40</w:t>
        </w:r>
        <w:r>
          <w:rPr>
            <w:noProof/>
            <w:webHidden/>
          </w:rPr>
          <w:fldChar w:fldCharType="end"/>
        </w:r>
        <w:r w:rsidRPr="00BC06B2">
          <w:rPr>
            <w:rStyle w:val="Hyperlink"/>
            <w:noProof/>
          </w:rPr>
          <w:fldChar w:fldCharType="end"/>
        </w:r>
      </w:ins>
    </w:p>
    <w:p w14:paraId="25584C29" w14:textId="77777777" w:rsidR="002A68FA" w:rsidRDefault="002A68FA">
      <w:pPr>
        <w:pStyle w:val="TableofFigures"/>
        <w:tabs>
          <w:tab w:val="right" w:leader="dot" w:pos="8756"/>
        </w:tabs>
        <w:rPr>
          <w:ins w:id="2025" w:author="stbrassai" w:date="2015-06-24T08:40:00Z"/>
          <w:noProof/>
          <w:sz w:val="22"/>
          <w:lang w:eastAsia="hu-HU"/>
        </w:rPr>
      </w:pPr>
      <w:ins w:id="2026"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"_Toc422898580"</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5.14 Sebesség és pozíció szabályózást tartalazó Ipmag System generátoros felépítése</w:t>
        </w:r>
        <w:r>
          <w:rPr>
            <w:noProof/>
            <w:webHidden/>
          </w:rPr>
          <w:tab/>
        </w:r>
        <w:r>
          <w:rPr>
            <w:noProof/>
            <w:webHidden/>
          </w:rPr>
          <w:fldChar w:fldCharType="begin"/>
        </w:r>
        <w:r>
          <w:rPr>
            <w:noProof/>
            <w:webHidden/>
          </w:rPr>
          <w:instrText xml:space="preserve"> PAGEREF _Toc422898580 \h </w:instrText>
        </w:r>
      </w:ins>
      <w:r>
        <w:rPr>
          <w:noProof/>
          <w:webHidden/>
        </w:rPr>
      </w:r>
      <w:r>
        <w:rPr>
          <w:noProof/>
          <w:webHidden/>
        </w:rPr>
        <w:fldChar w:fldCharType="separate"/>
      </w:r>
      <w:ins w:id="2027" w:author="stbrassai" w:date="2015-06-24T08:40:00Z">
        <w:r>
          <w:rPr>
            <w:noProof/>
            <w:webHidden/>
          </w:rPr>
          <w:t>43</w:t>
        </w:r>
        <w:r>
          <w:rPr>
            <w:noProof/>
            <w:webHidden/>
          </w:rPr>
          <w:fldChar w:fldCharType="end"/>
        </w:r>
        <w:r w:rsidRPr="00BC06B2">
          <w:rPr>
            <w:rStyle w:val="Hyperlink"/>
            <w:noProof/>
          </w:rPr>
          <w:fldChar w:fldCharType="end"/>
        </w:r>
      </w:ins>
    </w:p>
    <w:p w14:paraId="476E781E" w14:textId="77777777" w:rsidR="002A68FA" w:rsidRDefault="002A68FA">
      <w:pPr>
        <w:pStyle w:val="TableofFigures"/>
        <w:tabs>
          <w:tab w:val="right" w:leader="dot" w:pos="8756"/>
        </w:tabs>
        <w:rPr>
          <w:ins w:id="2028" w:author="stbrassai" w:date="2015-06-24T08:40:00Z"/>
          <w:noProof/>
          <w:sz w:val="22"/>
          <w:lang w:eastAsia="hu-HU"/>
        </w:rPr>
      </w:pPr>
      <w:ins w:id="2029"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"_Toc422898581"</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5.15 Pozíció Szab modul belső felépítése a Kép. 5.14</w:t>
        </w:r>
        <w:r>
          <w:rPr>
            <w:noProof/>
            <w:webHidden/>
          </w:rPr>
          <w:tab/>
        </w:r>
        <w:r>
          <w:rPr>
            <w:noProof/>
            <w:webHidden/>
          </w:rPr>
          <w:fldChar w:fldCharType="begin"/>
        </w:r>
        <w:r>
          <w:rPr>
            <w:noProof/>
            <w:webHidden/>
          </w:rPr>
          <w:instrText xml:space="preserve"> PAGEREF _Toc422898581 \h </w:instrText>
        </w:r>
      </w:ins>
      <w:r>
        <w:rPr>
          <w:noProof/>
          <w:webHidden/>
        </w:rPr>
      </w:r>
      <w:r>
        <w:rPr>
          <w:noProof/>
          <w:webHidden/>
        </w:rPr>
        <w:fldChar w:fldCharType="separate"/>
      </w:r>
      <w:ins w:id="2030" w:author="stbrassai" w:date="2015-06-24T08:40:00Z">
        <w:r>
          <w:rPr>
            <w:noProof/>
            <w:webHidden/>
          </w:rPr>
          <w:t>44</w:t>
        </w:r>
        <w:r>
          <w:rPr>
            <w:noProof/>
            <w:webHidden/>
          </w:rPr>
          <w:fldChar w:fldCharType="end"/>
        </w:r>
        <w:r w:rsidRPr="00BC06B2">
          <w:rPr>
            <w:rStyle w:val="Hyperlink"/>
            <w:noProof/>
          </w:rPr>
          <w:fldChar w:fldCharType="end"/>
        </w:r>
      </w:ins>
    </w:p>
    <w:p w14:paraId="7402EBB7" w14:textId="77777777" w:rsidR="002A68FA" w:rsidRDefault="002A68FA">
      <w:pPr>
        <w:pStyle w:val="TableofFigures"/>
        <w:tabs>
          <w:tab w:val="right" w:leader="dot" w:pos="8756"/>
        </w:tabs>
        <w:rPr>
          <w:ins w:id="2031" w:author="stbrassai" w:date="2015-06-24T08:40:00Z"/>
          <w:noProof/>
          <w:sz w:val="22"/>
          <w:lang w:eastAsia="hu-HU"/>
        </w:rPr>
      </w:pPr>
      <w:ins w:id="2032"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"_Toc422898582"</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5.16 Sebesség Szab modul felépítése a Kép. 5.14</w:t>
        </w:r>
        <w:r>
          <w:rPr>
            <w:noProof/>
            <w:webHidden/>
          </w:rPr>
          <w:tab/>
        </w:r>
        <w:r>
          <w:rPr>
            <w:noProof/>
            <w:webHidden/>
          </w:rPr>
          <w:fldChar w:fldCharType="begin"/>
        </w:r>
        <w:r>
          <w:rPr>
            <w:noProof/>
            <w:webHidden/>
          </w:rPr>
          <w:instrText xml:space="preserve"> PAGEREF _Toc422898582 \h </w:instrText>
        </w:r>
      </w:ins>
      <w:r>
        <w:rPr>
          <w:noProof/>
          <w:webHidden/>
        </w:rPr>
      </w:r>
      <w:r>
        <w:rPr>
          <w:noProof/>
          <w:webHidden/>
        </w:rPr>
        <w:fldChar w:fldCharType="separate"/>
      </w:r>
      <w:ins w:id="2033" w:author="stbrassai" w:date="2015-06-24T08:40:00Z">
        <w:r>
          <w:rPr>
            <w:noProof/>
            <w:webHidden/>
          </w:rPr>
          <w:t>45</w:t>
        </w:r>
        <w:r>
          <w:rPr>
            <w:noProof/>
            <w:webHidden/>
          </w:rPr>
          <w:fldChar w:fldCharType="end"/>
        </w:r>
        <w:r w:rsidRPr="00BC06B2">
          <w:rPr>
            <w:rStyle w:val="Hyperlink"/>
            <w:noProof/>
          </w:rPr>
          <w:fldChar w:fldCharType="end"/>
        </w:r>
      </w:ins>
    </w:p>
    <w:p w14:paraId="2F19BD00" w14:textId="77777777" w:rsidR="002A68FA" w:rsidRDefault="002A68FA">
      <w:pPr>
        <w:pStyle w:val="TableofFigures"/>
        <w:tabs>
          <w:tab w:val="right" w:leader="dot" w:pos="8756"/>
        </w:tabs>
        <w:rPr>
          <w:ins w:id="2034" w:author="stbrassai" w:date="2015-06-24T08:40:00Z"/>
          <w:noProof/>
          <w:sz w:val="22"/>
          <w:lang w:eastAsia="hu-HU"/>
        </w:rPr>
      </w:pPr>
      <w:ins w:id="2035" w:author="stbrassai" w:date="2015-06-24T08:40:00Z">
        <w:r w:rsidRPr="00BC06B2">
          <w:rPr>
            <w:rStyle w:val="Hyperlink"/>
            <w:noProof/>
          </w:rPr>
          <w:fldChar w:fldCharType="begin"/>
        </w:r>
        <w:r w:rsidRPr="00BC06B2">
          <w:rPr>
            <w:rStyle w:val="Hyperlink"/>
            <w:noProof/>
          </w:rPr>
          <w:instrText xml:space="preserve"> </w:instrText>
        </w:r>
        <w:r>
          <w:rPr>
            <w:noProof/>
          </w:rPr>
          <w:instrText>HYPERLINK \l "_Toc422898583"</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5.17 Szabályzó körök összekapcsolásának elvi kialakítása</w:t>
        </w:r>
        <w:r>
          <w:rPr>
            <w:noProof/>
            <w:webHidden/>
          </w:rPr>
          <w:tab/>
        </w:r>
        <w:r>
          <w:rPr>
            <w:noProof/>
            <w:webHidden/>
          </w:rPr>
          <w:fldChar w:fldCharType="begin"/>
        </w:r>
        <w:r>
          <w:rPr>
            <w:noProof/>
            <w:webHidden/>
          </w:rPr>
          <w:instrText xml:space="preserve"> PAGEREF _Toc422898583 \h </w:instrText>
        </w:r>
      </w:ins>
      <w:r>
        <w:rPr>
          <w:noProof/>
          <w:webHidden/>
        </w:rPr>
      </w:r>
      <w:r>
        <w:rPr>
          <w:noProof/>
          <w:webHidden/>
        </w:rPr>
        <w:fldChar w:fldCharType="separate"/>
      </w:r>
      <w:ins w:id="2036" w:author="stbrassai" w:date="2015-06-24T08:40:00Z">
        <w:r>
          <w:rPr>
            <w:noProof/>
            <w:webHidden/>
          </w:rPr>
          <w:t>45</w:t>
        </w:r>
        <w:r>
          <w:rPr>
            <w:noProof/>
            <w:webHidden/>
          </w:rPr>
          <w:fldChar w:fldCharType="end"/>
        </w:r>
        <w:r w:rsidRPr="00BC06B2">
          <w:rPr>
            <w:rStyle w:val="Hyperlink"/>
            <w:noProof/>
          </w:rPr>
          <w:fldChar w:fldCharType="end"/>
        </w:r>
      </w:ins>
    </w:p>
    <w:p w14:paraId="097463AC" w14:textId="77777777" w:rsidR="002A68FA" w:rsidRDefault="002A68FA">
      <w:pPr>
        <w:pStyle w:val="TableofFigures"/>
        <w:tabs>
          <w:tab w:val="right" w:leader="dot" w:pos="8756"/>
        </w:tabs>
        <w:rPr>
          <w:ins w:id="2037" w:author="stbrassai" w:date="2015-06-24T08:40:00Z"/>
          <w:noProof/>
          <w:sz w:val="22"/>
          <w:lang w:eastAsia="hu-HU"/>
        </w:rPr>
      </w:pPr>
      <w:ins w:id="2038"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"_Toc422898584"</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5.18 PID szabályozó a robot lánctalpának a sebességét szabályozva.</w:t>
        </w:r>
        <w:r>
          <w:rPr>
            <w:noProof/>
            <w:webHidden/>
          </w:rPr>
          <w:tab/>
        </w:r>
        <w:r>
          <w:rPr>
            <w:noProof/>
            <w:webHidden/>
          </w:rPr>
          <w:fldChar w:fldCharType="begin"/>
        </w:r>
        <w:r>
          <w:rPr>
            <w:noProof/>
            <w:webHidden/>
          </w:rPr>
          <w:instrText xml:space="preserve"> PAGEREF _Toc422898584 \h </w:instrText>
        </w:r>
      </w:ins>
      <w:r>
        <w:rPr>
          <w:noProof/>
          <w:webHidden/>
        </w:rPr>
      </w:r>
      <w:r>
        <w:rPr>
          <w:noProof/>
          <w:webHidden/>
        </w:rPr>
        <w:fldChar w:fldCharType="separate"/>
      </w:r>
      <w:ins w:id="2039" w:author="stbrassai" w:date="2015-06-24T08:40:00Z">
        <w:r>
          <w:rPr>
            <w:noProof/>
            <w:webHidden/>
          </w:rPr>
          <w:t>46</w:t>
        </w:r>
        <w:r>
          <w:rPr>
            <w:noProof/>
            <w:webHidden/>
          </w:rPr>
          <w:fldChar w:fldCharType="end"/>
        </w:r>
        <w:r w:rsidRPr="00BC06B2">
          <w:rPr>
            <w:rStyle w:val="Hyperlink"/>
            <w:noProof/>
          </w:rPr>
          <w:fldChar w:fldCharType="end"/>
        </w:r>
      </w:ins>
    </w:p>
    <w:p w14:paraId="51207993" w14:textId="77777777" w:rsidR="002A68FA" w:rsidRDefault="002A68FA">
      <w:pPr>
        <w:pStyle w:val="TableofFigures"/>
        <w:tabs>
          <w:tab w:val="right" w:leader="dot" w:pos="8756"/>
        </w:tabs>
        <w:rPr>
          <w:ins w:id="2040" w:author="stbrassai" w:date="2015-06-24T08:40:00Z"/>
          <w:noProof/>
          <w:sz w:val="22"/>
          <w:lang w:eastAsia="hu-HU"/>
        </w:rPr>
      </w:pPr>
      <w:ins w:id="2041" w:author="stbrassai" w:date="2015-06-24T08:40:00Z">
        <w:r w:rsidRPr="00BC06B2">
          <w:rPr>
            <w:rStyle w:val="Hyperlink"/>
            <w:noProof/>
          </w:rPr>
          <w:fldChar w:fldCharType="begin"/>
        </w:r>
        <w:r w:rsidRPr="00BC06B2">
          <w:rPr>
            <w:rStyle w:val="Hyperlink"/>
            <w:noProof/>
          </w:rPr>
          <w:instrText xml:space="preserve"> </w:instrText>
        </w:r>
        <w:r>
          <w:rPr>
            <w:noProof/>
          </w:rPr>
          <w:instrText>HYPERLINK \l "_Toc422898585"</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5.19 DC motor és a kupfogaskerék átétel szogsebessége maximális vezérlőjelre.</w:t>
        </w:r>
        <w:r>
          <w:rPr>
            <w:noProof/>
            <w:webHidden/>
          </w:rPr>
          <w:tab/>
        </w:r>
        <w:r>
          <w:rPr>
            <w:noProof/>
            <w:webHidden/>
          </w:rPr>
          <w:fldChar w:fldCharType="begin"/>
        </w:r>
        <w:r>
          <w:rPr>
            <w:noProof/>
            <w:webHidden/>
          </w:rPr>
          <w:instrText xml:space="preserve"> PAGEREF _Toc422898585 \h </w:instrText>
        </w:r>
      </w:ins>
      <w:r>
        <w:rPr>
          <w:noProof/>
          <w:webHidden/>
        </w:rPr>
      </w:r>
      <w:r>
        <w:rPr>
          <w:noProof/>
          <w:webHidden/>
        </w:rPr>
        <w:fldChar w:fldCharType="separate"/>
      </w:r>
      <w:ins w:id="2042" w:author="stbrassai" w:date="2015-06-24T08:40:00Z">
        <w:r>
          <w:rPr>
            <w:noProof/>
            <w:webHidden/>
          </w:rPr>
          <w:t>47</w:t>
        </w:r>
        <w:r>
          <w:rPr>
            <w:noProof/>
            <w:webHidden/>
          </w:rPr>
          <w:fldChar w:fldCharType="end"/>
        </w:r>
        <w:r w:rsidRPr="00BC06B2">
          <w:rPr>
            <w:rStyle w:val="Hyperlink"/>
            <w:noProof/>
          </w:rPr>
          <w:fldChar w:fldCharType="end"/>
        </w:r>
      </w:ins>
    </w:p>
    <w:p w14:paraId="65E4F02A" w14:textId="77777777" w:rsidR="002A68FA" w:rsidRDefault="002A68FA">
      <w:pPr>
        <w:pStyle w:val="TableofFigures"/>
        <w:tabs>
          <w:tab w:val="right" w:leader="dot" w:pos="8756"/>
        </w:tabs>
        <w:rPr>
          <w:ins w:id="2043" w:author="stbrassai" w:date="2015-06-24T08:40:00Z"/>
          <w:noProof/>
          <w:sz w:val="22"/>
          <w:lang w:eastAsia="hu-HU"/>
        </w:rPr>
      </w:pPr>
      <w:ins w:id="2044"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"_Toc422898586"</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5.20 A rendszer egységugrásra adott válasza és megközelítése egyenesekkel.</w:t>
        </w:r>
        <w:r>
          <w:rPr>
            <w:noProof/>
            <w:webHidden/>
          </w:rPr>
          <w:tab/>
        </w:r>
        <w:r>
          <w:rPr>
            <w:noProof/>
            <w:webHidden/>
          </w:rPr>
          <w:fldChar w:fldCharType="begin"/>
        </w:r>
        <w:r>
          <w:rPr>
            <w:noProof/>
            <w:webHidden/>
          </w:rPr>
          <w:instrText xml:space="preserve"> PAGEREF _Toc422898586 \h </w:instrText>
        </w:r>
      </w:ins>
      <w:r>
        <w:rPr>
          <w:noProof/>
          <w:webHidden/>
        </w:rPr>
      </w:r>
      <w:r>
        <w:rPr>
          <w:noProof/>
          <w:webHidden/>
        </w:rPr>
        <w:fldChar w:fldCharType="separate"/>
      </w:r>
      <w:ins w:id="2045" w:author="stbrassai" w:date="2015-06-24T08:40:00Z">
        <w:r>
          <w:rPr>
            <w:noProof/>
            <w:webHidden/>
          </w:rPr>
          <w:t>47</w:t>
        </w:r>
        <w:r>
          <w:rPr>
            <w:noProof/>
            <w:webHidden/>
          </w:rPr>
          <w:fldChar w:fldCharType="end"/>
        </w:r>
        <w:r w:rsidRPr="00BC06B2">
          <w:rPr>
            <w:rStyle w:val="Hyperlink"/>
            <w:noProof/>
          </w:rPr>
          <w:fldChar w:fldCharType="end"/>
        </w:r>
      </w:ins>
    </w:p>
    <w:p w14:paraId="1ADE6D73" w14:textId="77777777" w:rsidR="002A68FA" w:rsidRDefault="002A68FA">
      <w:pPr>
        <w:pStyle w:val="TableofFigures"/>
        <w:tabs>
          <w:tab w:val="right" w:leader="dot" w:pos="8756"/>
        </w:tabs>
        <w:rPr>
          <w:ins w:id="2046" w:author="stbrassai" w:date="2015-06-24T08:40:00Z"/>
          <w:noProof/>
          <w:sz w:val="22"/>
          <w:lang w:eastAsia="hu-HU"/>
        </w:rPr>
      </w:pPr>
      <w:ins w:id="2047" w:author="stbrassai" w:date="2015-06-24T08:40:00Z">
        <w:r w:rsidRPr="00BC06B2">
          <w:rPr>
            <w:rStyle w:val="Hyperlink"/>
            <w:noProof/>
          </w:rPr>
          <w:fldChar w:fldCharType="begin"/>
        </w:r>
        <w:r w:rsidRPr="00BC06B2">
          <w:rPr>
            <w:rStyle w:val="Hyperlink"/>
            <w:noProof/>
          </w:rPr>
          <w:instrText xml:space="preserve"> </w:instrText>
        </w:r>
        <w:r>
          <w:rPr>
            <w:noProof/>
          </w:rPr>
          <w:instrText>HYPERLINK \l "_Toc422898587"</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5.21 Sebesség szabályzása PID el oppelt hangolási modszer után</w:t>
        </w:r>
        <w:r>
          <w:rPr>
            <w:noProof/>
            <w:webHidden/>
          </w:rPr>
          <w:tab/>
        </w:r>
        <w:r>
          <w:rPr>
            <w:noProof/>
            <w:webHidden/>
          </w:rPr>
          <w:fldChar w:fldCharType="begin"/>
        </w:r>
        <w:r>
          <w:rPr>
            <w:noProof/>
            <w:webHidden/>
          </w:rPr>
          <w:instrText xml:space="preserve"> PAGEREF _Toc422898587 \h </w:instrText>
        </w:r>
      </w:ins>
      <w:r>
        <w:rPr>
          <w:noProof/>
          <w:webHidden/>
        </w:rPr>
      </w:r>
      <w:r>
        <w:rPr>
          <w:noProof/>
          <w:webHidden/>
        </w:rPr>
        <w:fldChar w:fldCharType="separate"/>
      </w:r>
      <w:ins w:id="2048" w:author="stbrassai" w:date="2015-06-24T08:40:00Z">
        <w:r>
          <w:rPr>
            <w:noProof/>
            <w:webHidden/>
          </w:rPr>
          <w:t>48</w:t>
        </w:r>
        <w:r>
          <w:rPr>
            <w:noProof/>
            <w:webHidden/>
          </w:rPr>
          <w:fldChar w:fldCharType="end"/>
        </w:r>
        <w:r w:rsidRPr="00BC06B2">
          <w:rPr>
            <w:rStyle w:val="Hyperlink"/>
            <w:noProof/>
          </w:rPr>
          <w:fldChar w:fldCharType="end"/>
        </w:r>
      </w:ins>
    </w:p>
    <w:p w14:paraId="6219A7B9" w14:textId="77777777" w:rsidR="002A68FA" w:rsidRDefault="002A68FA">
      <w:pPr>
        <w:pStyle w:val="TableofFigures"/>
        <w:tabs>
          <w:tab w:val="right" w:leader="dot" w:pos="8756"/>
        </w:tabs>
        <w:rPr>
          <w:ins w:id="2049" w:author="stbrassai" w:date="2015-06-24T08:40:00Z"/>
          <w:noProof/>
          <w:sz w:val="22"/>
          <w:lang w:eastAsia="hu-HU"/>
        </w:rPr>
      </w:pPr>
      <w:ins w:id="2050" w:author="stbrassai" w:date="2015-06-24T08:40:00Z">
        <w:r w:rsidRPr="00BC06B2">
          <w:rPr>
            <w:rStyle w:val="Hyperlink"/>
            <w:noProof/>
          </w:rPr>
          <w:fldChar w:fldCharType="begin"/>
        </w:r>
        <w:r w:rsidRPr="00BC06B2">
          <w:rPr>
            <w:rStyle w:val="Hyperlink"/>
            <w:noProof/>
          </w:rPr>
          <w:instrText xml:space="preserve"> </w:instrText>
        </w:r>
        <w:r>
          <w:rPr>
            <w:noProof/>
          </w:rPr>
          <w:instrText>HYPERLINK \l "_Toc422898588"</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5.22Pozicíó szabályozás csiga fogaskerék átételen keresztül</w:t>
        </w:r>
        <w:r>
          <w:rPr>
            <w:noProof/>
            <w:webHidden/>
          </w:rPr>
          <w:tab/>
        </w:r>
        <w:r>
          <w:rPr>
            <w:noProof/>
            <w:webHidden/>
          </w:rPr>
          <w:fldChar w:fldCharType="begin"/>
        </w:r>
        <w:r>
          <w:rPr>
            <w:noProof/>
            <w:webHidden/>
          </w:rPr>
          <w:instrText xml:space="preserve"> PAGEREF _Toc422898588 \h </w:instrText>
        </w:r>
      </w:ins>
      <w:r>
        <w:rPr>
          <w:noProof/>
          <w:webHidden/>
        </w:rPr>
      </w:r>
      <w:r>
        <w:rPr>
          <w:noProof/>
          <w:webHidden/>
        </w:rPr>
        <w:fldChar w:fldCharType="separate"/>
      </w:r>
      <w:ins w:id="2051" w:author="stbrassai" w:date="2015-06-24T08:40:00Z">
        <w:r>
          <w:rPr>
            <w:noProof/>
            <w:webHidden/>
          </w:rPr>
          <w:t>48</w:t>
        </w:r>
        <w:r>
          <w:rPr>
            <w:noProof/>
            <w:webHidden/>
          </w:rPr>
          <w:fldChar w:fldCharType="end"/>
        </w:r>
        <w:r w:rsidRPr="00BC06B2">
          <w:rPr>
            <w:rStyle w:val="Hyperlink"/>
            <w:noProof/>
          </w:rPr>
          <w:fldChar w:fldCharType="end"/>
        </w:r>
      </w:ins>
    </w:p>
    <w:p w14:paraId="0D4440F9" w14:textId="77777777" w:rsidR="002A68FA" w:rsidRDefault="002A68FA">
      <w:pPr>
        <w:pStyle w:val="TableofFigures"/>
        <w:tabs>
          <w:tab w:val="right" w:leader="dot" w:pos="8756"/>
        </w:tabs>
        <w:rPr>
          <w:ins w:id="2052" w:author="stbrassai" w:date="2015-06-24T08:40:00Z"/>
          <w:noProof/>
          <w:sz w:val="22"/>
          <w:lang w:eastAsia="hu-HU"/>
        </w:rPr>
      </w:pPr>
      <w:ins w:id="2053" w:author="stbrassai" w:date="2015-06-24T08:40:00Z">
        <w:r w:rsidRPr="00BC06B2">
          <w:rPr>
            <w:rStyle w:val="Hyperlink"/>
            <w:noProof/>
          </w:rPr>
          <w:fldChar w:fldCharType="begin"/>
        </w:r>
        <w:r w:rsidRPr="00BC06B2">
          <w:rPr>
            <w:rStyle w:val="Hyperlink"/>
            <w:noProof/>
          </w:rPr>
          <w:instrText xml:space="preserve"> </w:instrText>
        </w:r>
        <w:r>
          <w:rPr>
            <w:noProof/>
          </w:rPr>
          <w:instrText>HYPERLINK \l "_Toc422898589"</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5.23Forgotalp pozicíója szabályzás közben</w:t>
        </w:r>
        <w:r>
          <w:rPr>
            <w:noProof/>
            <w:webHidden/>
          </w:rPr>
          <w:tab/>
        </w:r>
        <w:r>
          <w:rPr>
            <w:noProof/>
            <w:webHidden/>
          </w:rPr>
          <w:fldChar w:fldCharType="begin"/>
        </w:r>
        <w:r>
          <w:rPr>
            <w:noProof/>
            <w:webHidden/>
          </w:rPr>
          <w:instrText xml:space="preserve"> PAGEREF _Toc422898589 \h </w:instrText>
        </w:r>
      </w:ins>
      <w:r>
        <w:rPr>
          <w:noProof/>
          <w:webHidden/>
        </w:rPr>
      </w:r>
      <w:r>
        <w:rPr>
          <w:noProof/>
          <w:webHidden/>
        </w:rPr>
        <w:fldChar w:fldCharType="separate"/>
      </w:r>
      <w:ins w:id="2054" w:author="stbrassai" w:date="2015-06-24T08:40:00Z">
        <w:r>
          <w:rPr>
            <w:noProof/>
            <w:webHidden/>
          </w:rPr>
          <w:t>49</w:t>
        </w:r>
        <w:r>
          <w:rPr>
            <w:noProof/>
            <w:webHidden/>
          </w:rPr>
          <w:fldChar w:fldCharType="end"/>
        </w:r>
        <w:r w:rsidRPr="00BC06B2">
          <w:rPr>
            <w:rStyle w:val="Hyperlink"/>
            <w:noProof/>
          </w:rPr>
          <w:fldChar w:fldCharType="end"/>
        </w:r>
      </w:ins>
    </w:p>
    <w:p w14:paraId="0E7D3EFE" w14:textId="77777777" w:rsidR="002A68FA" w:rsidRDefault="002A68FA">
      <w:pPr>
        <w:pStyle w:val="TableofFigures"/>
        <w:tabs>
          <w:tab w:val="right" w:leader="dot" w:pos="8756"/>
        </w:tabs>
        <w:rPr>
          <w:ins w:id="2055" w:author="stbrassai" w:date="2015-06-24T08:40:00Z"/>
          <w:noProof/>
          <w:sz w:val="22"/>
          <w:lang w:eastAsia="hu-HU"/>
        </w:rPr>
      </w:pPr>
      <w:ins w:id="2056"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"_Toc422898590"</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5.24 Optikai inkrementális vevő felépítése és elhelyezése</w:t>
        </w:r>
        <w:r>
          <w:rPr>
            <w:noProof/>
            <w:webHidden/>
          </w:rPr>
          <w:tab/>
        </w:r>
        <w:r>
          <w:rPr>
            <w:noProof/>
            <w:webHidden/>
          </w:rPr>
          <w:fldChar w:fldCharType="begin"/>
        </w:r>
        <w:r>
          <w:rPr>
            <w:noProof/>
            <w:webHidden/>
          </w:rPr>
          <w:instrText xml:space="preserve"> PAGEREF _Toc422898590 \h </w:instrText>
        </w:r>
      </w:ins>
      <w:r>
        <w:rPr>
          <w:noProof/>
          <w:webHidden/>
        </w:rPr>
      </w:r>
      <w:r>
        <w:rPr>
          <w:noProof/>
          <w:webHidden/>
        </w:rPr>
        <w:fldChar w:fldCharType="separate"/>
      </w:r>
      <w:ins w:id="2057" w:author="stbrassai" w:date="2015-06-24T08:40:00Z">
        <w:r>
          <w:rPr>
            <w:noProof/>
            <w:webHidden/>
          </w:rPr>
          <w:t>50</w:t>
        </w:r>
        <w:r>
          <w:rPr>
            <w:noProof/>
            <w:webHidden/>
          </w:rPr>
          <w:fldChar w:fldCharType="end"/>
        </w:r>
        <w:r w:rsidRPr="00BC06B2">
          <w:rPr>
            <w:rStyle w:val="Hyperlink"/>
            <w:noProof/>
          </w:rPr>
          <w:fldChar w:fldCharType="end"/>
        </w:r>
      </w:ins>
    </w:p>
    <w:p w14:paraId="75E64207" w14:textId="77777777" w:rsidR="002A68FA" w:rsidRDefault="002A68FA">
      <w:pPr>
        <w:pStyle w:val="TableofFigures"/>
        <w:tabs>
          <w:tab w:val="right" w:leader="dot" w:pos="8756"/>
        </w:tabs>
        <w:rPr>
          <w:ins w:id="2058" w:author="stbrassai" w:date="2015-06-24T08:40:00Z"/>
          <w:noProof/>
          <w:sz w:val="22"/>
          <w:lang w:eastAsia="hu-HU"/>
        </w:rPr>
      </w:pPr>
      <w:ins w:id="2059"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"_Toc422898591"</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5.25 Érzékelő tranzisztorok elhelyezése</w:t>
        </w:r>
        <w:r>
          <w:rPr>
            <w:noProof/>
            <w:webHidden/>
          </w:rPr>
          <w:tab/>
        </w:r>
        <w:r>
          <w:rPr>
            <w:noProof/>
            <w:webHidden/>
          </w:rPr>
          <w:fldChar w:fldCharType="begin"/>
        </w:r>
        <w:r>
          <w:rPr>
            <w:noProof/>
            <w:webHidden/>
          </w:rPr>
          <w:instrText xml:space="preserve"> PAGEREF _Toc422898591 \h </w:instrText>
        </w:r>
      </w:ins>
      <w:r>
        <w:rPr>
          <w:noProof/>
          <w:webHidden/>
        </w:rPr>
      </w:r>
      <w:r>
        <w:rPr>
          <w:noProof/>
          <w:webHidden/>
        </w:rPr>
        <w:fldChar w:fldCharType="separate"/>
      </w:r>
      <w:ins w:id="2060" w:author="stbrassai" w:date="2015-06-24T08:40:00Z">
        <w:r>
          <w:rPr>
            <w:noProof/>
            <w:webHidden/>
          </w:rPr>
          <w:t>50</w:t>
        </w:r>
        <w:r>
          <w:rPr>
            <w:noProof/>
            <w:webHidden/>
          </w:rPr>
          <w:fldChar w:fldCharType="end"/>
        </w:r>
        <w:r w:rsidRPr="00BC06B2">
          <w:rPr>
            <w:rStyle w:val="Hyperlink"/>
            <w:noProof/>
          </w:rPr>
          <w:fldChar w:fldCharType="end"/>
        </w:r>
      </w:ins>
    </w:p>
    <w:p w14:paraId="1D8009BF" w14:textId="77777777" w:rsidR="002A68FA" w:rsidRDefault="002A68FA">
      <w:pPr>
        <w:pStyle w:val="TableofFigures"/>
        <w:tabs>
          <w:tab w:val="right" w:leader="dot" w:pos="8756"/>
        </w:tabs>
        <w:rPr>
          <w:ins w:id="2061" w:author="stbrassai" w:date="2015-06-24T08:40:00Z"/>
          <w:noProof/>
          <w:sz w:val="22"/>
          <w:lang w:eastAsia="hu-HU"/>
        </w:rPr>
      </w:pPr>
      <w:ins w:id="2062"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"_Toc422898592"</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5.26 Rések és az Érzékelők közti kapcsolat</w:t>
        </w:r>
        <w:r>
          <w:rPr>
            <w:noProof/>
            <w:webHidden/>
          </w:rPr>
          <w:tab/>
        </w:r>
        <w:r>
          <w:rPr>
            <w:noProof/>
            <w:webHidden/>
          </w:rPr>
          <w:fldChar w:fldCharType="begin"/>
        </w:r>
        <w:r>
          <w:rPr>
            <w:noProof/>
            <w:webHidden/>
          </w:rPr>
          <w:instrText xml:space="preserve"> PAGEREF _Toc422898592 \h </w:instrText>
        </w:r>
      </w:ins>
      <w:r>
        <w:rPr>
          <w:noProof/>
          <w:webHidden/>
        </w:rPr>
      </w:r>
      <w:r>
        <w:rPr>
          <w:noProof/>
          <w:webHidden/>
        </w:rPr>
        <w:fldChar w:fldCharType="separate"/>
      </w:r>
      <w:ins w:id="2063" w:author="stbrassai" w:date="2015-06-24T08:40:00Z">
        <w:r>
          <w:rPr>
            <w:noProof/>
            <w:webHidden/>
          </w:rPr>
          <w:t>51</w:t>
        </w:r>
        <w:r>
          <w:rPr>
            <w:noProof/>
            <w:webHidden/>
          </w:rPr>
          <w:fldChar w:fldCharType="end"/>
        </w:r>
        <w:r w:rsidRPr="00BC06B2">
          <w:rPr>
            <w:rStyle w:val="Hyperlink"/>
            <w:noProof/>
          </w:rPr>
          <w:fldChar w:fldCharType="end"/>
        </w:r>
      </w:ins>
    </w:p>
    <w:p w14:paraId="540299F6" w14:textId="77777777" w:rsidR="002A68FA" w:rsidRDefault="002A68FA">
      <w:pPr>
        <w:pStyle w:val="TableofFigures"/>
        <w:tabs>
          <w:tab w:val="right" w:leader="dot" w:pos="8756"/>
        </w:tabs>
        <w:rPr>
          <w:ins w:id="2064" w:author="stbrassai" w:date="2015-06-24T08:40:00Z"/>
          <w:noProof/>
          <w:sz w:val="22"/>
          <w:lang w:eastAsia="hu-HU"/>
        </w:rPr>
      </w:pPr>
      <w:ins w:id="2065"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"_Toc422898593"</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5.27 Idődiagram a Tárcsa paraméterei függvényében</w:t>
        </w:r>
        <w:r>
          <w:rPr>
            <w:noProof/>
            <w:webHidden/>
          </w:rPr>
          <w:tab/>
        </w:r>
        <w:r>
          <w:rPr>
            <w:noProof/>
            <w:webHidden/>
          </w:rPr>
          <w:fldChar w:fldCharType="begin"/>
        </w:r>
        <w:r>
          <w:rPr>
            <w:noProof/>
            <w:webHidden/>
          </w:rPr>
          <w:instrText xml:space="preserve"> PAGEREF _Toc422898593 \h </w:instrText>
        </w:r>
      </w:ins>
      <w:r>
        <w:rPr>
          <w:noProof/>
          <w:webHidden/>
        </w:rPr>
      </w:r>
      <w:r>
        <w:rPr>
          <w:noProof/>
          <w:webHidden/>
        </w:rPr>
        <w:fldChar w:fldCharType="separate"/>
      </w:r>
      <w:ins w:id="2066" w:author="stbrassai" w:date="2015-06-24T08:40:00Z">
        <w:r>
          <w:rPr>
            <w:noProof/>
            <w:webHidden/>
          </w:rPr>
          <w:t>51</w:t>
        </w:r>
        <w:r>
          <w:rPr>
            <w:noProof/>
            <w:webHidden/>
          </w:rPr>
          <w:fldChar w:fldCharType="end"/>
        </w:r>
        <w:r w:rsidRPr="00BC06B2">
          <w:rPr>
            <w:rStyle w:val="Hyperlink"/>
            <w:noProof/>
          </w:rPr>
          <w:fldChar w:fldCharType="end"/>
        </w:r>
      </w:ins>
    </w:p>
    <w:p w14:paraId="02D94757" w14:textId="77777777" w:rsidR="002A68FA" w:rsidRDefault="002A68FA">
      <w:pPr>
        <w:pStyle w:val="TableofFigures"/>
        <w:tabs>
          <w:tab w:val="right" w:leader="dot" w:pos="8756"/>
        </w:tabs>
        <w:rPr>
          <w:ins w:id="2067" w:author="stbrassai" w:date="2015-06-24T08:40:00Z"/>
          <w:noProof/>
          <w:sz w:val="22"/>
          <w:lang w:eastAsia="hu-HU"/>
        </w:rPr>
      </w:pPr>
      <w:ins w:id="2068"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"_Toc422898594"</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5.28 Inkrementális Jelfeldolgozó modul1 érzékelő modul belső felépítése</w:t>
        </w:r>
        <w:r>
          <w:rPr>
            <w:noProof/>
            <w:webHidden/>
          </w:rPr>
          <w:tab/>
        </w:r>
        <w:r>
          <w:rPr>
            <w:noProof/>
            <w:webHidden/>
          </w:rPr>
          <w:fldChar w:fldCharType="begin"/>
        </w:r>
        <w:r>
          <w:rPr>
            <w:noProof/>
            <w:webHidden/>
          </w:rPr>
          <w:instrText xml:space="preserve"> PAGEREF _Toc422898594 \h </w:instrText>
        </w:r>
      </w:ins>
      <w:r>
        <w:rPr>
          <w:noProof/>
          <w:webHidden/>
        </w:rPr>
      </w:r>
      <w:r>
        <w:rPr>
          <w:noProof/>
          <w:webHidden/>
        </w:rPr>
        <w:fldChar w:fldCharType="separate"/>
      </w:r>
      <w:ins w:id="2069" w:author="stbrassai" w:date="2015-06-24T08:40:00Z">
        <w:r>
          <w:rPr>
            <w:noProof/>
            <w:webHidden/>
          </w:rPr>
          <w:t>52</w:t>
        </w:r>
        <w:r>
          <w:rPr>
            <w:noProof/>
            <w:webHidden/>
          </w:rPr>
          <w:fldChar w:fldCharType="end"/>
        </w:r>
        <w:r w:rsidRPr="00BC06B2">
          <w:rPr>
            <w:rStyle w:val="Hyperlink"/>
            <w:noProof/>
          </w:rPr>
          <w:fldChar w:fldCharType="end"/>
        </w:r>
      </w:ins>
    </w:p>
    <w:p w14:paraId="64928754" w14:textId="77777777" w:rsidR="002A68FA" w:rsidRDefault="002A68FA">
      <w:pPr>
        <w:pStyle w:val="TableofFigures"/>
        <w:tabs>
          <w:tab w:val="right" w:leader="dot" w:pos="8756"/>
        </w:tabs>
        <w:rPr>
          <w:ins w:id="2070" w:author="stbrassai" w:date="2015-06-24T08:40:00Z"/>
          <w:noProof/>
          <w:sz w:val="22"/>
          <w:lang w:eastAsia="hu-HU"/>
        </w:rPr>
      </w:pPr>
      <w:ins w:id="2071" w:author="stbrassai" w:date="2015-06-24T08:40:00Z">
        <w:r w:rsidRPr="00BC06B2">
          <w:rPr>
            <w:rStyle w:val="Hyperlink"/>
            <w:noProof/>
          </w:rPr>
          <w:lastRenderedPageBreak/>
          <w:fldChar w:fldCharType="begin"/>
        </w:r>
        <w:r w:rsidRPr="00BC06B2">
          <w:rPr>
            <w:rStyle w:val="Hyperlink"/>
            <w:noProof/>
          </w:rPr>
          <w:instrText xml:space="preserve"> </w:instrText>
        </w:r>
        <w:r>
          <w:rPr>
            <w:noProof/>
          </w:rPr>
          <w:instrText>HYPERLINK "E:\\Felhasznalok\\Tiha\\Sapi\\2014_2015\\DiplomaDolgozatok\\GaborSzabolcs\\GaborSzabolcsLaszlo_v4.docx" \l "_Toc422898595"</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5.29 Inkrementális érzékelőtől érkező jelek átalakító irány és impulzus jelekre</w:t>
        </w:r>
        <w:r>
          <w:rPr>
            <w:noProof/>
            <w:webHidden/>
          </w:rPr>
          <w:tab/>
        </w:r>
        <w:r>
          <w:rPr>
            <w:noProof/>
            <w:webHidden/>
          </w:rPr>
          <w:fldChar w:fldCharType="begin"/>
        </w:r>
        <w:r>
          <w:rPr>
            <w:noProof/>
            <w:webHidden/>
          </w:rPr>
          <w:instrText xml:space="preserve"> PAGEREF _Toc422898595 \h </w:instrText>
        </w:r>
      </w:ins>
      <w:r>
        <w:rPr>
          <w:noProof/>
          <w:webHidden/>
        </w:rPr>
      </w:r>
      <w:r>
        <w:rPr>
          <w:noProof/>
          <w:webHidden/>
        </w:rPr>
        <w:fldChar w:fldCharType="separate"/>
      </w:r>
      <w:ins w:id="2072" w:author="stbrassai" w:date="2015-06-24T08:40:00Z">
        <w:r>
          <w:rPr>
            <w:noProof/>
            <w:webHidden/>
          </w:rPr>
          <w:t>52</w:t>
        </w:r>
        <w:r>
          <w:rPr>
            <w:noProof/>
            <w:webHidden/>
          </w:rPr>
          <w:fldChar w:fldCharType="end"/>
        </w:r>
        <w:r w:rsidRPr="00BC06B2">
          <w:rPr>
            <w:rStyle w:val="Hyperlink"/>
            <w:noProof/>
          </w:rPr>
          <w:fldChar w:fldCharType="end"/>
        </w:r>
      </w:ins>
    </w:p>
    <w:p w14:paraId="645EA098" w14:textId="77777777" w:rsidR="002A68FA" w:rsidRDefault="002A68FA">
      <w:pPr>
        <w:pStyle w:val="TableofFigures"/>
        <w:tabs>
          <w:tab w:val="right" w:leader="dot" w:pos="8756"/>
        </w:tabs>
        <w:rPr>
          <w:ins w:id="2073" w:author="stbrassai" w:date="2015-06-24T08:40:00Z"/>
          <w:noProof/>
          <w:sz w:val="22"/>
          <w:lang w:eastAsia="hu-HU"/>
        </w:rPr>
      </w:pPr>
      <w:ins w:id="2074"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"_Toc422898596"</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5.30 Szimulációs eredmények a lehetséges bemenetekről az Black Box1 modulba</w:t>
        </w:r>
        <w:r>
          <w:rPr>
            <w:noProof/>
            <w:webHidden/>
          </w:rPr>
          <w:tab/>
        </w:r>
        <w:r>
          <w:rPr>
            <w:noProof/>
            <w:webHidden/>
          </w:rPr>
          <w:fldChar w:fldCharType="begin"/>
        </w:r>
        <w:r>
          <w:rPr>
            <w:noProof/>
            <w:webHidden/>
          </w:rPr>
          <w:instrText xml:space="preserve"> PAGEREF _Toc422898596 \h </w:instrText>
        </w:r>
      </w:ins>
      <w:r>
        <w:rPr>
          <w:noProof/>
          <w:webHidden/>
        </w:rPr>
      </w:r>
      <w:r>
        <w:rPr>
          <w:noProof/>
          <w:webHidden/>
        </w:rPr>
        <w:fldChar w:fldCharType="separate"/>
      </w:r>
      <w:ins w:id="2075" w:author="stbrassai" w:date="2015-06-24T08:40:00Z">
        <w:r>
          <w:rPr>
            <w:noProof/>
            <w:webHidden/>
          </w:rPr>
          <w:t>53</w:t>
        </w:r>
        <w:r>
          <w:rPr>
            <w:noProof/>
            <w:webHidden/>
          </w:rPr>
          <w:fldChar w:fldCharType="end"/>
        </w:r>
        <w:r w:rsidRPr="00BC06B2">
          <w:rPr>
            <w:rStyle w:val="Hyperlink"/>
            <w:noProof/>
          </w:rPr>
          <w:fldChar w:fldCharType="end"/>
        </w:r>
      </w:ins>
    </w:p>
    <w:p w14:paraId="1D43DA76" w14:textId="77777777" w:rsidR="002A68FA" w:rsidRDefault="002A68FA">
      <w:pPr>
        <w:pStyle w:val="TableofFigures"/>
        <w:tabs>
          <w:tab w:val="right" w:leader="dot" w:pos="8756"/>
        </w:tabs>
        <w:rPr>
          <w:ins w:id="2076" w:author="stbrassai" w:date="2015-06-24T08:40:00Z"/>
          <w:noProof/>
          <w:sz w:val="22"/>
          <w:lang w:eastAsia="hu-HU"/>
        </w:rPr>
      </w:pPr>
      <w:ins w:id="2077"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"_Toc422898597"</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5.31 Inkrementális adóval mért pozíció, szimulációs modellje SytemGeneratorban</w:t>
        </w:r>
        <w:r>
          <w:rPr>
            <w:noProof/>
            <w:webHidden/>
          </w:rPr>
          <w:tab/>
        </w:r>
        <w:r>
          <w:rPr>
            <w:noProof/>
            <w:webHidden/>
          </w:rPr>
          <w:fldChar w:fldCharType="begin"/>
        </w:r>
        <w:r>
          <w:rPr>
            <w:noProof/>
            <w:webHidden/>
          </w:rPr>
          <w:instrText xml:space="preserve"> PAGEREF _Toc422898597 \h </w:instrText>
        </w:r>
      </w:ins>
      <w:r>
        <w:rPr>
          <w:noProof/>
          <w:webHidden/>
        </w:rPr>
      </w:r>
      <w:r>
        <w:rPr>
          <w:noProof/>
          <w:webHidden/>
        </w:rPr>
        <w:fldChar w:fldCharType="separate"/>
      </w:r>
      <w:ins w:id="2078" w:author="stbrassai" w:date="2015-06-24T08:40:00Z">
        <w:r>
          <w:rPr>
            <w:noProof/>
            <w:webHidden/>
          </w:rPr>
          <w:t>54</w:t>
        </w:r>
        <w:r>
          <w:rPr>
            <w:noProof/>
            <w:webHidden/>
          </w:rPr>
          <w:fldChar w:fldCharType="end"/>
        </w:r>
        <w:r w:rsidRPr="00BC06B2">
          <w:rPr>
            <w:rStyle w:val="Hyperlink"/>
            <w:noProof/>
          </w:rPr>
          <w:fldChar w:fldCharType="end"/>
        </w:r>
      </w:ins>
    </w:p>
    <w:p w14:paraId="4F20A247" w14:textId="77777777" w:rsidR="002A68FA" w:rsidRDefault="002A68FA">
      <w:pPr>
        <w:pStyle w:val="TableofFigures"/>
        <w:tabs>
          <w:tab w:val="right" w:leader="dot" w:pos="8756"/>
        </w:tabs>
        <w:rPr>
          <w:ins w:id="2079" w:author="stbrassai" w:date="2015-06-24T08:40:00Z"/>
          <w:noProof/>
          <w:sz w:val="22"/>
          <w:lang w:eastAsia="hu-HU"/>
        </w:rPr>
      </w:pPr>
      <w:ins w:id="2080"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"_Toc422898598"</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5.32 Sebesség mérő modul felépítése</w:t>
        </w:r>
        <w:r>
          <w:rPr>
            <w:noProof/>
            <w:webHidden/>
          </w:rPr>
          <w:tab/>
        </w:r>
        <w:r>
          <w:rPr>
            <w:noProof/>
            <w:webHidden/>
          </w:rPr>
          <w:fldChar w:fldCharType="begin"/>
        </w:r>
        <w:r>
          <w:rPr>
            <w:noProof/>
            <w:webHidden/>
          </w:rPr>
          <w:instrText xml:space="preserve"> PAGEREF _Toc422898598 \h </w:instrText>
        </w:r>
      </w:ins>
      <w:r>
        <w:rPr>
          <w:noProof/>
          <w:webHidden/>
        </w:rPr>
      </w:r>
      <w:r>
        <w:rPr>
          <w:noProof/>
          <w:webHidden/>
        </w:rPr>
        <w:fldChar w:fldCharType="separate"/>
      </w:r>
      <w:ins w:id="2081" w:author="stbrassai" w:date="2015-06-24T08:40:00Z">
        <w:r>
          <w:rPr>
            <w:noProof/>
            <w:webHidden/>
          </w:rPr>
          <w:t>55</w:t>
        </w:r>
        <w:r>
          <w:rPr>
            <w:noProof/>
            <w:webHidden/>
          </w:rPr>
          <w:fldChar w:fldCharType="end"/>
        </w:r>
        <w:r w:rsidRPr="00BC06B2">
          <w:rPr>
            <w:rStyle w:val="Hyperlink"/>
            <w:noProof/>
          </w:rPr>
          <w:fldChar w:fldCharType="end"/>
        </w:r>
      </w:ins>
    </w:p>
    <w:p w14:paraId="31FE6D96" w14:textId="77777777" w:rsidR="002A68FA" w:rsidRDefault="002A68FA">
      <w:pPr>
        <w:pStyle w:val="TableofFigures"/>
        <w:tabs>
          <w:tab w:val="right" w:leader="dot" w:pos="8756"/>
        </w:tabs>
        <w:rPr>
          <w:ins w:id="2082" w:author="stbrassai" w:date="2015-06-24T08:40:00Z"/>
          <w:noProof/>
          <w:sz w:val="22"/>
          <w:lang w:eastAsia="hu-HU"/>
        </w:rPr>
      </w:pPr>
      <w:ins w:id="2083"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"_Toc422898599"</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5.33Dc motor sebességének mérése Fpga lapon</w:t>
        </w:r>
        <w:r>
          <w:rPr>
            <w:noProof/>
            <w:webHidden/>
          </w:rPr>
          <w:tab/>
        </w:r>
        <w:r>
          <w:rPr>
            <w:noProof/>
            <w:webHidden/>
          </w:rPr>
          <w:fldChar w:fldCharType="begin"/>
        </w:r>
        <w:r>
          <w:rPr>
            <w:noProof/>
            <w:webHidden/>
          </w:rPr>
          <w:instrText xml:space="preserve"> PAGEREF _Toc422898599 \h </w:instrText>
        </w:r>
      </w:ins>
      <w:r>
        <w:rPr>
          <w:noProof/>
          <w:webHidden/>
        </w:rPr>
      </w:r>
      <w:r>
        <w:rPr>
          <w:noProof/>
          <w:webHidden/>
        </w:rPr>
        <w:fldChar w:fldCharType="separate"/>
      </w:r>
      <w:ins w:id="2084" w:author="stbrassai" w:date="2015-06-24T08:40:00Z">
        <w:r>
          <w:rPr>
            <w:noProof/>
            <w:webHidden/>
          </w:rPr>
          <w:t>55</w:t>
        </w:r>
        <w:r>
          <w:rPr>
            <w:noProof/>
            <w:webHidden/>
          </w:rPr>
          <w:fldChar w:fldCharType="end"/>
        </w:r>
        <w:r w:rsidRPr="00BC06B2">
          <w:rPr>
            <w:rStyle w:val="Hyperlink"/>
            <w:noProof/>
          </w:rPr>
          <w:fldChar w:fldCharType="end"/>
        </w:r>
      </w:ins>
    </w:p>
    <w:p w14:paraId="08BEEDA2" w14:textId="77777777" w:rsidR="002A68FA" w:rsidRDefault="002A68FA">
      <w:pPr>
        <w:pStyle w:val="TableofFigures"/>
        <w:tabs>
          <w:tab w:val="right" w:leader="dot" w:pos="8756"/>
        </w:tabs>
        <w:rPr>
          <w:ins w:id="2085" w:author="stbrassai" w:date="2015-06-24T08:40:00Z"/>
          <w:noProof/>
          <w:sz w:val="22"/>
          <w:lang w:eastAsia="hu-HU"/>
        </w:rPr>
      </w:pPr>
      <w:ins w:id="2086"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"_Toc422898600"</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5.34Dc motor Sebesség mérése FPGA rendszeren, System generatorban megvalósítva</w:t>
        </w:r>
        <w:r>
          <w:rPr>
            <w:noProof/>
            <w:webHidden/>
          </w:rPr>
          <w:tab/>
        </w:r>
        <w:r>
          <w:rPr>
            <w:noProof/>
            <w:webHidden/>
          </w:rPr>
          <w:fldChar w:fldCharType="begin"/>
        </w:r>
        <w:r>
          <w:rPr>
            <w:noProof/>
            <w:webHidden/>
          </w:rPr>
          <w:instrText xml:space="preserve"> PAGEREF _Toc422898600 \h </w:instrText>
        </w:r>
      </w:ins>
      <w:r>
        <w:rPr>
          <w:noProof/>
          <w:webHidden/>
        </w:rPr>
      </w:r>
      <w:r>
        <w:rPr>
          <w:noProof/>
          <w:webHidden/>
        </w:rPr>
        <w:fldChar w:fldCharType="separate"/>
      </w:r>
      <w:ins w:id="2087" w:author="stbrassai" w:date="2015-06-24T08:40:00Z">
        <w:r>
          <w:rPr>
            <w:noProof/>
            <w:webHidden/>
          </w:rPr>
          <w:t>56</w:t>
        </w:r>
        <w:r>
          <w:rPr>
            <w:noProof/>
            <w:webHidden/>
          </w:rPr>
          <w:fldChar w:fldCharType="end"/>
        </w:r>
        <w:r w:rsidRPr="00BC06B2">
          <w:rPr>
            <w:rStyle w:val="Hyperlink"/>
            <w:noProof/>
          </w:rPr>
          <w:fldChar w:fldCharType="end"/>
        </w:r>
      </w:ins>
    </w:p>
    <w:p w14:paraId="1FAF2709" w14:textId="77777777" w:rsidR="002A68FA" w:rsidRDefault="002A68FA">
      <w:pPr>
        <w:pStyle w:val="TableofFigures"/>
        <w:tabs>
          <w:tab w:val="right" w:leader="dot" w:pos="8756"/>
        </w:tabs>
        <w:rPr>
          <w:ins w:id="2088" w:author="stbrassai" w:date="2015-06-24T08:40:00Z"/>
          <w:noProof/>
          <w:sz w:val="22"/>
          <w:lang w:eastAsia="hu-HU"/>
        </w:rPr>
      </w:pPr>
      <w:ins w:id="2089"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"_Toc422898601"</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5.37.a</w:t>
        </w:r>
        <m:oMath>
          <m:r>
            <m:rPr>
              <m:sty m:val="p"/>
            </m:rPr>
            <w:rPr>
              <w:rStyle w:val="Hyperlink"/>
              <w:rFonts w:ascii="Cambria Math" w:hAnsi="Cambria Math"/>
              <w:noProof/>
            </w:rPr>
            <m:t xml:space="preserve"> Nmért=65, Ts=</m:t>
          </m:r>
        </m:oMath>
        <w:r w:rsidRPr="00BC06B2">
          <w:rPr>
            <w:rStyle w:val="Hyperlink"/>
            <w:noProof/>
          </w:rPr>
          <w:t>8ms</w:t>
        </w:r>
        <w:r>
          <w:rPr>
            <w:noProof/>
            <w:webHidden/>
          </w:rPr>
          <w:tab/>
        </w:r>
        <w:r>
          <w:rPr>
            <w:noProof/>
            <w:webHidden/>
          </w:rPr>
          <w:fldChar w:fldCharType="begin"/>
        </w:r>
        <w:r>
          <w:rPr>
            <w:noProof/>
            <w:webHidden/>
          </w:rPr>
          <w:instrText xml:space="preserve"> PAGEREF _Toc422898601 \h </w:instrText>
        </w:r>
      </w:ins>
      <w:r>
        <w:rPr>
          <w:noProof/>
          <w:webHidden/>
        </w:rPr>
      </w:r>
      <w:r>
        <w:rPr>
          <w:noProof/>
          <w:webHidden/>
        </w:rPr>
        <w:fldChar w:fldCharType="separate"/>
      </w:r>
      <w:ins w:id="2090" w:author="stbrassai" w:date="2015-06-24T08:40:00Z">
        <w:r>
          <w:rPr>
            <w:noProof/>
            <w:webHidden/>
          </w:rPr>
          <w:t>57</w:t>
        </w:r>
        <w:r>
          <w:rPr>
            <w:noProof/>
            <w:webHidden/>
          </w:rPr>
          <w:fldChar w:fldCharType="end"/>
        </w:r>
        <w:r w:rsidRPr="00BC06B2">
          <w:rPr>
            <w:rStyle w:val="Hyperlink"/>
            <w:noProof/>
          </w:rPr>
          <w:fldChar w:fldCharType="end"/>
        </w:r>
      </w:ins>
    </w:p>
    <w:p w14:paraId="1D794D2D" w14:textId="77777777" w:rsidR="002A68FA" w:rsidRDefault="002A68FA">
      <w:pPr>
        <w:pStyle w:val="TableofFigures"/>
        <w:tabs>
          <w:tab w:val="right" w:leader="dot" w:pos="8756"/>
        </w:tabs>
        <w:rPr>
          <w:ins w:id="2091" w:author="stbrassai" w:date="2015-06-24T08:40:00Z"/>
          <w:noProof/>
          <w:sz w:val="22"/>
          <w:lang w:eastAsia="hu-HU"/>
        </w:rPr>
      </w:pPr>
      <w:ins w:id="2092"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"_Toc422898602"</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5.37.c</w:t>
        </w:r>
        <m:oMath>
          <m:r>
            <m:rPr>
              <m:sty m:val="p"/>
            </m:rPr>
            <w:rPr>
              <w:rStyle w:val="Hyperlink"/>
              <w:rFonts w:ascii="Cambria Math" w:hAnsi="Cambria Math"/>
              <w:noProof/>
            </w:rPr>
            <m:t>Nmért=32, Ts=</m:t>
          </m:r>
        </m:oMath>
        <w:r w:rsidRPr="00BC06B2">
          <w:rPr>
            <w:rStyle w:val="Hyperlink"/>
            <w:noProof/>
          </w:rPr>
          <w:t>4ms</w:t>
        </w:r>
        <w:r>
          <w:rPr>
            <w:noProof/>
            <w:webHidden/>
          </w:rPr>
          <w:tab/>
        </w:r>
        <w:r>
          <w:rPr>
            <w:noProof/>
            <w:webHidden/>
          </w:rPr>
          <w:fldChar w:fldCharType="begin"/>
        </w:r>
        <w:r>
          <w:rPr>
            <w:noProof/>
            <w:webHidden/>
          </w:rPr>
          <w:instrText xml:space="preserve"> PAGEREF _Toc422898602 \h </w:instrText>
        </w:r>
      </w:ins>
      <w:r>
        <w:rPr>
          <w:noProof/>
          <w:webHidden/>
        </w:rPr>
      </w:r>
      <w:r>
        <w:rPr>
          <w:noProof/>
          <w:webHidden/>
        </w:rPr>
        <w:fldChar w:fldCharType="separate"/>
      </w:r>
      <w:ins w:id="2093" w:author="stbrassai" w:date="2015-06-24T08:40:00Z">
        <w:r>
          <w:rPr>
            <w:noProof/>
            <w:webHidden/>
          </w:rPr>
          <w:t>57</w:t>
        </w:r>
        <w:r>
          <w:rPr>
            <w:noProof/>
            <w:webHidden/>
          </w:rPr>
          <w:fldChar w:fldCharType="end"/>
        </w:r>
        <w:r w:rsidRPr="00BC06B2">
          <w:rPr>
            <w:rStyle w:val="Hyperlink"/>
            <w:noProof/>
          </w:rPr>
          <w:fldChar w:fldCharType="end"/>
        </w:r>
      </w:ins>
    </w:p>
    <w:p w14:paraId="51928712" w14:textId="77777777" w:rsidR="002A68FA" w:rsidRDefault="002A68FA">
      <w:pPr>
        <w:pStyle w:val="TableofFigures"/>
        <w:tabs>
          <w:tab w:val="right" w:leader="dot" w:pos="8756"/>
        </w:tabs>
        <w:rPr>
          <w:ins w:id="2094" w:author="stbrassai" w:date="2015-06-24T08:40:00Z"/>
          <w:noProof/>
          <w:sz w:val="22"/>
          <w:lang w:eastAsia="hu-HU"/>
        </w:rPr>
      </w:pPr>
      <w:ins w:id="2095"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"_Toc422898603"</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5.37.b</w:t>
        </w:r>
        <m:oMath>
          <m:r>
            <m:rPr>
              <m:sty m:val="p"/>
            </m:rPr>
            <w:rPr>
              <w:rStyle w:val="Hyperlink"/>
              <w:rFonts w:ascii="Cambria Math" w:hAnsi="Cambria Math"/>
              <w:noProof/>
            </w:rPr>
            <m:t>Nmért=650, Ts=</m:t>
          </m:r>
        </m:oMath>
        <w:r w:rsidRPr="00BC06B2">
          <w:rPr>
            <w:rStyle w:val="Hyperlink"/>
            <w:noProof/>
          </w:rPr>
          <w:t>80ms</w:t>
        </w:r>
        <w:r>
          <w:rPr>
            <w:noProof/>
            <w:webHidden/>
          </w:rPr>
          <w:tab/>
        </w:r>
        <w:r>
          <w:rPr>
            <w:noProof/>
            <w:webHidden/>
          </w:rPr>
          <w:fldChar w:fldCharType="begin"/>
        </w:r>
        <w:r>
          <w:rPr>
            <w:noProof/>
            <w:webHidden/>
          </w:rPr>
          <w:instrText xml:space="preserve"> PAGEREF _Toc422898603 \h </w:instrText>
        </w:r>
      </w:ins>
      <w:r>
        <w:rPr>
          <w:noProof/>
          <w:webHidden/>
        </w:rPr>
      </w:r>
      <w:r>
        <w:rPr>
          <w:noProof/>
          <w:webHidden/>
        </w:rPr>
        <w:fldChar w:fldCharType="separate"/>
      </w:r>
      <w:ins w:id="2096" w:author="stbrassai" w:date="2015-06-24T08:40:00Z">
        <w:r>
          <w:rPr>
            <w:noProof/>
            <w:webHidden/>
          </w:rPr>
          <w:t>57</w:t>
        </w:r>
        <w:r>
          <w:rPr>
            <w:noProof/>
            <w:webHidden/>
          </w:rPr>
          <w:fldChar w:fldCharType="end"/>
        </w:r>
        <w:r w:rsidRPr="00BC06B2">
          <w:rPr>
            <w:rStyle w:val="Hyperlink"/>
            <w:noProof/>
          </w:rPr>
          <w:fldChar w:fldCharType="end"/>
        </w:r>
      </w:ins>
    </w:p>
    <w:p w14:paraId="7D54A191" w14:textId="77777777" w:rsidR="002A68FA" w:rsidRDefault="002A68FA">
      <w:pPr>
        <w:pStyle w:val="TableofFigures"/>
        <w:tabs>
          <w:tab w:val="right" w:leader="dot" w:pos="8756"/>
        </w:tabs>
        <w:rPr>
          <w:ins w:id="2097" w:author="stbrassai" w:date="2015-06-24T08:40:00Z"/>
          <w:noProof/>
          <w:sz w:val="22"/>
          <w:lang w:eastAsia="hu-HU"/>
        </w:rPr>
      </w:pPr>
      <w:ins w:id="2098"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"_Toc422898604"</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5.38 Giroszkóp mért adatainak az ábrázolása a GUI program segítségével</w:t>
        </w:r>
        <w:r>
          <w:rPr>
            <w:noProof/>
            <w:webHidden/>
          </w:rPr>
          <w:tab/>
        </w:r>
        <w:r>
          <w:rPr>
            <w:noProof/>
            <w:webHidden/>
          </w:rPr>
          <w:fldChar w:fldCharType="begin"/>
        </w:r>
        <w:r>
          <w:rPr>
            <w:noProof/>
            <w:webHidden/>
          </w:rPr>
          <w:instrText xml:space="preserve"> PAGEREF _Toc422898604 \h </w:instrText>
        </w:r>
      </w:ins>
      <w:r>
        <w:rPr>
          <w:noProof/>
          <w:webHidden/>
        </w:rPr>
      </w:r>
      <w:r>
        <w:rPr>
          <w:noProof/>
          <w:webHidden/>
        </w:rPr>
        <w:fldChar w:fldCharType="separate"/>
      </w:r>
      <w:ins w:id="2099" w:author="stbrassai" w:date="2015-06-24T08:40:00Z">
        <w:r>
          <w:rPr>
            <w:noProof/>
            <w:webHidden/>
          </w:rPr>
          <w:t>59</w:t>
        </w:r>
        <w:r>
          <w:rPr>
            <w:noProof/>
            <w:webHidden/>
          </w:rPr>
          <w:fldChar w:fldCharType="end"/>
        </w:r>
        <w:r w:rsidRPr="00BC06B2">
          <w:rPr>
            <w:rStyle w:val="Hyperlink"/>
            <w:noProof/>
          </w:rPr>
          <w:fldChar w:fldCharType="end"/>
        </w:r>
      </w:ins>
    </w:p>
    <w:p w14:paraId="32C72453" w14:textId="77777777" w:rsidR="002A68FA" w:rsidRDefault="002A68FA">
      <w:pPr>
        <w:pStyle w:val="TableofFigures"/>
        <w:tabs>
          <w:tab w:val="right" w:leader="dot" w:pos="8756"/>
        </w:tabs>
        <w:rPr>
          <w:ins w:id="2100" w:author="stbrassai" w:date="2015-06-24T08:40:00Z"/>
          <w:noProof/>
          <w:sz w:val="22"/>
          <w:lang w:eastAsia="hu-HU"/>
        </w:rPr>
      </w:pPr>
      <w:ins w:id="2101"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"_Toc422898605"</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5.39 A PWM generátor System Generátorban megvalósított szerkezete</w:t>
        </w:r>
        <w:r>
          <w:rPr>
            <w:noProof/>
            <w:webHidden/>
          </w:rPr>
          <w:tab/>
        </w:r>
        <w:r>
          <w:rPr>
            <w:noProof/>
            <w:webHidden/>
          </w:rPr>
          <w:fldChar w:fldCharType="begin"/>
        </w:r>
        <w:r>
          <w:rPr>
            <w:noProof/>
            <w:webHidden/>
          </w:rPr>
          <w:instrText xml:space="preserve"> PAGEREF _Toc422898605 \h </w:instrText>
        </w:r>
      </w:ins>
      <w:r>
        <w:rPr>
          <w:noProof/>
          <w:webHidden/>
        </w:rPr>
      </w:r>
      <w:r>
        <w:rPr>
          <w:noProof/>
          <w:webHidden/>
        </w:rPr>
        <w:fldChar w:fldCharType="separate"/>
      </w:r>
      <w:ins w:id="2102" w:author="stbrassai" w:date="2015-06-24T08:40:00Z">
        <w:r>
          <w:rPr>
            <w:noProof/>
            <w:webHidden/>
          </w:rPr>
          <w:t>59</w:t>
        </w:r>
        <w:r>
          <w:rPr>
            <w:noProof/>
            <w:webHidden/>
          </w:rPr>
          <w:fldChar w:fldCharType="end"/>
        </w:r>
        <w:r w:rsidRPr="00BC06B2">
          <w:rPr>
            <w:rStyle w:val="Hyperlink"/>
            <w:noProof/>
          </w:rPr>
          <w:fldChar w:fldCharType="end"/>
        </w:r>
      </w:ins>
    </w:p>
    <w:p w14:paraId="1CC94651" w14:textId="77777777" w:rsidR="002A68FA" w:rsidRDefault="002A68FA">
      <w:pPr>
        <w:pStyle w:val="TableofFigures"/>
        <w:tabs>
          <w:tab w:val="right" w:leader="dot" w:pos="8756"/>
        </w:tabs>
        <w:rPr>
          <w:ins w:id="2103" w:author="stbrassai" w:date="2015-06-24T08:40:00Z"/>
          <w:noProof/>
          <w:sz w:val="22"/>
          <w:lang w:eastAsia="hu-HU"/>
        </w:rPr>
      </w:pPr>
      <w:ins w:id="2104"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"_Toc422898606"</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5.40 a PWM generátor bemenő, kimenő illetve néhány belső jele (Scope1)</w:t>
        </w:r>
        <w:r>
          <w:rPr>
            <w:noProof/>
            <w:webHidden/>
          </w:rPr>
          <w:tab/>
        </w:r>
        <w:r>
          <w:rPr>
            <w:noProof/>
            <w:webHidden/>
          </w:rPr>
          <w:fldChar w:fldCharType="begin"/>
        </w:r>
        <w:r>
          <w:rPr>
            <w:noProof/>
            <w:webHidden/>
          </w:rPr>
          <w:instrText xml:space="preserve"> PAGEREF _Toc422898606 \h </w:instrText>
        </w:r>
      </w:ins>
      <w:r>
        <w:rPr>
          <w:noProof/>
          <w:webHidden/>
        </w:rPr>
      </w:r>
      <w:r>
        <w:rPr>
          <w:noProof/>
          <w:webHidden/>
        </w:rPr>
        <w:fldChar w:fldCharType="separate"/>
      </w:r>
      <w:ins w:id="2105" w:author="stbrassai" w:date="2015-06-24T08:40:00Z">
        <w:r>
          <w:rPr>
            <w:noProof/>
            <w:webHidden/>
          </w:rPr>
          <w:t>60</w:t>
        </w:r>
        <w:r>
          <w:rPr>
            <w:noProof/>
            <w:webHidden/>
          </w:rPr>
          <w:fldChar w:fldCharType="end"/>
        </w:r>
        <w:r w:rsidRPr="00BC06B2">
          <w:rPr>
            <w:rStyle w:val="Hyperlink"/>
            <w:noProof/>
          </w:rPr>
          <w:fldChar w:fldCharType="end"/>
        </w:r>
      </w:ins>
    </w:p>
    <w:p w14:paraId="709B53CF" w14:textId="77777777" w:rsidR="002A68FA" w:rsidRDefault="002A68FA">
      <w:pPr>
        <w:pStyle w:val="TableofFigures"/>
        <w:tabs>
          <w:tab w:val="right" w:leader="dot" w:pos="8756"/>
        </w:tabs>
        <w:rPr>
          <w:ins w:id="2106" w:author="stbrassai" w:date="2015-06-24T08:40:00Z"/>
          <w:noProof/>
          <w:sz w:val="22"/>
          <w:lang w:eastAsia="hu-HU"/>
        </w:rPr>
      </w:pPr>
      <w:ins w:id="2107"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"_Toc422898607"</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5.41 rendszer elvi felépítése</w:t>
        </w:r>
        <w:r>
          <w:rPr>
            <w:noProof/>
            <w:webHidden/>
          </w:rPr>
          <w:tab/>
        </w:r>
        <w:r>
          <w:rPr>
            <w:noProof/>
            <w:webHidden/>
          </w:rPr>
          <w:fldChar w:fldCharType="begin"/>
        </w:r>
        <w:r>
          <w:rPr>
            <w:noProof/>
            <w:webHidden/>
          </w:rPr>
          <w:instrText xml:space="preserve"> PAGEREF _Toc422898607 \h </w:instrText>
        </w:r>
      </w:ins>
      <w:r>
        <w:rPr>
          <w:noProof/>
          <w:webHidden/>
        </w:rPr>
      </w:r>
      <w:r>
        <w:rPr>
          <w:noProof/>
          <w:webHidden/>
        </w:rPr>
        <w:fldChar w:fldCharType="separate"/>
      </w:r>
      <w:ins w:id="2108" w:author="stbrassai" w:date="2015-06-24T08:40:00Z">
        <w:r>
          <w:rPr>
            <w:noProof/>
            <w:webHidden/>
          </w:rPr>
          <w:t>61</w:t>
        </w:r>
        <w:r>
          <w:rPr>
            <w:noProof/>
            <w:webHidden/>
          </w:rPr>
          <w:fldChar w:fldCharType="end"/>
        </w:r>
        <w:r w:rsidRPr="00BC06B2">
          <w:rPr>
            <w:rStyle w:val="Hyperlink"/>
            <w:noProof/>
          </w:rPr>
          <w:fldChar w:fldCharType="end"/>
        </w:r>
      </w:ins>
    </w:p>
    <w:p w14:paraId="11EB29DB" w14:textId="77777777" w:rsidR="002A68FA" w:rsidRDefault="002A68FA">
      <w:pPr>
        <w:pStyle w:val="TableofFigures"/>
        <w:tabs>
          <w:tab w:val="right" w:leader="dot" w:pos="8756"/>
        </w:tabs>
        <w:rPr>
          <w:ins w:id="2109" w:author="stbrassai" w:date="2015-06-24T08:40:00Z"/>
          <w:noProof/>
          <w:sz w:val="22"/>
          <w:lang w:eastAsia="hu-HU"/>
        </w:rPr>
      </w:pPr>
      <w:ins w:id="2110"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"_Toc422898608"</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5.42 Kommunikációs csomagok és az FPGA áramkörökbe programozott modulok elvi felépítése</w:t>
        </w:r>
        <w:r>
          <w:rPr>
            <w:noProof/>
            <w:webHidden/>
          </w:rPr>
          <w:tab/>
        </w:r>
        <w:r>
          <w:rPr>
            <w:noProof/>
            <w:webHidden/>
          </w:rPr>
          <w:fldChar w:fldCharType="begin"/>
        </w:r>
        <w:r>
          <w:rPr>
            <w:noProof/>
            <w:webHidden/>
          </w:rPr>
          <w:instrText xml:space="preserve"> PAGEREF _Toc422898608 \h </w:instrText>
        </w:r>
      </w:ins>
      <w:r>
        <w:rPr>
          <w:noProof/>
          <w:webHidden/>
        </w:rPr>
      </w:r>
      <w:r>
        <w:rPr>
          <w:noProof/>
          <w:webHidden/>
        </w:rPr>
        <w:fldChar w:fldCharType="separate"/>
      </w:r>
      <w:ins w:id="2111" w:author="stbrassai" w:date="2015-06-24T08:40:00Z">
        <w:r>
          <w:rPr>
            <w:noProof/>
            <w:webHidden/>
          </w:rPr>
          <w:t>62</w:t>
        </w:r>
        <w:r>
          <w:rPr>
            <w:noProof/>
            <w:webHidden/>
          </w:rPr>
          <w:fldChar w:fldCharType="end"/>
        </w:r>
        <w:r w:rsidRPr="00BC06B2">
          <w:rPr>
            <w:rStyle w:val="Hyperlink"/>
            <w:noProof/>
          </w:rPr>
          <w:fldChar w:fldCharType="end"/>
        </w:r>
      </w:ins>
    </w:p>
    <w:p w14:paraId="05B18191" w14:textId="77777777" w:rsidR="002A68FA" w:rsidRDefault="002A68FA">
      <w:pPr>
        <w:pStyle w:val="TableofFigures"/>
        <w:tabs>
          <w:tab w:val="right" w:leader="dot" w:pos="8756"/>
        </w:tabs>
        <w:rPr>
          <w:ins w:id="2112" w:author="stbrassai" w:date="2015-06-24T08:40:00Z"/>
          <w:noProof/>
          <w:sz w:val="22"/>
          <w:lang w:eastAsia="hu-HU"/>
        </w:rPr>
      </w:pPr>
      <w:ins w:id="2113"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"_Toc422898609"</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5.43 ZYBO Core0 program folyamat árbája</w:t>
        </w:r>
        <w:r>
          <w:rPr>
            <w:noProof/>
            <w:webHidden/>
          </w:rPr>
          <w:tab/>
        </w:r>
        <w:r>
          <w:rPr>
            <w:noProof/>
            <w:webHidden/>
          </w:rPr>
          <w:fldChar w:fldCharType="begin"/>
        </w:r>
        <w:r>
          <w:rPr>
            <w:noProof/>
            <w:webHidden/>
          </w:rPr>
          <w:instrText xml:space="preserve"> PAGEREF _Toc422898609 \h </w:instrText>
        </w:r>
      </w:ins>
      <w:r>
        <w:rPr>
          <w:noProof/>
          <w:webHidden/>
        </w:rPr>
      </w:r>
      <w:r>
        <w:rPr>
          <w:noProof/>
          <w:webHidden/>
        </w:rPr>
        <w:fldChar w:fldCharType="separate"/>
      </w:r>
      <w:ins w:id="2114" w:author="stbrassai" w:date="2015-06-24T08:40:00Z">
        <w:r>
          <w:rPr>
            <w:noProof/>
            <w:webHidden/>
          </w:rPr>
          <w:t>64</w:t>
        </w:r>
        <w:r>
          <w:rPr>
            <w:noProof/>
            <w:webHidden/>
          </w:rPr>
          <w:fldChar w:fldCharType="end"/>
        </w:r>
        <w:r w:rsidRPr="00BC06B2">
          <w:rPr>
            <w:rStyle w:val="Hyperlink"/>
            <w:noProof/>
          </w:rPr>
          <w:fldChar w:fldCharType="end"/>
        </w:r>
      </w:ins>
    </w:p>
    <w:p w14:paraId="05C44456" w14:textId="77777777" w:rsidR="002A68FA" w:rsidRDefault="002A68FA">
      <w:pPr>
        <w:pStyle w:val="TableofFigures"/>
        <w:tabs>
          <w:tab w:val="right" w:leader="dot" w:pos="8756"/>
        </w:tabs>
        <w:rPr>
          <w:ins w:id="2115" w:author="stbrassai" w:date="2015-06-24T08:40:00Z"/>
          <w:noProof/>
          <w:sz w:val="22"/>
          <w:lang w:eastAsia="hu-HU"/>
        </w:rPr>
      </w:pPr>
      <w:ins w:id="2116"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"_Toc422898610"</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5.44 Spartan3e500, microblaze szoftver Folyamat ábrája</w:t>
        </w:r>
        <w:r>
          <w:rPr>
            <w:noProof/>
            <w:webHidden/>
          </w:rPr>
          <w:tab/>
        </w:r>
        <w:r>
          <w:rPr>
            <w:noProof/>
            <w:webHidden/>
          </w:rPr>
          <w:fldChar w:fldCharType="begin"/>
        </w:r>
        <w:r>
          <w:rPr>
            <w:noProof/>
            <w:webHidden/>
          </w:rPr>
          <w:instrText xml:space="preserve"> PAGEREF _Toc422898610 \h </w:instrText>
        </w:r>
      </w:ins>
      <w:r>
        <w:rPr>
          <w:noProof/>
          <w:webHidden/>
        </w:rPr>
      </w:r>
      <w:r>
        <w:rPr>
          <w:noProof/>
          <w:webHidden/>
        </w:rPr>
        <w:fldChar w:fldCharType="separate"/>
      </w:r>
      <w:ins w:id="2117" w:author="stbrassai" w:date="2015-06-24T08:40:00Z">
        <w:r>
          <w:rPr>
            <w:noProof/>
            <w:webHidden/>
          </w:rPr>
          <w:t>64</w:t>
        </w:r>
        <w:r>
          <w:rPr>
            <w:noProof/>
            <w:webHidden/>
          </w:rPr>
          <w:fldChar w:fldCharType="end"/>
        </w:r>
        <w:r w:rsidRPr="00BC06B2">
          <w:rPr>
            <w:rStyle w:val="Hyperlink"/>
            <w:noProof/>
          </w:rPr>
          <w:fldChar w:fldCharType="end"/>
        </w:r>
      </w:ins>
    </w:p>
    <w:p w14:paraId="557E549C" w14:textId="77777777" w:rsidR="002A68FA" w:rsidRDefault="002A68FA">
      <w:pPr>
        <w:pStyle w:val="TableofFigures"/>
        <w:tabs>
          <w:tab w:val="right" w:leader="dot" w:pos="8756"/>
        </w:tabs>
        <w:rPr>
          <w:ins w:id="2118" w:author="stbrassai" w:date="2015-06-24T08:40:00Z"/>
          <w:noProof/>
          <w:sz w:val="22"/>
          <w:lang w:eastAsia="hu-HU"/>
        </w:rPr>
      </w:pPr>
      <w:ins w:id="2119"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"_Toc422898611"</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5.45 Spartan3e500, MicroBlaze szoftver Folyamat ábrája</w:t>
        </w:r>
        <w:r>
          <w:rPr>
            <w:noProof/>
            <w:webHidden/>
          </w:rPr>
          <w:tab/>
        </w:r>
        <w:r>
          <w:rPr>
            <w:noProof/>
            <w:webHidden/>
          </w:rPr>
          <w:fldChar w:fldCharType="begin"/>
        </w:r>
        <w:r>
          <w:rPr>
            <w:noProof/>
            <w:webHidden/>
          </w:rPr>
          <w:instrText xml:space="preserve"> PAGEREF _Toc422898611 \h </w:instrText>
        </w:r>
      </w:ins>
      <w:r>
        <w:rPr>
          <w:noProof/>
          <w:webHidden/>
        </w:rPr>
      </w:r>
      <w:r>
        <w:rPr>
          <w:noProof/>
          <w:webHidden/>
        </w:rPr>
        <w:fldChar w:fldCharType="separate"/>
      </w:r>
      <w:ins w:id="2120" w:author="stbrassai" w:date="2015-06-24T08:40:00Z">
        <w:r>
          <w:rPr>
            <w:noProof/>
            <w:webHidden/>
          </w:rPr>
          <w:t>64</w:t>
        </w:r>
        <w:r>
          <w:rPr>
            <w:noProof/>
            <w:webHidden/>
          </w:rPr>
          <w:fldChar w:fldCharType="end"/>
        </w:r>
        <w:r w:rsidRPr="00BC06B2">
          <w:rPr>
            <w:rStyle w:val="Hyperlink"/>
            <w:noProof/>
          </w:rPr>
          <w:fldChar w:fldCharType="end"/>
        </w:r>
      </w:ins>
    </w:p>
    <w:p w14:paraId="6A80B571" w14:textId="77777777" w:rsidR="002A68FA" w:rsidRDefault="002A68FA">
      <w:pPr>
        <w:pStyle w:val="TableofFigures"/>
        <w:tabs>
          <w:tab w:val="right" w:leader="dot" w:pos="8756"/>
        </w:tabs>
        <w:rPr>
          <w:ins w:id="2121" w:author="stbrassai" w:date="2015-06-24T08:40:00Z"/>
          <w:noProof/>
          <w:sz w:val="22"/>
          <w:lang w:eastAsia="hu-HU"/>
        </w:rPr>
      </w:pPr>
      <w:ins w:id="2122" w:author="stbrassai" w:date="2015-06-24T08:40:00Z">
        <w:r w:rsidRPr="00BC06B2">
          <w:rPr>
            <w:rStyle w:val="Hyperlink"/>
            <w:noProof/>
          </w:rPr>
          <w:fldChar w:fldCharType="begin"/>
        </w:r>
        <w:r w:rsidRPr="00BC06B2">
          <w:rPr>
            <w:rStyle w:val="Hyperlink"/>
            <w:noProof/>
          </w:rPr>
          <w:instrText xml:space="preserve"> </w:instrText>
        </w:r>
        <w:r>
          <w:rPr>
            <w:noProof/>
          </w:rPr>
          <w:instrText>HYPERLINK \l "_Toc422898612"</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5.46Hip4082 alkalmazása H híd kapcsolásban. Forrás: http://www.intersil.com/en/products/space-and-harsh-environment/harsh-environment/half--full-bridge-and-three-phase-drivers/HIP4082.html</w:t>
        </w:r>
        <w:r>
          <w:rPr>
            <w:noProof/>
            <w:webHidden/>
          </w:rPr>
          <w:tab/>
        </w:r>
        <w:r>
          <w:rPr>
            <w:noProof/>
            <w:webHidden/>
          </w:rPr>
          <w:fldChar w:fldCharType="begin"/>
        </w:r>
        <w:r>
          <w:rPr>
            <w:noProof/>
            <w:webHidden/>
          </w:rPr>
          <w:instrText xml:space="preserve"> PAGEREF _Toc422898612 \h </w:instrText>
        </w:r>
      </w:ins>
      <w:r>
        <w:rPr>
          <w:noProof/>
          <w:webHidden/>
        </w:rPr>
      </w:r>
      <w:r>
        <w:rPr>
          <w:noProof/>
          <w:webHidden/>
        </w:rPr>
        <w:fldChar w:fldCharType="separate"/>
      </w:r>
      <w:ins w:id="2123" w:author="stbrassai" w:date="2015-06-24T08:40:00Z">
        <w:r>
          <w:rPr>
            <w:noProof/>
            <w:webHidden/>
          </w:rPr>
          <w:t>69</w:t>
        </w:r>
        <w:r>
          <w:rPr>
            <w:noProof/>
            <w:webHidden/>
          </w:rPr>
          <w:fldChar w:fldCharType="end"/>
        </w:r>
        <w:r w:rsidRPr="00BC06B2">
          <w:rPr>
            <w:rStyle w:val="Hyperlink"/>
            <w:noProof/>
          </w:rPr>
          <w:fldChar w:fldCharType="end"/>
        </w:r>
      </w:ins>
    </w:p>
    <w:p w14:paraId="66BDA8E8" w14:textId="77777777" w:rsidR="002A68FA" w:rsidRDefault="002A68FA">
      <w:pPr>
        <w:pStyle w:val="TableofFigures"/>
        <w:tabs>
          <w:tab w:val="right" w:leader="dot" w:pos="8756"/>
        </w:tabs>
        <w:rPr>
          <w:ins w:id="2124" w:author="stbrassai" w:date="2015-06-24T08:40:00Z"/>
          <w:noProof/>
          <w:sz w:val="22"/>
          <w:lang w:eastAsia="hu-HU"/>
        </w:rPr>
      </w:pPr>
      <w:ins w:id="2125"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"_Toc422898613"</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5.47 Két hídvezérlő árak kör kapcsolási rajza HIP4082 integrált áramkörrel megvalósítva</w:t>
        </w:r>
        <w:r>
          <w:rPr>
            <w:noProof/>
            <w:webHidden/>
          </w:rPr>
          <w:tab/>
        </w:r>
        <w:r>
          <w:rPr>
            <w:noProof/>
            <w:webHidden/>
          </w:rPr>
          <w:fldChar w:fldCharType="begin"/>
        </w:r>
        <w:r>
          <w:rPr>
            <w:noProof/>
            <w:webHidden/>
          </w:rPr>
          <w:instrText xml:space="preserve"> PAGEREF _Toc422898613 \h </w:instrText>
        </w:r>
      </w:ins>
      <w:r>
        <w:rPr>
          <w:noProof/>
          <w:webHidden/>
        </w:rPr>
      </w:r>
      <w:r>
        <w:rPr>
          <w:noProof/>
          <w:webHidden/>
        </w:rPr>
        <w:fldChar w:fldCharType="separate"/>
      </w:r>
      <w:ins w:id="2126" w:author="stbrassai" w:date="2015-06-24T08:40:00Z">
        <w:r>
          <w:rPr>
            <w:noProof/>
            <w:webHidden/>
          </w:rPr>
          <w:t>70</w:t>
        </w:r>
        <w:r>
          <w:rPr>
            <w:noProof/>
            <w:webHidden/>
          </w:rPr>
          <w:fldChar w:fldCharType="end"/>
        </w:r>
        <w:r w:rsidRPr="00BC06B2">
          <w:rPr>
            <w:rStyle w:val="Hyperlink"/>
            <w:noProof/>
          </w:rPr>
          <w:fldChar w:fldCharType="end"/>
        </w:r>
      </w:ins>
    </w:p>
    <w:p w14:paraId="1505CBF6" w14:textId="77777777" w:rsidR="002A68FA" w:rsidRDefault="002A68FA">
      <w:pPr>
        <w:pStyle w:val="TableofFigures"/>
        <w:tabs>
          <w:tab w:val="right" w:leader="dot" w:pos="8756"/>
        </w:tabs>
        <w:rPr>
          <w:ins w:id="2127" w:author="stbrassai" w:date="2015-06-24T08:40:00Z"/>
          <w:noProof/>
          <w:sz w:val="22"/>
          <w:lang w:eastAsia="hu-HU"/>
        </w:rPr>
      </w:pPr>
      <w:ins w:id="2128"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"_Toc422898614"</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5.48 PWM és a tranzisztorok kapcsolása</w:t>
        </w:r>
        <w:r>
          <w:rPr>
            <w:noProof/>
            <w:webHidden/>
          </w:rPr>
          <w:tab/>
        </w:r>
        <w:r>
          <w:rPr>
            <w:noProof/>
            <w:webHidden/>
          </w:rPr>
          <w:fldChar w:fldCharType="begin"/>
        </w:r>
        <w:r>
          <w:rPr>
            <w:noProof/>
            <w:webHidden/>
          </w:rPr>
          <w:instrText xml:space="preserve"> PAGEREF _Toc422898614 \h </w:instrText>
        </w:r>
      </w:ins>
      <w:r>
        <w:rPr>
          <w:noProof/>
          <w:webHidden/>
        </w:rPr>
      </w:r>
      <w:r>
        <w:rPr>
          <w:noProof/>
          <w:webHidden/>
        </w:rPr>
        <w:fldChar w:fldCharType="separate"/>
      </w:r>
      <w:ins w:id="2129" w:author="stbrassai" w:date="2015-06-24T08:40:00Z">
        <w:r>
          <w:rPr>
            <w:noProof/>
            <w:webHidden/>
          </w:rPr>
          <w:t>71</w:t>
        </w:r>
        <w:r>
          <w:rPr>
            <w:noProof/>
            <w:webHidden/>
          </w:rPr>
          <w:fldChar w:fldCharType="end"/>
        </w:r>
        <w:r w:rsidRPr="00BC06B2">
          <w:rPr>
            <w:rStyle w:val="Hyperlink"/>
            <w:noProof/>
          </w:rPr>
          <w:fldChar w:fldCharType="end"/>
        </w:r>
      </w:ins>
    </w:p>
    <w:p w14:paraId="1A6E63A0" w14:textId="77777777" w:rsidR="002A68FA" w:rsidRDefault="002A68FA">
      <w:pPr>
        <w:pStyle w:val="TableofFigures"/>
        <w:tabs>
          <w:tab w:val="right" w:leader="dot" w:pos="8756"/>
        </w:tabs>
        <w:rPr>
          <w:ins w:id="2130" w:author="stbrassai" w:date="2015-06-24T08:40:00Z"/>
          <w:noProof/>
          <w:sz w:val="22"/>
          <w:lang w:eastAsia="hu-HU"/>
        </w:rPr>
      </w:pPr>
      <w:ins w:id="2131"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"_Toc422898615"</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5.49 Nem invertáló erősítő forrás [15]</w:t>
        </w:r>
        <w:r>
          <w:rPr>
            <w:noProof/>
            <w:webHidden/>
          </w:rPr>
          <w:tab/>
        </w:r>
        <w:r>
          <w:rPr>
            <w:noProof/>
            <w:webHidden/>
          </w:rPr>
          <w:fldChar w:fldCharType="begin"/>
        </w:r>
        <w:r>
          <w:rPr>
            <w:noProof/>
            <w:webHidden/>
          </w:rPr>
          <w:instrText xml:space="preserve"> PAGEREF _Toc422898615 \h </w:instrText>
        </w:r>
      </w:ins>
      <w:r>
        <w:rPr>
          <w:noProof/>
          <w:webHidden/>
        </w:rPr>
      </w:r>
      <w:r>
        <w:rPr>
          <w:noProof/>
          <w:webHidden/>
        </w:rPr>
        <w:fldChar w:fldCharType="separate"/>
      </w:r>
      <w:ins w:id="2132" w:author="stbrassai" w:date="2015-06-24T08:40:00Z">
        <w:r>
          <w:rPr>
            <w:noProof/>
            <w:webHidden/>
          </w:rPr>
          <w:t>72</w:t>
        </w:r>
        <w:r>
          <w:rPr>
            <w:noProof/>
            <w:webHidden/>
          </w:rPr>
          <w:fldChar w:fldCharType="end"/>
        </w:r>
        <w:r w:rsidRPr="00BC06B2">
          <w:rPr>
            <w:rStyle w:val="Hyperlink"/>
            <w:noProof/>
          </w:rPr>
          <w:fldChar w:fldCharType="end"/>
        </w:r>
      </w:ins>
    </w:p>
    <w:p w14:paraId="17F0C100" w14:textId="77777777" w:rsidR="002A68FA" w:rsidRDefault="002A68FA">
      <w:pPr>
        <w:pStyle w:val="TableofFigures"/>
        <w:tabs>
          <w:tab w:val="right" w:leader="dot" w:pos="8756"/>
        </w:tabs>
        <w:rPr>
          <w:ins w:id="2133" w:author="stbrassai" w:date="2015-06-24T08:40:00Z"/>
          <w:noProof/>
          <w:sz w:val="22"/>
          <w:lang w:eastAsia="hu-HU"/>
        </w:rPr>
      </w:pPr>
      <w:ins w:id="2134" w:author="stbrassai" w:date="2015-06-24T08:40:00Z">
        <w:r w:rsidRPr="00BC06B2">
          <w:rPr>
            <w:rStyle w:val="Hyperlink"/>
            <w:noProof/>
          </w:rPr>
          <w:fldChar w:fldCharType="begin"/>
        </w:r>
        <w:r w:rsidRPr="00BC06B2">
          <w:rPr>
            <w:rStyle w:val="Hyperlink"/>
            <w:noProof/>
          </w:rPr>
          <w:instrText xml:space="preserve"> </w:instrText>
        </w:r>
        <w:r>
          <w:rPr>
            <w:noProof/>
          </w:rPr>
          <w:instrText>HYPERLINK \l "_Toc422898616"</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5.50 Dupla hídvezérlő áramkor vezérlő jelei JP2 csatlakozó a Kép. 5.47-n.</w:t>
        </w:r>
        <w:r>
          <w:rPr>
            <w:noProof/>
            <w:webHidden/>
          </w:rPr>
          <w:tab/>
        </w:r>
        <w:r>
          <w:rPr>
            <w:noProof/>
            <w:webHidden/>
          </w:rPr>
          <w:fldChar w:fldCharType="begin"/>
        </w:r>
        <w:r>
          <w:rPr>
            <w:noProof/>
            <w:webHidden/>
          </w:rPr>
          <w:instrText xml:space="preserve"> PAGEREF _Toc422898616 \h </w:instrText>
        </w:r>
      </w:ins>
      <w:r>
        <w:rPr>
          <w:noProof/>
          <w:webHidden/>
        </w:rPr>
      </w:r>
      <w:r>
        <w:rPr>
          <w:noProof/>
          <w:webHidden/>
        </w:rPr>
        <w:fldChar w:fldCharType="separate"/>
      </w:r>
      <w:ins w:id="2135" w:author="stbrassai" w:date="2015-06-24T08:40:00Z">
        <w:r>
          <w:rPr>
            <w:noProof/>
            <w:webHidden/>
          </w:rPr>
          <w:t>72</w:t>
        </w:r>
        <w:r>
          <w:rPr>
            <w:noProof/>
            <w:webHidden/>
          </w:rPr>
          <w:fldChar w:fldCharType="end"/>
        </w:r>
        <w:r w:rsidRPr="00BC06B2">
          <w:rPr>
            <w:rStyle w:val="Hyperlink"/>
            <w:noProof/>
          </w:rPr>
          <w:fldChar w:fldCharType="end"/>
        </w:r>
      </w:ins>
    </w:p>
    <w:p w14:paraId="0A28E89B" w14:textId="77777777" w:rsidR="002A68FA" w:rsidRDefault="002A68FA">
      <w:pPr>
        <w:pStyle w:val="TableofFigures"/>
        <w:tabs>
          <w:tab w:val="right" w:leader="dot" w:pos="8756"/>
        </w:tabs>
        <w:rPr>
          <w:ins w:id="2136" w:author="stbrassai" w:date="2015-06-24T08:40:00Z"/>
          <w:noProof/>
          <w:sz w:val="22"/>
          <w:lang w:eastAsia="hu-HU"/>
        </w:rPr>
      </w:pPr>
      <w:ins w:id="2137"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"_Toc422898617"</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5.51 H híd tranzisztorainak a Gate vezetékei</w:t>
        </w:r>
        <w:r>
          <w:rPr>
            <w:noProof/>
            <w:webHidden/>
          </w:rPr>
          <w:tab/>
        </w:r>
        <w:r>
          <w:rPr>
            <w:noProof/>
            <w:webHidden/>
          </w:rPr>
          <w:fldChar w:fldCharType="begin"/>
        </w:r>
        <w:r>
          <w:rPr>
            <w:noProof/>
            <w:webHidden/>
          </w:rPr>
          <w:instrText xml:space="preserve"> PAGEREF _Toc422898617 \h </w:instrText>
        </w:r>
      </w:ins>
      <w:r>
        <w:rPr>
          <w:noProof/>
          <w:webHidden/>
        </w:rPr>
      </w:r>
      <w:r>
        <w:rPr>
          <w:noProof/>
          <w:webHidden/>
        </w:rPr>
        <w:fldChar w:fldCharType="separate"/>
      </w:r>
      <w:ins w:id="2138" w:author="stbrassai" w:date="2015-06-24T08:40:00Z">
        <w:r>
          <w:rPr>
            <w:noProof/>
            <w:webHidden/>
          </w:rPr>
          <w:t>72</w:t>
        </w:r>
        <w:r>
          <w:rPr>
            <w:noProof/>
            <w:webHidden/>
          </w:rPr>
          <w:fldChar w:fldCharType="end"/>
        </w:r>
        <w:r w:rsidRPr="00BC06B2">
          <w:rPr>
            <w:rStyle w:val="Hyperlink"/>
            <w:noProof/>
          </w:rPr>
          <w:fldChar w:fldCharType="end"/>
        </w:r>
      </w:ins>
    </w:p>
    <w:p w14:paraId="5E704059" w14:textId="77777777" w:rsidR="002A68FA" w:rsidRDefault="002A68FA">
      <w:pPr>
        <w:pStyle w:val="TableofFigures"/>
        <w:tabs>
          <w:tab w:val="right" w:leader="dot" w:pos="8756"/>
        </w:tabs>
        <w:rPr>
          <w:ins w:id="2139" w:author="stbrassai" w:date="2015-06-24T08:40:00Z"/>
          <w:noProof/>
          <w:sz w:val="22"/>
          <w:lang w:eastAsia="hu-HU"/>
        </w:rPr>
      </w:pPr>
      <w:ins w:id="2140"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"_Toc422898618"</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5.52 A négy Kép. 5.51 látható szalagvezeték jelenik meg a Buszvezetékben.</w:t>
        </w:r>
        <w:r>
          <w:rPr>
            <w:noProof/>
            <w:webHidden/>
          </w:rPr>
          <w:tab/>
        </w:r>
        <w:r>
          <w:rPr>
            <w:noProof/>
            <w:webHidden/>
          </w:rPr>
          <w:fldChar w:fldCharType="begin"/>
        </w:r>
        <w:r>
          <w:rPr>
            <w:noProof/>
            <w:webHidden/>
          </w:rPr>
          <w:instrText xml:space="preserve"> PAGEREF _Toc422898618 \h </w:instrText>
        </w:r>
      </w:ins>
      <w:r>
        <w:rPr>
          <w:noProof/>
          <w:webHidden/>
        </w:rPr>
      </w:r>
      <w:r>
        <w:rPr>
          <w:noProof/>
          <w:webHidden/>
        </w:rPr>
        <w:fldChar w:fldCharType="separate"/>
      </w:r>
      <w:ins w:id="2141" w:author="stbrassai" w:date="2015-06-24T08:40:00Z">
        <w:r>
          <w:rPr>
            <w:noProof/>
            <w:webHidden/>
          </w:rPr>
          <w:t>73</w:t>
        </w:r>
        <w:r>
          <w:rPr>
            <w:noProof/>
            <w:webHidden/>
          </w:rPr>
          <w:fldChar w:fldCharType="end"/>
        </w:r>
        <w:r w:rsidRPr="00BC06B2">
          <w:rPr>
            <w:rStyle w:val="Hyperlink"/>
            <w:noProof/>
          </w:rPr>
          <w:fldChar w:fldCharType="end"/>
        </w:r>
      </w:ins>
    </w:p>
    <w:p w14:paraId="13617F76" w14:textId="77777777" w:rsidR="002A68FA" w:rsidRDefault="002A68FA">
      <w:pPr>
        <w:pStyle w:val="TableofFigures"/>
        <w:tabs>
          <w:tab w:val="right" w:leader="dot" w:pos="8756"/>
        </w:tabs>
        <w:rPr>
          <w:ins w:id="2142" w:author="stbrassai" w:date="2015-06-24T08:40:00Z"/>
          <w:noProof/>
          <w:sz w:val="22"/>
          <w:lang w:eastAsia="hu-HU"/>
        </w:rPr>
      </w:pPr>
      <w:ins w:id="2143"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"_Toc422898619"</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5.53 FPGA kimentének a védelme</w:t>
        </w:r>
        <w:r>
          <w:rPr>
            <w:noProof/>
            <w:webHidden/>
          </w:rPr>
          <w:tab/>
        </w:r>
        <w:r>
          <w:rPr>
            <w:noProof/>
            <w:webHidden/>
          </w:rPr>
          <w:fldChar w:fldCharType="begin"/>
        </w:r>
        <w:r>
          <w:rPr>
            <w:noProof/>
            <w:webHidden/>
          </w:rPr>
          <w:instrText xml:space="preserve"> PAGEREF _Toc422898619 \h </w:instrText>
        </w:r>
      </w:ins>
      <w:r>
        <w:rPr>
          <w:noProof/>
          <w:webHidden/>
        </w:rPr>
      </w:r>
      <w:r>
        <w:rPr>
          <w:noProof/>
          <w:webHidden/>
        </w:rPr>
        <w:fldChar w:fldCharType="separate"/>
      </w:r>
      <w:ins w:id="2144" w:author="stbrassai" w:date="2015-06-24T08:40:00Z">
        <w:r>
          <w:rPr>
            <w:noProof/>
            <w:webHidden/>
          </w:rPr>
          <w:t>73</w:t>
        </w:r>
        <w:r>
          <w:rPr>
            <w:noProof/>
            <w:webHidden/>
          </w:rPr>
          <w:fldChar w:fldCharType="end"/>
        </w:r>
        <w:r w:rsidRPr="00BC06B2">
          <w:rPr>
            <w:rStyle w:val="Hyperlink"/>
            <w:noProof/>
          </w:rPr>
          <w:fldChar w:fldCharType="end"/>
        </w:r>
      </w:ins>
    </w:p>
    <w:p w14:paraId="1E637F47" w14:textId="77777777" w:rsidR="002A68FA" w:rsidRDefault="002A68FA">
      <w:pPr>
        <w:pStyle w:val="TableofFigures"/>
        <w:tabs>
          <w:tab w:val="right" w:leader="dot" w:pos="8756"/>
        </w:tabs>
        <w:rPr>
          <w:ins w:id="2145" w:author="stbrassai" w:date="2015-06-24T08:40:00Z"/>
          <w:noProof/>
          <w:sz w:val="22"/>
          <w:lang w:eastAsia="hu-HU"/>
        </w:rPr>
      </w:pPr>
      <w:ins w:id="2146"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"_Toc422898620"</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5.54 A robot energia ellátása valamint a hűtő rendszer elvi felépítése</w:t>
        </w:r>
        <w:r>
          <w:rPr>
            <w:noProof/>
            <w:webHidden/>
          </w:rPr>
          <w:tab/>
        </w:r>
        <w:r>
          <w:rPr>
            <w:noProof/>
            <w:webHidden/>
          </w:rPr>
          <w:fldChar w:fldCharType="begin"/>
        </w:r>
        <w:r>
          <w:rPr>
            <w:noProof/>
            <w:webHidden/>
          </w:rPr>
          <w:instrText xml:space="preserve"> PAGEREF _Toc422898620 \h </w:instrText>
        </w:r>
      </w:ins>
      <w:r>
        <w:rPr>
          <w:noProof/>
          <w:webHidden/>
        </w:rPr>
      </w:r>
      <w:r>
        <w:rPr>
          <w:noProof/>
          <w:webHidden/>
        </w:rPr>
        <w:fldChar w:fldCharType="separate"/>
      </w:r>
      <w:ins w:id="2147" w:author="stbrassai" w:date="2015-06-24T08:40:00Z">
        <w:r>
          <w:rPr>
            <w:noProof/>
            <w:webHidden/>
          </w:rPr>
          <w:t>74</w:t>
        </w:r>
        <w:r>
          <w:rPr>
            <w:noProof/>
            <w:webHidden/>
          </w:rPr>
          <w:fldChar w:fldCharType="end"/>
        </w:r>
        <w:r w:rsidRPr="00BC06B2">
          <w:rPr>
            <w:rStyle w:val="Hyperlink"/>
            <w:noProof/>
          </w:rPr>
          <w:fldChar w:fldCharType="end"/>
        </w:r>
      </w:ins>
    </w:p>
    <w:p w14:paraId="6A167D1D" w14:textId="77777777" w:rsidR="002A68FA" w:rsidRDefault="002A68FA">
      <w:pPr>
        <w:pStyle w:val="TableofFigures"/>
        <w:tabs>
          <w:tab w:val="right" w:leader="dot" w:pos="8756"/>
        </w:tabs>
        <w:rPr>
          <w:ins w:id="2148" w:author="stbrassai" w:date="2015-06-24T08:40:00Z"/>
          <w:noProof/>
          <w:sz w:val="22"/>
          <w:lang w:eastAsia="hu-HU"/>
        </w:rPr>
      </w:pPr>
      <w:ins w:id="2149"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"_Toc422898621"</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5.55 Vízpumpa és a ventilátor motorjának vezérlő teljesítmény elektronikai kapcsolása</w:t>
        </w:r>
        <w:r>
          <w:rPr>
            <w:noProof/>
            <w:webHidden/>
          </w:rPr>
          <w:tab/>
        </w:r>
        <w:r>
          <w:rPr>
            <w:noProof/>
            <w:webHidden/>
          </w:rPr>
          <w:fldChar w:fldCharType="begin"/>
        </w:r>
        <w:r>
          <w:rPr>
            <w:noProof/>
            <w:webHidden/>
          </w:rPr>
          <w:instrText xml:space="preserve"> PAGEREF _Toc422898621 \h </w:instrText>
        </w:r>
      </w:ins>
      <w:r>
        <w:rPr>
          <w:noProof/>
          <w:webHidden/>
        </w:rPr>
      </w:r>
      <w:r>
        <w:rPr>
          <w:noProof/>
          <w:webHidden/>
        </w:rPr>
        <w:fldChar w:fldCharType="separate"/>
      </w:r>
      <w:ins w:id="2150" w:author="stbrassai" w:date="2015-06-24T08:40:00Z">
        <w:r>
          <w:rPr>
            <w:noProof/>
            <w:webHidden/>
          </w:rPr>
          <w:t>75</w:t>
        </w:r>
        <w:r>
          <w:rPr>
            <w:noProof/>
            <w:webHidden/>
          </w:rPr>
          <w:fldChar w:fldCharType="end"/>
        </w:r>
        <w:r w:rsidRPr="00BC06B2">
          <w:rPr>
            <w:rStyle w:val="Hyperlink"/>
            <w:noProof/>
          </w:rPr>
          <w:fldChar w:fldCharType="end"/>
        </w:r>
      </w:ins>
    </w:p>
    <w:p w14:paraId="7BCAB5D2" w14:textId="77777777" w:rsidR="002A68FA" w:rsidRDefault="002A68FA">
      <w:pPr>
        <w:pStyle w:val="TableofFigures"/>
        <w:tabs>
          <w:tab w:val="right" w:leader="dot" w:pos="8756"/>
        </w:tabs>
        <w:rPr>
          <w:ins w:id="2151" w:author="stbrassai" w:date="2015-06-24T08:40:00Z"/>
          <w:noProof/>
          <w:sz w:val="22"/>
          <w:lang w:eastAsia="hu-HU"/>
        </w:rPr>
      </w:pPr>
      <w:ins w:id="2152"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"_Toc422898622"</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5.56Bootstramp megoldás a felső tranzisztor Gate bemenetének a meghajtására</w:t>
        </w:r>
        <w:r>
          <w:rPr>
            <w:noProof/>
            <w:webHidden/>
          </w:rPr>
          <w:tab/>
        </w:r>
        <w:r>
          <w:rPr>
            <w:noProof/>
            <w:webHidden/>
          </w:rPr>
          <w:fldChar w:fldCharType="begin"/>
        </w:r>
        <w:r>
          <w:rPr>
            <w:noProof/>
            <w:webHidden/>
          </w:rPr>
          <w:instrText xml:space="preserve"> PAGEREF _Toc422898622 \h </w:instrText>
        </w:r>
      </w:ins>
      <w:r>
        <w:rPr>
          <w:noProof/>
          <w:webHidden/>
        </w:rPr>
      </w:r>
      <w:r>
        <w:rPr>
          <w:noProof/>
          <w:webHidden/>
        </w:rPr>
        <w:fldChar w:fldCharType="separate"/>
      </w:r>
      <w:ins w:id="2153" w:author="stbrassai" w:date="2015-06-24T08:40:00Z">
        <w:r>
          <w:rPr>
            <w:noProof/>
            <w:webHidden/>
          </w:rPr>
          <w:t>76</w:t>
        </w:r>
        <w:r>
          <w:rPr>
            <w:noProof/>
            <w:webHidden/>
          </w:rPr>
          <w:fldChar w:fldCharType="end"/>
        </w:r>
        <w:r w:rsidRPr="00BC06B2">
          <w:rPr>
            <w:rStyle w:val="Hyperlink"/>
            <w:noProof/>
          </w:rPr>
          <w:fldChar w:fldCharType="end"/>
        </w:r>
      </w:ins>
    </w:p>
    <w:p w14:paraId="2AAE35E5" w14:textId="77777777" w:rsidR="002A68FA" w:rsidRDefault="002A68FA">
      <w:pPr>
        <w:pStyle w:val="TableofFigures"/>
        <w:tabs>
          <w:tab w:val="right" w:leader="dot" w:pos="8756"/>
        </w:tabs>
        <w:rPr>
          <w:ins w:id="2154" w:author="stbrassai" w:date="2015-06-24T08:40:00Z"/>
          <w:noProof/>
          <w:sz w:val="22"/>
          <w:lang w:eastAsia="hu-HU"/>
        </w:rPr>
      </w:pPr>
      <w:ins w:id="2155"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"_Toc422898623"</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5.57Bootstramp kondenzátor feszültsége a W és W11 pontokban</w:t>
        </w:r>
        <w:r>
          <w:rPr>
            <w:noProof/>
            <w:webHidden/>
          </w:rPr>
          <w:tab/>
        </w:r>
        <w:r>
          <w:rPr>
            <w:noProof/>
            <w:webHidden/>
          </w:rPr>
          <w:fldChar w:fldCharType="begin"/>
        </w:r>
        <w:r>
          <w:rPr>
            <w:noProof/>
            <w:webHidden/>
          </w:rPr>
          <w:instrText xml:space="preserve"> PAGEREF _Toc422898623 \h </w:instrText>
        </w:r>
      </w:ins>
      <w:r>
        <w:rPr>
          <w:noProof/>
          <w:webHidden/>
        </w:rPr>
      </w:r>
      <w:r>
        <w:rPr>
          <w:noProof/>
          <w:webHidden/>
        </w:rPr>
        <w:fldChar w:fldCharType="separate"/>
      </w:r>
      <w:ins w:id="2156" w:author="stbrassai" w:date="2015-06-24T08:40:00Z">
        <w:r>
          <w:rPr>
            <w:noProof/>
            <w:webHidden/>
          </w:rPr>
          <w:t>76</w:t>
        </w:r>
        <w:r>
          <w:rPr>
            <w:noProof/>
            <w:webHidden/>
          </w:rPr>
          <w:fldChar w:fldCharType="end"/>
        </w:r>
        <w:r w:rsidRPr="00BC06B2">
          <w:rPr>
            <w:rStyle w:val="Hyperlink"/>
            <w:noProof/>
          </w:rPr>
          <w:fldChar w:fldCharType="end"/>
        </w:r>
      </w:ins>
    </w:p>
    <w:p w14:paraId="78566EBA" w14:textId="77777777" w:rsidR="002A68FA" w:rsidRDefault="002A68FA">
      <w:pPr>
        <w:pStyle w:val="TableofFigures"/>
        <w:tabs>
          <w:tab w:val="right" w:leader="dot" w:pos="8756"/>
        </w:tabs>
        <w:rPr>
          <w:ins w:id="2157" w:author="stbrassai" w:date="2015-06-24T08:40:00Z"/>
          <w:noProof/>
          <w:sz w:val="22"/>
          <w:lang w:eastAsia="hu-HU"/>
        </w:rPr>
      </w:pPr>
      <w:ins w:id="2158"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"_Toc422898624"</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5.58 Bootstramp működése, szimulációs modell MATLAB/SIMULINK környezetben</w:t>
        </w:r>
        <w:r>
          <w:rPr>
            <w:noProof/>
            <w:webHidden/>
          </w:rPr>
          <w:tab/>
        </w:r>
        <w:r>
          <w:rPr>
            <w:noProof/>
            <w:webHidden/>
          </w:rPr>
          <w:fldChar w:fldCharType="begin"/>
        </w:r>
        <w:r>
          <w:rPr>
            <w:noProof/>
            <w:webHidden/>
          </w:rPr>
          <w:instrText xml:space="preserve"> PAGEREF _Toc422898624 \h </w:instrText>
        </w:r>
      </w:ins>
      <w:r>
        <w:rPr>
          <w:noProof/>
          <w:webHidden/>
        </w:rPr>
      </w:r>
      <w:r>
        <w:rPr>
          <w:noProof/>
          <w:webHidden/>
        </w:rPr>
        <w:fldChar w:fldCharType="separate"/>
      </w:r>
      <w:ins w:id="2159" w:author="stbrassai" w:date="2015-06-24T08:40:00Z">
        <w:r>
          <w:rPr>
            <w:noProof/>
            <w:webHidden/>
          </w:rPr>
          <w:t>77</w:t>
        </w:r>
        <w:r>
          <w:rPr>
            <w:noProof/>
            <w:webHidden/>
          </w:rPr>
          <w:fldChar w:fldCharType="end"/>
        </w:r>
        <w:r w:rsidRPr="00BC06B2">
          <w:rPr>
            <w:rStyle w:val="Hyperlink"/>
            <w:noProof/>
          </w:rPr>
          <w:fldChar w:fldCharType="end"/>
        </w:r>
      </w:ins>
    </w:p>
    <w:p w14:paraId="26E2BBED" w14:textId="77777777" w:rsidR="002A68FA" w:rsidRDefault="002A68FA">
      <w:pPr>
        <w:pStyle w:val="TableofFigures"/>
        <w:tabs>
          <w:tab w:val="right" w:leader="dot" w:pos="8756"/>
        </w:tabs>
        <w:rPr>
          <w:ins w:id="2160" w:author="stbrassai" w:date="2015-06-24T08:40:00Z"/>
          <w:noProof/>
          <w:sz w:val="22"/>
          <w:lang w:eastAsia="hu-HU"/>
        </w:rPr>
      </w:pPr>
      <w:ins w:id="2161"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"_Toc422898625"</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5.59 Szimulációs eredmények Bootstramp</w:t>
        </w:r>
        <w:r>
          <w:rPr>
            <w:noProof/>
            <w:webHidden/>
          </w:rPr>
          <w:tab/>
        </w:r>
        <w:r>
          <w:rPr>
            <w:noProof/>
            <w:webHidden/>
          </w:rPr>
          <w:fldChar w:fldCharType="begin"/>
        </w:r>
        <w:r>
          <w:rPr>
            <w:noProof/>
            <w:webHidden/>
          </w:rPr>
          <w:instrText xml:space="preserve"> PAGEREF _Toc422898625 \h </w:instrText>
        </w:r>
      </w:ins>
      <w:r>
        <w:rPr>
          <w:noProof/>
          <w:webHidden/>
        </w:rPr>
      </w:r>
      <w:r>
        <w:rPr>
          <w:noProof/>
          <w:webHidden/>
        </w:rPr>
        <w:fldChar w:fldCharType="separate"/>
      </w:r>
      <w:ins w:id="2162" w:author="stbrassai" w:date="2015-06-24T08:40:00Z">
        <w:r>
          <w:rPr>
            <w:noProof/>
            <w:webHidden/>
          </w:rPr>
          <w:t>77</w:t>
        </w:r>
        <w:r>
          <w:rPr>
            <w:noProof/>
            <w:webHidden/>
          </w:rPr>
          <w:fldChar w:fldCharType="end"/>
        </w:r>
        <w:r w:rsidRPr="00BC06B2">
          <w:rPr>
            <w:rStyle w:val="Hyperlink"/>
            <w:noProof/>
          </w:rPr>
          <w:fldChar w:fldCharType="end"/>
        </w:r>
      </w:ins>
    </w:p>
    <w:p w14:paraId="63502B5E" w14:textId="77777777" w:rsidR="002A68FA" w:rsidRDefault="002A68FA">
      <w:pPr>
        <w:pStyle w:val="TableofFigures"/>
        <w:tabs>
          <w:tab w:val="right" w:leader="dot" w:pos="8756"/>
        </w:tabs>
        <w:rPr>
          <w:ins w:id="2163" w:author="stbrassai" w:date="2015-06-24T08:40:00Z"/>
          <w:noProof/>
          <w:sz w:val="22"/>
          <w:lang w:eastAsia="hu-HU"/>
        </w:rPr>
      </w:pPr>
      <w:ins w:id="2164"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"_Toc422898626"</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5.60 Robot kerekek sebsége és a robot mozgásának viszonya</w:t>
        </w:r>
        <w:r>
          <w:rPr>
            <w:noProof/>
            <w:webHidden/>
          </w:rPr>
          <w:tab/>
        </w:r>
        <w:r>
          <w:rPr>
            <w:noProof/>
            <w:webHidden/>
          </w:rPr>
          <w:fldChar w:fldCharType="begin"/>
        </w:r>
        <w:r>
          <w:rPr>
            <w:noProof/>
            <w:webHidden/>
          </w:rPr>
          <w:instrText xml:space="preserve"> PAGEREF _Toc422898626 \h </w:instrText>
        </w:r>
      </w:ins>
      <w:r>
        <w:rPr>
          <w:noProof/>
          <w:webHidden/>
        </w:rPr>
      </w:r>
      <w:r>
        <w:rPr>
          <w:noProof/>
          <w:webHidden/>
        </w:rPr>
        <w:fldChar w:fldCharType="separate"/>
      </w:r>
      <w:ins w:id="2165" w:author="stbrassai" w:date="2015-06-24T08:40:00Z">
        <w:r>
          <w:rPr>
            <w:noProof/>
            <w:webHidden/>
          </w:rPr>
          <w:t>78</w:t>
        </w:r>
        <w:r>
          <w:rPr>
            <w:noProof/>
            <w:webHidden/>
          </w:rPr>
          <w:fldChar w:fldCharType="end"/>
        </w:r>
        <w:r w:rsidRPr="00BC06B2">
          <w:rPr>
            <w:rStyle w:val="Hyperlink"/>
            <w:noProof/>
          </w:rPr>
          <w:fldChar w:fldCharType="end"/>
        </w:r>
      </w:ins>
    </w:p>
    <w:p w14:paraId="159C9ECD" w14:textId="77777777" w:rsidR="002A68FA" w:rsidRDefault="002A68FA">
      <w:pPr>
        <w:pStyle w:val="TableofFigures"/>
        <w:tabs>
          <w:tab w:val="right" w:leader="dot" w:pos="8756"/>
        </w:tabs>
        <w:rPr>
          <w:ins w:id="2166" w:author="stbrassai" w:date="2015-06-24T08:40:00Z"/>
          <w:noProof/>
          <w:sz w:val="22"/>
          <w:lang w:eastAsia="hu-HU"/>
        </w:rPr>
      </w:pPr>
      <w:ins w:id="2167"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"_Toc422898627"</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5.61 Robot 3D vektorábrája</w:t>
        </w:r>
        <w:r>
          <w:rPr>
            <w:noProof/>
            <w:webHidden/>
          </w:rPr>
          <w:tab/>
        </w:r>
        <w:r>
          <w:rPr>
            <w:noProof/>
            <w:webHidden/>
          </w:rPr>
          <w:fldChar w:fldCharType="begin"/>
        </w:r>
        <w:r>
          <w:rPr>
            <w:noProof/>
            <w:webHidden/>
          </w:rPr>
          <w:instrText xml:space="preserve"> PAGEREF _Toc422898627 \h </w:instrText>
        </w:r>
      </w:ins>
      <w:r>
        <w:rPr>
          <w:noProof/>
          <w:webHidden/>
        </w:rPr>
      </w:r>
      <w:r>
        <w:rPr>
          <w:noProof/>
          <w:webHidden/>
        </w:rPr>
        <w:fldChar w:fldCharType="separate"/>
      </w:r>
      <w:ins w:id="2168" w:author="stbrassai" w:date="2015-06-24T08:40:00Z">
        <w:r>
          <w:rPr>
            <w:noProof/>
            <w:webHidden/>
          </w:rPr>
          <w:t>79</w:t>
        </w:r>
        <w:r>
          <w:rPr>
            <w:noProof/>
            <w:webHidden/>
          </w:rPr>
          <w:fldChar w:fldCharType="end"/>
        </w:r>
        <w:r w:rsidRPr="00BC06B2">
          <w:rPr>
            <w:rStyle w:val="Hyperlink"/>
            <w:noProof/>
          </w:rPr>
          <w:fldChar w:fldCharType="end"/>
        </w:r>
      </w:ins>
    </w:p>
    <w:p w14:paraId="3484D64C" w14:textId="77777777" w:rsidR="002A68FA" w:rsidRDefault="002A68FA">
      <w:pPr>
        <w:pStyle w:val="TableofFigures"/>
        <w:tabs>
          <w:tab w:val="right" w:leader="dot" w:pos="8756"/>
        </w:tabs>
        <w:rPr>
          <w:ins w:id="2169" w:author="stbrassai" w:date="2015-06-24T08:40:00Z"/>
          <w:noProof/>
          <w:sz w:val="22"/>
          <w:lang w:eastAsia="hu-HU"/>
        </w:rPr>
      </w:pPr>
      <w:ins w:id="2170"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"_Toc422898628"</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5.62 Oldalnézetek és Felülnéztet, jelölések szemléltetése</w:t>
        </w:r>
        <w:r>
          <w:rPr>
            <w:noProof/>
            <w:webHidden/>
          </w:rPr>
          <w:tab/>
        </w:r>
        <w:r>
          <w:rPr>
            <w:noProof/>
            <w:webHidden/>
          </w:rPr>
          <w:fldChar w:fldCharType="begin"/>
        </w:r>
        <w:r>
          <w:rPr>
            <w:noProof/>
            <w:webHidden/>
          </w:rPr>
          <w:instrText xml:space="preserve"> PAGEREF _Toc422898628 \h </w:instrText>
        </w:r>
      </w:ins>
      <w:r>
        <w:rPr>
          <w:noProof/>
          <w:webHidden/>
        </w:rPr>
      </w:r>
      <w:r>
        <w:rPr>
          <w:noProof/>
          <w:webHidden/>
        </w:rPr>
        <w:fldChar w:fldCharType="separate"/>
      </w:r>
      <w:ins w:id="2171" w:author="stbrassai" w:date="2015-06-24T08:40:00Z">
        <w:r>
          <w:rPr>
            <w:noProof/>
            <w:webHidden/>
          </w:rPr>
          <w:t>80</w:t>
        </w:r>
        <w:r>
          <w:rPr>
            <w:noProof/>
            <w:webHidden/>
          </w:rPr>
          <w:fldChar w:fldCharType="end"/>
        </w:r>
        <w:r w:rsidRPr="00BC06B2">
          <w:rPr>
            <w:rStyle w:val="Hyperlink"/>
            <w:noProof/>
          </w:rPr>
          <w:fldChar w:fldCharType="end"/>
        </w:r>
      </w:ins>
    </w:p>
    <w:p w14:paraId="671DE172" w14:textId="77777777" w:rsidR="002A68FA" w:rsidRDefault="002A68FA">
      <w:pPr>
        <w:pStyle w:val="TableofFigures"/>
        <w:tabs>
          <w:tab w:val="right" w:leader="dot" w:pos="8756"/>
        </w:tabs>
        <w:rPr>
          <w:ins w:id="2172" w:author="stbrassai" w:date="2015-06-24T08:40:00Z"/>
          <w:noProof/>
          <w:sz w:val="22"/>
          <w:lang w:eastAsia="hu-HU"/>
        </w:rPr>
      </w:pPr>
      <w:ins w:id="2173"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"_Toc422898629"</w:instrText>
        </w:r>
        <w:r w:rsidRPr="00BC06B2">
          <w:rPr>
            <w:rStyle w:val="Hyperlink"/>
            <w:noProof/>
          </w:rPr>
          <w:instrText xml:space="preserve"> </w:instrText>
        </w:r>
        <w:r w:rsidRPr="00BC06B2">
          <w:rPr>
            <w:rStyle w:val="Hyperlink"/>
            <w:noProof/>
          </w:rPr>
          <w:fldChar w:fldCharType="separate"/>
        </w:r>
        <w:r w:rsidRPr="00BC06B2">
          <w:rPr>
            <w:rStyle w:val="Hyperlink"/>
            <w:noProof/>
          </w:rPr>
          <w:t>Kép. 6.1 Átételek</w:t>
        </w:r>
        <w:r>
          <w:rPr>
            <w:noProof/>
            <w:webHidden/>
          </w:rPr>
          <w:tab/>
        </w:r>
        <w:r>
          <w:rPr>
            <w:noProof/>
            <w:webHidden/>
          </w:rPr>
          <w:fldChar w:fldCharType="begin"/>
        </w:r>
        <w:r>
          <w:rPr>
            <w:noProof/>
            <w:webHidden/>
          </w:rPr>
          <w:instrText xml:space="preserve"> PAGEREF _Toc422898629 \h </w:instrText>
        </w:r>
      </w:ins>
      <w:r>
        <w:rPr>
          <w:noProof/>
          <w:webHidden/>
        </w:rPr>
      </w:r>
      <w:r>
        <w:rPr>
          <w:noProof/>
          <w:webHidden/>
        </w:rPr>
        <w:fldChar w:fldCharType="separate"/>
      </w:r>
      <w:ins w:id="2174" w:author="stbrassai" w:date="2015-06-24T08:40:00Z">
        <w:r>
          <w:rPr>
            <w:noProof/>
            <w:webHidden/>
          </w:rPr>
          <w:t>82</w:t>
        </w:r>
        <w:r>
          <w:rPr>
            <w:noProof/>
            <w:webHidden/>
          </w:rPr>
          <w:fldChar w:fldCharType="end"/>
        </w:r>
        <w:r w:rsidRPr="00BC06B2">
          <w:rPr>
            <w:rStyle w:val="Hyperlink"/>
            <w:noProof/>
          </w:rPr>
          <w:fldChar w:fldCharType="end"/>
        </w:r>
      </w:ins>
    </w:p>
    <w:p w14:paraId="005EC954" w14:textId="77777777" w:rsidR="002A68FA" w:rsidRDefault="002A68FA">
      <w:pPr>
        <w:pStyle w:val="TableofFigures"/>
        <w:tabs>
          <w:tab w:val="right" w:leader="dot" w:pos="8756"/>
        </w:tabs>
        <w:rPr>
          <w:ins w:id="2175" w:author="stbrassai" w:date="2015-06-24T08:40:00Z"/>
          <w:noProof/>
          <w:sz w:val="22"/>
          <w:lang w:eastAsia="hu-HU"/>
        </w:rPr>
      </w:pPr>
      <w:ins w:id="2176"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"_Toc422898630"</w:instrText>
        </w:r>
        <w:r w:rsidRPr="00BC06B2">
          <w:rPr>
            <w:rStyle w:val="Hyperlink"/>
            <w:noProof/>
          </w:rPr>
          <w:instrText xml:space="preserve"> </w:instrText>
        </w:r>
        <w:r w:rsidRPr="00BC06B2">
          <w:rPr>
            <w:rStyle w:val="Hyperlink"/>
            <w:noProof/>
          </w:rPr>
          <w:fldChar w:fldCharType="separate"/>
        </w:r>
        <w:r w:rsidRPr="00BC06B2">
          <w:rPr>
            <w:rStyle w:val="Hyperlink"/>
            <w:noProof/>
          </w:rPr>
          <w:t>Kép. 6.2 Robot vázának Inventoros 3D Képe</w:t>
        </w:r>
        <w:r>
          <w:rPr>
            <w:noProof/>
            <w:webHidden/>
          </w:rPr>
          <w:tab/>
        </w:r>
        <w:r>
          <w:rPr>
            <w:noProof/>
            <w:webHidden/>
          </w:rPr>
          <w:fldChar w:fldCharType="begin"/>
        </w:r>
        <w:r>
          <w:rPr>
            <w:noProof/>
            <w:webHidden/>
          </w:rPr>
          <w:instrText xml:space="preserve"> PAGEREF _Toc422898630 \h </w:instrText>
        </w:r>
      </w:ins>
      <w:r>
        <w:rPr>
          <w:noProof/>
          <w:webHidden/>
        </w:rPr>
      </w:r>
      <w:r>
        <w:rPr>
          <w:noProof/>
          <w:webHidden/>
        </w:rPr>
        <w:fldChar w:fldCharType="separate"/>
      </w:r>
      <w:ins w:id="2177" w:author="stbrassai" w:date="2015-06-24T08:40:00Z">
        <w:r>
          <w:rPr>
            <w:noProof/>
            <w:webHidden/>
          </w:rPr>
          <w:t>82</w:t>
        </w:r>
        <w:r>
          <w:rPr>
            <w:noProof/>
            <w:webHidden/>
          </w:rPr>
          <w:fldChar w:fldCharType="end"/>
        </w:r>
        <w:r w:rsidRPr="00BC06B2">
          <w:rPr>
            <w:rStyle w:val="Hyperlink"/>
            <w:noProof/>
          </w:rPr>
          <w:fldChar w:fldCharType="end"/>
        </w:r>
      </w:ins>
    </w:p>
    <w:p w14:paraId="4F5E591B" w14:textId="77777777" w:rsidR="002A68FA" w:rsidRDefault="002A68FA">
      <w:pPr>
        <w:pStyle w:val="TableofFigures"/>
        <w:tabs>
          <w:tab w:val="right" w:leader="dot" w:pos="8756"/>
        </w:tabs>
        <w:rPr>
          <w:ins w:id="2178" w:author="stbrassai" w:date="2015-06-24T08:40:00Z"/>
          <w:noProof/>
          <w:sz w:val="22"/>
          <w:lang w:eastAsia="hu-HU"/>
        </w:rPr>
      </w:pPr>
      <w:ins w:id="2179" w:author="stbrassai" w:date="2015-06-24T08:40:00Z">
        <w:r w:rsidRPr="00BC06B2">
          <w:rPr>
            <w:rStyle w:val="Hyperlink"/>
            <w:noProof/>
          </w:rPr>
          <w:fldChar w:fldCharType="begin"/>
        </w:r>
        <w:r w:rsidRPr="00BC06B2">
          <w:rPr>
            <w:rStyle w:val="Hyperlink"/>
            <w:noProof/>
          </w:rPr>
          <w:instrText xml:space="preserve"> </w:instrText>
        </w:r>
        <w:r>
          <w:rPr>
            <w:noProof/>
          </w:rPr>
          <w:instrText>HYPERLINK \l "_Toc422898631"</w:instrText>
        </w:r>
        <w:r w:rsidRPr="00BC06B2">
          <w:rPr>
            <w:rStyle w:val="Hyperlink"/>
            <w:noProof/>
          </w:rPr>
          <w:instrText xml:space="preserve"> </w:instrText>
        </w:r>
        <w:r w:rsidRPr="00BC06B2">
          <w:rPr>
            <w:rStyle w:val="Hyperlink"/>
            <w:noProof/>
          </w:rPr>
          <w:fldChar w:fldCharType="separate"/>
        </w:r>
        <w:r w:rsidRPr="00BC06B2">
          <w:rPr>
            <w:rStyle w:val="Hyperlink"/>
            <w:noProof/>
          </w:rPr>
          <w:t>Kép. 10.1 A mechanikai rendszer műszaki rajza</w:t>
        </w:r>
        <w:r>
          <w:rPr>
            <w:noProof/>
            <w:webHidden/>
          </w:rPr>
          <w:tab/>
        </w:r>
        <w:r>
          <w:rPr>
            <w:noProof/>
            <w:webHidden/>
          </w:rPr>
          <w:fldChar w:fldCharType="begin"/>
        </w:r>
        <w:r>
          <w:rPr>
            <w:noProof/>
            <w:webHidden/>
          </w:rPr>
          <w:instrText xml:space="preserve"> PAGEREF _Toc422898631 \h </w:instrText>
        </w:r>
      </w:ins>
      <w:r>
        <w:rPr>
          <w:noProof/>
          <w:webHidden/>
        </w:rPr>
      </w:r>
      <w:r>
        <w:rPr>
          <w:noProof/>
          <w:webHidden/>
        </w:rPr>
        <w:fldChar w:fldCharType="separate"/>
      </w:r>
      <w:ins w:id="2180" w:author="stbrassai" w:date="2015-06-24T08:40:00Z">
        <w:r>
          <w:rPr>
            <w:noProof/>
            <w:webHidden/>
          </w:rPr>
          <w:t>87</w:t>
        </w:r>
        <w:r>
          <w:rPr>
            <w:noProof/>
            <w:webHidden/>
          </w:rPr>
          <w:fldChar w:fldCharType="end"/>
        </w:r>
        <w:r w:rsidRPr="00BC06B2">
          <w:rPr>
            <w:rStyle w:val="Hyperlink"/>
            <w:noProof/>
          </w:rPr>
          <w:fldChar w:fldCharType="end"/>
        </w:r>
      </w:ins>
    </w:p>
    <w:p w14:paraId="005058CF" w14:textId="77777777" w:rsidR="00DC62C8" w:rsidDel="002A68FA" w:rsidRDefault="00DC62C8">
      <w:pPr>
        <w:pStyle w:val="TableofFigures"/>
        <w:tabs>
          <w:tab w:val="right" w:leader="dot" w:pos="8756"/>
        </w:tabs>
        <w:rPr>
          <w:del w:id="2181" w:author="stbrassai" w:date="2015-06-24T08:40:00Z"/>
          <w:noProof/>
          <w:sz w:val="22"/>
          <w:lang w:val="en-US"/>
        </w:rPr>
      </w:pPr>
      <w:del w:id="2182" w:author="stbrassai" w:date="2015-06-24T08:40:00Z">
        <w:r w:rsidRPr="002A68FA" w:rsidDel="002A68FA">
          <w:rPr>
            <w:highlight w:val="yellow"/>
            <w:rPrChange w:id="2183" w:author="stbrassai" w:date="2015-06-24T08:40:00Z">
              <w:rPr>
                <w:rStyle w:val="Hyperlink"/>
                <w:noProof/>
              </w:rPr>
            </w:rPrChange>
          </w:rPr>
          <w:lastRenderedPageBreak/>
          <w:delText>Kép</w:delText>
        </w:r>
        <w:r w:rsidRPr="002A68FA" w:rsidDel="002A68FA">
          <w:rPr>
            <w:rPrChange w:id="2184" w:author="stbrassai" w:date="2015-06-24T08:40:00Z">
              <w:rPr>
                <w:rStyle w:val="Hyperlink"/>
                <w:noProof/>
              </w:rPr>
            </w:rPrChange>
          </w:rPr>
          <w:delText>. 1.1 Structura Robotului- Inventor 3D Foto</w:delText>
        </w:r>
        <w:r w:rsidDel="002A68FA">
          <w:rPr>
            <w:noProof/>
            <w:webHidden/>
          </w:rPr>
          <w:tab/>
          <w:delText>7</w:delText>
        </w:r>
      </w:del>
    </w:p>
    <w:p w14:paraId="256B9D7F" w14:textId="77777777" w:rsidR="00DC62C8" w:rsidDel="002A68FA" w:rsidRDefault="00DC62C8">
      <w:pPr>
        <w:pStyle w:val="TableofFigures"/>
        <w:tabs>
          <w:tab w:val="right" w:leader="dot" w:pos="8756"/>
        </w:tabs>
        <w:rPr>
          <w:del w:id="2185" w:author="stbrassai" w:date="2015-06-24T08:40:00Z"/>
          <w:noProof/>
          <w:sz w:val="22"/>
          <w:lang w:val="en-US"/>
        </w:rPr>
      </w:pPr>
      <w:del w:id="2186" w:author="stbrassai" w:date="2015-06-24T08:40:00Z">
        <w:r w:rsidRPr="002A68FA" w:rsidDel="002A68FA">
          <w:rPr>
            <w:rPrChange w:id="2187" w:author="stbrassai" w:date="2015-06-24T08:40:00Z">
              <w:rPr>
                <w:rStyle w:val="Hyperlink"/>
                <w:noProof/>
              </w:rPr>
            </w:rPrChange>
          </w:rPr>
          <w:delText>Kép. 1.2 Alimentarea cu energie electrică a robotului și structura sistemului de răcire</w:delText>
        </w:r>
        <w:r w:rsidDel="002A68FA">
          <w:rPr>
            <w:noProof/>
            <w:webHidden/>
          </w:rPr>
          <w:tab/>
          <w:delText>8</w:delText>
        </w:r>
      </w:del>
    </w:p>
    <w:p w14:paraId="2C85CFA1" w14:textId="77777777" w:rsidR="00DC62C8" w:rsidDel="002A68FA" w:rsidRDefault="00DC62C8">
      <w:pPr>
        <w:pStyle w:val="TableofFigures"/>
        <w:tabs>
          <w:tab w:val="right" w:leader="dot" w:pos="8756"/>
        </w:tabs>
        <w:rPr>
          <w:del w:id="2188" w:author="stbrassai" w:date="2015-06-24T08:40:00Z"/>
          <w:noProof/>
          <w:sz w:val="22"/>
          <w:lang w:val="en-US"/>
        </w:rPr>
      </w:pPr>
      <w:del w:id="2189" w:author="stbrassai" w:date="2015-06-24T08:40:00Z">
        <w:r w:rsidRPr="002A68FA" w:rsidDel="002A68FA">
          <w:rPr>
            <w:rPrChange w:id="2190" w:author="stbrassai" w:date="2015-06-24T08:40:00Z">
              <w:rPr>
                <w:rStyle w:val="Hyperlink"/>
                <w:noProof/>
              </w:rPr>
            </w:rPrChange>
          </w:rPr>
          <w:delText>Kép. 1.3 Structura sistemului</w:delText>
        </w:r>
        <w:r w:rsidDel="002A68FA">
          <w:rPr>
            <w:noProof/>
            <w:webHidden/>
          </w:rPr>
          <w:tab/>
          <w:delText>10</w:delText>
        </w:r>
      </w:del>
    </w:p>
    <w:p w14:paraId="247B2816" w14:textId="31ACAC6B" w:rsidR="00DC62C8" w:rsidDel="002A68FA" w:rsidRDefault="00DC62C8">
      <w:pPr>
        <w:pStyle w:val="TableofFigures"/>
        <w:tabs>
          <w:tab w:val="right" w:leader="dot" w:pos="8756"/>
        </w:tabs>
        <w:rPr>
          <w:del w:id="2191" w:author="stbrassai" w:date="2015-06-24T08:40:00Z"/>
          <w:noProof/>
          <w:sz w:val="22"/>
          <w:lang w:val="en-US"/>
        </w:rPr>
      </w:pPr>
      <w:del w:id="2192" w:author="stbrassai" w:date="2015-06-24T08:40:00Z">
        <w:r w:rsidRPr="002A68FA" w:rsidDel="002A68FA">
          <w:rPr>
            <w:rPrChange w:id="2193" w:author="stbrassai" w:date="2015-06-24T08:40:00Z">
              <w:rPr>
                <w:rStyle w:val="Hyperlink"/>
                <w:noProof/>
              </w:rPr>
            </w:rPrChange>
          </w:rPr>
          <w:delText xml:space="preserve">Kép. 1.4 Pachetele </w:delText>
        </w:r>
      </w:del>
      <w:del w:id="2194" w:author="stbrassai" w:date="2015-06-24T08:32:00Z">
        <w:r w:rsidRPr="002A68FA" w:rsidDel="00DF386B">
          <w:rPr>
            <w:rPrChange w:id="2195" w:author="stbrassai" w:date="2015-06-24T08:40:00Z">
              <w:rPr>
                <w:rStyle w:val="Hyperlink"/>
                <w:noProof/>
              </w:rPr>
            </w:rPrChange>
          </w:rPr>
          <w:delText>comunicaționale</w:delText>
        </w:r>
      </w:del>
      <w:del w:id="2196" w:author="stbrassai" w:date="2015-06-24T08:40:00Z">
        <w:r w:rsidRPr="002A68FA" w:rsidDel="002A68FA">
          <w:rPr>
            <w:rPrChange w:id="2197" w:author="stbrassai" w:date="2015-06-24T08:40:00Z">
              <w:rPr>
                <w:rStyle w:val="Hyperlink"/>
                <w:noProof/>
              </w:rPr>
            </w:rPrChange>
          </w:rPr>
          <w:delText xml:space="preserve"> și modulele </w:delText>
        </w:r>
      </w:del>
      <w:del w:id="2198" w:author="stbrassai" w:date="2015-06-24T08:32:00Z">
        <w:r w:rsidRPr="002A68FA" w:rsidDel="00DF386B">
          <w:rPr>
            <w:rPrChange w:id="2199" w:author="stbrassai" w:date="2015-06-24T08:40:00Z">
              <w:rPr>
                <w:rStyle w:val="Hyperlink"/>
                <w:noProof/>
              </w:rPr>
            </w:rPrChange>
          </w:rPr>
          <w:delText>programate</w:delText>
        </w:r>
      </w:del>
      <w:del w:id="2200" w:author="stbrassai" w:date="2015-06-24T08:40:00Z">
        <w:r w:rsidRPr="002A68FA" w:rsidDel="002A68FA">
          <w:rPr>
            <w:rPrChange w:id="2201" w:author="stbrassai" w:date="2015-06-24T08:40:00Z">
              <w:rPr>
                <w:rStyle w:val="Hyperlink"/>
                <w:noProof/>
              </w:rPr>
            </w:rPrChange>
          </w:rPr>
          <w:delText xml:space="preserve"> în circuitele </w:delText>
        </w:r>
      </w:del>
      <w:del w:id="2202" w:author="stbrassai" w:date="2015-06-24T08:33:00Z">
        <w:r w:rsidRPr="002A68FA" w:rsidDel="00DF386B">
          <w:rPr>
            <w:rPrChange w:id="2203" w:author="stbrassai" w:date="2015-06-24T08:40:00Z">
              <w:rPr>
                <w:rStyle w:val="Hyperlink"/>
                <w:noProof/>
              </w:rPr>
            </w:rPrChange>
          </w:rPr>
          <w:delText>electrice</w:delText>
        </w:r>
      </w:del>
      <w:del w:id="2204" w:author="stbrassai" w:date="2015-06-24T08:40:00Z">
        <w:r w:rsidRPr="002A68FA" w:rsidDel="002A68FA">
          <w:rPr>
            <w:rPrChange w:id="2205" w:author="stbrassai" w:date="2015-06-24T08:40:00Z">
              <w:rPr>
                <w:rStyle w:val="Hyperlink"/>
                <w:noProof/>
              </w:rPr>
            </w:rPrChange>
          </w:rPr>
          <w:delText xml:space="preserve"> FPGA</w:delText>
        </w:r>
        <w:r w:rsidDel="002A68FA">
          <w:rPr>
            <w:noProof/>
            <w:webHidden/>
          </w:rPr>
          <w:tab/>
          <w:delText>11</w:delText>
        </w:r>
      </w:del>
    </w:p>
    <w:p w14:paraId="23BD8A3E" w14:textId="4BAD1010" w:rsidR="00DC62C8" w:rsidDel="002A68FA" w:rsidRDefault="00DC62C8">
      <w:pPr>
        <w:pStyle w:val="TableofFigures"/>
        <w:tabs>
          <w:tab w:val="right" w:leader="dot" w:pos="8756"/>
        </w:tabs>
        <w:rPr>
          <w:del w:id="2206" w:author="stbrassai" w:date="2015-06-24T08:40:00Z"/>
          <w:noProof/>
          <w:sz w:val="22"/>
          <w:lang w:val="en-US"/>
        </w:rPr>
      </w:pPr>
      <w:del w:id="2207" w:author="stbrassai" w:date="2015-06-24T08:40:00Z">
        <w:r w:rsidRPr="002A68FA" w:rsidDel="002A68FA">
          <w:rPr>
            <w:rPrChange w:id="2208" w:author="stbrassai" w:date="2015-06-24T08:40:00Z">
              <w:rPr>
                <w:rStyle w:val="Hyperlink"/>
                <w:noProof/>
              </w:rPr>
            </w:rPrChange>
          </w:rPr>
          <w:delText xml:space="preserve">Kép. 1.5 Structura regulatorului de poziție în System </w:delText>
        </w:r>
      </w:del>
      <w:del w:id="2209" w:author="stbrassai" w:date="2015-06-24T08:33:00Z">
        <w:r w:rsidRPr="002A68FA" w:rsidDel="00DF386B">
          <w:rPr>
            <w:rPrChange w:id="2210" w:author="stbrassai" w:date="2015-06-24T08:40:00Z">
              <w:rPr>
                <w:rStyle w:val="Hyperlink"/>
                <w:noProof/>
              </w:rPr>
            </w:rPrChange>
          </w:rPr>
          <w:delText>g</w:delText>
        </w:r>
      </w:del>
      <w:del w:id="2211" w:author="stbrassai" w:date="2015-06-24T08:40:00Z">
        <w:r w:rsidRPr="002A68FA" w:rsidDel="002A68FA">
          <w:rPr>
            <w:rPrChange w:id="2212" w:author="stbrassai" w:date="2015-06-24T08:40:00Z">
              <w:rPr>
                <w:rStyle w:val="Hyperlink"/>
                <w:noProof/>
              </w:rPr>
            </w:rPrChange>
          </w:rPr>
          <w:delText>enerator</w:delText>
        </w:r>
        <w:r w:rsidDel="002A68FA">
          <w:rPr>
            <w:noProof/>
            <w:webHidden/>
          </w:rPr>
          <w:tab/>
          <w:delText>12</w:delText>
        </w:r>
      </w:del>
    </w:p>
    <w:p w14:paraId="396D337B" w14:textId="21979213" w:rsidR="00DC62C8" w:rsidDel="002A68FA" w:rsidRDefault="00DC62C8">
      <w:pPr>
        <w:pStyle w:val="TableofFigures"/>
        <w:tabs>
          <w:tab w:val="right" w:leader="dot" w:pos="8756"/>
        </w:tabs>
        <w:rPr>
          <w:del w:id="2213" w:author="stbrassai" w:date="2015-06-24T08:40:00Z"/>
          <w:noProof/>
          <w:sz w:val="22"/>
          <w:lang w:val="en-US"/>
        </w:rPr>
      </w:pPr>
      <w:del w:id="2214" w:author="stbrassai" w:date="2015-06-24T08:40:00Z">
        <w:r w:rsidRPr="002A68FA" w:rsidDel="002A68FA">
          <w:rPr>
            <w:rPrChange w:id="2215" w:author="stbrassai" w:date="2015-06-24T08:40:00Z">
              <w:rPr>
                <w:rStyle w:val="Hyperlink"/>
                <w:noProof/>
              </w:rPr>
            </w:rPrChange>
          </w:rPr>
          <w:delText>Fig. 1.6 Reglarea poziției</w:delText>
        </w:r>
        <w:r w:rsidDel="002A68FA">
          <w:rPr>
            <w:noProof/>
            <w:webHidden/>
          </w:rPr>
          <w:tab/>
          <w:delText>13</w:delText>
        </w:r>
      </w:del>
    </w:p>
    <w:p w14:paraId="2D5CD00C" w14:textId="77777777" w:rsidR="00DC62C8" w:rsidDel="002A68FA" w:rsidRDefault="00DC62C8">
      <w:pPr>
        <w:pStyle w:val="TableofFigures"/>
        <w:tabs>
          <w:tab w:val="right" w:leader="dot" w:pos="8756"/>
        </w:tabs>
        <w:rPr>
          <w:del w:id="2216" w:author="stbrassai" w:date="2015-06-24T08:40:00Z"/>
          <w:noProof/>
          <w:sz w:val="22"/>
          <w:lang w:val="en-US"/>
        </w:rPr>
      </w:pPr>
      <w:del w:id="2217" w:author="stbrassai" w:date="2015-06-24T08:40:00Z">
        <w:r w:rsidRPr="002A68FA" w:rsidDel="002A68FA">
          <w:rPr>
            <w:rPrChange w:id="2218" w:author="stbrassai" w:date="2015-06-24T08:40:00Z">
              <w:rPr>
                <w:rStyle w:val="Hyperlink"/>
                <w:noProof/>
              </w:rPr>
            </w:rPrChange>
          </w:rPr>
          <w:delText>Fig. 1.7 Stare automată, care descrie regulatorul Diszkret PID</w:delText>
        </w:r>
        <w:r w:rsidDel="002A68FA">
          <w:rPr>
            <w:noProof/>
            <w:webHidden/>
          </w:rPr>
          <w:tab/>
          <w:delText>14</w:delText>
        </w:r>
      </w:del>
    </w:p>
    <w:p w14:paraId="5CA63872" w14:textId="754C6DD2" w:rsidR="00DC62C8" w:rsidDel="002A68FA" w:rsidRDefault="00DC62C8">
      <w:pPr>
        <w:pStyle w:val="TableofFigures"/>
        <w:tabs>
          <w:tab w:val="right" w:leader="dot" w:pos="8756"/>
        </w:tabs>
        <w:rPr>
          <w:del w:id="2219" w:author="stbrassai" w:date="2015-06-24T08:40:00Z"/>
          <w:noProof/>
          <w:sz w:val="22"/>
          <w:lang w:val="en-US"/>
        </w:rPr>
      </w:pPr>
      <w:del w:id="2220" w:author="stbrassai" w:date="2015-06-24T08:40:00Z">
        <w:r w:rsidRPr="002A68FA" w:rsidDel="002A68FA">
          <w:rPr>
            <w:rPrChange w:id="2221" w:author="stbrassai" w:date="2015-06-24T08:40:00Z">
              <w:rPr>
                <w:rStyle w:val="Hyperlink"/>
                <w:noProof/>
              </w:rPr>
            </w:rPrChange>
          </w:rPr>
          <w:delText>Kép. 1.8 StructuraPID în System Generator</w:delText>
        </w:r>
        <w:r w:rsidDel="002A68FA">
          <w:rPr>
            <w:noProof/>
            <w:webHidden/>
          </w:rPr>
          <w:tab/>
          <w:delText>15</w:delText>
        </w:r>
      </w:del>
    </w:p>
    <w:p w14:paraId="6FD05051" w14:textId="77777777" w:rsidR="00DC62C8" w:rsidDel="002A68FA" w:rsidRDefault="00DC62C8">
      <w:pPr>
        <w:pStyle w:val="TableofFigures"/>
        <w:tabs>
          <w:tab w:val="right" w:leader="dot" w:pos="8756"/>
        </w:tabs>
        <w:rPr>
          <w:del w:id="2222" w:author="stbrassai" w:date="2015-06-24T08:40:00Z"/>
          <w:noProof/>
          <w:sz w:val="22"/>
          <w:lang w:val="en-US"/>
        </w:rPr>
      </w:pPr>
      <w:del w:id="2223" w:author="stbrassai" w:date="2015-06-24T08:40:00Z">
        <w:r w:rsidRPr="002A68FA" w:rsidDel="002A68FA">
          <w:rPr>
            <w:rPrChange w:id="2224" w:author="stbrassai" w:date="2015-06-24T08:40:00Z">
              <w:rPr>
                <w:rStyle w:val="Hyperlink"/>
                <w:noProof/>
              </w:rPr>
            </w:rPrChange>
          </w:rPr>
          <w:delText>Fig. 1.10 Reglarea vitezei cu regulator</w:delText>
        </w:r>
        <w:r w:rsidDel="002A68FA">
          <w:rPr>
            <w:noProof/>
            <w:webHidden/>
          </w:rPr>
          <w:tab/>
          <w:delText>16</w:delText>
        </w:r>
      </w:del>
    </w:p>
    <w:p w14:paraId="25A62AA3" w14:textId="77777777" w:rsidR="00DC62C8" w:rsidDel="002A68FA" w:rsidRDefault="00DC62C8">
      <w:pPr>
        <w:pStyle w:val="TableofFigures"/>
        <w:tabs>
          <w:tab w:val="right" w:leader="dot" w:pos="8756"/>
        </w:tabs>
        <w:rPr>
          <w:del w:id="2225" w:author="stbrassai" w:date="2015-06-24T08:40:00Z"/>
          <w:noProof/>
          <w:sz w:val="22"/>
          <w:lang w:val="en-US"/>
        </w:rPr>
      </w:pPr>
      <w:del w:id="2226" w:author="stbrassai" w:date="2015-06-24T08:40:00Z">
        <w:r w:rsidRPr="002A68FA" w:rsidDel="002A68FA">
          <w:rPr>
            <w:rPrChange w:id="2227" w:author="stbrassai" w:date="2015-06-24T08:40:00Z">
              <w:rPr>
                <w:rStyle w:val="Hyperlink"/>
                <w:noProof/>
              </w:rPr>
            </w:rPrChange>
          </w:rPr>
          <w:delText>Kép. 4.1Inkrementális érzékelő jelek</w:delText>
        </w:r>
        <w:r w:rsidDel="002A68FA">
          <w:rPr>
            <w:noProof/>
            <w:webHidden/>
          </w:rPr>
          <w:tab/>
          <w:delText>27</w:delText>
        </w:r>
      </w:del>
    </w:p>
    <w:p w14:paraId="72BE88C0" w14:textId="77777777" w:rsidR="00DC62C8" w:rsidDel="002A68FA" w:rsidRDefault="00DC62C8">
      <w:pPr>
        <w:pStyle w:val="TableofFigures"/>
        <w:tabs>
          <w:tab w:val="right" w:leader="dot" w:pos="8756"/>
        </w:tabs>
        <w:rPr>
          <w:del w:id="2228" w:author="stbrassai" w:date="2015-06-24T08:40:00Z"/>
          <w:noProof/>
          <w:sz w:val="22"/>
          <w:lang w:val="en-US"/>
        </w:rPr>
      </w:pPr>
      <w:del w:id="2229" w:author="stbrassai" w:date="2015-06-24T08:40:00Z">
        <w:r w:rsidRPr="002A68FA" w:rsidDel="002A68FA">
          <w:rPr>
            <w:rPrChange w:id="2230" w:author="stbrassai" w:date="2015-06-24T08:40:00Z">
              <w:rPr>
                <w:rStyle w:val="Hyperlink"/>
                <w:noProof/>
              </w:rPr>
            </w:rPrChange>
          </w:rPr>
          <w:delText>Kép. 4.2 A rendszer egységugrásra adott válasza és megközelítése egyenesekkel.</w:delText>
        </w:r>
        <w:r w:rsidDel="002A68FA">
          <w:rPr>
            <w:noProof/>
            <w:webHidden/>
          </w:rPr>
          <w:tab/>
          <w:delText>30</w:delText>
        </w:r>
      </w:del>
    </w:p>
    <w:p w14:paraId="12913047" w14:textId="77777777" w:rsidR="00DC62C8" w:rsidDel="002A68FA" w:rsidRDefault="00DC62C8">
      <w:pPr>
        <w:pStyle w:val="TableofFigures"/>
        <w:tabs>
          <w:tab w:val="right" w:leader="dot" w:pos="8756"/>
        </w:tabs>
        <w:rPr>
          <w:del w:id="2231" w:author="stbrassai" w:date="2015-06-24T08:40:00Z"/>
          <w:noProof/>
          <w:sz w:val="22"/>
          <w:lang w:val="en-US"/>
        </w:rPr>
      </w:pPr>
      <w:del w:id="2232" w:author="stbrassai" w:date="2015-06-24T08:40:00Z">
        <w:r w:rsidRPr="002A68FA" w:rsidDel="002A68FA">
          <w:rPr>
            <w:rPrChange w:id="2233" w:author="stbrassai" w:date="2015-06-24T08:40:00Z">
              <w:rPr>
                <w:rStyle w:val="Hyperlink"/>
                <w:noProof/>
              </w:rPr>
            </w:rPrChange>
          </w:rPr>
          <w:delText>Kép. 5.1 a Pozíció és a sebesség szabályzási hurok elvi strukturális felépítése</w:delText>
        </w:r>
        <w:r w:rsidDel="002A68FA">
          <w:rPr>
            <w:noProof/>
            <w:webHidden/>
          </w:rPr>
          <w:tab/>
          <w:delText>31</w:delText>
        </w:r>
      </w:del>
    </w:p>
    <w:p w14:paraId="66F5D773" w14:textId="77777777" w:rsidR="00DC62C8" w:rsidDel="002A68FA" w:rsidRDefault="00DC62C8">
      <w:pPr>
        <w:pStyle w:val="TableofFigures"/>
        <w:tabs>
          <w:tab w:val="right" w:leader="dot" w:pos="8756"/>
        </w:tabs>
        <w:rPr>
          <w:del w:id="2234" w:author="stbrassai" w:date="2015-06-24T08:40:00Z"/>
          <w:noProof/>
          <w:sz w:val="22"/>
          <w:lang w:val="en-US"/>
        </w:rPr>
      </w:pPr>
      <w:del w:id="2235" w:author="stbrassai" w:date="2015-06-24T08:40:00Z">
        <w:r w:rsidRPr="002A68FA" w:rsidDel="002A68FA">
          <w:rPr>
            <w:rPrChange w:id="2236" w:author="stbrassai" w:date="2015-06-24T08:40:00Z">
              <w:rPr>
                <w:rStyle w:val="Hyperlink"/>
                <w:noProof/>
              </w:rPr>
            </w:rPrChange>
          </w:rPr>
          <w:delText>Kép. 5.2 Állapot automata, amely leírja a Diszkrét PID szabály ózót</w:delText>
        </w:r>
        <w:r w:rsidDel="002A68FA">
          <w:rPr>
            <w:noProof/>
            <w:webHidden/>
          </w:rPr>
          <w:tab/>
          <w:delText>32</w:delText>
        </w:r>
      </w:del>
    </w:p>
    <w:p w14:paraId="005757CF" w14:textId="77777777" w:rsidR="00DC62C8" w:rsidDel="002A68FA" w:rsidRDefault="00DC62C8">
      <w:pPr>
        <w:pStyle w:val="TableofFigures"/>
        <w:tabs>
          <w:tab w:val="right" w:leader="dot" w:pos="8756"/>
        </w:tabs>
        <w:rPr>
          <w:del w:id="2237" w:author="stbrassai" w:date="2015-06-24T08:40:00Z"/>
          <w:noProof/>
          <w:sz w:val="22"/>
          <w:lang w:val="en-US"/>
        </w:rPr>
      </w:pPr>
      <w:del w:id="2238" w:author="stbrassai" w:date="2015-06-24T08:40:00Z">
        <w:r w:rsidRPr="002A68FA" w:rsidDel="002A68FA">
          <w:rPr>
            <w:rPrChange w:id="2239" w:author="stbrassai" w:date="2015-06-24T08:40:00Z">
              <w:rPr>
                <w:rStyle w:val="Hyperlink"/>
                <w:noProof/>
              </w:rPr>
            </w:rPrChange>
          </w:rPr>
          <w:delText>Kép. 5.3 A PID felépítése System Generatorban</w:delText>
        </w:r>
        <w:r w:rsidDel="002A68FA">
          <w:rPr>
            <w:noProof/>
            <w:webHidden/>
          </w:rPr>
          <w:tab/>
          <w:delText>33</w:delText>
        </w:r>
      </w:del>
    </w:p>
    <w:p w14:paraId="31D04B6F" w14:textId="77777777" w:rsidR="00DC62C8" w:rsidDel="002A68FA" w:rsidRDefault="00DC62C8">
      <w:pPr>
        <w:pStyle w:val="TableofFigures"/>
        <w:tabs>
          <w:tab w:val="right" w:leader="dot" w:pos="8756"/>
        </w:tabs>
        <w:rPr>
          <w:del w:id="2240" w:author="stbrassai" w:date="2015-06-24T08:40:00Z"/>
          <w:noProof/>
          <w:sz w:val="22"/>
          <w:lang w:val="en-US"/>
        </w:rPr>
      </w:pPr>
      <w:del w:id="2241" w:author="stbrassai" w:date="2015-06-24T08:40:00Z">
        <w:r w:rsidRPr="002A68FA" w:rsidDel="002A68FA">
          <w:rPr>
            <w:rPrChange w:id="2242" w:author="stbrassai" w:date="2015-06-24T08:40:00Z">
              <w:rPr>
                <w:rStyle w:val="Hyperlink"/>
                <w:noProof/>
              </w:rPr>
            </w:rPrChange>
          </w:rPr>
          <w:delText>Kép. 5.4 PID Simulink szimulációs model</w:delText>
        </w:r>
        <w:r w:rsidDel="002A68FA">
          <w:rPr>
            <w:noProof/>
            <w:webHidden/>
          </w:rPr>
          <w:tab/>
          <w:delText>34</w:delText>
        </w:r>
      </w:del>
    </w:p>
    <w:p w14:paraId="1EEAB3C0" w14:textId="77777777" w:rsidR="00DC62C8" w:rsidDel="002A68FA" w:rsidRDefault="00DC62C8">
      <w:pPr>
        <w:pStyle w:val="TableofFigures"/>
        <w:tabs>
          <w:tab w:val="right" w:leader="dot" w:pos="8756"/>
        </w:tabs>
        <w:rPr>
          <w:del w:id="2243" w:author="stbrassai" w:date="2015-06-24T08:40:00Z"/>
          <w:noProof/>
          <w:sz w:val="22"/>
          <w:lang w:val="en-US"/>
        </w:rPr>
      </w:pPr>
      <w:del w:id="2244" w:author="stbrassai" w:date="2015-06-24T08:40:00Z">
        <w:r w:rsidRPr="002A68FA" w:rsidDel="002A68FA">
          <w:rPr>
            <w:rPrChange w:id="2245" w:author="stbrassai" w:date="2015-06-24T08:40:00Z">
              <w:rPr>
                <w:rStyle w:val="Hyperlink"/>
                <w:noProof/>
              </w:rPr>
            </w:rPrChange>
          </w:rPr>
          <w:delText>Kép. 5.5 Szimulációs eredmény amely tükrözi a konstans bementre a számolási lépéseket</w:delText>
        </w:r>
        <w:r w:rsidDel="002A68FA">
          <w:rPr>
            <w:noProof/>
            <w:webHidden/>
          </w:rPr>
          <w:tab/>
          <w:delText>34</w:delText>
        </w:r>
      </w:del>
    </w:p>
    <w:p w14:paraId="2CFE871F" w14:textId="77777777" w:rsidR="00DC62C8" w:rsidDel="002A68FA" w:rsidRDefault="00DC62C8">
      <w:pPr>
        <w:pStyle w:val="TableofFigures"/>
        <w:tabs>
          <w:tab w:val="right" w:leader="dot" w:pos="8756"/>
        </w:tabs>
        <w:rPr>
          <w:del w:id="2246" w:author="stbrassai" w:date="2015-06-24T08:40:00Z"/>
          <w:noProof/>
          <w:sz w:val="22"/>
          <w:lang w:val="en-US"/>
        </w:rPr>
      </w:pPr>
      <w:del w:id="2247" w:author="stbrassai" w:date="2015-06-24T08:40:00Z">
        <w:r w:rsidRPr="002A68FA" w:rsidDel="002A68FA">
          <w:rPr>
            <w:rPrChange w:id="2248" w:author="stbrassai" w:date="2015-06-24T08:40:00Z">
              <w:rPr>
                <w:rStyle w:val="Hyperlink"/>
                <w:noProof/>
              </w:rPr>
            </w:rPrChange>
          </w:rPr>
          <w:delText>Kép. 5.6 PID minimális periódusa</w:delText>
        </w:r>
        <w:r w:rsidDel="002A68FA">
          <w:rPr>
            <w:noProof/>
            <w:webHidden/>
          </w:rPr>
          <w:tab/>
          <w:delText>35</w:delText>
        </w:r>
      </w:del>
    </w:p>
    <w:p w14:paraId="3B9276D8" w14:textId="77777777" w:rsidR="00DC62C8" w:rsidDel="002A68FA" w:rsidRDefault="00DC62C8">
      <w:pPr>
        <w:pStyle w:val="TableofFigures"/>
        <w:tabs>
          <w:tab w:val="right" w:leader="dot" w:pos="8756"/>
        </w:tabs>
        <w:rPr>
          <w:del w:id="2249" w:author="stbrassai" w:date="2015-06-24T08:40:00Z"/>
          <w:noProof/>
          <w:sz w:val="22"/>
          <w:lang w:val="en-US"/>
        </w:rPr>
      </w:pPr>
      <w:del w:id="2250" w:author="stbrassai" w:date="2015-06-24T08:40:00Z">
        <w:r w:rsidRPr="002A68FA" w:rsidDel="002A68FA">
          <w:rPr>
            <w:rPrChange w:id="2251" w:author="stbrassai" w:date="2015-06-24T08:40:00Z">
              <w:rPr>
                <w:rStyle w:val="Hyperlink"/>
                <w:noProof/>
              </w:rPr>
            </w:rPrChange>
          </w:rPr>
          <w:delText>Kép. 5.7 GUI pid paraméterek</w:delText>
        </w:r>
        <w:r w:rsidDel="002A68FA">
          <w:rPr>
            <w:noProof/>
            <w:webHidden/>
          </w:rPr>
          <w:tab/>
          <w:delText>35</w:delText>
        </w:r>
      </w:del>
    </w:p>
    <w:p w14:paraId="7CE61A5A" w14:textId="77777777" w:rsidR="00DC62C8" w:rsidDel="002A68FA" w:rsidRDefault="00DC62C8">
      <w:pPr>
        <w:pStyle w:val="TableofFigures"/>
        <w:tabs>
          <w:tab w:val="right" w:leader="dot" w:pos="8756"/>
        </w:tabs>
        <w:rPr>
          <w:del w:id="2252" w:author="stbrassai" w:date="2015-06-24T08:40:00Z"/>
          <w:noProof/>
          <w:sz w:val="22"/>
          <w:lang w:val="en-US"/>
        </w:rPr>
      </w:pPr>
      <w:del w:id="2253" w:author="stbrassai" w:date="2015-06-24T08:40:00Z">
        <w:r w:rsidRPr="002A68FA" w:rsidDel="002A68FA">
          <w:rPr>
            <w:rPrChange w:id="2254" w:author="stbrassai" w:date="2015-06-24T08:40:00Z">
              <w:rPr>
                <w:rStyle w:val="Hyperlink"/>
                <w:noProof/>
              </w:rPr>
            </w:rPrChange>
          </w:rPr>
          <w:delText>Kép. 5.8 Mintavételi taktust generáló modul</w:delText>
        </w:r>
        <w:r w:rsidDel="002A68FA">
          <w:rPr>
            <w:noProof/>
            <w:webHidden/>
          </w:rPr>
          <w:tab/>
          <w:delText>36</w:delText>
        </w:r>
      </w:del>
    </w:p>
    <w:p w14:paraId="228DDF64" w14:textId="77777777" w:rsidR="00DC62C8" w:rsidDel="002A68FA" w:rsidRDefault="00DC62C8">
      <w:pPr>
        <w:pStyle w:val="TableofFigures"/>
        <w:tabs>
          <w:tab w:val="right" w:leader="dot" w:pos="8756"/>
        </w:tabs>
        <w:rPr>
          <w:del w:id="2255" w:author="stbrassai" w:date="2015-06-24T08:40:00Z"/>
          <w:noProof/>
          <w:sz w:val="22"/>
          <w:lang w:val="en-US"/>
        </w:rPr>
      </w:pPr>
      <w:del w:id="2256" w:author="stbrassai" w:date="2015-06-24T08:40:00Z">
        <w:r w:rsidRPr="002A68FA" w:rsidDel="002A68FA">
          <w:rPr>
            <w:rPrChange w:id="2257" w:author="stbrassai" w:date="2015-06-24T08:40:00Z">
              <w:rPr>
                <w:rStyle w:val="Hyperlink"/>
                <w:noProof/>
              </w:rPr>
            </w:rPrChange>
          </w:rPr>
          <w:delText>Kép. 5.9 Szimulációs eredmények mintavételi jelgenerátor.</w:delText>
        </w:r>
        <w:r w:rsidDel="002A68FA">
          <w:rPr>
            <w:noProof/>
            <w:webHidden/>
          </w:rPr>
          <w:tab/>
          <w:delText>37</w:delText>
        </w:r>
      </w:del>
    </w:p>
    <w:p w14:paraId="37BFB9FF" w14:textId="77777777" w:rsidR="00DC62C8" w:rsidDel="002A68FA" w:rsidRDefault="00DC62C8">
      <w:pPr>
        <w:pStyle w:val="TableofFigures"/>
        <w:tabs>
          <w:tab w:val="right" w:leader="dot" w:pos="8756"/>
        </w:tabs>
        <w:rPr>
          <w:del w:id="2258" w:author="stbrassai" w:date="2015-06-24T08:40:00Z"/>
          <w:noProof/>
          <w:sz w:val="22"/>
          <w:lang w:val="en-US"/>
        </w:rPr>
      </w:pPr>
      <w:del w:id="2259" w:author="stbrassai" w:date="2015-06-24T08:40:00Z">
        <w:r w:rsidRPr="002A68FA" w:rsidDel="002A68FA">
          <w:rPr>
            <w:rPrChange w:id="2260" w:author="stbrassai" w:date="2015-06-24T08:40:00Z">
              <w:rPr>
                <w:rStyle w:val="Hyperlink"/>
                <w:noProof/>
              </w:rPr>
            </w:rPrChange>
          </w:rPr>
          <w:delText>Kép. 5.10 A Pozíció szabályozó System generátoros felépítése</w:delText>
        </w:r>
        <w:r w:rsidDel="002A68FA">
          <w:rPr>
            <w:noProof/>
            <w:webHidden/>
          </w:rPr>
          <w:tab/>
          <w:delText>38</w:delText>
        </w:r>
      </w:del>
    </w:p>
    <w:p w14:paraId="514F4E17" w14:textId="77777777" w:rsidR="00DC62C8" w:rsidDel="002A68FA" w:rsidRDefault="00DC62C8">
      <w:pPr>
        <w:pStyle w:val="TableofFigures"/>
        <w:tabs>
          <w:tab w:val="right" w:leader="dot" w:pos="8756"/>
        </w:tabs>
        <w:rPr>
          <w:del w:id="2261" w:author="stbrassai" w:date="2015-06-24T08:40:00Z"/>
          <w:noProof/>
          <w:sz w:val="22"/>
          <w:lang w:val="en-US"/>
        </w:rPr>
      </w:pPr>
      <w:del w:id="2262" w:author="stbrassai" w:date="2015-06-24T08:40:00Z">
        <w:r w:rsidRPr="002A68FA" w:rsidDel="002A68FA">
          <w:rPr>
            <w:rPrChange w:id="2263" w:author="stbrassai" w:date="2015-06-24T08:40:00Z">
              <w:rPr>
                <w:rStyle w:val="Hyperlink"/>
                <w:noProof/>
              </w:rPr>
            </w:rPrChange>
          </w:rPr>
          <w:delText>Kép. 5.11 a pozíció szabályzás moduláris felépítése System Genrator környezetben</w:delText>
        </w:r>
        <w:r w:rsidDel="002A68FA">
          <w:rPr>
            <w:noProof/>
            <w:webHidden/>
          </w:rPr>
          <w:tab/>
          <w:delText>39</w:delText>
        </w:r>
      </w:del>
    </w:p>
    <w:p w14:paraId="6A73BC1E" w14:textId="77777777" w:rsidR="00DC62C8" w:rsidDel="002A68FA" w:rsidRDefault="00DC62C8">
      <w:pPr>
        <w:pStyle w:val="TableofFigures"/>
        <w:tabs>
          <w:tab w:val="right" w:leader="dot" w:pos="8756"/>
        </w:tabs>
        <w:rPr>
          <w:del w:id="2264" w:author="stbrassai" w:date="2015-06-24T08:40:00Z"/>
          <w:noProof/>
          <w:sz w:val="22"/>
          <w:lang w:val="en-US"/>
        </w:rPr>
      </w:pPr>
      <w:del w:id="2265" w:author="stbrassai" w:date="2015-06-24T08:40:00Z">
        <w:r w:rsidRPr="002A68FA" w:rsidDel="002A68FA">
          <w:rPr>
            <w:rPrChange w:id="2266" w:author="stbrassai" w:date="2015-06-24T08:40:00Z">
              <w:rPr>
                <w:rStyle w:val="Hyperlink"/>
                <w:noProof/>
              </w:rPr>
            </w:rPrChange>
          </w:rPr>
          <w:delText>Kép. 5.12 A pozíció szabályozó szimulálása</w:delText>
        </w:r>
        <w:r w:rsidDel="002A68FA">
          <w:rPr>
            <w:noProof/>
            <w:webHidden/>
          </w:rPr>
          <w:tab/>
          <w:delText>39</w:delText>
        </w:r>
      </w:del>
    </w:p>
    <w:p w14:paraId="7504BD16" w14:textId="77777777" w:rsidR="00DC62C8" w:rsidDel="002A68FA" w:rsidRDefault="00DC62C8">
      <w:pPr>
        <w:pStyle w:val="TableofFigures"/>
        <w:tabs>
          <w:tab w:val="right" w:leader="dot" w:pos="8756"/>
        </w:tabs>
        <w:rPr>
          <w:del w:id="2267" w:author="stbrassai" w:date="2015-06-24T08:40:00Z"/>
          <w:noProof/>
          <w:sz w:val="22"/>
          <w:lang w:val="en-US"/>
        </w:rPr>
      </w:pPr>
      <w:del w:id="2268" w:author="stbrassai" w:date="2015-06-24T08:40:00Z">
        <w:r w:rsidRPr="002A68FA" w:rsidDel="002A68FA">
          <w:rPr>
            <w:rPrChange w:id="2269" w:author="stbrassai" w:date="2015-06-24T08:40:00Z">
              <w:rPr>
                <w:rStyle w:val="Hyperlink"/>
                <w:noProof/>
              </w:rPr>
            </w:rPrChange>
          </w:rPr>
          <w:delText>Kép. 5.13 Sebesség szabályozás PID szabályzóval.</w:delText>
        </w:r>
        <w:r w:rsidDel="002A68FA">
          <w:rPr>
            <w:noProof/>
            <w:webHidden/>
          </w:rPr>
          <w:tab/>
          <w:delText>40</w:delText>
        </w:r>
      </w:del>
    </w:p>
    <w:p w14:paraId="51D6EE4D" w14:textId="77777777" w:rsidR="00DC62C8" w:rsidDel="002A68FA" w:rsidRDefault="00DC62C8">
      <w:pPr>
        <w:pStyle w:val="TableofFigures"/>
        <w:tabs>
          <w:tab w:val="right" w:leader="dot" w:pos="8756"/>
        </w:tabs>
        <w:rPr>
          <w:del w:id="2270" w:author="stbrassai" w:date="2015-06-24T08:40:00Z"/>
          <w:noProof/>
          <w:sz w:val="22"/>
          <w:lang w:val="en-US"/>
        </w:rPr>
      </w:pPr>
      <w:del w:id="2271" w:author="stbrassai" w:date="2015-06-24T08:40:00Z">
        <w:r w:rsidRPr="002A68FA" w:rsidDel="002A68FA">
          <w:rPr>
            <w:rPrChange w:id="2272" w:author="stbrassai" w:date="2015-06-24T08:40:00Z">
              <w:rPr>
                <w:rStyle w:val="Hyperlink"/>
                <w:noProof/>
              </w:rPr>
            </w:rPrChange>
          </w:rPr>
          <w:delText>Kép. 5.14 Sebesség és pozíció szabályózást tartalazó Ipmag System generátoros felépítése</w:delText>
        </w:r>
        <w:r w:rsidDel="002A68FA">
          <w:rPr>
            <w:noProof/>
            <w:webHidden/>
          </w:rPr>
          <w:tab/>
          <w:delText>43</w:delText>
        </w:r>
      </w:del>
    </w:p>
    <w:p w14:paraId="3D80DCCF" w14:textId="77777777" w:rsidR="00DC62C8" w:rsidDel="002A68FA" w:rsidRDefault="00DC62C8">
      <w:pPr>
        <w:pStyle w:val="TableofFigures"/>
        <w:tabs>
          <w:tab w:val="right" w:leader="dot" w:pos="8756"/>
        </w:tabs>
        <w:rPr>
          <w:del w:id="2273" w:author="stbrassai" w:date="2015-06-24T08:40:00Z"/>
          <w:noProof/>
          <w:sz w:val="22"/>
          <w:lang w:val="en-US"/>
        </w:rPr>
      </w:pPr>
      <w:del w:id="2274" w:author="stbrassai" w:date="2015-06-24T08:40:00Z">
        <w:r w:rsidRPr="002A68FA" w:rsidDel="002A68FA">
          <w:rPr>
            <w:rPrChange w:id="2275" w:author="stbrassai" w:date="2015-06-24T08:40:00Z">
              <w:rPr>
                <w:rStyle w:val="Hyperlink"/>
                <w:noProof/>
              </w:rPr>
            </w:rPrChange>
          </w:rPr>
          <w:delText>Kép. 5.15 Pozíció Szab modul belső felépítése a Kép. 5.14</w:delText>
        </w:r>
        <w:r w:rsidDel="002A68FA">
          <w:rPr>
            <w:noProof/>
            <w:webHidden/>
          </w:rPr>
          <w:tab/>
          <w:delText>44</w:delText>
        </w:r>
      </w:del>
    </w:p>
    <w:p w14:paraId="13A3CD10" w14:textId="77777777" w:rsidR="00DC62C8" w:rsidDel="002A68FA" w:rsidRDefault="00DC62C8">
      <w:pPr>
        <w:pStyle w:val="TableofFigures"/>
        <w:tabs>
          <w:tab w:val="right" w:leader="dot" w:pos="8756"/>
        </w:tabs>
        <w:rPr>
          <w:del w:id="2276" w:author="stbrassai" w:date="2015-06-24T08:40:00Z"/>
          <w:noProof/>
          <w:sz w:val="22"/>
          <w:lang w:val="en-US"/>
        </w:rPr>
      </w:pPr>
      <w:del w:id="2277" w:author="stbrassai" w:date="2015-06-24T08:40:00Z">
        <w:r w:rsidRPr="002A68FA" w:rsidDel="002A68FA">
          <w:rPr>
            <w:rPrChange w:id="2278" w:author="stbrassai" w:date="2015-06-24T08:40:00Z">
              <w:rPr>
                <w:rStyle w:val="Hyperlink"/>
                <w:noProof/>
              </w:rPr>
            </w:rPrChange>
          </w:rPr>
          <w:delText>Kép. 5.16 Sebesség Szab modul felépítése a Kép. 5.14</w:delText>
        </w:r>
        <w:r w:rsidDel="002A68FA">
          <w:rPr>
            <w:noProof/>
            <w:webHidden/>
          </w:rPr>
          <w:tab/>
          <w:delText>45</w:delText>
        </w:r>
      </w:del>
    </w:p>
    <w:p w14:paraId="0DFEACD1" w14:textId="77777777" w:rsidR="00DC62C8" w:rsidDel="002A68FA" w:rsidRDefault="00DC62C8">
      <w:pPr>
        <w:pStyle w:val="TableofFigures"/>
        <w:tabs>
          <w:tab w:val="right" w:leader="dot" w:pos="8756"/>
        </w:tabs>
        <w:rPr>
          <w:del w:id="2279" w:author="stbrassai" w:date="2015-06-24T08:40:00Z"/>
          <w:noProof/>
          <w:sz w:val="22"/>
          <w:lang w:val="en-US"/>
        </w:rPr>
      </w:pPr>
      <w:del w:id="2280" w:author="stbrassai" w:date="2015-06-24T08:40:00Z">
        <w:r w:rsidRPr="002A68FA" w:rsidDel="002A68FA">
          <w:rPr>
            <w:rPrChange w:id="2281" w:author="stbrassai" w:date="2015-06-24T08:40:00Z">
              <w:rPr>
                <w:rStyle w:val="Hyperlink"/>
                <w:noProof/>
              </w:rPr>
            </w:rPrChange>
          </w:rPr>
          <w:delText>Kép. 5.17 Szabályzó körök összekapcsolásának elvi kialakítása</w:delText>
        </w:r>
        <w:r w:rsidDel="002A68FA">
          <w:rPr>
            <w:noProof/>
            <w:webHidden/>
          </w:rPr>
          <w:tab/>
          <w:delText>45</w:delText>
        </w:r>
      </w:del>
    </w:p>
    <w:p w14:paraId="7E3884C5" w14:textId="77777777" w:rsidR="00DC62C8" w:rsidDel="002A68FA" w:rsidRDefault="00DC62C8">
      <w:pPr>
        <w:pStyle w:val="TableofFigures"/>
        <w:tabs>
          <w:tab w:val="right" w:leader="dot" w:pos="8756"/>
        </w:tabs>
        <w:rPr>
          <w:del w:id="2282" w:author="stbrassai" w:date="2015-06-24T08:40:00Z"/>
          <w:noProof/>
          <w:sz w:val="22"/>
          <w:lang w:val="en-US"/>
        </w:rPr>
      </w:pPr>
      <w:del w:id="2283" w:author="stbrassai" w:date="2015-06-24T08:40:00Z">
        <w:r w:rsidRPr="002A68FA" w:rsidDel="002A68FA">
          <w:rPr>
            <w:rPrChange w:id="2284" w:author="stbrassai" w:date="2015-06-24T08:40:00Z">
              <w:rPr>
                <w:rStyle w:val="Hyperlink"/>
                <w:noProof/>
              </w:rPr>
            </w:rPrChange>
          </w:rPr>
          <w:delText>Kép. 5.18 PID szabályozó a robot lánctalpának a sebességét szabályozva.</w:delText>
        </w:r>
        <w:r w:rsidDel="002A68FA">
          <w:rPr>
            <w:noProof/>
            <w:webHidden/>
          </w:rPr>
          <w:tab/>
          <w:delText>46</w:delText>
        </w:r>
      </w:del>
    </w:p>
    <w:p w14:paraId="594A7845" w14:textId="77777777" w:rsidR="00DC62C8" w:rsidDel="002A68FA" w:rsidRDefault="00DC62C8">
      <w:pPr>
        <w:pStyle w:val="TableofFigures"/>
        <w:tabs>
          <w:tab w:val="right" w:leader="dot" w:pos="8756"/>
        </w:tabs>
        <w:rPr>
          <w:del w:id="2285" w:author="stbrassai" w:date="2015-06-24T08:40:00Z"/>
          <w:noProof/>
          <w:sz w:val="22"/>
          <w:lang w:val="en-US"/>
        </w:rPr>
      </w:pPr>
      <w:del w:id="2286" w:author="stbrassai" w:date="2015-06-24T08:40:00Z">
        <w:r w:rsidRPr="002A68FA" w:rsidDel="002A68FA">
          <w:rPr>
            <w:rPrChange w:id="2287" w:author="stbrassai" w:date="2015-06-24T08:40:00Z">
              <w:rPr>
                <w:rStyle w:val="Hyperlink"/>
                <w:noProof/>
              </w:rPr>
            </w:rPrChange>
          </w:rPr>
          <w:delText>Kép. 5.19 DC motor és a kupfogaskerék átétel szogsebessége maximális vezérlőjelre.</w:delText>
        </w:r>
        <w:r w:rsidDel="002A68FA">
          <w:rPr>
            <w:noProof/>
            <w:webHidden/>
          </w:rPr>
          <w:tab/>
          <w:delText>47</w:delText>
        </w:r>
      </w:del>
    </w:p>
    <w:p w14:paraId="18F4CEE7" w14:textId="77777777" w:rsidR="00DC62C8" w:rsidDel="002A68FA" w:rsidRDefault="00DC62C8">
      <w:pPr>
        <w:pStyle w:val="TableofFigures"/>
        <w:tabs>
          <w:tab w:val="right" w:leader="dot" w:pos="8756"/>
        </w:tabs>
        <w:rPr>
          <w:del w:id="2288" w:author="stbrassai" w:date="2015-06-24T08:40:00Z"/>
          <w:noProof/>
          <w:sz w:val="22"/>
          <w:lang w:val="en-US"/>
        </w:rPr>
      </w:pPr>
      <w:del w:id="2289" w:author="stbrassai" w:date="2015-06-24T08:40:00Z">
        <w:r w:rsidRPr="002A68FA" w:rsidDel="002A68FA">
          <w:rPr>
            <w:rPrChange w:id="2290" w:author="stbrassai" w:date="2015-06-24T08:40:00Z">
              <w:rPr>
                <w:rStyle w:val="Hyperlink"/>
                <w:noProof/>
              </w:rPr>
            </w:rPrChange>
          </w:rPr>
          <w:delText>Kép. 5.20 A rendszer egységugrásra adott válasza és megközelítése egyenesekkel.</w:delText>
        </w:r>
        <w:r w:rsidDel="002A68FA">
          <w:rPr>
            <w:noProof/>
            <w:webHidden/>
          </w:rPr>
          <w:tab/>
          <w:delText>47</w:delText>
        </w:r>
      </w:del>
    </w:p>
    <w:p w14:paraId="02B2339C" w14:textId="77777777" w:rsidR="00DC62C8" w:rsidDel="002A68FA" w:rsidRDefault="00DC62C8">
      <w:pPr>
        <w:pStyle w:val="TableofFigures"/>
        <w:tabs>
          <w:tab w:val="right" w:leader="dot" w:pos="8756"/>
        </w:tabs>
        <w:rPr>
          <w:del w:id="2291" w:author="stbrassai" w:date="2015-06-24T08:40:00Z"/>
          <w:noProof/>
          <w:sz w:val="22"/>
          <w:lang w:val="en-US"/>
        </w:rPr>
      </w:pPr>
      <w:del w:id="2292" w:author="stbrassai" w:date="2015-06-24T08:40:00Z">
        <w:r w:rsidRPr="002A68FA" w:rsidDel="002A68FA">
          <w:rPr>
            <w:rPrChange w:id="2293" w:author="stbrassai" w:date="2015-06-24T08:40:00Z">
              <w:rPr>
                <w:rStyle w:val="Hyperlink"/>
                <w:noProof/>
              </w:rPr>
            </w:rPrChange>
          </w:rPr>
          <w:delText>Kép. 5.21 Sebesség szabályzása PID el oppelt hangolási modszer után</w:delText>
        </w:r>
        <w:r w:rsidDel="002A68FA">
          <w:rPr>
            <w:noProof/>
            <w:webHidden/>
          </w:rPr>
          <w:tab/>
          <w:delText>48</w:delText>
        </w:r>
      </w:del>
    </w:p>
    <w:p w14:paraId="0972AA49" w14:textId="77777777" w:rsidR="00DC62C8" w:rsidDel="002A68FA" w:rsidRDefault="00DC62C8">
      <w:pPr>
        <w:pStyle w:val="TableofFigures"/>
        <w:tabs>
          <w:tab w:val="right" w:leader="dot" w:pos="8756"/>
        </w:tabs>
        <w:rPr>
          <w:del w:id="2294" w:author="stbrassai" w:date="2015-06-24T08:40:00Z"/>
          <w:noProof/>
          <w:sz w:val="22"/>
          <w:lang w:val="en-US"/>
        </w:rPr>
      </w:pPr>
      <w:del w:id="2295" w:author="stbrassai" w:date="2015-06-24T08:40:00Z">
        <w:r w:rsidRPr="002A68FA" w:rsidDel="002A68FA">
          <w:rPr>
            <w:rPrChange w:id="2296" w:author="stbrassai" w:date="2015-06-24T08:40:00Z">
              <w:rPr>
                <w:rStyle w:val="Hyperlink"/>
                <w:noProof/>
              </w:rPr>
            </w:rPrChange>
          </w:rPr>
          <w:delText>Kép. 5.22Pozicíó szabályozás csiga fogaskerék átételen keresztül</w:delText>
        </w:r>
        <w:r w:rsidDel="002A68FA">
          <w:rPr>
            <w:noProof/>
            <w:webHidden/>
          </w:rPr>
          <w:tab/>
          <w:delText>48</w:delText>
        </w:r>
      </w:del>
    </w:p>
    <w:p w14:paraId="0EFB785C" w14:textId="77777777" w:rsidR="00DC62C8" w:rsidDel="002A68FA" w:rsidRDefault="00DC62C8">
      <w:pPr>
        <w:pStyle w:val="TableofFigures"/>
        <w:tabs>
          <w:tab w:val="right" w:leader="dot" w:pos="8756"/>
        </w:tabs>
        <w:rPr>
          <w:del w:id="2297" w:author="stbrassai" w:date="2015-06-24T08:40:00Z"/>
          <w:noProof/>
          <w:sz w:val="22"/>
          <w:lang w:val="en-US"/>
        </w:rPr>
      </w:pPr>
      <w:del w:id="2298" w:author="stbrassai" w:date="2015-06-24T08:40:00Z">
        <w:r w:rsidRPr="002A68FA" w:rsidDel="002A68FA">
          <w:rPr>
            <w:rPrChange w:id="2299" w:author="stbrassai" w:date="2015-06-24T08:40:00Z">
              <w:rPr>
                <w:rStyle w:val="Hyperlink"/>
                <w:noProof/>
              </w:rPr>
            </w:rPrChange>
          </w:rPr>
          <w:delText>Kép. 5.23Forgotalp pozicíója szabályzás közben</w:delText>
        </w:r>
        <w:r w:rsidDel="002A68FA">
          <w:rPr>
            <w:noProof/>
            <w:webHidden/>
          </w:rPr>
          <w:tab/>
          <w:delText>49</w:delText>
        </w:r>
      </w:del>
    </w:p>
    <w:p w14:paraId="6045109E" w14:textId="77777777" w:rsidR="00DC62C8" w:rsidDel="002A68FA" w:rsidRDefault="00DC62C8">
      <w:pPr>
        <w:pStyle w:val="TableofFigures"/>
        <w:tabs>
          <w:tab w:val="right" w:leader="dot" w:pos="8756"/>
        </w:tabs>
        <w:rPr>
          <w:del w:id="2300" w:author="stbrassai" w:date="2015-06-24T08:40:00Z"/>
          <w:noProof/>
          <w:sz w:val="22"/>
          <w:lang w:val="en-US"/>
        </w:rPr>
      </w:pPr>
      <w:del w:id="2301" w:author="stbrassai" w:date="2015-06-24T08:40:00Z">
        <w:r w:rsidRPr="002A68FA" w:rsidDel="002A68FA">
          <w:rPr>
            <w:rPrChange w:id="2302" w:author="stbrassai" w:date="2015-06-24T08:40:00Z">
              <w:rPr>
                <w:rStyle w:val="Hyperlink"/>
                <w:noProof/>
              </w:rPr>
            </w:rPrChange>
          </w:rPr>
          <w:delText>Kép. 5.24 Optikai inkrementális vevő felépítése és elhelyezése</w:delText>
        </w:r>
        <w:r w:rsidDel="002A68FA">
          <w:rPr>
            <w:noProof/>
            <w:webHidden/>
          </w:rPr>
          <w:tab/>
          <w:delText>50</w:delText>
        </w:r>
      </w:del>
    </w:p>
    <w:p w14:paraId="549B589F" w14:textId="77777777" w:rsidR="00DC62C8" w:rsidDel="002A68FA" w:rsidRDefault="00DC62C8">
      <w:pPr>
        <w:pStyle w:val="TableofFigures"/>
        <w:tabs>
          <w:tab w:val="right" w:leader="dot" w:pos="8756"/>
        </w:tabs>
        <w:rPr>
          <w:del w:id="2303" w:author="stbrassai" w:date="2015-06-24T08:40:00Z"/>
          <w:noProof/>
          <w:sz w:val="22"/>
          <w:lang w:val="en-US"/>
        </w:rPr>
      </w:pPr>
      <w:del w:id="2304" w:author="stbrassai" w:date="2015-06-24T08:40:00Z">
        <w:r w:rsidRPr="002A68FA" w:rsidDel="002A68FA">
          <w:rPr>
            <w:rPrChange w:id="2305" w:author="stbrassai" w:date="2015-06-24T08:40:00Z">
              <w:rPr>
                <w:rStyle w:val="Hyperlink"/>
                <w:noProof/>
              </w:rPr>
            </w:rPrChange>
          </w:rPr>
          <w:delText>Kép. 5.25 Érzékelő tranzisztorok elhelyezése</w:delText>
        </w:r>
        <w:r w:rsidDel="002A68FA">
          <w:rPr>
            <w:noProof/>
            <w:webHidden/>
          </w:rPr>
          <w:tab/>
          <w:delText>50</w:delText>
        </w:r>
      </w:del>
    </w:p>
    <w:p w14:paraId="66A3BE66" w14:textId="77777777" w:rsidR="00DC62C8" w:rsidDel="002A68FA" w:rsidRDefault="00DC62C8">
      <w:pPr>
        <w:pStyle w:val="TableofFigures"/>
        <w:tabs>
          <w:tab w:val="right" w:leader="dot" w:pos="8756"/>
        </w:tabs>
        <w:rPr>
          <w:del w:id="2306" w:author="stbrassai" w:date="2015-06-24T08:40:00Z"/>
          <w:noProof/>
          <w:sz w:val="22"/>
          <w:lang w:val="en-US"/>
        </w:rPr>
      </w:pPr>
      <w:del w:id="2307" w:author="stbrassai" w:date="2015-06-24T08:40:00Z">
        <w:r w:rsidRPr="002A68FA" w:rsidDel="002A68FA">
          <w:rPr>
            <w:rPrChange w:id="2308" w:author="stbrassai" w:date="2015-06-24T08:40:00Z">
              <w:rPr>
                <w:rStyle w:val="Hyperlink"/>
                <w:noProof/>
              </w:rPr>
            </w:rPrChange>
          </w:rPr>
          <w:delText>Kép. 5.26 Rések és az Érzékelők közti kapcsolat</w:delText>
        </w:r>
        <w:r w:rsidDel="002A68FA">
          <w:rPr>
            <w:noProof/>
            <w:webHidden/>
          </w:rPr>
          <w:tab/>
          <w:delText>51</w:delText>
        </w:r>
      </w:del>
    </w:p>
    <w:p w14:paraId="32CC4BD0" w14:textId="77777777" w:rsidR="00DC62C8" w:rsidDel="002A68FA" w:rsidRDefault="00DC62C8">
      <w:pPr>
        <w:pStyle w:val="TableofFigures"/>
        <w:tabs>
          <w:tab w:val="right" w:leader="dot" w:pos="8756"/>
        </w:tabs>
        <w:rPr>
          <w:del w:id="2309" w:author="stbrassai" w:date="2015-06-24T08:40:00Z"/>
          <w:noProof/>
          <w:sz w:val="22"/>
          <w:lang w:val="en-US"/>
        </w:rPr>
      </w:pPr>
      <w:del w:id="2310" w:author="stbrassai" w:date="2015-06-24T08:40:00Z">
        <w:r w:rsidRPr="002A68FA" w:rsidDel="002A68FA">
          <w:rPr>
            <w:rPrChange w:id="2311" w:author="stbrassai" w:date="2015-06-24T08:40:00Z">
              <w:rPr>
                <w:rStyle w:val="Hyperlink"/>
                <w:noProof/>
              </w:rPr>
            </w:rPrChange>
          </w:rPr>
          <w:delText>Kép. 5.27 Idődiagram a Tárcsa paraméterei függvényében</w:delText>
        </w:r>
        <w:r w:rsidDel="002A68FA">
          <w:rPr>
            <w:noProof/>
            <w:webHidden/>
          </w:rPr>
          <w:tab/>
          <w:delText>51</w:delText>
        </w:r>
      </w:del>
    </w:p>
    <w:p w14:paraId="62852E98" w14:textId="77777777" w:rsidR="00DC62C8" w:rsidDel="002A68FA" w:rsidRDefault="00DC62C8">
      <w:pPr>
        <w:pStyle w:val="TableofFigures"/>
        <w:tabs>
          <w:tab w:val="right" w:leader="dot" w:pos="8756"/>
        </w:tabs>
        <w:rPr>
          <w:del w:id="2312" w:author="stbrassai" w:date="2015-06-24T08:40:00Z"/>
          <w:noProof/>
          <w:sz w:val="22"/>
          <w:lang w:val="en-US"/>
        </w:rPr>
      </w:pPr>
      <w:del w:id="2313" w:author="stbrassai" w:date="2015-06-24T08:40:00Z">
        <w:r w:rsidRPr="002A68FA" w:rsidDel="002A68FA">
          <w:rPr>
            <w:rPrChange w:id="2314" w:author="stbrassai" w:date="2015-06-24T08:40:00Z">
              <w:rPr>
                <w:rStyle w:val="Hyperlink"/>
                <w:noProof/>
              </w:rPr>
            </w:rPrChange>
          </w:rPr>
          <w:delText>Kép. 5.28 Inkrementális Jelfeldolgozó modul1 érzékelő modul belső felépítése</w:delText>
        </w:r>
        <w:r w:rsidDel="002A68FA">
          <w:rPr>
            <w:noProof/>
            <w:webHidden/>
          </w:rPr>
          <w:tab/>
          <w:delText>52</w:delText>
        </w:r>
      </w:del>
    </w:p>
    <w:p w14:paraId="2A597ABA" w14:textId="77777777" w:rsidR="00DC62C8" w:rsidDel="002A68FA" w:rsidRDefault="00DC62C8">
      <w:pPr>
        <w:pStyle w:val="TableofFigures"/>
        <w:tabs>
          <w:tab w:val="right" w:leader="dot" w:pos="8756"/>
        </w:tabs>
        <w:rPr>
          <w:del w:id="2315" w:author="stbrassai" w:date="2015-06-24T08:40:00Z"/>
          <w:noProof/>
          <w:sz w:val="22"/>
          <w:lang w:val="en-US"/>
        </w:rPr>
      </w:pPr>
      <w:del w:id="2316" w:author="stbrassai" w:date="2015-06-24T08:40:00Z">
        <w:r w:rsidRPr="002A68FA" w:rsidDel="002A68FA">
          <w:rPr>
            <w:rPrChange w:id="2317" w:author="stbrassai" w:date="2015-06-24T08:40:00Z">
              <w:rPr>
                <w:rStyle w:val="Hyperlink"/>
                <w:noProof/>
              </w:rPr>
            </w:rPrChange>
          </w:rPr>
          <w:delText>Kép. 5.29 Inkrementális érzékelőtől érkező jelek átalakító irány és impulzus jelekre</w:delText>
        </w:r>
        <w:r w:rsidDel="002A68FA">
          <w:rPr>
            <w:noProof/>
            <w:webHidden/>
          </w:rPr>
          <w:tab/>
          <w:delText>52</w:delText>
        </w:r>
      </w:del>
    </w:p>
    <w:p w14:paraId="45C5EE90" w14:textId="77777777" w:rsidR="00DC62C8" w:rsidDel="002A68FA" w:rsidRDefault="00DC62C8">
      <w:pPr>
        <w:pStyle w:val="TableofFigures"/>
        <w:tabs>
          <w:tab w:val="right" w:leader="dot" w:pos="8756"/>
        </w:tabs>
        <w:rPr>
          <w:del w:id="2318" w:author="stbrassai" w:date="2015-06-24T08:40:00Z"/>
          <w:noProof/>
          <w:sz w:val="22"/>
          <w:lang w:val="en-US"/>
        </w:rPr>
      </w:pPr>
      <w:del w:id="2319" w:author="stbrassai" w:date="2015-06-24T08:40:00Z">
        <w:r w:rsidRPr="002A68FA" w:rsidDel="002A68FA">
          <w:rPr>
            <w:rPrChange w:id="2320" w:author="stbrassai" w:date="2015-06-24T08:40:00Z">
              <w:rPr>
                <w:rStyle w:val="Hyperlink"/>
                <w:noProof/>
              </w:rPr>
            </w:rPrChange>
          </w:rPr>
          <w:delText>Kép. 5.30 Szimulációs eredmények a lehetséges bemenetekről az Black Box1 modulba</w:delText>
        </w:r>
        <w:r w:rsidDel="002A68FA">
          <w:rPr>
            <w:noProof/>
            <w:webHidden/>
          </w:rPr>
          <w:tab/>
          <w:delText>53</w:delText>
        </w:r>
      </w:del>
    </w:p>
    <w:p w14:paraId="555DDE9B" w14:textId="77777777" w:rsidR="00DC62C8" w:rsidDel="002A68FA" w:rsidRDefault="00DC62C8">
      <w:pPr>
        <w:pStyle w:val="TableofFigures"/>
        <w:tabs>
          <w:tab w:val="right" w:leader="dot" w:pos="8756"/>
        </w:tabs>
        <w:rPr>
          <w:del w:id="2321" w:author="stbrassai" w:date="2015-06-24T08:40:00Z"/>
          <w:noProof/>
          <w:sz w:val="22"/>
          <w:lang w:val="en-US"/>
        </w:rPr>
      </w:pPr>
      <w:del w:id="2322" w:author="stbrassai" w:date="2015-06-24T08:40:00Z">
        <w:r w:rsidRPr="002A68FA" w:rsidDel="002A68FA">
          <w:rPr>
            <w:rPrChange w:id="2323" w:author="stbrassai" w:date="2015-06-24T08:40:00Z">
              <w:rPr>
                <w:rStyle w:val="Hyperlink"/>
                <w:noProof/>
              </w:rPr>
            </w:rPrChange>
          </w:rPr>
          <w:delText>Kép. 5.31 Inkrementális adóval mért pozíció, szimulációs modellje SytemGeneratorban</w:delText>
        </w:r>
        <w:r w:rsidDel="002A68FA">
          <w:rPr>
            <w:noProof/>
            <w:webHidden/>
          </w:rPr>
          <w:tab/>
          <w:delText>54</w:delText>
        </w:r>
      </w:del>
    </w:p>
    <w:p w14:paraId="0D31C76A" w14:textId="77777777" w:rsidR="00DC62C8" w:rsidDel="002A68FA" w:rsidRDefault="00DC62C8">
      <w:pPr>
        <w:pStyle w:val="TableofFigures"/>
        <w:tabs>
          <w:tab w:val="right" w:leader="dot" w:pos="8756"/>
        </w:tabs>
        <w:rPr>
          <w:del w:id="2324" w:author="stbrassai" w:date="2015-06-24T08:40:00Z"/>
          <w:noProof/>
          <w:sz w:val="22"/>
          <w:lang w:val="en-US"/>
        </w:rPr>
      </w:pPr>
      <w:del w:id="2325" w:author="stbrassai" w:date="2015-06-24T08:40:00Z">
        <w:r w:rsidRPr="002A68FA" w:rsidDel="002A68FA">
          <w:rPr>
            <w:rPrChange w:id="2326" w:author="stbrassai" w:date="2015-06-24T08:40:00Z">
              <w:rPr>
                <w:rStyle w:val="Hyperlink"/>
                <w:noProof/>
              </w:rPr>
            </w:rPrChange>
          </w:rPr>
          <w:lastRenderedPageBreak/>
          <w:delText>Kép. 5.32 Sebesség mérő modul felépítése</w:delText>
        </w:r>
        <w:r w:rsidDel="002A68FA">
          <w:rPr>
            <w:noProof/>
            <w:webHidden/>
          </w:rPr>
          <w:tab/>
          <w:delText>55</w:delText>
        </w:r>
      </w:del>
    </w:p>
    <w:p w14:paraId="49BBDE96" w14:textId="77777777" w:rsidR="00DC62C8" w:rsidDel="002A68FA" w:rsidRDefault="00DC62C8">
      <w:pPr>
        <w:pStyle w:val="TableofFigures"/>
        <w:tabs>
          <w:tab w:val="right" w:leader="dot" w:pos="8756"/>
        </w:tabs>
        <w:rPr>
          <w:del w:id="2327" w:author="stbrassai" w:date="2015-06-24T08:40:00Z"/>
          <w:noProof/>
          <w:sz w:val="22"/>
          <w:lang w:val="en-US"/>
        </w:rPr>
      </w:pPr>
      <w:del w:id="2328" w:author="stbrassai" w:date="2015-06-24T08:40:00Z">
        <w:r w:rsidRPr="002A68FA" w:rsidDel="002A68FA">
          <w:rPr>
            <w:rPrChange w:id="2329" w:author="stbrassai" w:date="2015-06-24T08:40:00Z">
              <w:rPr>
                <w:rStyle w:val="Hyperlink"/>
                <w:noProof/>
              </w:rPr>
            </w:rPrChange>
          </w:rPr>
          <w:delText>Kép. 5.33Dc motor sebességének mérése Fpga lapon</w:delText>
        </w:r>
        <w:r w:rsidDel="002A68FA">
          <w:rPr>
            <w:noProof/>
            <w:webHidden/>
          </w:rPr>
          <w:tab/>
          <w:delText>55</w:delText>
        </w:r>
      </w:del>
    </w:p>
    <w:p w14:paraId="4756F95B" w14:textId="77777777" w:rsidR="00DC62C8" w:rsidDel="002A68FA" w:rsidRDefault="00DC62C8">
      <w:pPr>
        <w:pStyle w:val="TableofFigures"/>
        <w:tabs>
          <w:tab w:val="right" w:leader="dot" w:pos="8756"/>
        </w:tabs>
        <w:rPr>
          <w:del w:id="2330" w:author="stbrassai" w:date="2015-06-24T08:40:00Z"/>
          <w:noProof/>
          <w:sz w:val="22"/>
          <w:lang w:val="en-US"/>
        </w:rPr>
      </w:pPr>
      <w:del w:id="2331" w:author="stbrassai" w:date="2015-06-24T08:40:00Z">
        <w:r w:rsidRPr="002A68FA" w:rsidDel="002A68FA">
          <w:rPr>
            <w:rPrChange w:id="2332" w:author="stbrassai" w:date="2015-06-24T08:40:00Z">
              <w:rPr>
                <w:rStyle w:val="Hyperlink"/>
                <w:noProof/>
              </w:rPr>
            </w:rPrChange>
          </w:rPr>
          <w:delText>Kép. 5.34Dc motor Sebesség mérése FPGA rendszeren, System generatorban megvalósítva</w:delText>
        </w:r>
        <w:r w:rsidDel="002A68FA">
          <w:rPr>
            <w:noProof/>
            <w:webHidden/>
          </w:rPr>
          <w:tab/>
          <w:delText>56</w:delText>
        </w:r>
      </w:del>
    </w:p>
    <w:p w14:paraId="6EA9023B" w14:textId="77777777" w:rsidR="00DC62C8" w:rsidDel="002A68FA" w:rsidRDefault="00DC62C8">
      <w:pPr>
        <w:pStyle w:val="TableofFigures"/>
        <w:tabs>
          <w:tab w:val="right" w:leader="dot" w:pos="8756"/>
        </w:tabs>
        <w:rPr>
          <w:del w:id="2333" w:author="stbrassai" w:date="2015-06-24T08:40:00Z"/>
          <w:noProof/>
          <w:sz w:val="22"/>
          <w:lang w:val="en-US"/>
        </w:rPr>
      </w:pPr>
      <w:del w:id="2334" w:author="stbrassai" w:date="2015-06-24T08:40:00Z">
        <w:r w:rsidRPr="002A68FA" w:rsidDel="002A68FA">
          <w:rPr>
            <w:rPrChange w:id="2335" w:author="stbrassai" w:date="2015-06-24T08:40:00Z">
              <w:rPr>
                <w:rStyle w:val="Hyperlink"/>
                <w:noProof/>
              </w:rPr>
            </w:rPrChange>
          </w:rPr>
          <w:delText>Kép. 5.37.a</w:delText>
        </w:r>
        <m:oMath>
          <m:r>
            <m:rPr>
              <m:sty m:val="p"/>
            </m:rPr>
            <w:rPr>
              <w:rPrChange w:id="2336" w:author="stbrassai" w:date="2015-06-24T08:40:00Z">
                <w:rPr>
                  <w:rStyle w:val="Hyperlink"/>
                  <w:rFonts w:ascii="Cambria Math" w:hAnsi="Cambria Math"/>
                  <w:noProof/>
                </w:rPr>
              </w:rPrChange>
            </w:rPr>
            <m:t xml:space="preserve"> Nm</m:t>
          </m:r>
          <m:r>
            <m:rPr>
              <m:sty m:val="p"/>
            </m:rPr>
            <w:rPr>
              <w:rFonts w:hint="eastAsia"/>
              <w:rPrChange w:id="2337" w:author="stbrassai" w:date="2015-06-24T08:40:00Z">
                <w:rPr>
                  <w:rStyle w:val="Hyperlink"/>
                  <w:rFonts w:ascii="Cambria Math" w:hAnsi="Cambria Math" w:hint="eastAsia"/>
                  <w:noProof/>
                </w:rPr>
              </w:rPrChange>
            </w:rPr>
            <m:t>é</m:t>
          </m:r>
          <m:r>
            <m:rPr>
              <m:sty m:val="p"/>
            </m:rPr>
            <w:rPr>
              <w:rPrChange w:id="2338" w:author="stbrassai" w:date="2015-06-24T08:40:00Z">
                <w:rPr>
                  <w:rStyle w:val="Hyperlink"/>
                  <w:rFonts w:ascii="Cambria Math" w:hAnsi="Cambria Math"/>
                  <w:noProof/>
                </w:rPr>
              </w:rPrChange>
            </w:rPr>
            <m:t>rt=65, Ts=</m:t>
          </m:r>
        </m:oMath>
        <w:r w:rsidRPr="002A68FA" w:rsidDel="002A68FA">
          <w:rPr>
            <w:rPrChange w:id="2339" w:author="stbrassai" w:date="2015-06-24T08:40:00Z">
              <w:rPr>
                <w:rStyle w:val="Hyperlink"/>
                <w:noProof/>
              </w:rPr>
            </w:rPrChange>
          </w:rPr>
          <w:delText>8ms</w:delText>
        </w:r>
        <w:r w:rsidDel="002A68FA">
          <w:rPr>
            <w:noProof/>
            <w:webHidden/>
          </w:rPr>
          <w:tab/>
          <w:delText>57</w:delText>
        </w:r>
      </w:del>
    </w:p>
    <w:p w14:paraId="64C77A08" w14:textId="77777777" w:rsidR="00DC62C8" w:rsidDel="002A68FA" w:rsidRDefault="00DC62C8">
      <w:pPr>
        <w:pStyle w:val="TableofFigures"/>
        <w:tabs>
          <w:tab w:val="right" w:leader="dot" w:pos="8756"/>
        </w:tabs>
        <w:rPr>
          <w:del w:id="2340" w:author="stbrassai" w:date="2015-06-24T08:40:00Z"/>
          <w:noProof/>
          <w:sz w:val="22"/>
          <w:lang w:val="en-US"/>
        </w:rPr>
      </w:pPr>
      <w:del w:id="2341" w:author="stbrassai" w:date="2015-06-24T08:40:00Z">
        <w:r w:rsidRPr="002A68FA" w:rsidDel="002A68FA">
          <w:rPr>
            <w:rPrChange w:id="2342" w:author="stbrassai" w:date="2015-06-24T08:40:00Z">
              <w:rPr>
                <w:rStyle w:val="Hyperlink"/>
                <w:noProof/>
              </w:rPr>
            </w:rPrChange>
          </w:rPr>
          <w:delText>Kép. 5.37.c</w:delText>
        </w:r>
        <m:oMath>
          <m:r>
            <m:rPr>
              <m:sty m:val="p"/>
            </m:rPr>
            <w:rPr>
              <w:rPrChange w:id="2343" w:author="stbrassai" w:date="2015-06-24T08:40:00Z">
                <w:rPr>
                  <w:rStyle w:val="Hyperlink"/>
                  <w:rFonts w:ascii="Cambria Math" w:hAnsi="Cambria Math"/>
                  <w:noProof/>
                </w:rPr>
              </w:rPrChange>
            </w:rPr>
            <m:t>Nm</m:t>
          </m:r>
          <m:r>
            <m:rPr>
              <m:sty m:val="p"/>
            </m:rPr>
            <w:rPr>
              <w:rFonts w:hint="eastAsia"/>
              <w:rPrChange w:id="2344" w:author="stbrassai" w:date="2015-06-24T08:40:00Z">
                <w:rPr>
                  <w:rStyle w:val="Hyperlink"/>
                  <w:rFonts w:ascii="Cambria Math" w:hAnsi="Cambria Math" w:hint="eastAsia"/>
                  <w:noProof/>
                </w:rPr>
              </w:rPrChange>
            </w:rPr>
            <m:t>é</m:t>
          </m:r>
          <m:r>
            <m:rPr>
              <m:sty m:val="p"/>
            </m:rPr>
            <w:rPr>
              <w:rPrChange w:id="2345" w:author="stbrassai" w:date="2015-06-24T08:40:00Z">
                <w:rPr>
                  <w:rStyle w:val="Hyperlink"/>
                  <w:rFonts w:ascii="Cambria Math" w:hAnsi="Cambria Math"/>
                  <w:noProof/>
                </w:rPr>
              </w:rPrChange>
            </w:rPr>
            <m:t>rt=32, Ts=</m:t>
          </m:r>
        </m:oMath>
        <w:r w:rsidRPr="002A68FA" w:rsidDel="002A68FA">
          <w:rPr>
            <w:rPrChange w:id="2346" w:author="stbrassai" w:date="2015-06-24T08:40:00Z">
              <w:rPr>
                <w:rStyle w:val="Hyperlink"/>
                <w:noProof/>
              </w:rPr>
            </w:rPrChange>
          </w:rPr>
          <w:delText>4ms</w:delText>
        </w:r>
        <w:r w:rsidDel="002A68FA">
          <w:rPr>
            <w:noProof/>
            <w:webHidden/>
          </w:rPr>
          <w:tab/>
          <w:delText>57</w:delText>
        </w:r>
      </w:del>
    </w:p>
    <w:p w14:paraId="53A174A0" w14:textId="77777777" w:rsidR="00DC62C8" w:rsidDel="002A68FA" w:rsidRDefault="00DC62C8">
      <w:pPr>
        <w:pStyle w:val="TableofFigures"/>
        <w:tabs>
          <w:tab w:val="right" w:leader="dot" w:pos="8756"/>
        </w:tabs>
        <w:rPr>
          <w:del w:id="2347" w:author="stbrassai" w:date="2015-06-24T08:40:00Z"/>
          <w:noProof/>
          <w:sz w:val="22"/>
          <w:lang w:val="en-US"/>
        </w:rPr>
      </w:pPr>
      <w:del w:id="2348" w:author="stbrassai" w:date="2015-06-24T08:40:00Z">
        <w:r w:rsidRPr="002A68FA" w:rsidDel="002A68FA">
          <w:rPr>
            <w:rPrChange w:id="2349" w:author="stbrassai" w:date="2015-06-24T08:40:00Z">
              <w:rPr>
                <w:rStyle w:val="Hyperlink"/>
                <w:noProof/>
              </w:rPr>
            </w:rPrChange>
          </w:rPr>
          <w:delText>Kép. 5.37.b</w:delText>
        </w:r>
        <m:oMath>
          <m:r>
            <m:rPr>
              <m:sty m:val="p"/>
            </m:rPr>
            <w:rPr>
              <w:rPrChange w:id="2350" w:author="stbrassai" w:date="2015-06-24T08:40:00Z">
                <w:rPr>
                  <w:rStyle w:val="Hyperlink"/>
                  <w:rFonts w:ascii="Cambria Math" w:hAnsi="Cambria Math"/>
                  <w:noProof/>
                </w:rPr>
              </w:rPrChange>
            </w:rPr>
            <m:t>Nm</m:t>
          </m:r>
          <m:r>
            <m:rPr>
              <m:sty m:val="p"/>
            </m:rPr>
            <w:rPr>
              <w:rFonts w:hint="eastAsia"/>
              <w:rPrChange w:id="2351" w:author="stbrassai" w:date="2015-06-24T08:40:00Z">
                <w:rPr>
                  <w:rStyle w:val="Hyperlink"/>
                  <w:rFonts w:ascii="Cambria Math" w:hAnsi="Cambria Math" w:hint="eastAsia"/>
                  <w:noProof/>
                </w:rPr>
              </w:rPrChange>
            </w:rPr>
            <m:t>é</m:t>
          </m:r>
          <m:r>
            <m:rPr>
              <m:sty m:val="p"/>
            </m:rPr>
            <w:rPr>
              <w:rPrChange w:id="2352" w:author="stbrassai" w:date="2015-06-24T08:40:00Z">
                <w:rPr>
                  <w:rStyle w:val="Hyperlink"/>
                  <w:rFonts w:ascii="Cambria Math" w:hAnsi="Cambria Math"/>
                  <w:noProof/>
                </w:rPr>
              </w:rPrChange>
            </w:rPr>
            <m:t>rt=650, Ts=</m:t>
          </m:r>
        </m:oMath>
        <w:r w:rsidRPr="002A68FA" w:rsidDel="002A68FA">
          <w:rPr>
            <w:rPrChange w:id="2353" w:author="stbrassai" w:date="2015-06-24T08:40:00Z">
              <w:rPr>
                <w:rStyle w:val="Hyperlink"/>
                <w:noProof/>
              </w:rPr>
            </w:rPrChange>
          </w:rPr>
          <w:delText>80ms</w:delText>
        </w:r>
        <w:r w:rsidDel="002A68FA">
          <w:rPr>
            <w:noProof/>
            <w:webHidden/>
          </w:rPr>
          <w:tab/>
          <w:delText>57</w:delText>
        </w:r>
      </w:del>
    </w:p>
    <w:p w14:paraId="7403F14B" w14:textId="77777777" w:rsidR="00DC62C8" w:rsidDel="002A68FA" w:rsidRDefault="00DC62C8">
      <w:pPr>
        <w:pStyle w:val="TableofFigures"/>
        <w:tabs>
          <w:tab w:val="right" w:leader="dot" w:pos="8756"/>
        </w:tabs>
        <w:rPr>
          <w:del w:id="2354" w:author="stbrassai" w:date="2015-06-24T08:40:00Z"/>
          <w:noProof/>
          <w:sz w:val="22"/>
          <w:lang w:val="en-US"/>
        </w:rPr>
      </w:pPr>
      <w:del w:id="2355" w:author="stbrassai" w:date="2015-06-24T08:40:00Z">
        <w:r w:rsidRPr="002A68FA" w:rsidDel="002A68FA">
          <w:rPr>
            <w:rPrChange w:id="2356" w:author="stbrassai" w:date="2015-06-24T08:40:00Z">
              <w:rPr>
                <w:rStyle w:val="Hyperlink"/>
                <w:noProof/>
              </w:rPr>
            </w:rPrChange>
          </w:rPr>
          <w:delText>Kép. 5.38 Giroszkóp mért adatainak az ábrázolása a GUI program segítségével</w:delText>
        </w:r>
        <w:r w:rsidDel="002A68FA">
          <w:rPr>
            <w:noProof/>
            <w:webHidden/>
          </w:rPr>
          <w:tab/>
          <w:delText>59</w:delText>
        </w:r>
      </w:del>
    </w:p>
    <w:p w14:paraId="564CBBE9" w14:textId="77777777" w:rsidR="00DC62C8" w:rsidDel="002A68FA" w:rsidRDefault="00DC62C8">
      <w:pPr>
        <w:pStyle w:val="TableofFigures"/>
        <w:tabs>
          <w:tab w:val="right" w:leader="dot" w:pos="8756"/>
        </w:tabs>
        <w:rPr>
          <w:del w:id="2357" w:author="stbrassai" w:date="2015-06-24T08:40:00Z"/>
          <w:noProof/>
          <w:sz w:val="22"/>
          <w:lang w:val="en-US"/>
        </w:rPr>
      </w:pPr>
      <w:del w:id="2358" w:author="stbrassai" w:date="2015-06-24T08:40:00Z">
        <w:r w:rsidRPr="002A68FA" w:rsidDel="002A68FA">
          <w:rPr>
            <w:rPrChange w:id="2359" w:author="stbrassai" w:date="2015-06-24T08:40:00Z">
              <w:rPr>
                <w:rStyle w:val="Hyperlink"/>
                <w:noProof/>
              </w:rPr>
            </w:rPrChange>
          </w:rPr>
          <w:delText>Kép. 5.39 A PWM generátor System Generátorban megvalósított szerkezete</w:delText>
        </w:r>
        <w:r w:rsidDel="002A68FA">
          <w:rPr>
            <w:noProof/>
            <w:webHidden/>
          </w:rPr>
          <w:tab/>
          <w:delText>59</w:delText>
        </w:r>
      </w:del>
    </w:p>
    <w:p w14:paraId="58D1C89D" w14:textId="77777777" w:rsidR="00DC62C8" w:rsidDel="002A68FA" w:rsidRDefault="00DC62C8">
      <w:pPr>
        <w:pStyle w:val="TableofFigures"/>
        <w:tabs>
          <w:tab w:val="right" w:leader="dot" w:pos="8756"/>
        </w:tabs>
        <w:rPr>
          <w:del w:id="2360" w:author="stbrassai" w:date="2015-06-24T08:40:00Z"/>
          <w:noProof/>
          <w:sz w:val="22"/>
          <w:lang w:val="en-US"/>
        </w:rPr>
      </w:pPr>
      <w:del w:id="2361" w:author="stbrassai" w:date="2015-06-24T08:40:00Z">
        <w:r w:rsidRPr="002A68FA" w:rsidDel="002A68FA">
          <w:rPr>
            <w:rPrChange w:id="2362" w:author="stbrassai" w:date="2015-06-24T08:40:00Z">
              <w:rPr>
                <w:rStyle w:val="Hyperlink"/>
                <w:noProof/>
              </w:rPr>
            </w:rPrChange>
          </w:rPr>
          <w:delText>Kép. 5.40 a PWM generátor bemenő, kimenő illetve néhány belső jele (Scope1)</w:delText>
        </w:r>
        <w:r w:rsidDel="002A68FA">
          <w:rPr>
            <w:noProof/>
            <w:webHidden/>
          </w:rPr>
          <w:tab/>
          <w:delText>60</w:delText>
        </w:r>
      </w:del>
    </w:p>
    <w:p w14:paraId="030A0941" w14:textId="77777777" w:rsidR="00DC62C8" w:rsidDel="002A68FA" w:rsidRDefault="00DC62C8">
      <w:pPr>
        <w:pStyle w:val="TableofFigures"/>
        <w:tabs>
          <w:tab w:val="right" w:leader="dot" w:pos="8756"/>
        </w:tabs>
        <w:rPr>
          <w:del w:id="2363" w:author="stbrassai" w:date="2015-06-24T08:40:00Z"/>
          <w:noProof/>
          <w:sz w:val="22"/>
          <w:lang w:val="en-US"/>
        </w:rPr>
      </w:pPr>
      <w:del w:id="2364" w:author="stbrassai" w:date="2015-06-24T08:40:00Z">
        <w:r w:rsidRPr="002A68FA" w:rsidDel="002A68FA">
          <w:rPr>
            <w:rPrChange w:id="2365" w:author="stbrassai" w:date="2015-06-24T08:40:00Z">
              <w:rPr>
                <w:rStyle w:val="Hyperlink"/>
                <w:noProof/>
              </w:rPr>
            </w:rPrChange>
          </w:rPr>
          <w:delText>Kép. 5.41 rendszer elvi felépítése</w:delText>
        </w:r>
        <w:r w:rsidDel="002A68FA">
          <w:rPr>
            <w:noProof/>
            <w:webHidden/>
          </w:rPr>
          <w:tab/>
          <w:delText>61</w:delText>
        </w:r>
      </w:del>
    </w:p>
    <w:p w14:paraId="3311AA67" w14:textId="77777777" w:rsidR="00DC62C8" w:rsidDel="002A68FA" w:rsidRDefault="00DC62C8">
      <w:pPr>
        <w:pStyle w:val="TableofFigures"/>
        <w:tabs>
          <w:tab w:val="right" w:leader="dot" w:pos="8756"/>
        </w:tabs>
        <w:rPr>
          <w:del w:id="2366" w:author="stbrassai" w:date="2015-06-24T08:40:00Z"/>
          <w:noProof/>
          <w:sz w:val="22"/>
          <w:lang w:val="en-US"/>
        </w:rPr>
      </w:pPr>
      <w:del w:id="2367" w:author="stbrassai" w:date="2015-06-24T08:40:00Z">
        <w:r w:rsidRPr="002A68FA" w:rsidDel="002A68FA">
          <w:rPr>
            <w:rPrChange w:id="2368" w:author="stbrassai" w:date="2015-06-24T08:40:00Z">
              <w:rPr>
                <w:rStyle w:val="Hyperlink"/>
                <w:noProof/>
              </w:rPr>
            </w:rPrChange>
          </w:rPr>
          <w:delText>Kép. 5.42 Kommunikációs csomagok és az FPGA áramkörökbe programozott modulok elvi felépítése</w:delText>
        </w:r>
        <w:r w:rsidDel="002A68FA">
          <w:rPr>
            <w:noProof/>
            <w:webHidden/>
          </w:rPr>
          <w:tab/>
          <w:delText>62</w:delText>
        </w:r>
      </w:del>
    </w:p>
    <w:p w14:paraId="47C2F634" w14:textId="77777777" w:rsidR="00DC62C8" w:rsidDel="002A68FA" w:rsidRDefault="00DC62C8">
      <w:pPr>
        <w:pStyle w:val="TableofFigures"/>
        <w:tabs>
          <w:tab w:val="right" w:leader="dot" w:pos="8756"/>
        </w:tabs>
        <w:rPr>
          <w:del w:id="2369" w:author="stbrassai" w:date="2015-06-24T08:40:00Z"/>
          <w:noProof/>
          <w:sz w:val="22"/>
          <w:lang w:val="en-US"/>
        </w:rPr>
      </w:pPr>
      <w:del w:id="2370" w:author="stbrassai" w:date="2015-06-24T08:40:00Z">
        <w:r w:rsidRPr="002A68FA" w:rsidDel="002A68FA">
          <w:rPr>
            <w:rPrChange w:id="2371" w:author="stbrassai" w:date="2015-06-24T08:40:00Z">
              <w:rPr>
                <w:rStyle w:val="Hyperlink"/>
                <w:noProof/>
              </w:rPr>
            </w:rPrChange>
          </w:rPr>
          <w:delText>Kép. 5.43 ZYBO Core0 program folyamat árbája</w:delText>
        </w:r>
        <w:r w:rsidDel="002A68FA">
          <w:rPr>
            <w:noProof/>
            <w:webHidden/>
          </w:rPr>
          <w:tab/>
          <w:delText>64</w:delText>
        </w:r>
      </w:del>
    </w:p>
    <w:p w14:paraId="1D6C0FFF" w14:textId="77777777" w:rsidR="00DC62C8" w:rsidDel="002A68FA" w:rsidRDefault="00DC62C8">
      <w:pPr>
        <w:pStyle w:val="TableofFigures"/>
        <w:tabs>
          <w:tab w:val="right" w:leader="dot" w:pos="8756"/>
        </w:tabs>
        <w:rPr>
          <w:del w:id="2372" w:author="stbrassai" w:date="2015-06-24T08:40:00Z"/>
          <w:noProof/>
          <w:sz w:val="22"/>
          <w:lang w:val="en-US"/>
        </w:rPr>
      </w:pPr>
      <w:del w:id="2373" w:author="stbrassai" w:date="2015-06-24T08:40:00Z">
        <w:r w:rsidRPr="002A68FA" w:rsidDel="002A68FA">
          <w:rPr>
            <w:rPrChange w:id="2374" w:author="stbrassai" w:date="2015-06-24T08:40:00Z">
              <w:rPr>
                <w:rStyle w:val="Hyperlink"/>
                <w:noProof/>
              </w:rPr>
            </w:rPrChange>
          </w:rPr>
          <w:delText>Kép. 5.44 Spartan3e500, microblaze szoftver Folyamat ábrája</w:delText>
        </w:r>
        <w:r w:rsidDel="002A68FA">
          <w:rPr>
            <w:noProof/>
            <w:webHidden/>
          </w:rPr>
          <w:tab/>
          <w:delText>64</w:delText>
        </w:r>
      </w:del>
    </w:p>
    <w:p w14:paraId="55AE5AB7" w14:textId="77777777" w:rsidR="00DC62C8" w:rsidDel="002A68FA" w:rsidRDefault="00DC62C8">
      <w:pPr>
        <w:pStyle w:val="TableofFigures"/>
        <w:tabs>
          <w:tab w:val="right" w:leader="dot" w:pos="8756"/>
        </w:tabs>
        <w:rPr>
          <w:del w:id="2375" w:author="stbrassai" w:date="2015-06-24T08:40:00Z"/>
          <w:noProof/>
          <w:sz w:val="22"/>
          <w:lang w:val="en-US"/>
        </w:rPr>
      </w:pPr>
      <w:del w:id="2376" w:author="stbrassai" w:date="2015-06-24T08:40:00Z">
        <w:r w:rsidRPr="002A68FA" w:rsidDel="002A68FA">
          <w:rPr>
            <w:rPrChange w:id="2377" w:author="stbrassai" w:date="2015-06-24T08:40:00Z">
              <w:rPr>
                <w:rStyle w:val="Hyperlink"/>
                <w:noProof/>
              </w:rPr>
            </w:rPrChange>
          </w:rPr>
          <w:delText>Kép. 5.45 Spartan3e500, MicroBlaze szoftver Folyamat ábrája</w:delText>
        </w:r>
        <w:r w:rsidDel="002A68FA">
          <w:rPr>
            <w:noProof/>
            <w:webHidden/>
          </w:rPr>
          <w:tab/>
          <w:delText>64</w:delText>
        </w:r>
      </w:del>
    </w:p>
    <w:p w14:paraId="1CDAF759" w14:textId="77777777" w:rsidR="00DC62C8" w:rsidDel="002A68FA" w:rsidRDefault="00DC62C8">
      <w:pPr>
        <w:pStyle w:val="TableofFigures"/>
        <w:tabs>
          <w:tab w:val="right" w:leader="dot" w:pos="8756"/>
        </w:tabs>
        <w:rPr>
          <w:del w:id="2378" w:author="stbrassai" w:date="2015-06-24T08:40:00Z"/>
          <w:noProof/>
          <w:sz w:val="22"/>
          <w:lang w:val="en-US"/>
        </w:rPr>
      </w:pPr>
      <w:del w:id="2379" w:author="stbrassai" w:date="2015-06-24T08:40:00Z">
        <w:r w:rsidRPr="002A68FA" w:rsidDel="002A68FA">
          <w:rPr>
            <w:rPrChange w:id="2380" w:author="stbrassai" w:date="2015-06-24T08:40:00Z">
              <w:rPr>
                <w:rStyle w:val="Hyperlink"/>
                <w:noProof/>
              </w:rPr>
            </w:rPrChange>
          </w:rPr>
          <w:delText>Kép. 5.46Hip4082 alkalmazása H híd kapcsolásban. Forrás: http://www.intersil.com/en/products/space-and-harsh-environment/harsh-environment/half--full-bridge-and-three-phase-drivers/HIP4082.html</w:delText>
        </w:r>
        <w:r w:rsidDel="002A68FA">
          <w:rPr>
            <w:noProof/>
            <w:webHidden/>
          </w:rPr>
          <w:tab/>
          <w:delText>69</w:delText>
        </w:r>
      </w:del>
    </w:p>
    <w:p w14:paraId="174FD525" w14:textId="77777777" w:rsidR="00DC62C8" w:rsidDel="002A68FA" w:rsidRDefault="00DC62C8">
      <w:pPr>
        <w:pStyle w:val="TableofFigures"/>
        <w:tabs>
          <w:tab w:val="right" w:leader="dot" w:pos="8756"/>
        </w:tabs>
        <w:rPr>
          <w:del w:id="2381" w:author="stbrassai" w:date="2015-06-24T08:40:00Z"/>
          <w:noProof/>
          <w:sz w:val="22"/>
          <w:lang w:val="en-US"/>
        </w:rPr>
      </w:pPr>
      <w:del w:id="2382" w:author="stbrassai" w:date="2015-06-24T08:40:00Z">
        <w:r w:rsidRPr="002A68FA" w:rsidDel="002A68FA">
          <w:rPr>
            <w:rPrChange w:id="2383" w:author="stbrassai" w:date="2015-06-24T08:40:00Z">
              <w:rPr>
                <w:rStyle w:val="Hyperlink"/>
                <w:noProof/>
              </w:rPr>
            </w:rPrChange>
          </w:rPr>
          <w:delText>Kép. 5.47 Két hídvezérlő árak kör kapcsolási rajza HIP4082 integrált áramkörrel megvalósítva</w:delText>
        </w:r>
        <w:r w:rsidDel="002A68FA">
          <w:rPr>
            <w:noProof/>
            <w:webHidden/>
          </w:rPr>
          <w:tab/>
          <w:delText>70</w:delText>
        </w:r>
      </w:del>
    </w:p>
    <w:p w14:paraId="6CB0AEAD" w14:textId="77777777" w:rsidR="00DC62C8" w:rsidDel="002A68FA" w:rsidRDefault="00DC62C8">
      <w:pPr>
        <w:pStyle w:val="TableofFigures"/>
        <w:tabs>
          <w:tab w:val="right" w:leader="dot" w:pos="8756"/>
        </w:tabs>
        <w:rPr>
          <w:del w:id="2384" w:author="stbrassai" w:date="2015-06-24T08:40:00Z"/>
          <w:noProof/>
          <w:sz w:val="22"/>
          <w:lang w:val="en-US"/>
        </w:rPr>
      </w:pPr>
      <w:del w:id="2385" w:author="stbrassai" w:date="2015-06-24T08:40:00Z">
        <w:r w:rsidRPr="002A68FA" w:rsidDel="002A68FA">
          <w:rPr>
            <w:rPrChange w:id="2386" w:author="stbrassai" w:date="2015-06-24T08:40:00Z">
              <w:rPr>
                <w:rStyle w:val="Hyperlink"/>
                <w:noProof/>
              </w:rPr>
            </w:rPrChange>
          </w:rPr>
          <w:delText>Kép. 5.48 PWM és a tranzisztorok kapcsolása</w:delText>
        </w:r>
        <w:r w:rsidDel="002A68FA">
          <w:rPr>
            <w:noProof/>
            <w:webHidden/>
          </w:rPr>
          <w:tab/>
          <w:delText>71</w:delText>
        </w:r>
      </w:del>
    </w:p>
    <w:p w14:paraId="512A1291" w14:textId="77777777" w:rsidR="00DC62C8" w:rsidDel="002A68FA" w:rsidRDefault="00DC62C8">
      <w:pPr>
        <w:pStyle w:val="TableofFigures"/>
        <w:tabs>
          <w:tab w:val="right" w:leader="dot" w:pos="8756"/>
        </w:tabs>
        <w:rPr>
          <w:del w:id="2387" w:author="stbrassai" w:date="2015-06-24T08:40:00Z"/>
          <w:noProof/>
          <w:sz w:val="22"/>
          <w:lang w:val="en-US"/>
        </w:rPr>
      </w:pPr>
      <w:del w:id="2388" w:author="stbrassai" w:date="2015-06-24T08:40:00Z">
        <w:r w:rsidRPr="002A68FA" w:rsidDel="002A68FA">
          <w:rPr>
            <w:rPrChange w:id="2389" w:author="stbrassai" w:date="2015-06-24T08:40:00Z">
              <w:rPr>
                <w:rStyle w:val="Hyperlink"/>
                <w:noProof/>
              </w:rPr>
            </w:rPrChange>
          </w:rPr>
          <w:delText>Kép. 5.49 Nem invertáló erősítő forrás [15]</w:delText>
        </w:r>
        <w:r w:rsidDel="002A68FA">
          <w:rPr>
            <w:noProof/>
            <w:webHidden/>
          </w:rPr>
          <w:tab/>
          <w:delText>72</w:delText>
        </w:r>
      </w:del>
    </w:p>
    <w:p w14:paraId="561717EC" w14:textId="77777777" w:rsidR="00DC62C8" w:rsidDel="002A68FA" w:rsidRDefault="00DC62C8">
      <w:pPr>
        <w:pStyle w:val="TableofFigures"/>
        <w:tabs>
          <w:tab w:val="right" w:leader="dot" w:pos="8756"/>
        </w:tabs>
        <w:rPr>
          <w:del w:id="2390" w:author="stbrassai" w:date="2015-06-24T08:40:00Z"/>
          <w:noProof/>
          <w:sz w:val="22"/>
          <w:lang w:val="en-US"/>
        </w:rPr>
      </w:pPr>
      <w:del w:id="2391" w:author="stbrassai" w:date="2015-06-24T08:40:00Z">
        <w:r w:rsidRPr="002A68FA" w:rsidDel="002A68FA">
          <w:rPr>
            <w:rPrChange w:id="2392" w:author="stbrassai" w:date="2015-06-24T08:40:00Z">
              <w:rPr>
                <w:rStyle w:val="Hyperlink"/>
                <w:noProof/>
              </w:rPr>
            </w:rPrChange>
          </w:rPr>
          <w:delText>Kép. 5.50 Dupla hídvezérlő áramkor vezérlő jelei JP2 csatlakozó a Kép. 5.47-n.</w:delText>
        </w:r>
        <w:r w:rsidDel="002A68FA">
          <w:rPr>
            <w:noProof/>
            <w:webHidden/>
          </w:rPr>
          <w:tab/>
          <w:delText>72</w:delText>
        </w:r>
      </w:del>
    </w:p>
    <w:p w14:paraId="4EFD8B01" w14:textId="77777777" w:rsidR="00DC62C8" w:rsidDel="002A68FA" w:rsidRDefault="00DC62C8">
      <w:pPr>
        <w:pStyle w:val="TableofFigures"/>
        <w:tabs>
          <w:tab w:val="right" w:leader="dot" w:pos="8756"/>
        </w:tabs>
        <w:rPr>
          <w:del w:id="2393" w:author="stbrassai" w:date="2015-06-24T08:40:00Z"/>
          <w:noProof/>
          <w:sz w:val="22"/>
          <w:lang w:val="en-US"/>
        </w:rPr>
      </w:pPr>
      <w:del w:id="2394" w:author="stbrassai" w:date="2015-06-24T08:40:00Z">
        <w:r w:rsidRPr="002A68FA" w:rsidDel="002A68FA">
          <w:rPr>
            <w:rPrChange w:id="2395" w:author="stbrassai" w:date="2015-06-24T08:40:00Z">
              <w:rPr>
                <w:rStyle w:val="Hyperlink"/>
                <w:noProof/>
              </w:rPr>
            </w:rPrChange>
          </w:rPr>
          <w:delText>Kép. 5.51 H híd tranzisztorainak a Gate vezetékei</w:delText>
        </w:r>
        <w:r w:rsidDel="002A68FA">
          <w:rPr>
            <w:noProof/>
            <w:webHidden/>
          </w:rPr>
          <w:tab/>
          <w:delText>72</w:delText>
        </w:r>
      </w:del>
    </w:p>
    <w:p w14:paraId="6FCA9022" w14:textId="77777777" w:rsidR="00DC62C8" w:rsidDel="002A68FA" w:rsidRDefault="00DC62C8">
      <w:pPr>
        <w:pStyle w:val="TableofFigures"/>
        <w:tabs>
          <w:tab w:val="right" w:leader="dot" w:pos="8756"/>
        </w:tabs>
        <w:rPr>
          <w:del w:id="2396" w:author="stbrassai" w:date="2015-06-24T08:40:00Z"/>
          <w:noProof/>
          <w:sz w:val="22"/>
          <w:lang w:val="en-US"/>
        </w:rPr>
      </w:pPr>
      <w:del w:id="2397" w:author="stbrassai" w:date="2015-06-24T08:40:00Z">
        <w:r w:rsidRPr="002A68FA" w:rsidDel="002A68FA">
          <w:rPr>
            <w:rPrChange w:id="2398" w:author="stbrassai" w:date="2015-06-24T08:40:00Z">
              <w:rPr>
                <w:rStyle w:val="Hyperlink"/>
                <w:noProof/>
              </w:rPr>
            </w:rPrChange>
          </w:rPr>
          <w:delText>Kép. 5.52 A négy Kép. 5.51 látható szalagvezeték jelenik meg a Buszvezetékben.</w:delText>
        </w:r>
        <w:r w:rsidDel="002A68FA">
          <w:rPr>
            <w:noProof/>
            <w:webHidden/>
          </w:rPr>
          <w:tab/>
          <w:delText>73</w:delText>
        </w:r>
      </w:del>
    </w:p>
    <w:p w14:paraId="49086256" w14:textId="77777777" w:rsidR="00DC62C8" w:rsidDel="002A68FA" w:rsidRDefault="00DC62C8">
      <w:pPr>
        <w:pStyle w:val="TableofFigures"/>
        <w:tabs>
          <w:tab w:val="right" w:leader="dot" w:pos="8756"/>
        </w:tabs>
        <w:rPr>
          <w:del w:id="2399" w:author="stbrassai" w:date="2015-06-24T08:40:00Z"/>
          <w:noProof/>
          <w:sz w:val="22"/>
          <w:lang w:val="en-US"/>
        </w:rPr>
      </w:pPr>
      <w:del w:id="2400" w:author="stbrassai" w:date="2015-06-24T08:40:00Z">
        <w:r w:rsidRPr="002A68FA" w:rsidDel="002A68FA">
          <w:rPr>
            <w:rPrChange w:id="2401" w:author="stbrassai" w:date="2015-06-24T08:40:00Z">
              <w:rPr>
                <w:rStyle w:val="Hyperlink"/>
                <w:noProof/>
              </w:rPr>
            </w:rPrChange>
          </w:rPr>
          <w:delText>Kép. 5.53 FPGA kimentének a védelme</w:delText>
        </w:r>
        <w:r w:rsidDel="002A68FA">
          <w:rPr>
            <w:noProof/>
            <w:webHidden/>
          </w:rPr>
          <w:tab/>
          <w:delText>73</w:delText>
        </w:r>
      </w:del>
    </w:p>
    <w:p w14:paraId="61B14BFD" w14:textId="77777777" w:rsidR="00DC62C8" w:rsidDel="002A68FA" w:rsidRDefault="00DC62C8">
      <w:pPr>
        <w:pStyle w:val="TableofFigures"/>
        <w:tabs>
          <w:tab w:val="right" w:leader="dot" w:pos="8756"/>
        </w:tabs>
        <w:rPr>
          <w:del w:id="2402" w:author="stbrassai" w:date="2015-06-24T08:40:00Z"/>
          <w:noProof/>
          <w:sz w:val="22"/>
          <w:lang w:val="en-US"/>
        </w:rPr>
      </w:pPr>
      <w:del w:id="2403" w:author="stbrassai" w:date="2015-06-24T08:40:00Z">
        <w:r w:rsidRPr="002A68FA" w:rsidDel="002A68FA">
          <w:rPr>
            <w:rPrChange w:id="2404" w:author="stbrassai" w:date="2015-06-24T08:40:00Z">
              <w:rPr>
                <w:rStyle w:val="Hyperlink"/>
                <w:noProof/>
              </w:rPr>
            </w:rPrChange>
          </w:rPr>
          <w:delText>Kép. 5.54 A robot energia ellátása valamint a hűtő rendszer elvi felépítése</w:delText>
        </w:r>
        <w:r w:rsidDel="002A68FA">
          <w:rPr>
            <w:noProof/>
            <w:webHidden/>
          </w:rPr>
          <w:tab/>
          <w:delText>74</w:delText>
        </w:r>
      </w:del>
    </w:p>
    <w:p w14:paraId="69BD2570" w14:textId="77777777" w:rsidR="00DC62C8" w:rsidDel="002A68FA" w:rsidRDefault="00DC62C8">
      <w:pPr>
        <w:pStyle w:val="TableofFigures"/>
        <w:tabs>
          <w:tab w:val="right" w:leader="dot" w:pos="8756"/>
        </w:tabs>
        <w:rPr>
          <w:del w:id="2405" w:author="stbrassai" w:date="2015-06-24T08:40:00Z"/>
          <w:noProof/>
          <w:sz w:val="22"/>
          <w:lang w:val="en-US"/>
        </w:rPr>
      </w:pPr>
      <w:del w:id="2406" w:author="stbrassai" w:date="2015-06-24T08:40:00Z">
        <w:r w:rsidRPr="002A68FA" w:rsidDel="002A68FA">
          <w:rPr>
            <w:rPrChange w:id="2407" w:author="stbrassai" w:date="2015-06-24T08:40:00Z">
              <w:rPr>
                <w:rStyle w:val="Hyperlink"/>
                <w:noProof/>
              </w:rPr>
            </w:rPrChange>
          </w:rPr>
          <w:delText>Kép. 5.55 Vízpumpa és a ventilátor motorjának vezérlő teljesítmény elektronikai kapcsolása</w:delText>
        </w:r>
        <w:r w:rsidDel="002A68FA">
          <w:rPr>
            <w:noProof/>
            <w:webHidden/>
          </w:rPr>
          <w:tab/>
          <w:delText>75</w:delText>
        </w:r>
      </w:del>
    </w:p>
    <w:p w14:paraId="1852358C" w14:textId="77777777" w:rsidR="00DC62C8" w:rsidDel="002A68FA" w:rsidRDefault="00DC62C8">
      <w:pPr>
        <w:pStyle w:val="TableofFigures"/>
        <w:tabs>
          <w:tab w:val="right" w:leader="dot" w:pos="8756"/>
        </w:tabs>
        <w:rPr>
          <w:del w:id="2408" w:author="stbrassai" w:date="2015-06-24T08:40:00Z"/>
          <w:noProof/>
          <w:sz w:val="22"/>
          <w:lang w:val="en-US"/>
        </w:rPr>
      </w:pPr>
      <w:del w:id="2409" w:author="stbrassai" w:date="2015-06-24T08:40:00Z">
        <w:r w:rsidRPr="002A68FA" w:rsidDel="002A68FA">
          <w:rPr>
            <w:rPrChange w:id="2410" w:author="stbrassai" w:date="2015-06-24T08:40:00Z">
              <w:rPr>
                <w:rStyle w:val="Hyperlink"/>
                <w:noProof/>
              </w:rPr>
            </w:rPrChange>
          </w:rPr>
          <w:delText>Kép. 5.56Bootstramp megoldás a felső tranzisztor Gate bemenetének a meghajtására</w:delText>
        </w:r>
        <w:r w:rsidDel="002A68FA">
          <w:rPr>
            <w:noProof/>
            <w:webHidden/>
          </w:rPr>
          <w:tab/>
          <w:delText>76</w:delText>
        </w:r>
      </w:del>
    </w:p>
    <w:p w14:paraId="24DCF901" w14:textId="77777777" w:rsidR="00DC62C8" w:rsidDel="002A68FA" w:rsidRDefault="00DC62C8">
      <w:pPr>
        <w:pStyle w:val="TableofFigures"/>
        <w:tabs>
          <w:tab w:val="right" w:leader="dot" w:pos="8756"/>
        </w:tabs>
        <w:rPr>
          <w:del w:id="2411" w:author="stbrassai" w:date="2015-06-24T08:40:00Z"/>
          <w:noProof/>
          <w:sz w:val="22"/>
          <w:lang w:val="en-US"/>
        </w:rPr>
      </w:pPr>
      <w:del w:id="2412" w:author="stbrassai" w:date="2015-06-24T08:40:00Z">
        <w:r w:rsidRPr="002A68FA" w:rsidDel="002A68FA">
          <w:rPr>
            <w:rPrChange w:id="2413" w:author="stbrassai" w:date="2015-06-24T08:40:00Z">
              <w:rPr>
                <w:rStyle w:val="Hyperlink"/>
                <w:noProof/>
              </w:rPr>
            </w:rPrChange>
          </w:rPr>
          <w:delText>Kép. 5.57Bootstramp kondenzátor feszültsége a W és W11 pontokban</w:delText>
        </w:r>
        <w:r w:rsidDel="002A68FA">
          <w:rPr>
            <w:noProof/>
            <w:webHidden/>
          </w:rPr>
          <w:tab/>
          <w:delText>76</w:delText>
        </w:r>
      </w:del>
    </w:p>
    <w:p w14:paraId="4C49573B" w14:textId="77777777" w:rsidR="00DC62C8" w:rsidDel="002A68FA" w:rsidRDefault="00DC62C8">
      <w:pPr>
        <w:pStyle w:val="TableofFigures"/>
        <w:tabs>
          <w:tab w:val="right" w:leader="dot" w:pos="8756"/>
        </w:tabs>
        <w:rPr>
          <w:del w:id="2414" w:author="stbrassai" w:date="2015-06-24T08:40:00Z"/>
          <w:noProof/>
          <w:sz w:val="22"/>
          <w:lang w:val="en-US"/>
        </w:rPr>
      </w:pPr>
      <w:del w:id="2415" w:author="stbrassai" w:date="2015-06-24T08:40:00Z">
        <w:r w:rsidRPr="002A68FA" w:rsidDel="002A68FA">
          <w:rPr>
            <w:rPrChange w:id="2416" w:author="stbrassai" w:date="2015-06-24T08:40:00Z">
              <w:rPr>
                <w:rStyle w:val="Hyperlink"/>
                <w:noProof/>
              </w:rPr>
            </w:rPrChange>
          </w:rPr>
          <w:delText>Kép. 5.58 Bootstramp működése, szimulációs modell MATLAB/SIMULINK környezetben</w:delText>
        </w:r>
        <w:r w:rsidDel="002A68FA">
          <w:rPr>
            <w:noProof/>
            <w:webHidden/>
          </w:rPr>
          <w:tab/>
          <w:delText>77</w:delText>
        </w:r>
      </w:del>
    </w:p>
    <w:p w14:paraId="34A4514B" w14:textId="77777777" w:rsidR="00DC62C8" w:rsidDel="002A68FA" w:rsidRDefault="00DC62C8">
      <w:pPr>
        <w:pStyle w:val="TableofFigures"/>
        <w:tabs>
          <w:tab w:val="right" w:leader="dot" w:pos="8756"/>
        </w:tabs>
        <w:rPr>
          <w:del w:id="2417" w:author="stbrassai" w:date="2015-06-24T08:40:00Z"/>
          <w:noProof/>
          <w:sz w:val="22"/>
          <w:lang w:val="en-US"/>
        </w:rPr>
      </w:pPr>
      <w:del w:id="2418" w:author="stbrassai" w:date="2015-06-24T08:40:00Z">
        <w:r w:rsidRPr="002A68FA" w:rsidDel="002A68FA">
          <w:rPr>
            <w:rPrChange w:id="2419" w:author="stbrassai" w:date="2015-06-24T08:40:00Z">
              <w:rPr>
                <w:rStyle w:val="Hyperlink"/>
                <w:noProof/>
              </w:rPr>
            </w:rPrChange>
          </w:rPr>
          <w:delText>Kép. 5.59 Szimulációs eredmények Bootstramp</w:delText>
        </w:r>
        <w:r w:rsidDel="002A68FA">
          <w:rPr>
            <w:noProof/>
            <w:webHidden/>
          </w:rPr>
          <w:tab/>
          <w:delText>77</w:delText>
        </w:r>
      </w:del>
    </w:p>
    <w:p w14:paraId="1ECF8270" w14:textId="77777777" w:rsidR="00DC62C8" w:rsidDel="002A68FA" w:rsidRDefault="00DC62C8">
      <w:pPr>
        <w:pStyle w:val="TableofFigures"/>
        <w:tabs>
          <w:tab w:val="right" w:leader="dot" w:pos="8756"/>
        </w:tabs>
        <w:rPr>
          <w:del w:id="2420" w:author="stbrassai" w:date="2015-06-24T08:40:00Z"/>
          <w:noProof/>
          <w:sz w:val="22"/>
          <w:lang w:val="en-US"/>
        </w:rPr>
      </w:pPr>
      <w:del w:id="2421" w:author="stbrassai" w:date="2015-06-24T08:40:00Z">
        <w:r w:rsidRPr="002A68FA" w:rsidDel="002A68FA">
          <w:rPr>
            <w:rPrChange w:id="2422" w:author="stbrassai" w:date="2015-06-24T08:40:00Z">
              <w:rPr>
                <w:rStyle w:val="Hyperlink"/>
                <w:noProof/>
              </w:rPr>
            </w:rPrChange>
          </w:rPr>
          <w:delText>Kép. 5.60 Robot kerekek sebsége és a robot mozgásának viszonya</w:delText>
        </w:r>
        <w:r w:rsidDel="002A68FA">
          <w:rPr>
            <w:noProof/>
            <w:webHidden/>
          </w:rPr>
          <w:tab/>
          <w:delText>78</w:delText>
        </w:r>
      </w:del>
    </w:p>
    <w:p w14:paraId="19CBD483" w14:textId="77777777" w:rsidR="00DC62C8" w:rsidDel="002A68FA" w:rsidRDefault="00DC62C8">
      <w:pPr>
        <w:pStyle w:val="TableofFigures"/>
        <w:tabs>
          <w:tab w:val="right" w:leader="dot" w:pos="8756"/>
        </w:tabs>
        <w:rPr>
          <w:del w:id="2423" w:author="stbrassai" w:date="2015-06-24T08:40:00Z"/>
          <w:noProof/>
          <w:sz w:val="22"/>
          <w:lang w:val="en-US"/>
        </w:rPr>
      </w:pPr>
      <w:del w:id="2424" w:author="stbrassai" w:date="2015-06-24T08:40:00Z">
        <w:r w:rsidRPr="002A68FA" w:rsidDel="002A68FA">
          <w:rPr>
            <w:rPrChange w:id="2425" w:author="stbrassai" w:date="2015-06-24T08:40:00Z">
              <w:rPr>
                <w:rStyle w:val="Hyperlink"/>
                <w:noProof/>
              </w:rPr>
            </w:rPrChange>
          </w:rPr>
          <w:delText>Kép. 5.61 Robot 3D vektorábrája</w:delText>
        </w:r>
        <w:r w:rsidDel="002A68FA">
          <w:rPr>
            <w:noProof/>
            <w:webHidden/>
          </w:rPr>
          <w:tab/>
          <w:delText>79</w:delText>
        </w:r>
      </w:del>
    </w:p>
    <w:p w14:paraId="3BA4668E" w14:textId="77777777" w:rsidR="00DC62C8" w:rsidDel="002A68FA" w:rsidRDefault="00DC62C8">
      <w:pPr>
        <w:pStyle w:val="TableofFigures"/>
        <w:tabs>
          <w:tab w:val="right" w:leader="dot" w:pos="8756"/>
        </w:tabs>
        <w:rPr>
          <w:del w:id="2426" w:author="stbrassai" w:date="2015-06-24T08:40:00Z"/>
          <w:noProof/>
          <w:sz w:val="22"/>
          <w:lang w:val="en-US"/>
        </w:rPr>
      </w:pPr>
      <w:del w:id="2427" w:author="stbrassai" w:date="2015-06-24T08:40:00Z">
        <w:r w:rsidRPr="002A68FA" w:rsidDel="002A68FA">
          <w:rPr>
            <w:rPrChange w:id="2428" w:author="stbrassai" w:date="2015-06-24T08:40:00Z">
              <w:rPr>
                <w:rStyle w:val="Hyperlink"/>
                <w:noProof/>
              </w:rPr>
            </w:rPrChange>
          </w:rPr>
          <w:delText>Kép. 5.62 Oldalnézetek és Felülnéztet, jelölések szemléltetése</w:delText>
        </w:r>
        <w:r w:rsidDel="002A68FA">
          <w:rPr>
            <w:noProof/>
            <w:webHidden/>
          </w:rPr>
          <w:tab/>
          <w:delText>80</w:delText>
        </w:r>
      </w:del>
    </w:p>
    <w:p w14:paraId="2CFF1B92" w14:textId="77777777" w:rsidR="00DC62C8" w:rsidDel="002A68FA" w:rsidRDefault="00DC62C8">
      <w:pPr>
        <w:pStyle w:val="TableofFigures"/>
        <w:tabs>
          <w:tab w:val="right" w:leader="dot" w:pos="8756"/>
        </w:tabs>
        <w:rPr>
          <w:del w:id="2429" w:author="stbrassai" w:date="2015-06-24T08:40:00Z"/>
          <w:noProof/>
          <w:sz w:val="22"/>
          <w:lang w:val="en-US"/>
        </w:rPr>
      </w:pPr>
      <w:del w:id="2430" w:author="stbrassai" w:date="2015-06-24T08:40:00Z">
        <w:r w:rsidRPr="002A68FA" w:rsidDel="002A68FA">
          <w:rPr>
            <w:rPrChange w:id="2431" w:author="stbrassai" w:date="2015-06-24T08:40:00Z">
              <w:rPr>
                <w:rStyle w:val="Hyperlink"/>
                <w:noProof/>
              </w:rPr>
            </w:rPrChange>
          </w:rPr>
          <w:delText>Kép. 6.1 Átételek</w:delText>
        </w:r>
        <w:r w:rsidDel="002A68FA">
          <w:rPr>
            <w:noProof/>
            <w:webHidden/>
          </w:rPr>
          <w:tab/>
          <w:delText>82</w:delText>
        </w:r>
      </w:del>
    </w:p>
    <w:p w14:paraId="51D17C8A" w14:textId="77777777" w:rsidR="00DC62C8" w:rsidDel="002A68FA" w:rsidRDefault="00DC62C8">
      <w:pPr>
        <w:pStyle w:val="TableofFigures"/>
        <w:tabs>
          <w:tab w:val="right" w:leader="dot" w:pos="8756"/>
        </w:tabs>
        <w:rPr>
          <w:del w:id="2432" w:author="stbrassai" w:date="2015-06-24T08:40:00Z"/>
          <w:noProof/>
          <w:sz w:val="22"/>
          <w:lang w:val="en-US"/>
        </w:rPr>
      </w:pPr>
      <w:del w:id="2433" w:author="stbrassai" w:date="2015-06-24T08:40:00Z">
        <w:r w:rsidRPr="002A68FA" w:rsidDel="002A68FA">
          <w:rPr>
            <w:rPrChange w:id="2434" w:author="stbrassai" w:date="2015-06-24T08:40:00Z">
              <w:rPr>
                <w:rStyle w:val="Hyperlink"/>
                <w:noProof/>
              </w:rPr>
            </w:rPrChange>
          </w:rPr>
          <w:delText>Kép. 6.2 Robot vázának Inventoros 3D Képe</w:delText>
        </w:r>
        <w:r w:rsidDel="002A68FA">
          <w:rPr>
            <w:noProof/>
            <w:webHidden/>
          </w:rPr>
          <w:tab/>
          <w:delText>82</w:delText>
        </w:r>
      </w:del>
    </w:p>
    <w:p w14:paraId="6CA3A56D" w14:textId="77777777" w:rsidR="00DC62C8" w:rsidDel="002A68FA" w:rsidRDefault="00DC62C8">
      <w:pPr>
        <w:pStyle w:val="TableofFigures"/>
        <w:tabs>
          <w:tab w:val="right" w:leader="dot" w:pos="8756"/>
        </w:tabs>
        <w:rPr>
          <w:del w:id="2435" w:author="stbrassai" w:date="2015-06-24T08:40:00Z"/>
          <w:noProof/>
          <w:sz w:val="22"/>
          <w:lang w:val="en-US"/>
        </w:rPr>
      </w:pPr>
      <w:del w:id="2436" w:author="stbrassai" w:date="2015-06-24T08:40:00Z">
        <w:r w:rsidRPr="002A68FA" w:rsidDel="002A68FA">
          <w:rPr>
            <w:rPrChange w:id="2437" w:author="stbrassai" w:date="2015-06-24T08:40:00Z">
              <w:rPr>
                <w:rStyle w:val="Hyperlink"/>
                <w:noProof/>
              </w:rPr>
            </w:rPrChange>
          </w:rPr>
          <w:delText>Kép. 10.1 A mechanikai rendszer műszaki rajza</w:delText>
        </w:r>
        <w:r w:rsidDel="002A68FA">
          <w:rPr>
            <w:noProof/>
            <w:webHidden/>
          </w:rPr>
          <w:tab/>
          <w:delText>87</w:delText>
        </w:r>
      </w:del>
    </w:p>
    <w:p w14:paraId="23CAA592" w14:textId="77777777" w:rsidR="00DB5C9B" w:rsidRDefault="00ED22AB" w:rsidP="00C903C5">
      <w:pPr>
        <w:pStyle w:val="TableofFigures"/>
        <w:tabs>
          <w:tab w:val="right" w:leader="dot" w:pos="8756"/>
        </w:tabs>
        <w:rPr>
          <w:noProof/>
        </w:rPr>
      </w:pPr>
      <w:r w:rsidRPr="00BE4225">
        <w:rPr>
          <w:rStyle w:val="IntenseEmphasis"/>
          <w:rFonts w:ascii="Times New Roman" w:hAnsi="Times New Roman"/>
        </w:rPr>
        <w:fldChar w:fldCharType="end"/>
      </w:r>
      <w:r w:rsidRPr="00BE4225">
        <w:rPr>
          <w:rStyle w:val="IntenseEmphasis"/>
          <w:rFonts w:ascii="Times New Roman" w:hAnsi="Times New Roman"/>
        </w:rPr>
        <w:fldChar w:fldCharType="begin"/>
      </w:r>
      <w:r w:rsidRPr="00BE4225">
        <w:rPr>
          <w:rStyle w:val="IntenseEmphasis"/>
          <w:rFonts w:ascii="Times New Roman" w:hAnsi="Times New Roman"/>
        </w:rPr>
        <w:instrText xml:space="preserve"> TOC \h \z \c "Táblázat." </w:instrText>
      </w:r>
      <w:r w:rsidRPr="00BE4225">
        <w:rPr>
          <w:rStyle w:val="IntenseEmphasis"/>
          <w:rFonts w:ascii="Times New Roman" w:hAnsi="Times New Roman"/>
        </w:rPr>
        <w:fldChar w:fldCharType="separate"/>
      </w:r>
    </w:p>
    <w:p w14:paraId="303EA416" w14:textId="77777777" w:rsidR="00DB5C9B" w:rsidRDefault="00967446">
      <w:pPr>
        <w:pStyle w:val="TableofFigures"/>
        <w:tabs>
          <w:tab w:val="right" w:leader="dot" w:pos="8756"/>
        </w:tabs>
        <w:rPr>
          <w:noProof/>
          <w:sz w:val="22"/>
          <w:lang w:val="en-US"/>
        </w:rPr>
      </w:pPr>
      <w:hyperlink w:anchor="_Toc422767337" w:history="1">
        <w:r w:rsidR="00DB5C9B" w:rsidRPr="005F66E7">
          <w:rPr>
            <w:rStyle w:val="Hyperlink"/>
            <w:noProof/>
          </w:rPr>
          <w:t>Táblázat. 2</w:t>
        </w:r>
        <w:r w:rsidR="00DB5C9B" w:rsidRPr="005F66E7">
          <w:rPr>
            <w:rStyle w:val="Hyperlink"/>
            <w:noProof/>
          </w:rPr>
          <w:noBreakHyphen/>
          <w:t>1 Ziegler-Nichols módszerrel történő PID hangolás</w:t>
        </w:r>
        <w:r w:rsidR="00DB5C9B">
          <w:rPr>
            <w:noProof/>
            <w:webHidden/>
          </w:rPr>
          <w:tab/>
        </w:r>
        <w:r w:rsidR="00DB5C9B">
          <w:rPr>
            <w:noProof/>
            <w:webHidden/>
          </w:rPr>
          <w:fldChar w:fldCharType="begin"/>
        </w:r>
        <w:r w:rsidR="00DB5C9B">
          <w:rPr>
            <w:noProof/>
            <w:webHidden/>
          </w:rPr>
          <w:instrText xml:space="preserve"> PAGEREF _Toc422767337 \h </w:instrText>
        </w:r>
        <w:r w:rsidR="00DB5C9B">
          <w:rPr>
            <w:noProof/>
            <w:webHidden/>
          </w:rPr>
        </w:r>
        <w:r w:rsidR="00DB5C9B">
          <w:rPr>
            <w:noProof/>
            <w:webHidden/>
          </w:rPr>
          <w:fldChar w:fldCharType="separate"/>
        </w:r>
        <w:r w:rsidR="00DB5C9B">
          <w:rPr>
            <w:noProof/>
            <w:webHidden/>
          </w:rPr>
          <w:t>28</w:t>
        </w:r>
        <w:r w:rsidR="00DB5C9B">
          <w:rPr>
            <w:noProof/>
            <w:webHidden/>
          </w:rPr>
          <w:fldChar w:fldCharType="end"/>
        </w:r>
      </w:hyperlink>
    </w:p>
    <w:p w14:paraId="6E29B5DC" w14:textId="77777777" w:rsidR="00DB5C9B" w:rsidRDefault="00967446">
      <w:pPr>
        <w:pStyle w:val="TableofFigures"/>
        <w:tabs>
          <w:tab w:val="right" w:leader="dot" w:pos="8756"/>
        </w:tabs>
        <w:rPr>
          <w:noProof/>
          <w:sz w:val="22"/>
          <w:lang w:val="en-US"/>
        </w:rPr>
      </w:pPr>
      <w:hyperlink w:anchor="_Toc422767338" w:history="1">
        <w:r w:rsidR="00DB5C9B" w:rsidRPr="005F66E7">
          <w:rPr>
            <w:rStyle w:val="Hyperlink"/>
            <w:noProof/>
          </w:rPr>
          <w:t>Táblázat. 2</w:t>
        </w:r>
        <w:r w:rsidR="00DB5C9B" w:rsidRPr="005F66E7">
          <w:rPr>
            <w:rStyle w:val="Hyperlink"/>
            <w:noProof/>
          </w:rPr>
          <w:noBreakHyphen/>
          <w:t>2 Oppelt módszer hangolás</w:t>
        </w:r>
        <w:r w:rsidR="00DB5C9B">
          <w:rPr>
            <w:noProof/>
            <w:webHidden/>
          </w:rPr>
          <w:tab/>
        </w:r>
        <w:r w:rsidR="00DB5C9B">
          <w:rPr>
            <w:noProof/>
            <w:webHidden/>
          </w:rPr>
          <w:fldChar w:fldCharType="begin"/>
        </w:r>
        <w:r w:rsidR="00DB5C9B">
          <w:rPr>
            <w:noProof/>
            <w:webHidden/>
          </w:rPr>
          <w:instrText xml:space="preserve"> PAGEREF _Toc422767338 \h </w:instrText>
        </w:r>
        <w:r w:rsidR="00DB5C9B">
          <w:rPr>
            <w:noProof/>
            <w:webHidden/>
          </w:rPr>
        </w:r>
        <w:r w:rsidR="00DB5C9B">
          <w:rPr>
            <w:noProof/>
            <w:webHidden/>
          </w:rPr>
          <w:fldChar w:fldCharType="separate"/>
        </w:r>
        <w:r w:rsidR="00DB5C9B">
          <w:rPr>
            <w:noProof/>
            <w:webHidden/>
          </w:rPr>
          <w:t>28</w:t>
        </w:r>
        <w:r w:rsidR="00DB5C9B">
          <w:rPr>
            <w:noProof/>
            <w:webHidden/>
          </w:rPr>
          <w:fldChar w:fldCharType="end"/>
        </w:r>
      </w:hyperlink>
    </w:p>
    <w:p w14:paraId="513298E8" w14:textId="77777777" w:rsidR="00DB5C9B" w:rsidRDefault="00967446">
      <w:pPr>
        <w:pStyle w:val="TableofFigures"/>
        <w:tabs>
          <w:tab w:val="right" w:leader="dot" w:pos="8756"/>
        </w:tabs>
        <w:rPr>
          <w:noProof/>
          <w:sz w:val="22"/>
          <w:lang w:val="en-US"/>
        </w:rPr>
      </w:pPr>
      <w:hyperlink w:anchor="_Toc422767339" w:history="1">
        <w:r w:rsidR="00DB5C9B" w:rsidRPr="005F66E7">
          <w:rPr>
            <w:rStyle w:val="Hyperlink"/>
            <w:rFonts w:ascii="Times New Roman" w:hAnsi="Times New Roman"/>
            <w:noProof/>
          </w:rPr>
          <w:t>Táblázat. 9</w:t>
        </w:r>
        <w:r w:rsidR="00DB5C9B" w:rsidRPr="005F66E7">
          <w:rPr>
            <w:rStyle w:val="Hyperlink"/>
            <w:rFonts w:ascii="Times New Roman" w:hAnsi="Times New Roman"/>
            <w:noProof/>
          </w:rPr>
          <w:noBreakHyphen/>
          <w:t>1 Manuálisan számolt értékek a szimuláció ellenőrzésére</w:t>
        </w:r>
        <w:r w:rsidR="00DB5C9B">
          <w:rPr>
            <w:noProof/>
            <w:webHidden/>
          </w:rPr>
          <w:tab/>
        </w:r>
        <w:r w:rsidR="00DB5C9B">
          <w:rPr>
            <w:noProof/>
            <w:webHidden/>
          </w:rPr>
          <w:fldChar w:fldCharType="begin"/>
        </w:r>
        <w:r w:rsidR="00DB5C9B">
          <w:rPr>
            <w:noProof/>
            <w:webHidden/>
          </w:rPr>
          <w:instrText xml:space="preserve"> PAGEREF _Toc422767339 \h </w:instrText>
        </w:r>
        <w:r w:rsidR="00DB5C9B">
          <w:rPr>
            <w:noProof/>
            <w:webHidden/>
          </w:rPr>
        </w:r>
        <w:r w:rsidR="00DB5C9B">
          <w:rPr>
            <w:noProof/>
            <w:webHidden/>
          </w:rPr>
          <w:fldChar w:fldCharType="separate"/>
        </w:r>
        <w:r w:rsidR="00DB5C9B">
          <w:rPr>
            <w:noProof/>
            <w:webHidden/>
          </w:rPr>
          <w:t>33</w:t>
        </w:r>
        <w:r w:rsidR="00DB5C9B">
          <w:rPr>
            <w:noProof/>
            <w:webHidden/>
          </w:rPr>
          <w:fldChar w:fldCharType="end"/>
        </w:r>
      </w:hyperlink>
    </w:p>
    <w:p w14:paraId="137F3C54" w14:textId="77777777" w:rsidR="00950F00" w:rsidRPr="00BE4225" w:rsidRDefault="00ED22AB" w:rsidP="00C903C5">
      <w:pPr>
        <w:spacing w:line="360" w:lineRule="auto"/>
        <w:rPr>
          <w:rStyle w:val="IntenseEmphasis"/>
          <w:rFonts w:ascii="Times New Roman" w:hAnsi="Times New Roman"/>
        </w:rPr>
      </w:pPr>
      <w:r w:rsidRPr="00BE4225">
        <w:rPr>
          <w:rStyle w:val="IntenseEmphasis"/>
          <w:rFonts w:ascii="Times New Roman" w:hAnsi="Times New Roman"/>
        </w:rPr>
        <w:fldChar w:fldCharType="end"/>
      </w:r>
    </w:p>
    <w:p w14:paraId="133A29DA" w14:textId="77777777" w:rsidR="00F63D18" w:rsidRDefault="00F63D18" w:rsidP="007852B4">
      <w:pPr>
        <w:spacing w:line="360" w:lineRule="auto"/>
        <w:rPr>
          <w:rStyle w:val="IntenseEmphasis"/>
          <w:rFonts w:ascii="Times New Roman" w:hAnsi="Times New Roman"/>
        </w:rPr>
      </w:pPr>
      <w:r w:rsidRPr="00BE4225">
        <w:rPr>
          <w:rStyle w:val="IntenseEmphasis"/>
          <w:rFonts w:ascii="Times New Roman" w:hAnsi="Times New Roman"/>
        </w:rPr>
        <w:br w:type="page"/>
      </w:r>
    </w:p>
    <w:p w14:paraId="396440AD" w14:textId="77777777" w:rsidR="00B31E0B" w:rsidRPr="00BE4225" w:rsidRDefault="00B73333" w:rsidP="007852B4">
      <w:pPr>
        <w:pStyle w:val="Heading1"/>
        <w:spacing w:line="360" w:lineRule="auto"/>
        <w:rPr>
          <w:rStyle w:val="IntenseEmphasis"/>
          <w:b/>
          <w:bCs/>
          <w:i w:val="0"/>
          <w:iCs w:val="0"/>
          <w:caps w:val="0"/>
        </w:rPr>
      </w:pPr>
      <w:bookmarkStart w:id="2438" w:name="_Toc422854203"/>
      <w:r w:rsidRPr="00BE4225">
        <w:rPr>
          <w:rStyle w:val="IntenseEmphasis"/>
          <w:b/>
          <w:bCs/>
          <w:i w:val="0"/>
          <w:iCs w:val="0"/>
          <w:caps w:val="0"/>
        </w:rPr>
        <w:lastRenderedPageBreak/>
        <w:t>Bevevezető</w:t>
      </w:r>
      <w:bookmarkEnd w:id="2438"/>
    </w:p>
    <w:p w14:paraId="7A75C9F4" w14:textId="7B376D70" w:rsidR="003B2B67" w:rsidRPr="00B632B4" w:rsidRDefault="00ED22AB" w:rsidP="003B2B67">
      <w:pPr>
        <w:spacing w:line="360" w:lineRule="auto"/>
        <w:rPr>
          <w:rFonts w:ascii="Times New Roman" w:hAnsi="Times New Roman" w:cs="Times New Roman"/>
          <w:szCs w:val="24"/>
          <w:shd w:val="clear" w:color="auto" w:fill="FFFFFF"/>
        </w:rPr>
      </w:pPr>
      <w:r w:rsidRPr="00BE4225">
        <w:rPr>
          <w:rFonts w:ascii="Times New Roman" w:hAnsi="Times New Roman" w:cs="Times New Roman"/>
          <w:shd w:val="clear" w:color="auto" w:fill="FFFFFF"/>
        </w:rPr>
        <w:tab/>
      </w:r>
      <w:r w:rsidR="003B2B67" w:rsidRPr="00B632B4">
        <w:rPr>
          <w:rFonts w:ascii="Times New Roman" w:hAnsi="Times New Roman" w:cs="Times New Roman"/>
          <w:szCs w:val="24"/>
          <w:shd w:val="clear" w:color="auto" w:fill="FFFFFF"/>
        </w:rPr>
        <w:t xml:space="preserve">A dolgozat célja mobilis tereprobot tervezése és </w:t>
      </w:r>
      <w:ins w:id="2439" w:author="stbrassai" w:date="2015-06-24T07:19:00Z">
        <w:r w:rsidR="0061363E">
          <w:rPr>
            <w:rFonts w:ascii="Times New Roman" w:hAnsi="Times New Roman" w:cs="Times New Roman"/>
            <w:szCs w:val="24"/>
            <w:shd w:val="clear" w:color="auto" w:fill="FFFFFF"/>
          </w:rPr>
          <w:t xml:space="preserve">a </w:t>
        </w:r>
      </w:ins>
      <w:ins w:id="2440" w:author="stbrassai" w:date="2015-06-24T07:45:00Z">
        <w:r w:rsidR="00C25524">
          <w:rPr>
            <w:rFonts w:ascii="Times New Roman" w:hAnsi="Times New Roman" w:cs="Times New Roman"/>
            <w:szCs w:val="24"/>
            <w:shd w:val="clear" w:color="auto" w:fill="FFFFFF"/>
          </w:rPr>
          <w:t xml:space="preserve"> </w:t>
        </w:r>
      </w:ins>
      <w:r w:rsidR="003B2B67" w:rsidRPr="00B632B4">
        <w:rPr>
          <w:rFonts w:ascii="Times New Roman" w:hAnsi="Times New Roman" w:cs="Times New Roman"/>
          <w:szCs w:val="24"/>
          <w:shd w:val="clear" w:color="auto" w:fill="FFFFFF"/>
        </w:rPr>
        <w:t>megépítéséhez szükséges elemek tárgyalása. A mechanikai rendszer AutodeskInventor-ban volt megtervezve, és az elkészített terv alapján kivitelezve. A következő részfeladat a vezérlő elektronika kialakításának a tervezése és a szenzoroknak a rendszerbe való integrálása volt. A rendszeren különböző szenzorok találhatók, amelyek közül talán a legfontosabb a sebesség és pozíció mérésére alkalmazott inkrementális jeladó. A rendszeren megtalálható két FPGA fejlesztő lap, egy nagyobb erőforrásokkal rendelkező Zybo (beépített ARM processzorral), amely a matematikai számítások elvégzésére hivatott, és egy kisebb kapacitású FPGA lap (SPARTAN3e500) amely tartalmaz 8 hardveresen megvalósított szabályozót és egy MicroBlaze processzort, a szabályozók 12V DC motor sebességét vagy pozícióját szabályozzák. A Microblaze processzor feladata az adatok fogadása és egy egyszerű feldolgozás után a megfelelő hardveres szabályozó osztott regiszterébe való írása. A SPARTAN3e500 laphoz van illesztve 8 db. inkrementális érzékelő, amelyek a motorok pozícióját illetve sebességét mérik. A szenzorok adatait a Spartan lap egy gyors SPI kommunikáción keresztül küldi tovább a Zybo lapnak. A gyors hardveres PID szabályozó megvalósítása FPGA fejlesztőlapon Xilinx System Generator tervezőeszközzel készült, a szimulációkat hardver co-szimulációval végeztem el.</w:t>
      </w:r>
    </w:p>
    <w:p w14:paraId="13D181EA" w14:textId="77777777" w:rsidR="003B2B67" w:rsidRPr="00B632B4" w:rsidRDefault="003B2B67" w:rsidP="003B2B67">
      <w:pPr>
        <w:spacing w:line="360" w:lineRule="auto"/>
        <w:rPr>
          <w:rStyle w:val="Emphasis"/>
          <w:rFonts w:ascii="Times New Roman" w:hAnsi="Times New Roman" w:cs="Times New Roman"/>
          <w:i w:val="0"/>
          <w:szCs w:val="24"/>
        </w:rPr>
      </w:pPr>
      <w:r w:rsidRPr="00B632B4">
        <w:rPr>
          <w:rStyle w:val="Emphasis"/>
          <w:rFonts w:ascii="Times New Roman" w:hAnsi="Times New Roman" w:cs="Times New Roman"/>
          <w:i w:val="0"/>
          <w:szCs w:val="24"/>
        </w:rPr>
        <w:t xml:space="preserve">A tervezést a mechanikai rendszerrel kezdtem. AutodeskInventor segítségével több változatot is megterveztem ameddig eljutottam a dolgozatban tárgyalt mechanikai struktúrához. A mechanikai rendszert, saját magam viteleztem ki a tervek alapján. A kivitelezés után tesztet végeztem, amely során a fogaskerék áttételeket teszteltem. A szoftver és digitális hardver fejlesztésére FPGA rendszert választottam, mert könnyen fejleszthető a szoftver és a hardver közösen. A szenzorokat úgy választottam, meg hogy könnyen illeszthető legyen az FPGA rendszerhez, minden szenzor 3,3V feszültségszinten dolgozik. </w:t>
      </w:r>
    </w:p>
    <w:p w14:paraId="6771B39D" w14:textId="77777777" w:rsidR="003B2B67" w:rsidRPr="00B632B4" w:rsidRDefault="003B2B67" w:rsidP="003B2B67">
      <w:pPr>
        <w:spacing w:line="360" w:lineRule="auto"/>
        <w:rPr>
          <w:rStyle w:val="Emphasis"/>
          <w:rFonts w:ascii="Times New Roman" w:hAnsi="Times New Roman" w:cs="Times New Roman"/>
          <w:i w:val="0"/>
          <w:szCs w:val="24"/>
        </w:rPr>
      </w:pPr>
      <w:r w:rsidRPr="00B632B4">
        <w:rPr>
          <w:rStyle w:val="Emphasis"/>
          <w:rFonts w:ascii="Times New Roman" w:hAnsi="Times New Roman" w:cs="Times New Roman"/>
          <w:i w:val="0"/>
          <w:szCs w:val="24"/>
        </w:rPr>
        <w:tab/>
        <w:t>Az inkrementális szenzorok jeleinek a feldolgozására szolgáló modult System Generátorban valósítottam meg. Miután sikerült mérni a pozíciót és a sebességet, megterveztem a rendszer működéséhez szükséges szabályozókat. Elsőként a PID szabályozót, megpróbáltam alkalmazni a sebesség és pozíció szabályozására is, de az eredmények arra vezettek, hogy a PID nem hatékony a pozíció szabályozás elvégzésére. A rendszer áttételében levő holtjáték miatt feleslegesen korrigálta a pozíciót, ezért kialakítottam egy másik szabályozó elgondolást, amely működőképesnek bizonyult.</w:t>
      </w:r>
    </w:p>
    <w:p w14:paraId="1004846D" w14:textId="77777777" w:rsidR="003B2B67" w:rsidRPr="00B632B4" w:rsidRDefault="003B2B67" w:rsidP="003B2B67">
      <w:pPr>
        <w:spacing w:line="360" w:lineRule="auto"/>
        <w:rPr>
          <w:rStyle w:val="Emphasis"/>
          <w:rFonts w:ascii="Times New Roman" w:hAnsi="Times New Roman" w:cs="Times New Roman"/>
          <w:i w:val="0"/>
          <w:szCs w:val="24"/>
        </w:rPr>
      </w:pPr>
      <w:r w:rsidRPr="00B632B4">
        <w:rPr>
          <w:rStyle w:val="Emphasis"/>
          <w:rFonts w:ascii="Times New Roman" w:hAnsi="Times New Roman" w:cs="Times New Roman"/>
          <w:i w:val="0"/>
          <w:szCs w:val="24"/>
        </w:rPr>
        <w:lastRenderedPageBreak/>
        <w:tab/>
        <w:t xml:space="preserve">A dolgozatban bemutatjuk PWM generátor, PID szabályozó, pozíció szabályozó inkrementális érzékelő adatainak a feldolgozó modulját, a megvalósítását System Generátor környezetben, és a modulokkal végzett hardveres és szoftveres szimulációkat. </w:t>
      </w:r>
    </w:p>
    <w:p w14:paraId="1858FCC7" w14:textId="77777777" w:rsidR="003B2B67" w:rsidRPr="00B632B4" w:rsidRDefault="003B2B67" w:rsidP="003B2B67">
      <w:pPr>
        <w:spacing w:line="360" w:lineRule="auto"/>
        <w:rPr>
          <w:rStyle w:val="Emphasis"/>
          <w:rFonts w:ascii="Times New Roman" w:hAnsi="Times New Roman" w:cs="Times New Roman"/>
          <w:i w:val="0"/>
          <w:szCs w:val="24"/>
        </w:rPr>
      </w:pPr>
      <w:r w:rsidRPr="00B632B4">
        <w:rPr>
          <w:rStyle w:val="Emphasis"/>
          <w:rFonts w:ascii="Times New Roman" w:hAnsi="Times New Roman" w:cs="Times New Roman"/>
          <w:i w:val="0"/>
          <w:szCs w:val="24"/>
        </w:rPr>
        <w:tab/>
        <w:t>A robotot robot vázához rögzíteni lehet nagyobb tömegű kiegészítő tartozékokat pl.: robotkar, fűnyíró, stb. Alkalmazhatósága elképzelhet a mezőgazdaságban, mint gyomtalanító gép, vagy akár a biztonság technikában, mint beavatkozó eszköz.</w:t>
      </w:r>
    </w:p>
    <w:p w14:paraId="3AB75DDD" w14:textId="7732FF37" w:rsidR="00640226" w:rsidRPr="00BE4225" w:rsidRDefault="00640226" w:rsidP="003B2B67">
      <w:pPr>
        <w:spacing w:line="360" w:lineRule="auto"/>
        <w:rPr>
          <w:rStyle w:val="IntenseEmphasis"/>
          <w:rFonts w:ascii="Times New Roman" w:hAnsi="Times New Roman" w:cs="Times New Roman"/>
          <w:b w:val="0"/>
          <w:i w:val="0"/>
        </w:rPr>
      </w:pPr>
    </w:p>
    <w:p w14:paraId="2798C9AB" w14:textId="77777777" w:rsidR="008A56F0" w:rsidRPr="00BE4225" w:rsidRDefault="00ED22AB" w:rsidP="007852B4">
      <w:pPr>
        <w:pStyle w:val="NoSpacing"/>
        <w:spacing w:line="360" w:lineRule="auto"/>
        <w:jc w:val="both"/>
        <w:rPr>
          <w:rStyle w:val="IntenseEmphasis"/>
          <w:rFonts w:ascii="Times New Roman" w:hAnsi="Times New Roman" w:cs="Times New Roman"/>
          <w:b w:val="0"/>
          <w:i w:val="0"/>
          <w:lang w:val="hu-HU"/>
        </w:rPr>
      </w:pPr>
      <w:r w:rsidRPr="00BE4225">
        <w:rPr>
          <w:rStyle w:val="IntenseEmphasis"/>
          <w:rFonts w:ascii="Times New Roman" w:hAnsi="Times New Roman" w:cs="Times New Roman"/>
          <w:b w:val="0"/>
          <w:i w:val="0"/>
          <w:lang w:val="hu-HU"/>
        </w:rPr>
        <w:tab/>
      </w:r>
    </w:p>
    <w:p w14:paraId="2B7D6B8E" w14:textId="77777777" w:rsidR="008F60F0" w:rsidRDefault="00ED22AB" w:rsidP="0071433B">
      <w:pPr>
        <w:spacing w:line="360" w:lineRule="auto"/>
        <w:rPr>
          <w:rStyle w:val="IntenseEmphasis"/>
          <w:rFonts w:ascii="Times New Roman" w:hAnsi="Times New Roman" w:cs="Times New Roman"/>
          <w:b w:val="0"/>
          <w:i w:val="0"/>
        </w:rPr>
      </w:pPr>
      <w:r w:rsidRPr="00BE4225">
        <w:rPr>
          <w:rStyle w:val="IntenseEmphasis"/>
          <w:rFonts w:ascii="Times New Roman" w:hAnsi="Times New Roman" w:cs="Times New Roman"/>
          <w:b w:val="0"/>
          <w:i w:val="0"/>
        </w:rPr>
        <w:br w:type="page"/>
      </w:r>
    </w:p>
    <w:p w14:paraId="0593F68A" w14:textId="77777777" w:rsidR="00460A3D" w:rsidRPr="00BE4225" w:rsidRDefault="00C42814" w:rsidP="007852B4">
      <w:pPr>
        <w:pStyle w:val="Heading1"/>
        <w:spacing w:line="360" w:lineRule="auto"/>
        <w:rPr>
          <w:rStyle w:val="IntenseEmphasis"/>
          <w:rFonts w:ascii="Times New Roman" w:hAnsi="Times New Roman" w:cs="Times New Roman"/>
          <w:b/>
          <w:i w:val="0"/>
        </w:rPr>
      </w:pPr>
      <w:bookmarkStart w:id="2441" w:name="_Toc422854204"/>
      <w:r w:rsidRPr="00BE4225">
        <w:rPr>
          <w:rStyle w:val="IntenseEmphasis"/>
          <w:rFonts w:ascii="Times New Roman" w:hAnsi="Times New Roman" w:cs="Times New Roman"/>
          <w:b/>
          <w:i w:val="0"/>
        </w:rPr>
        <w:lastRenderedPageBreak/>
        <w:t>BIBLIOGRÁFIAI TANULMÁNY</w:t>
      </w:r>
      <w:bookmarkEnd w:id="2441"/>
    </w:p>
    <w:p w14:paraId="1865B858" w14:textId="77777777" w:rsidR="00460A3D" w:rsidRPr="00BE4225" w:rsidRDefault="00460A3D" w:rsidP="007852B4">
      <w:pPr>
        <w:pStyle w:val="Heading2"/>
        <w:spacing w:line="360" w:lineRule="auto"/>
      </w:pPr>
      <w:bookmarkStart w:id="2442" w:name="_Toc422854205"/>
      <w:commentRangeStart w:id="2443"/>
      <w:r w:rsidRPr="00BE4225">
        <w:t>Hasonló FPGA fejlesztőrendszeren megvalósított PID szabályzók</w:t>
      </w:r>
      <w:commentRangeEnd w:id="2443"/>
      <w:r w:rsidR="00E32CCD" w:rsidRPr="00BE4225">
        <w:rPr>
          <w:rStyle w:val="CommentReference"/>
          <w:rFonts w:asciiTheme="minorHAnsi" w:eastAsiaTheme="minorEastAsia" w:hAnsiTheme="minorHAnsi" w:cstheme="minorBidi"/>
          <w:b w:val="0"/>
          <w:bCs w:val="0"/>
          <w:smallCaps w:val="0"/>
          <w:color w:val="auto"/>
        </w:rPr>
        <w:commentReference w:id="2443"/>
      </w:r>
      <w:bookmarkEnd w:id="2442"/>
    </w:p>
    <w:p w14:paraId="37971959" w14:textId="33C66483" w:rsidR="003B2B67" w:rsidRPr="00B632B4" w:rsidRDefault="00ED22AB" w:rsidP="003B2B67">
      <w:pPr>
        <w:spacing w:line="360" w:lineRule="auto"/>
        <w:rPr>
          <w:szCs w:val="24"/>
        </w:rPr>
      </w:pPr>
      <w:r w:rsidRPr="00BE4225">
        <w:tab/>
      </w:r>
      <w:commentRangeStart w:id="2444"/>
      <w:commentRangeStart w:id="2445"/>
      <w:r w:rsidR="003B2B67" w:rsidRPr="00B632B4">
        <w:rPr>
          <w:szCs w:val="24"/>
        </w:rPr>
        <w:t xml:space="preserve">A </w:t>
      </w:r>
      <w:sdt>
        <w:sdtPr>
          <w:rPr>
            <w:szCs w:val="24"/>
          </w:rPr>
          <w:id w:val="-1408535499"/>
          <w:citation/>
        </w:sdtPr>
        <w:sdtEndPr/>
        <w:sdtContent>
          <w:r w:rsidR="003B2B67" w:rsidRPr="00B632B4">
            <w:rPr>
              <w:szCs w:val="24"/>
            </w:rPr>
            <w:fldChar w:fldCharType="begin"/>
          </w:r>
          <w:r w:rsidR="003B2B67" w:rsidRPr="00B632B4">
            <w:rPr>
              <w:szCs w:val="24"/>
            </w:rPr>
            <w:instrText xml:space="preserve"> CITATION Pro13 \l 1033 </w:instrText>
          </w:r>
          <w:r w:rsidR="003B2B67" w:rsidRPr="00B632B4">
            <w:rPr>
              <w:szCs w:val="24"/>
            </w:rPr>
            <w:fldChar w:fldCharType="separate"/>
          </w:r>
          <w:r w:rsidR="00382965" w:rsidRPr="00382965">
            <w:rPr>
              <w:noProof/>
              <w:szCs w:val="24"/>
            </w:rPr>
            <w:t>[</w:t>
          </w:r>
          <w:hyperlink w:anchor="Pro13" w:history="1">
            <w:r w:rsidR="00382965" w:rsidRPr="00382965">
              <w:rPr>
                <w:noProof/>
                <w:szCs w:val="24"/>
              </w:rPr>
              <w:t>2</w:t>
            </w:r>
          </w:hyperlink>
          <w:r w:rsidR="00382965" w:rsidRPr="00382965">
            <w:rPr>
              <w:noProof/>
              <w:szCs w:val="24"/>
            </w:rPr>
            <w:t>]</w:t>
          </w:r>
          <w:r w:rsidR="003B2B67" w:rsidRPr="00B632B4">
            <w:rPr>
              <w:szCs w:val="24"/>
            </w:rPr>
            <w:fldChar w:fldCharType="end"/>
          </w:r>
        </w:sdtContent>
      </w:sdt>
      <w:r w:rsidR="003B2B67" w:rsidRPr="00B632B4">
        <w:rPr>
          <w:szCs w:val="24"/>
        </w:rPr>
        <w:t xml:space="preserve">cikkben tárgyalt FPGA erőforráson kivitelezett PID szabályozó, amelyet a nagyobb működési sebesség kedvéért FPGA alapon valósított meg. </w:t>
      </w:r>
      <w:commentRangeEnd w:id="2444"/>
      <w:r w:rsidR="003B2B67" w:rsidRPr="00B632B4">
        <w:rPr>
          <w:rStyle w:val="CommentReference"/>
          <w:sz w:val="24"/>
          <w:szCs w:val="24"/>
        </w:rPr>
        <w:commentReference w:id="2444"/>
      </w:r>
      <w:commentRangeEnd w:id="2445"/>
      <w:r w:rsidR="003B2B67" w:rsidRPr="00B632B4">
        <w:rPr>
          <w:rStyle w:val="CommentReference"/>
          <w:sz w:val="24"/>
          <w:szCs w:val="24"/>
        </w:rPr>
        <w:commentReference w:id="2445"/>
      </w:r>
      <w:r w:rsidR="003B2B67" w:rsidRPr="00B632B4">
        <w:rPr>
          <w:szCs w:val="24"/>
        </w:rPr>
        <w:t xml:space="preserve">A szabályozó paraméterei fordításkor vannak meghatározva, a hardverben kívülről nem lehet megadni, ami a hangolás szemszögéből nem előnyös. A </w:t>
      </w:r>
      <w:sdt>
        <w:sdtPr>
          <w:rPr>
            <w:szCs w:val="24"/>
          </w:rPr>
          <w:id w:val="-245269345"/>
          <w:citation/>
        </w:sdtPr>
        <w:sdtEndPr/>
        <w:sdtContent>
          <w:r w:rsidR="003B2B67" w:rsidRPr="00B632B4">
            <w:rPr>
              <w:szCs w:val="24"/>
            </w:rPr>
            <w:fldChar w:fldCharType="begin"/>
          </w:r>
          <w:r w:rsidR="008F0D16">
            <w:rPr>
              <w:szCs w:val="24"/>
            </w:rPr>
            <w:instrText xml:space="preserve">CITATION Már09 \l 1038 </w:instrText>
          </w:r>
          <w:r w:rsidR="003B2B67" w:rsidRPr="00B632B4">
            <w:rPr>
              <w:szCs w:val="24"/>
            </w:rPr>
            <w:fldChar w:fldCharType="separate"/>
          </w:r>
          <w:r w:rsidR="00382965" w:rsidRPr="00382965">
            <w:rPr>
              <w:noProof/>
              <w:szCs w:val="24"/>
            </w:rPr>
            <w:t>[</w:t>
          </w:r>
          <w:hyperlink w:anchor="Már09" w:history="1">
            <w:r w:rsidR="00382965" w:rsidRPr="00382965">
              <w:rPr>
                <w:noProof/>
                <w:szCs w:val="24"/>
              </w:rPr>
              <w:t>1</w:t>
            </w:r>
          </w:hyperlink>
          <w:r w:rsidR="00382965" w:rsidRPr="00382965">
            <w:rPr>
              <w:noProof/>
              <w:szCs w:val="24"/>
            </w:rPr>
            <w:t>]</w:t>
          </w:r>
          <w:r w:rsidR="003B2B67" w:rsidRPr="00B632B4">
            <w:rPr>
              <w:szCs w:val="24"/>
            </w:rPr>
            <w:fldChar w:fldCharType="end"/>
          </w:r>
        </w:sdtContent>
      </w:sdt>
      <w:r w:rsidR="003B2B67" w:rsidRPr="00B632B4">
        <w:rPr>
          <w:szCs w:val="24"/>
        </w:rPr>
        <w:t xml:space="preserve"> PID szabályozó folytonos átviteli függvényéből indul ki, és levezeti a diszkrét átviteli függvényt, amelyből majd a rekurzív mintavételes szabályozót kapja meg.</w:t>
      </w:r>
    </w:p>
    <w:p w14:paraId="4B8575FA" w14:textId="0CAF2E7D" w:rsidR="00DA0E1F" w:rsidRPr="003B2B67" w:rsidRDefault="00967446" w:rsidP="003B2B67">
      <w:pPr>
        <w:spacing w:line="360" w:lineRule="auto"/>
        <w:rPr>
          <w:rFonts w:ascii="Times New Roman" w:hAnsi="Times New Roman"/>
        </w:rPr>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k-2</m:t>
              </m:r>
            </m:sub>
          </m:sSub>
        </m:oMath>
      </m:oMathPara>
    </w:p>
    <w:p w14:paraId="5A0BE643" w14:textId="16926507" w:rsidR="00DA0E1F" w:rsidRPr="00BE4225" w:rsidRDefault="00967446" w:rsidP="00911B32">
      <w:pPr>
        <w:spacing w:line="360" w:lineRule="auto"/>
        <w:rPr>
          <w:rFonts w:ascii="Times New Roman" w:hAnsi="Times New Roman"/>
        </w:rPr>
      </w:pPr>
      <m:oMath>
        <m:sSub>
          <m:sSubPr>
            <m:ctrlPr>
              <w:rPr>
                <w:rFonts w:ascii="Cambria Math" w:hAnsi="Cambria Math"/>
                <w:i/>
              </w:rPr>
            </m:ctrlPr>
          </m:sSubPr>
          <m:e>
            <m:r>
              <w:rPr>
                <w:rFonts w:ascii="Cambria Math" w:hAnsi="Cambria Math"/>
              </w:rPr>
              <m:t xml:space="preserve"> Q</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T</m:t>
                    </m:r>
                  </m:e>
                  <m:sub>
                    <m:r>
                      <w:rPr>
                        <w:rFonts w:ascii="Cambria Math" w:hAnsi="Cambria Math"/>
                      </w:rPr>
                      <m:t>i</m:t>
                    </m:r>
                  </m:sub>
                </m:sSub>
              </m:den>
            </m:f>
          </m:e>
        </m:d>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e>
        </m:d>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e>
        </m:d>
      </m:oMath>
      <w:r w:rsidR="00DA0E1F" w:rsidRPr="00BE4225">
        <w:rPr>
          <w:rFonts w:ascii="Times New Roman" w:hAnsi="Times New Roman"/>
        </w:rPr>
        <w:tab/>
      </w:r>
      <w:r w:rsidR="00DA0E1F" w:rsidRPr="00BE4225">
        <w:rPr>
          <w:rFonts w:ascii="Times New Roman" w:hAnsi="Times New Roman"/>
        </w:rPr>
        <w:tab/>
      </w:r>
      <w:sdt>
        <w:sdtPr>
          <w:rPr>
            <w:rFonts w:ascii="Times New Roman" w:hAnsi="Times New Roman"/>
          </w:rPr>
          <w:id w:val="-1852485473"/>
          <w:citation/>
        </w:sdtPr>
        <w:sdtEndPr/>
        <w:sdtContent>
          <w:r w:rsidR="00ED22AB" w:rsidRPr="00BE4225">
            <w:rPr>
              <w:rFonts w:ascii="Times New Roman" w:hAnsi="Times New Roman"/>
            </w:rPr>
            <w:fldChar w:fldCharType="begin"/>
          </w:r>
          <w:r w:rsidR="008F0D16">
            <w:rPr>
              <w:rFonts w:ascii="Times New Roman" w:hAnsi="Times New Roman"/>
            </w:rPr>
            <w:instrText xml:space="preserve">CITATION Már09 \l 1038 </w:instrText>
          </w:r>
          <w:r w:rsidR="00ED22AB" w:rsidRPr="00BE4225">
            <w:rPr>
              <w:rFonts w:ascii="Times New Roman" w:hAnsi="Times New Roman"/>
            </w:rPr>
            <w:fldChar w:fldCharType="separate"/>
          </w:r>
          <w:r w:rsidR="00382965" w:rsidRPr="00382965">
            <w:rPr>
              <w:rFonts w:ascii="Times New Roman" w:hAnsi="Times New Roman"/>
              <w:noProof/>
            </w:rPr>
            <w:t>[</w:t>
          </w:r>
          <w:hyperlink w:anchor="Már09" w:history="1">
            <w:r w:rsidR="00382965" w:rsidRPr="00382965">
              <w:rPr>
                <w:rFonts w:ascii="Times New Roman" w:hAnsi="Times New Roman"/>
                <w:noProof/>
              </w:rPr>
              <w:t>1</w:t>
            </w:r>
          </w:hyperlink>
          <w:r w:rsidR="00382965" w:rsidRPr="00382965">
            <w:rPr>
              <w:rFonts w:ascii="Times New Roman" w:hAnsi="Times New Roman"/>
              <w:noProof/>
            </w:rPr>
            <w:t>]</w:t>
          </w:r>
          <w:r w:rsidR="00ED22AB" w:rsidRPr="00BE4225">
            <w:rPr>
              <w:rFonts w:ascii="Times New Roman" w:hAnsi="Times New Roman"/>
            </w:rPr>
            <w:fldChar w:fldCharType="end"/>
          </w:r>
        </w:sdtContent>
      </w:sdt>
    </w:p>
    <w:p w14:paraId="158D8E81" w14:textId="5B30FFC5" w:rsidR="00364F5C" w:rsidRPr="00BE4225" w:rsidRDefault="00DA0E1F" w:rsidP="00A05E75">
      <w:pPr>
        <w:spacing w:line="360" w:lineRule="auto"/>
        <w:rPr>
          <w:rFonts w:ascii="Times New Roman" w:hAnsi="Times New Roman"/>
        </w:rPr>
      </w:pPr>
      <w:r w:rsidRPr="00BE4225">
        <w:rPr>
          <w:rFonts w:ascii="Times New Roman" w:hAnsi="Times New Roman"/>
        </w:rPr>
        <w:tab/>
      </w:r>
      <w:r w:rsidR="003B2B67" w:rsidRPr="00B632B4">
        <w:rPr>
          <w:rFonts w:ascii="Times New Roman" w:hAnsi="Times New Roman"/>
          <w:szCs w:val="24"/>
        </w:rPr>
        <w:t>A Q paraméterek konstansak, és a rendszer kimenete kiszámítható három összeadás és három szorzás elvégzésével</w:t>
      </w:r>
      <w:commentRangeStart w:id="2446"/>
      <w:r w:rsidR="003B2B67" w:rsidRPr="00B632B4">
        <w:rPr>
          <w:rFonts w:ascii="Times New Roman" w:hAnsi="Times New Roman"/>
          <w:szCs w:val="24"/>
        </w:rPr>
        <w:t xml:space="preserve">. Az összefüggések a </w:t>
      </w:r>
      <w:sdt>
        <w:sdtPr>
          <w:rPr>
            <w:rFonts w:ascii="Times New Roman" w:hAnsi="Times New Roman"/>
            <w:szCs w:val="24"/>
          </w:rPr>
          <w:id w:val="-1905755851"/>
          <w:citation/>
        </w:sdtPr>
        <w:sdtEndPr/>
        <w:sdtContent>
          <w:r w:rsidR="003B2B67" w:rsidRPr="00B632B4">
            <w:rPr>
              <w:rFonts w:ascii="Times New Roman" w:hAnsi="Times New Roman"/>
              <w:szCs w:val="24"/>
            </w:rPr>
            <w:fldChar w:fldCharType="begin"/>
          </w:r>
          <w:r w:rsidR="003B2B67" w:rsidRPr="00B632B4">
            <w:rPr>
              <w:rFonts w:ascii="Times New Roman" w:hAnsi="Times New Roman"/>
              <w:szCs w:val="24"/>
            </w:rPr>
            <w:instrText xml:space="preserve"> CITATION xil15 \l 1038 </w:instrText>
          </w:r>
          <w:r w:rsidR="003B2B67" w:rsidRPr="00B632B4">
            <w:rPr>
              <w:rFonts w:ascii="Times New Roman" w:hAnsi="Times New Roman"/>
              <w:szCs w:val="24"/>
            </w:rPr>
            <w:fldChar w:fldCharType="separate"/>
          </w:r>
          <w:r w:rsidR="00382965" w:rsidRPr="00382965">
            <w:rPr>
              <w:rFonts w:ascii="Times New Roman" w:hAnsi="Times New Roman"/>
              <w:noProof/>
              <w:szCs w:val="24"/>
            </w:rPr>
            <w:t>[</w:t>
          </w:r>
          <w:hyperlink w:anchor="xil15" w:history="1">
            <w:r w:rsidR="00382965" w:rsidRPr="00382965">
              <w:rPr>
                <w:rFonts w:ascii="Times New Roman" w:hAnsi="Times New Roman"/>
                <w:noProof/>
                <w:szCs w:val="24"/>
              </w:rPr>
              <w:t>3</w:t>
            </w:r>
          </w:hyperlink>
          <w:r w:rsidR="00382965" w:rsidRPr="00382965">
            <w:rPr>
              <w:rFonts w:ascii="Times New Roman" w:hAnsi="Times New Roman"/>
              <w:noProof/>
              <w:szCs w:val="24"/>
            </w:rPr>
            <w:t>]</w:t>
          </w:r>
          <w:r w:rsidR="003B2B67" w:rsidRPr="00B632B4">
            <w:rPr>
              <w:rFonts w:ascii="Times New Roman" w:hAnsi="Times New Roman"/>
              <w:szCs w:val="24"/>
            </w:rPr>
            <w:fldChar w:fldCharType="end"/>
          </w:r>
        </w:sdtContent>
      </w:sdt>
      <w:r w:rsidR="003B2B67" w:rsidRPr="00B632B4">
        <w:rPr>
          <w:rFonts w:ascii="Times New Roman" w:hAnsi="Times New Roman"/>
          <w:szCs w:val="24"/>
        </w:rPr>
        <w:t xml:space="preserve"> irodalomban bemutatott elemekkel meglehet valósítani.</w:t>
      </w:r>
      <w:commentRangeEnd w:id="2446"/>
      <w:r w:rsidR="003B2B67" w:rsidRPr="00B632B4">
        <w:rPr>
          <w:rStyle w:val="CommentReference"/>
          <w:sz w:val="24"/>
          <w:szCs w:val="24"/>
        </w:rPr>
        <w:commentReference w:id="2446"/>
      </w:r>
      <w:r w:rsidR="003B2B67" w:rsidRPr="00B632B4">
        <w:rPr>
          <w:rFonts w:ascii="Times New Roman" w:hAnsi="Times New Roman"/>
          <w:szCs w:val="24"/>
        </w:rPr>
        <w:t xml:space="preserve"> </w:t>
      </w:r>
      <w:commentRangeStart w:id="2447"/>
      <w:r w:rsidR="003B2B67" w:rsidRPr="00B632B4">
        <w:rPr>
          <w:rFonts w:ascii="Times New Roman" w:hAnsi="Times New Roman"/>
          <w:color w:val="000000" w:themeColor="text1"/>
          <w:szCs w:val="24"/>
        </w:rPr>
        <w:t xml:space="preserve">Az általam is használt FPGA fejlesztőrendszere a </w:t>
      </w:r>
      <w:sdt>
        <w:sdtPr>
          <w:rPr>
            <w:rFonts w:ascii="Times New Roman" w:hAnsi="Times New Roman"/>
            <w:color w:val="000000" w:themeColor="text1"/>
            <w:szCs w:val="24"/>
          </w:rPr>
          <w:id w:val="1114864090"/>
          <w:citation/>
        </w:sdtPr>
        <w:sdtEndPr/>
        <w:sdtContent>
          <w:r w:rsidR="003B2B67" w:rsidRPr="00B632B4">
            <w:rPr>
              <w:rFonts w:ascii="Times New Roman" w:hAnsi="Times New Roman"/>
              <w:color w:val="000000" w:themeColor="text1"/>
              <w:szCs w:val="24"/>
            </w:rPr>
            <w:fldChar w:fldCharType="begin"/>
          </w:r>
          <w:r w:rsidR="00382965">
            <w:rPr>
              <w:rFonts w:ascii="Times New Roman" w:hAnsi="Times New Roman"/>
              <w:color w:val="000000" w:themeColor="text1"/>
              <w:szCs w:val="24"/>
            </w:rPr>
            <w:instrText xml:space="preserve">CITATION Raj13 \l 1038 </w:instrText>
          </w:r>
          <w:r w:rsidR="003B2B67" w:rsidRPr="00B632B4">
            <w:rPr>
              <w:rFonts w:ascii="Times New Roman" w:hAnsi="Times New Roman"/>
              <w:color w:val="000000" w:themeColor="text1"/>
              <w:szCs w:val="24"/>
            </w:rPr>
            <w:fldChar w:fldCharType="separate"/>
          </w:r>
          <w:r w:rsidR="00382965" w:rsidRPr="00382965">
            <w:rPr>
              <w:rFonts w:ascii="Times New Roman" w:hAnsi="Times New Roman"/>
              <w:noProof/>
              <w:color w:val="000000" w:themeColor="text1"/>
              <w:szCs w:val="24"/>
            </w:rPr>
            <w:t>[</w:t>
          </w:r>
          <w:hyperlink w:anchor="Raj13" w:history="1">
            <w:r w:rsidR="00382965" w:rsidRPr="00382965">
              <w:rPr>
                <w:rFonts w:ascii="Times New Roman" w:hAnsi="Times New Roman"/>
                <w:noProof/>
                <w:color w:val="000000" w:themeColor="text1"/>
                <w:szCs w:val="24"/>
              </w:rPr>
              <w:t>4</w:t>
            </w:r>
          </w:hyperlink>
          <w:r w:rsidR="00382965" w:rsidRPr="00382965">
            <w:rPr>
              <w:rFonts w:ascii="Times New Roman" w:hAnsi="Times New Roman"/>
              <w:noProof/>
              <w:color w:val="000000" w:themeColor="text1"/>
              <w:szCs w:val="24"/>
            </w:rPr>
            <w:t>]</w:t>
          </w:r>
          <w:r w:rsidR="003B2B67" w:rsidRPr="00B632B4">
            <w:rPr>
              <w:rFonts w:ascii="Times New Roman" w:hAnsi="Times New Roman"/>
              <w:color w:val="000000" w:themeColor="text1"/>
              <w:szCs w:val="24"/>
            </w:rPr>
            <w:fldChar w:fldCharType="end"/>
          </w:r>
        </w:sdtContent>
      </w:sdt>
      <w:r w:rsidR="003B2B67" w:rsidRPr="00B632B4">
        <w:rPr>
          <w:rFonts w:ascii="Times New Roman" w:hAnsi="Times New Roman"/>
          <w:color w:val="000000" w:themeColor="text1"/>
          <w:szCs w:val="24"/>
        </w:rPr>
        <w:t xml:space="preserve"> irodalomban találtam hasonló PID szabályzóra</w:t>
      </w:r>
      <w:commentRangeEnd w:id="2447"/>
      <w:r w:rsidR="003B2B67" w:rsidRPr="00B632B4">
        <w:rPr>
          <w:rStyle w:val="CommentReference"/>
          <w:color w:val="000000" w:themeColor="text1"/>
          <w:sz w:val="24"/>
          <w:szCs w:val="24"/>
        </w:rPr>
        <w:commentReference w:id="2447"/>
      </w:r>
      <w:r w:rsidR="003B2B67" w:rsidRPr="00B632B4">
        <w:rPr>
          <w:rFonts w:ascii="Times New Roman" w:hAnsi="Times New Roman"/>
          <w:color w:val="000000" w:themeColor="text1"/>
          <w:szCs w:val="24"/>
        </w:rPr>
        <w:t xml:space="preserve">. </w:t>
      </w:r>
      <w:r w:rsidR="003B2B67" w:rsidRPr="00B632B4">
        <w:rPr>
          <w:rFonts w:ascii="Times New Roman" w:hAnsi="Times New Roman"/>
          <w:szCs w:val="24"/>
        </w:rPr>
        <w:t>A PID szabályozó követi a hagyományos három P,D,I tagokból álló elrendezést, amelyek csővezetékszerűen vannak illesztve egymáshoz. A szabályozó kimenete közvetlenül illesztve van egy PWM generátor modulhoz. A szabályozónak három órajelre van szüksége a műveletek elvégzéséhez. A generátor képes a kettes komplemens értéket PWM jelé és egy irányjelé átalakítani, így téve lehetővé a teljes híd kapcsolás vezérlését, valamint még egy engedélyező jelet is kivezet. A PID kimente egy 15 bites előjeles szám, és az előjel bit segítségével generálja ki az irányjelet.</w:t>
      </w:r>
    </w:p>
    <w:p w14:paraId="72A0AF7F" w14:textId="76549E31" w:rsidR="00460A3D" w:rsidRPr="00BE4225" w:rsidRDefault="00ED22AB" w:rsidP="007852B4">
      <w:pPr>
        <w:pStyle w:val="Heading2"/>
        <w:spacing w:line="360" w:lineRule="auto"/>
        <w:rPr>
          <w:rFonts w:ascii="Times New Roman" w:hAnsi="Times New Roman"/>
        </w:rPr>
      </w:pPr>
      <w:bookmarkStart w:id="2448" w:name="_Toc422854206"/>
      <w:r w:rsidRPr="00BE4225">
        <w:rPr>
          <w:rFonts w:ascii="Times New Roman" w:hAnsi="Times New Roman"/>
        </w:rPr>
        <w:t>Inkrementális érzékelő</w:t>
      </w:r>
      <w:bookmarkEnd w:id="2448"/>
    </w:p>
    <w:p w14:paraId="67D6C253" w14:textId="3D08F78F" w:rsidR="00A76A69" w:rsidRDefault="00A76A69" w:rsidP="003B2B67">
      <w:pPr>
        <w:keepNext/>
        <w:spacing w:line="360" w:lineRule="auto"/>
      </w:pPr>
      <w:r w:rsidRPr="00BE4225">
        <w:rPr>
          <w:rFonts w:ascii="Times New Roman" w:hAnsi="Times New Roman"/>
          <w:noProof/>
          <w:lang w:val="en-US"/>
        </w:rPr>
        <mc:AlternateContent>
          <mc:Choice Requires="wpg">
            <w:drawing>
              <wp:anchor distT="0" distB="0" distL="114300" distR="114300" simplePos="0" relativeHeight="251576832" behindDoc="0" locked="0" layoutInCell="1" allowOverlap="1" wp14:anchorId="3E105710" wp14:editId="23468C7D">
                <wp:simplePos x="0" y="0"/>
                <wp:positionH relativeFrom="column">
                  <wp:posOffset>181509</wp:posOffset>
                </wp:positionH>
                <wp:positionV relativeFrom="paragraph">
                  <wp:posOffset>789838</wp:posOffset>
                </wp:positionV>
                <wp:extent cx="2504440" cy="1261110"/>
                <wp:effectExtent l="0" t="0" r="0" b="0"/>
                <wp:wrapSquare wrapText="bothSides"/>
                <wp:docPr id="19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04440" cy="1261110"/>
                          <a:chOff x="0" y="0"/>
                          <a:chExt cx="2504440" cy="1261110"/>
                        </a:xfrm>
                      </wpg:grpSpPr>
                      <pic:pic xmlns:pic="http://schemas.openxmlformats.org/drawingml/2006/picture">
                        <pic:nvPicPr>
                          <pic:cNvPr id="193" name="Picture 5"/>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504440" cy="1073785"/>
                          </a:xfrm>
                          <a:prstGeom prst="rect">
                            <a:avLst/>
                          </a:prstGeom>
                        </pic:spPr>
                      </pic:pic>
                      <wps:wsp>
                        <wps:cNvPr id="194" name="Text Box 6"/>
                        <wps:cNvSpPr txBox="1"/>
                        <wps:spPr>
                          <a:xfrm>
                            <a:off x="0" y="1129665"/>
                            <a:ext cx="2504440" cy="131445"/>
                          </a:xfrm>
                          <a:prstGeom prst="rect">
                            <a:avLst/>
                          </a:prstGeom>
                          <a:solidFill>
                            <a:prstClr val="white"/>
                          </a:solidFill>
                          <a:ln>
                            <a:noFill/>
                          </a:ln>
                          <a:effectLst/>
                        </wps:spPr>
                        <wps:txbx>
                          <w:txbxContent>
                            <w:p w14:paraId="2385F6A7" w14:textId="0CFA4819" w:rsidR="005F456C" w:rsidRDefault="005F456C" w:rsidP="001D1122">
                              <w:pPr>
                                <w:pStyle w:val="Caption"/>
                                <w:jc w:val="center"/>
                                <w:rPr>
                                  <w:noProof/>
                                </w:rPr>
                              </w:pPr>
                              <w:bookmarkStart w:id="2449" w:name="_Toc422898565"/>
                              <w:r>
                                <w:t xml:space="preserve">Kép. </w:t>
                              </w:r>
                              <w:r>
                                <w:fldChar w:fldCharType="begin"/>
                              </w:r>
                              <w:r>
                                <w:instrText xml:space="preserve"> STYLEREF 1 \s </w:instrText>
                              </w:r>
                              <w:r>
                                <w:fldChar w:fldCharType="separate"/>
                              </w:r>
                              <w:r>
                                <w:rPr>
                                  <w:noProof/>
                                </w:rPr>
                                <w:t>4</w:t>
                              </w:r>
                              <w:r>
                                <w:fldChar w:fldCharType="end"/>
                              </w:r>
                              <w:r>
                                <w:t>.</w:t>
                              </w:r>
                              <w:r>
                                <w:fldChar w:fldCharType="begin"/>
                              </w:r>
                              <w:r>
                                <w:instrText xml:space="preserve"> SEQ Kép. \* ARABIC \s 1 </w:instrText>
                              </w:r>
                              <w:r>
                                <w:fldChar w:fldCharType="separate"/>
                              </w:r>
                              <w:r>
                                <w:rPr>
                                  <w:noProof/>
                                </w:rPr>
                                <w:t>1</w:t>
                              </w:r>
                              <w:r>
                                <w:fldChar w:fldCharType="end"/>
                              </w:r>
                              <w:r w:rsidRPr="00E9062D">
                                <w:t>Inkrementális érzékelő jelek</w:t>
                              </w:r>
                              <w:bookmarkEnd w:id="24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E105710" id="Group 7" o:spid="_x0000_s1033" style="position:absolute;left:0;text-align:left;margin-left:14.3pt;margin-top:62.2pt;width:197.2pt;height:99.3pt;z-index:251576832" coordsize="25044,126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">
                <v:shape id="Picture 5" o:spid="_x0000_s1034" type="#_x0000_t75" style="position:absolute;width:25044;height:107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5+eLPBAAAA3AAAAA8AAABkcnMvZG93bnJldi54bWxET91qwjAUvhf2DuEMdmeTbTBqNcoUBsKu&#10;rD7AoTlNuzUnoYna7ekXYeDd+fh+z2ozuUFcaIy9Zw3PhQJB3HjTs9VwOn7MSxAxIRscPJOGH4qw&#10;WT/MVlgZf+UDXepkRQ7hWKGGLqVQSRmbjhzGwgfizLV+dJgyHK00I15zuBvki1Jv0mHPuaHDQLuO&#10;mu/67DSY7acdbBlK5b94v1Ohlb91q/XT4/S+BJFoSnfxv3tv8vzFK9yeyRfI9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5+eLPBAAAA3AAAAA8AAAAAAAAAAAAAAAAAnwIA&#10;AGRycy9kb3ducmV2LnhtbFBLBQYAAAAABAAEAPcAAACNAwAAAAA=&#10;">
                  <v:imagedata r:id="rId32" o:title=""/>
                  <v:path arrowok="t"/>
                </v:shape>
                <v:shape id="Text Box 6" o:spid="_x0000_s1035" type="#_x0000_t202" style="position:absolute;top:11296;width:25044;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e68sUA&#10;AADcAAAADwAAAGRycy9kb3ducmV2LnhtbERPTUvDQBC9C/6HZQQv0m7UENrYbSlFQXspxl56G7LT&#10;bDQ7G3Y3bfz3rlDobR7vcxar0XbiRD60jhU8TjMQxLXTLTcK9l9vkxmIEJE1do5JwS8FWC1vbxZY&#10;anfmTzpVsREphEOJCkyMfSllqA1ZDFPXEyfu6LzFmKBvpPZ4TuG2k09ZVkiLLacGgz1tDNU/1WAV&#10;7PLDzjwMx9ftOn/2H/thU3w3lVL3d+P6BUSkMV7FF/e7TvPnOfw/ky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h7ryxQAAANwAAAAPAAAAAAAAAAAAAAAAAJgCAABkcnMv&#10;ZG93bnJldi54bWxQSwUGAAAAAAQABAD1AAAAigMAAAAA&#10;" stroked="f">
                  <v:textbox style="mso-fit-shape-to-text:t" inset="0,0,0,0">
                    <w:txbxContent>
                      <w:p w14:paraId="2385F6A7" w14:textId="0CFA4819" w:rsidR="005F456C" w:rsidRDefault="005F456C" w:rsidP="001D1122">
                        <w:pPr>
                          <w:pStyle w:val="Caption"/>
                          <w:jc w:val="center"/>
                          <w:rPr>
                            <w:noProof/>
                          </w:rPr>
                        </w:pPr>
                        <w:bookmarkStart w:id="2450" w:name="_Toc422898565"/>
                        <w:r>
                          <w:t xml:space="preserve">Kép. </w:t>
                        </w:r>
                        <w:r>
                          <w:fldChar w:fldCharType="begin"/>
                        </w:r>
                        <w:r>
                          <w:instrText xml:space="preserve"> STYLEREF 1 \s </w:instrText>
                        </w:r>
                        <w:r>
                          <w:fldChar w:fldCharType="separate"/>
                        </w:r>
                        <w:r>
                          <w:rPr>
                            <w:noProof/>
                          </w:rPr>
                          <w:t>4</w:t>
                        </w:r>
                        <w:r>
                          <w:fldChar w:fldCharType="end"/>
                        </w:r>
                        <w:r>
                          <w:t>.</w:t>
                        </w:r>
                        <w:r>
                          <w:fldChar w:fldCharType="begin"/>
                        </w:r>
                        <w:r>
                          <w:instrText xml:space="preserve"> SEQ Kép. \* ARABIC \s 1 </w:instrText>
                        </w:r>
                        <w:r>
                          <w:fldChar w:fldCharType="separate"/>
                        </w:r>
                        <w:r>
                          <w:rPr>
                            <w:noProof/>
                          </w:rPr>
                          <w:t>1</w:t>
                        </w:r>
                        <w:r>
                          <w:fldChar w:fldCharType="end"/>
                        </w:r>
                        <w:r w:rsidRPr="00E9062D">
                          <w:t>Inkrementális érzékelő jelek</w:t>
                        </w:r>
                        <w:bookmarkEnd w:id="2450"/>
                      </w:p>
                    </w:txbxContent>
                  </v:textbox>
                </v:shape>
                <w10:wrap type="square"/>
              </v:group>
            </w:pict>
          </mc:Fallback>
        </mc:AlternateContent>
      </w:r>
      <w:r w:rsidR="00ED22AB" w:rsidRPr="00BE4225">
        <w:tab/>
      </w:r>
      <w:r w:rsidR="003B2B67" w:rsidRPr="00B632B4">
        <w:rPr>
          <w:szCs w:val="24"/>
        </w:rPr>
        <w:t>Az inkrementális érzékelőknek két kimenete van. Jelölésük általában A és B, a két jel időbeni viszonya alapján tudjuk megállapítani a forgás irányát. A jelek generálódása egy dióda és egy optikai tranzisztor segítségével történik. Közben egy tárcsa, amelyen ablakok találhatók, mozgáskor elhalad a dióda és a tranzisztor között</w:t>
      </w:r>
      <w:r>
        <w:rPr>
          <w:szCs w:val="24"/>
        </w:rPr>
        <w:t xml:space="preserve">. </w:t>
      </w:r>
    </w:p>
    <w:p w14:paraId="55D8DAC2" w14:textId="77777777" w:rsidR="00A76A69" w:rsidRPr="00B632B4" w:rsidRDefault="00A76A69" w:rsidP="00A76A69">
      <w:pPr>
        <w:keepNext/>
        <w:spacing w:line="360" w:lineRule="auto"/>
        <w:rPr>
          <w:szCs w:val="24"/>
        </w:rPr>
      </w:pPr>
      <w:r w:rsidRPr="00B632B4">
        <w:rPr>
          <w:szCs w:val="24"/>
        </w:rPr>
        <w:t xml:space="preserve">A két jel időben 90 fokos késésben van egymáshoz viszonyítva. Az érzékelők alkalmasak szögsebesség, szögelfordulás </w:t>
      </w:r>
      <w:r w:rsidRPr="00B632B4">
        <w:rPr>
          <w:szCs w:val="24"/>
        </w:rPr>
        <w:lastRenderedPageBreak/>
        <w:t xml:space="preserve">mérésére. </w:t>
      </w:r>
    </w:p>
    <w:p w14:paraId="7B4D33BE" w14:textId="77777777" w:rsidR="00A76A69" w:rsidRPr="00B632B4" w:rsidRDefault="00A76A69" w:rsidP="00A76A69">
      <w:pPr>
        <w:keepNext/>
        <w:spacing w:line="360" w:lineRule="auto"/>
        <w:rPr>
          <w:szCs w:val="24"/>
        </w:rPr>
      </w:pPr>
      <w:r w:rsidRPr="00B632B4">
        <w:tab/>
      </w:r>
      <w:r w:rsidRPr="00B632B4">
        <w:rPr>
          <w:szCs w:val="24"/>
        </w:rPr>
        <w:t>Az elfordulással arányosan impulzusokat adnak vissza a kimenten, amelyeket számláló segítségével feldolgozhatunk. A</w:t>
      </w:r>
      <w:sdt>
        <w:sdtPr>
          <w:rPr>
            <w:szCs w:val="24"/>
          </w:rPr>
          <w:id w:val="-1573499938"/>
          <w:citation/>
        </w:sdtPr>
        <w:sdtEndPr/>
        <w:sdtContent>
          <w:r w:rsidRPr="00B632B4">
            <w:rPr>
              <w:szCs w:val="24"/>
            </w:rPr>
            <w:fldChar w:fldCharType="begin"/>
          </w:r>
          <w:r w:rsidRPr="00B632B4">
            <w:rPr>
              <w:szCs w:val="24"/>
            </w:rPr>
            <w:instrText xml:space="preserve"> CITATION htt \l 1038 </w:instrText>
          </w:r>
          <w:r w:rsidRPr="00B632B4">
            <w:rPr>
              <w:szCs w:val="24"/>
            </w:rPr>
            <w:fldChar w:fldCharType="separate"/>
          </w:r>
          <w:r w:rsidR="00382965">
            <w:rPr>
              <w:noProof/>
              <w:szCs w:val="24"/>
            </w:rPr>
            <w:t xml:space="preserve"> </w:t>
          </w:r>
          <w:r w:rsidR="00382965" w:rsidRPr="00382965">
            <w:rPr>
              <w:noProof/>
              <w:szCs w:val="24"/>
            </w:rPr>
            <w:t>[</w:t>
          </w:r>
          <w:hyperlink w:anchor="htt" w:history="1">
            <w:r w:rsidR="00382965" w:rsidRPr="00382965">
              <w:rPr>
                <w:noProof/>
                <w:szCs w:val="24"/>
              </w:rPr>
              <w:t>5</w:t>
            </w:r>
          </w:hyperlink>
          <w:r w:rsidR="00382965" w:rsidRPr="00382965">
            <w:rPr>
              <w:noProof/>
              <w:szCs w:val="24"/>
            </w:rPr>
            <w:t>]</w:t>
          </w:r>
          <w:r w:rsidRPr="00B632B4">
            <w:rPr>
              <w:szCs w:val="24"/>
            </w:rPr>
            <w:fldChar w:fldCharType="end"/>
          </w:r>
        </w:sdtContent>
      </w:sdt>
      <w:r w:rsidRPr="00B632B4">
        <w:rPr>
          <w:szCs w:val="24"/>
        </w:rPr>
        <w:t xml:space="preserve"> laboratóriumi gyakorlatban két mérési technika van megemlítve: impulzusok számolása nagy fordulatszámokra javasolja, valamint az időzítéses, ahol a két impulzus közti időt méri meg.</w:t>
      </w:r>
    </w:p>
    <w:p w14:paraId="4FB1A61D" w14:textId="77777777" w:rsidR="00460A3D" w:rsidRPr="00BE4225" w:rsidRDefault="00460A3D" w:rsidP="007852B4">
      <w:pPr>
        <w:pStyle w:val="Heading2"/>
        <w:spacing w:line="360" w:lineRule="auto"/>
        <w:rPr>
          <w:rFonts w:ascii="Times New Roman" w:hAnsi="Times New Roman"/>
        </w:rPr>
      </w:pPr>
      <w:bookmarkStart w:id="2451" w:name="_Toc422854207"/>
      <w:r w:rsidRPr="00BE4225">
        <w:rPr>
          <w:rFonts w:ascii="Times New Roman" w:hAnsi="Times New Roman"/>
        </w:rPr>
        <w:t>Szögsebesség mérése FPGA segítségével</w:t>
      </w:r>
      <w:bookmarkEnd w:id="2451"/>
    </w:p>
    <w:p w14:paraId="47E42C24" w14:textId="77777777" w:rsidR="00A76A69" w:rsidRPr="00B632B4" w:rsidRDefault="0026660E" w:rsidP="00A76A69">
      <w:pPr>
        <w:spacing w:line="360" w:lineRule="auto"/>
        <w:rPr>
          <w:rFonts w:ascii="Times New Roman" w:hAnsi="Times New Roman"/>
          <w:szCs w:val="24"/>
        </w:rPr>
      </w:pPr>
      <w:r w:rsidRPr="00BE4225">
        <w:rPr>
          <w:rFonts w:ascii="Times New Roman" w:hAnsi="Times New Roman"/>
        </w:rPr>
        <w:tab/>
      </w:r>
      <w:r w:rsidR="00A76A69" w:rsidRPr="00B632B4">
        <w:rPr>
          <w:rFonts w:ascii="Times New Roman" w:hAnsi="Times New Roman"/>
          <w:szCs w:val="24"/>
        </w:rPr>
        <w:t xml:space="preserve">A sebesség szabályozásához mérni kell a sebességet, </w:t>
      </w:r>
      <w:sdt>
        <w:sdtPr>
          <w:rPr>
            <w:rFonts w:ascii="Times New Roman" w:hAnsi="Times New Roman"/>
            <w:szCs w:val="24"/>
          </w:rPr>
          <w:id w:val="247628685"/>
          <w:citation/>
        </w:sdtPr>
        <w:sdtEndPr/>
        <w:sdtContent>
          <w:r w:rsidR="00A76A69" w:rsidRPr="00B632B4">
            <w:rPr>
              <w:rFonts w:ascii="Times New Roman" w:hAnsi="Times New Roman"/>
              <w:szCs w:val="24"/>
            </w:rPr>
            <w:fldChar w:fldCharType="begin"/>
          </w:r>
          <w:r w:rsidR="00A76A69" w:rsidRPr="00B632B4">
            <w:rPr>
              <w:rFonts w:ascii="Times New Roman" w:hAnsi="Times New Roman"/>
              <w:szCs w:val="24"/>
            </w:rPr>
            <w:instrText xml:space="preserve"> CITATION Kri13 \l 1038 </w:instrText>
          </w:r>
          <w:r w:rsidR="00A76A69" w:rsidRPr="00B632B4">
            <w:rPr>
              <w:rFonts w:ascii="Times New Roman" w:hAnsi="Times New Roman"/>
              <w:szCs w:val="24"/>
            </w:rPr>
            <w:fldChar w:fldCharType="separate"/>
          </w:r>
          <w:r w:rsidR="00382965" w:rsidRPr="00382965">
            <w:rPr>
              <w:rFonts w:ascii="Times New Roman" w:hAnsi="Times New Roman"/>
              <w:noProof/>
              <w:szCs w:val="24"/>
            </w:rPr>
            <w:t>[</w:t>
          </w:r>
          <w:hyperlink w:anchor="Kri13" w:history="1">
            <w:r w:rsidR="00382965" w:rsidRPr="00382965">
              <w:rPr>
                <w:rFonts w:ascii="Times New Roman" w:hAnsi="Times New Roman"/>
                <w:noProof/>
                <w:szCs w:val="24"/>
              </w:rPr>
              <w:t>6</w:t>
            </w:r>
          </w:hyperlink>
          <w:r w:rsidR="00382965" w:rsidRPr="00382965">
            <w:rPr>
              <w:rFonts w:ascii="Times New Roman" w:hAnsi="Times New Roman"/>
              <w:noProof/>
              <w:szCs w:val="24"/>
            </w:rPr>
            <w:t>]</w:t>
          </w:r>
          <w:r w:rsidR="00A76A69" w:rsidRPr="00B632B4">
            <w:rPr>
              <w:rFonts w:ascii="Times New Roman" w:hAnsi="Times New Roman"/>
              <w:szCs w:val="24"/>
            </w:rPr>
            <w:fldChar w:fldCharType="end"/>
          </w:r>
        </w:sdtContent>
      </w:sdt>
      <w:r w:rsidR="00A76A69" w:rsidRPr="00B632B4">
        <w:rPr>
          <w:rFonts w:ascii="Times New Roman" w:hAnsi="Times New Roman"/>
          <w:szCs w:val="24"/>
        </w:rPr>
        <w:t xml:space="preserve"> dolgozat két sebességmérő módszert említ meg, amelyeket ötvözve használ.</w:t>
      </w:r>
    </w:p>
    <w:p w14:paraId="177E409E" w14:textId="77777777" w:rsidR="00A76A69" w:rsidRPr="00B632B4" w:rsidRDefault="00A76A69" w:rsidP="00A76A69">
      <w:pPr>
        <w:spacing w:line="360" w:lineRule="auto"/>
        <w:ind w:firstLine="720"/>
        <w:rPr>
          <w:rFonts w:ascii="Times New Roman" w:hAnsi="Times New Roman"/>
          <w:szCs w:val="24"/>
        </w:rPr>
      </w:pPr>
      <w:r w:rsidRPr="00B632B4">
        <w:rPr>
          <w:rFonts w:ascii="Times New Roman" w:hAnsi="Times New Roman"/>
          <w:szCs w:val="24"/>
        </w:rPr>
        <w:t>Az első az inkrementális adó segítségével mért időalapú sebességmérés, amely abból áll, hogy méri a két impulzus között eltelt időt egy számláló segítségével, amely az FPGA órajelére számol. A sebességet a következő összefüggéssel határozza meg:</w:t>
      </w:r>
    </w:p>
    <w:p w14:paraId="6181A837" w14:textId="77777777" w:rsidR="00A76A69" w:rsidRPr="00B632B4" w:rsidRDefault="00A76A69" w:rsidP="00A76A69">
      <w:pPr>
        <w:spacing w:line="360" w:lineRule="auto"/>
        <w:rPr>
          <w:rFonts w:ascii="Times New Roman" w:hAnsi="Times New Roman"/>
          <w:i/>
          <w:szCs w:val="24"/>
        </w:rPr>
      </w:pPr>
      <m:oMathPara>
        <m:oMath>
          <m:r>
            <w:rPr>
              <w:rFonts w:ascii="Cambria Math" w:hAnsi="Cambria Math"/>
              <w:szCs w:val="24"/>
            </w:rPr>
            <m:t>w</m:t>
          </m:r>
          <m:d>
            <m:dPr>
              <m:begChr m:val="["/>
              <m:endChr m:val="]"/>
              <m:ctrlPr>
                <w:rPr>
                  <w:rFonts w:ascii="Cambria Math" w:hAnsi="Cambria Math"/>
                  <w:i/>
                  <w:szCs w:val="24"/>
                </w:rPr>
              </m:ctrlPr>
            </m:dPr>
            <m:e>
              <m:r>
                <w:rPr>
                  <w:rFonts w:ascii="Cambria Math" w:hAnsi="Cambria Math"/>
                  <w:szCs w:val="24"/>
                </w:rPr>
                <m:t>rpm</m:t>
              </m:r>
            </m:e>
          </m:d>
          <m:r>
            <w:rPr>
              <w:rFonts w:ascii="Cambria Math" w:hAnsi="Cambria Math"/>
              <w:szCs w:val="24"/>
            </w:rPr>
            <m:t>=</m:t>
          </m:r>
          <m:f>
            <m:fPr>
              <m:ctrlPr>
                <w:rPr>
                  <w:rFonts w:ascii="Cambria Math" w:hAnsi="Cambria Math"/>
                  <w:i/>
                  <w:szCs w:val="24"/>
                </w:rPr>
              </m:ctrlPr>
            </m:fPr>
            <m:num>
              <m:r>
                <w:rPr>
                  <w:rFonts w:ascii="Cambria Math" w:hAnsi="Cambria Math"/>
                  <w:szCs w:val="24"/>
                </w:rPr>
                <m:t>60*</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clk</m:t>
                  </m:r>
                </m:sub>
              </m:sSub>
            </m:num>
            <m:den>
              <m:r>
                <w:rPr>
                  <w:rFonts w:ascii="Cambria Math" w:hAnsi="Cambria Math"/>
                  <w:szCs w:val="24"/>
                </w:rPr>
                <m:t>R*X*E</m:t>
              </m:r>
            </m:den>
          </m:f>
        </m:oMath>
      </m:oMathPara>
    </w:p>
    <w:p w14:paraId="461F365F" w14:textId="77777777" w:rsidR="00A76A69" w:rsidRPr="00B632B4" w:rsidRDefault="00A76A69" w:rsidP="00A76A69">
      <w:pPr>
        <w:spacing w:line="360" w:lineRule="auto"/>
        <w:rPr>
          <w:rFonts w:ascii="Times New Roman" w:hAnsi="Times New Roman"/>
          <w:szCs w:val="24"/>
        </w:rPr>
      </w:pPr>
      <w:r w:rsidRPr="00B632B4">
        <w:rPr>
          <w:rFonts w:ascii="Times New Roman" w:hAnsi="Times New Roman"/>
          <w:szCs w:val="24"/>
        </w:rPr>
        <w:t xml:space="preserve">Ahol a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clk</m:t>
            </m:r>
          </m:sub>
        </m:sSub>
      </m:oMath>
      <w:r w:rsidRPr="00B632B4">
        <w:rPr>
          <w:rFonts w:ascii="Times New Roman" w:hAnsi="Times New Roman"/>
          <w:szCs w:val="24"/>
        </w:rPr>
        <w:t xml:space="preserve"> FPGA órajele Hz ben kifejezve, </w:t>
      </w:r>
      <m:oMath>
        <m:r>
          <w:rPr>
            <w:rFonts w:ascii="Cambria Math" w:hAnsi="Cambria Math"/>
            <w:szCs w:val="24"/>
          </w:rPr>
          <m:t>R</m:t>
        </m:r>
      </m:oMath>
      <w:r w:rsidRPr="00B632B4">
        <w:rPr>
          <w:rFonts w:ascii="Times New Roman" w:hAnsi="Times New Roman"/>
          <w:szCs w:val="24"/>
        </w:rPr>
        <w:t xml:space="preserve"> az inkremtális tárcsa felbontása, </w:t>
      </w:r>
      <m:oMath>
        <m:r>
          <w:rPr>
            <w:rFonts w:ascii="Cambria Math" w:hAnsi="Cambria Math"/>
            <w:szCs w:val="24"/>
          </w:rPr>
          <m:t>X</m:t>
        </m:r>
      </m:oMath>
      <w:r w:rsidRPr="00B632B4">
        <w:rPr>
          <w:rFonts w:ascii="Times New Roman" w:hAnsi="Times New Roman"/>
          <w:szCs w:val="24"/>
        </w:rPr>
        <w:t xml:space="preserve"> megszámolt órajelek a két impulzus között, </w:t>
      </w:r>
      <m:oMath>
        <m:r>
          <w:rPr>
            <w:rFonts w:ascii="Cambria Math" w:hAnsi="Cambria Math"/>
            <w:szCs w:val="24"/>
          </w:rPr>
          <m:t>E</m:t>
        </m:r>
      </m:oMath>
      <w:r w:rsidRPr="00B632B4">
        <w:rPr>
          <w:rFonts w:ascii="Times New Roman" w:hAnsi="Times New Roman"/>
          <w:szCs w:val="24"/>
        </w:rPr>
        <w:t xml:space="preserve"> egy szorzó (1,2,4). A módszer hátránya az, hogy minél nagyobb a fordulatszám a kvantálási hiba is nő a következő összefüggés szerint:</w:t>
      </w:r>
    </w:p>
    <w:p w14:paraId="3675C609" w14:textId="77777777" w:rsidR="00A76A69" w:rsidRPr="00B632B4" w:rsidRDefault="00A76A69" w:rsidP="00A76A69">
      <w:pPr>
        <w:spacing w:line="360" w:lineRule="auto"/>
        <w:rPr>
          <w:rFonts w:ascii="Times New Roman" w:hAnsi="Times New Roman"/>
          <w:szCs w:val="24"/>
        </w:rPr>
      </w:pPr>
      <m:oMathPara>
        <m:oMath>
          <m:r>
            <w:rPr>
              <w:rFonts w:ascii="Cambria Math" w:hAnsi="Cambria Math"/>
              <w:szCs w:val="24"/>
            </w:rPr>
            <m:t>Δw=</m:t>
          </m:r>
          <m:f>
            <m:fPr>
              <m:ctrlPr>
                <w:rPr>
                  <w:rFonts w:ascii="Cambria Math" w:hAnsi="Cambria Math"/>
                  <w:i/>
                  <w:szCs w:val="24"/>
                </w:rPr>
              </m:ctrlPr>
            </m:fPr>
            <m:num>
              <m:r>
                <w:rPr>
                  <w:rFonts w:ascii="Cambria Math" w:hAnsi="Cambria Math"/>
                  <w:szCs w:val="24"/>
                </w:rPr>
                <m:t>E*R</m:t>
              </m:r>
            </m:num>
            <m:den>
              <m:sSub>
                <m:sSubPr>
                  <m:ctrlPr>
                    <w:rPr>
                      <w:rFonts w:ascii="Cambria Math" w:hAnsi="Cambria Math"/>
                      <w:i/>
                      <w:szCs w:val="24"/>
                    </w:rPr>
                  </m:ctrlPr>
                </m:sSubPr>
                <m:e>
                  <m:r>
                    <w:rPr>
                      <w:rFonts w:ascii="Cambria Math" w:hAnsi="Cambria Math"/>
                      <w:szCs w:val="24"/>
                    </w:rPr>
                    <m:t>f</m:t>
                  </m:r>
                </m:e>
                <m:sub>
                  <m:r>
                    <w:rPr>
                      <w:rFonts w:ascii="Cambria Math" w:hAnsi="Cambria Math"/>
                      <w:szCs w:val="24"/>
                    </w:rPr>
                    <m:t>clk</m:t>
                  </m:r>
                </m:sub>
              </m:sSub>
            </m:den>
          </m:f>
        </m:oMath>
      </m:oMathPara>
    </w:p>
    <w:p w14:paraId="5F3B13D8" w14:textId="77777777" w:rsidR="00A76A69" w:rsidRPr="00B632B4" w:rsidRDefault="00A76A69" w:rsidP="00A76A69">
      <w:pPr>
        <w:spacing w:line="360" w:lineRule="auto"/>
        <w:rPr>
          <w:szCs w:val="24"/>
        </w:rPr>
      </w:pPr>
      <w:r w:rsidRPr="00B632B4">
        <w:rPr>
          <w:szCs w:val="24"/>
        </w:rPr>
        <w:tab/>
        <w:t xml:space="preserve">A második módszer megszámolja, az inkrementális adótól érkező éleket, </w:t>
      </w: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m</m:t>
            </m:r>
          </m:sub>
        </m:sSub>
      </m:oMath>
      <w:r w:rsidRPr="00B632B4">
        <w:rPr>
          <w:szCs w:val="24"/>
        </w:rPr>
        <w:t xml:space="preserve"> idő alatt. Ahol a </w:t>
      </w: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m</m:t>
            </m:r>
          </m:sub>
        </m:sSub>
      </m:oMath>
      <w:r w:rsidRPr="00B632B4">
        <w:rPr>
          <w:szCs w:val="24"/>
        </w:rPr>
        <w:t xml:space="preserve"> másodpercben, kifejezett idő.</w:t>
      </w:r>
    </w:p>
    <w:p w14:paraId="787537BB" w14:textId="77777777" w:rsidR="00A76A69" w:rsidRPr="00B632B4" w:rsidRDefault="00A76A69" w:rsidP="00A76A69">
      <w:pPr>
        <w:spacing w:line="360" w:lineRule="auto"/>
        <w:rPr>
          <w:rFonts w:ascii="Times New Roman" w:hAnsi="Times New Roman"/>
          <w:i/>
          <w:szCs w:val="24"/>
        </w:rPr>
      </w:pPr>
      <m:oMathPara>
        <m:oMath>
          <m:r>
            <w:rPr>
              <w:rFonts w:ascii="Cambria Math" w:hAnsi="Cambria Math"/>
              <w:szCs w:val="24"/>
            </w:rPr>
            <m:t>w</m:t>
          </m:r>
          <m:d>
            <m:dPr>
              <m:begChr m:val="["/>
              <m:endChr m:val="]"/>
              <m:ctrlPr>
                <w:rPr>
                  <w:rFonts w:ascii="Cambria Math" w:hAnsi="Cambria Math"/>
                  <w:i/>
                  <w:szCs w:val="24"/>
                </w:rPr>
              </m:ctrlPr>
            </m:dPr>
            <m:e>
              <m:r>
                <w:rPr>
                  <w:rFonts w:ascii="Cambria Math" w:hAnsi="Cambria Math"/>
                  <w:szCs w:val="24"/>
                </w:rPr>
                <m:t>rpm</m:t>
              </m:r>
            </m:e>
          </m:d>
          <m:r>
            <w:rPr>
              <w:rFonts w:ascii="Cambria Math" w:hAnsi="Cambria Math"/>
              <w:szCs w:val="24"/>
            </w:rPr>
            <m:t>=</m:t>
          </m:r>
          <m:f>
            <m:fPr>
              <m:ctrlPr>
                <w:rPr>
                  <w:rFonts w:ascii="Cambria Math" w:hAnsi="Cambria Math"/>
                  <w:i/>
                  <w:szCs w:val="24"/>
                </w:rPr>
              </m:ctrlPr>
            </m:fPr>
            <m:num>
              <m:r>
                <w:rPr>
                  <w:rFonts w:ascii="Cambria Math" w:hAnsi="Cambria Math"/>
                  <w:szCs w:val="24"/>
                </w:rPr>
                <m:t>60*X</m:t>
              </m:r>
            </m:num>
            <m:den>
              <m:sSub>
                <m:sSubPr>
                  <m:ctrlPr>
                    <w:rPr>
                      <w:rFonts w:ascii="Cambria Math" w:hAnsi="Cambria Math"/>
                      <w:i/>
                      <w:szCs w:val="24"/>
                    </w:rPr>
                  </m:ctrlPr>
                </m:sSubPr>
                <m:e>
                  <m:r>
                    <w:rPr>
                      <w:rFonts w:ascii="Cambria Math" w:hAnsi="Cambria Math"/>
                      <w:szCs w:val="24"/>
                    </w:rPr>
                    <m:t>T</m:t>
                  </m:r>
                </m:e>
                <m:sub>
                  <m:r>
                    <w:rPr>
                      <w:rFonts w:ascii="Cambria Math" w:hAnsi="Cambria Math"/>
                      <w:szCs w:val="24"/>
                    </w:rPr>
                    <m:t>m</m:t>
                  </m:r>
                </m:sub>
              </m:sSub>
              <m:r>
                <w:rPr>
                  <w:rFonts w:ascii="Cambria Math" w:hAnsi="Cambria Math"/>
                  <w:szCs w:val="24"/>
                </w:rPr>
                <m:t>*R*E</m:t>
              </m:r>
            </m:den>
          </m:f>
        </m:oMath>
      </m:oMathPara>
    </w:p>
    <w:p w14:paraId="43E80136" w14:textId="77777777" w:rsidR="00A76A69" w:rsidRPr="00B632B4" w:rsidRDefault="00A76A69" w:rsidP="00A76A69">
      <w:pPr>
        <w:spacing w:line="360" w:lineRule="auto"/>
        <w:rPr>
          <w:rFonts w:ascii="Times New Roman" w:hAnsi="Times New Roman"/>
          <w:szCs w:val="24"/>
        </w:rPr>
      </w:pPr>
      <w:r w:rsidRPr="00B632B4">
        <w:rPr>
          <w:rFonts w:ascii="Times New Roman" w:hAnsi="Times New Roman"/>
          <w:szCs w:val="24"/>
        </w:rPr>
        <w:t xml:space="preserve">E módszer előnye, hogy minél nagyobb a fordulat annál kisebb a hiba. </w:t>
      </w:r>
    </w:p>
    <w:p w14:paraId="36834D42" w14:textId="77777777" w:rsidR="00A76A69" w:rsidRPr="00B632B4" w:rsidRDefault="00A76A69" w:rsidP="00A76A69">
      <w:pPr>
        <w:spacing w:line="360" w:lineRule="auto"/>
        <w:rPr>
          <w:rFonts w:ascii="Times New Roman" w:hAnsi="Times New Roman"/>
          <w:color w:val="000000" w:themeColor="text1"/>
          <w:szCs w:val="24"/>
        </w:rPr>
      </w:pPr>
      <w:r w:rsidRPr="00B632B4">
        <w:rPr>
          <w:rFonts w:ascii="Times New Roman" w:hAnsi="Times New Roman"/>
          <w:szCs w:val="24"/>
        </w:rPr>
        <w:tab/>
        <w:t xml:space="preserve">Meglátásom szerint a két módszer bonyolulttá tenné a rendszert, mivel a számítások túl sok erőforrást igényelnek, amelyekkel nem lehetne megoldani 8 motor szabályozó körét az FPGA rendszeren. </w:t>
      </w:r>
      <w:r w:rsidRPr="00B632B4">
        <w:rPr>
          <w:rFonts w:ascii="Times New Roman" w:hAnsi="Times New Roman"/>
          <w:color w:val="000000" w:themeColor="text1"/>
          <w:szCs w:val="24"/>
        </w:rPr>
        <w:t>A sebességé mérésére egy időegység alatt beérkező impulzusokat számolom meg.</w:t>
      </w:r>
    </w:p>
    <w:p w14:paraId="3DFA6A87" w14:textId="131744F3" w:rsidR="00E52A35" w:rsidRPr="00BE4225" w:rsidRDefault="00ED22AB" w:rsidP="00A76A69">
      <w:pPr>
        <w:pStyle w:val="Heading2"/>
      </w:pPr>
      <w:bookmarkStart w:id="2452" w:name="_Toc422854208"/>
      <w:r w:rsidRPr="00BE4225">
        <w:t>Egyenáramú motorok</w:t>
      </w:r>
      <w:bookmarkEnd w:id="2452"/>
    </w:p>
    <w:p w14:paraId="44B11728" w14:textId="77777777" w:rsidR="00A76A69" w:rsidRPr="00B632B4" w:rsidRDefault="00ED22AB" w:rsidP="00A76A69">
      <w:pPr>
        <w:spacing w:line="360" w:lineRule="auto"/>
        <w:rPr>
          <w:szCs w:val="24"/>
        </w:rPr>
      </w:pPr>
      <w:r w:rsidRPr="00BE4225">
        <w:tab/>
      </w:r>
      <w:r w:rsidR="00A76A69" w:rsidRPr="00B632B4">
        <w:rPr>
          <w:szCs w:val="24"/>
        </w:rPr>
        <w:t xml:space="preserve">Az egyenáramú motorokat használják általában, nagy pontosságot igénylő hajtások megvalósítására. Kisebb teljesítményű motorok permanens mágnesből készült álló résszel és tekercselt forgórésszel rendelkeznek. A szervo motorok fő jellemzőik a gyorsaságuk, </w:t>
      </w:r>
      <w:r w:rsidR="00A76A69" w:rsidRPr="00B632B4">
        <w:rPr>
          <w:szCs w:val="24"/>
        </w:rPr>
        <w:lastRenderedPageBreak/>
        <w:t>kicsi az elektromos és a mechanikai időállandójuk. A</w:t>
      </w:r>
      <w:sdt>
        <w:sdtPr>
          <w:rPr>
            <w:szCs w:val="24"/>
          </w:rPr>
          <w:id w:val="-603493085"/>
          <w:citation/>
        </w:sdtPr>
        <w:sdtEndPr/>
        <w:sdtContent>
          <w:r w:rsidR="00A76A69" w:rsidRPr="00B632B4">
            <w:rPr>
              <w:szCs w:val="24"/>
            </w:rPr>
            <w:fldChar w:fldCharType="begin"/>
          </w:r>
          <w:r w:rsidR="00A76A69" w:rsidRPr="00B632B4">
            <w:rPr>
              <w:szCs w:val="24"/>
            </w:rPr>
            <w:instrText xml:space="preserve"> CITATION Már15 \l 1038 </w:instrText>
          </w:r>
          <w:r w:rsidR="00A76A69" w:rsidRPr="00B632B4">
            <w:rPr>
              <w:szCs w:val="24"/>
            </w:rPr>
            <w:fldChar w:fldCharType="separate"/>
          </w:r>
          <w:r w:rsidR="00382965">
            <w:rPr>
              <w:noProof/>
              <w:szCs w:val="24"/>
            </w:rPr>
            <w:t xml:space="preserve"> </w:t>
          </w:r>
          <w:r w:rsidR="00382965" w:rsidRPr="00382965">
            <w:rPr>
              <w:noProof/>
              <w:szCs w:val="24"/>
            </w:rPr>
            <w:t>[</w:t>
          </w:r>
          <w:hyperlink w:anchor="Már15" w:history="1">
            <w:r w:rsidR="00382965" w:rsidRPr="00382965">
              <w:rPr>
                <w:noProof/>
                <w:szCs w:val="24"/>
              </w:rPr>
              <w:t>7</w:t>
            </w:r>
          </w:hyperlink>
          <w:r w:rsidR="00382965" w:rsidRPr="00382965">
            <w:rPr>
              <w:noProof/>
              <w:szCs w:val="24"/>
            </w:rPr>
            <w:t>]</w:t>
          </w:r>
          <w:r w:rsidR="00A76A69" w:rsidRPr="00B632B4">
            <w:rPr>
              <w:szCs w:val="24"/>
            </w:rPr>
            <w:fldChar w:fldCharType="end"/>
          </w:r>
        </w:sdtContent>
      </w:sdt>
      <w:r w:rsidR="00A76A69" w:rsidRPr="00B632B4">
        <w:rPr>
          <w:szCs w:val="24"/>
        </w:rPr>
        <w:t xml:space="preserve"> alapján a rotort egy sorba kötött L induktivitással és egy R ellenállással modellezi. Ahol a </w:t>
      </w:r>
      <m:oMath>
        <m:r>
          <w:rPr>
            <w:rFonts w:ascii="Cambria Math" w:hAnsi="Cambria Math"/>
            <w:szCs w:val="24"/>
          </w:rPr>
          <m:t>i</m:t>
        </m:r>
      </m:oMath>
      <w:r w:rsidR="00A76A69" w:rsidRPr="00B632B4">
        <w:rPr>
          <w:szCs w:val="24"/>
        </w:rPr>
        <w:t xml:space="preserve"> rotoron átfolyó áram. A Biot Savart és a Lenz törvények alapján: </w:t>
      </w:r>
      <m:oMath>
        <m:r>
          <w:rPr>
            <w:rFonts w:ascii="Cambria Math" w:hAnsi="Cambria Math"/>
            <w:szCs w:val="24"/>
          </w:rPr>
          <m:t>e=</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1</m:t>
            </m:r>
          </m:sub>
        </m:sSub>
        <m:r>
          <w:rPr>
            <w:rFonts w:ascii="Cambria Math" w:hAnsi="Cambria Math"/>
            <w:szCs w:val="24"/>
          </w:rPr>
          <m:t>ω</m:t>
        </m:r>
      </m:oMath>
      <w:r w:rsidR="00A76A69" w:rsidRPr="00B632B4">
        <w:rPr>
          <w:szCs w:val="24"/>
        </w:rPr>
        <w:t xml:space="preserve">, </w:t>
      </w:r>
      <m:oMath>
        <m:r>
          <w:rPr>
            <w:rFonts w:ascii="Cambria Math" w:hAnsi="Cambria Math"/>
            <w:szCs w:val="24"/>
          </w:rPr>
          <m:t>τ=</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2</m:t>
            </m:r>
          </m:sub>
        </m:sSub>
        <m:r>
          <w:rPr>
            <w:rFonts w:ascii="Cambria Math" w:hAnsi="Cambria Math"/>
            <w:szCs w:val="24"/>
          </w:rPr>
          <m:t>i</m:t>
        </m:r>
      </m:oMath>
      <w:r w:rsidR="00A76A69" w:rsidRPr="00B632B4">
        <w:rPr>
          <w:szCs w:val="24"/>
        </w:rPr>
        <w:t>. Ahol a c1 és c2 konstansok.</w:t>
      </w:r>
    </w:p>
    <w:p w14:paraId="58D22F2C" w14:textId="77777777" w:rsidR="00A76A69" w:rsidRPr="00B632B4" w:rsidRDefault="00A76A69" w:rsidP="00A76A69">
      <w:pPr>
        <w:spacing w:line="360" w:lineRule="auto"/>
      </w:pPr>
      <m:oMathPara>
        <m:oMath>
          <m:r>
            <w:rPr>
              <w:rFonts w:ascii="Cambria Math" w:hAnsi="Cambria Math"/>
            </w:rPr>
            <m:t>u=iR+L</m:t>
          </m:r>
          <m:f>
            <m:fPr>
              <m:ctrlPr>
                <w:rPr>
                  <w:rFonts w:ascii="Cambria Math" w:hAnsi="Cambria Math"/>
                  <w:i/>
                </w:rPr>
              </m:ctrlPr>
            </m:fPr>
            <m:num>
              <m:r>
                <w:rPr>
                  <w:rFonts w:ascii="Cambria Math" w:hAnsi="Cambria Math"/>
                </w:rPr>
                <m:t>di</m:t>
              </m:r>
            </m:num>
            <m:den>
              <m:r>
                <w:rPr>
                  <w:rFonts w:ascii="Cambria Math" w:hAnsi="Cambria Math"/>
                </w:rPr>
                <m:t>dt</m:t>
              </m:r>
            </m:den>
          </m:f>
          <m:r>
            <w:rPr>
              <w:rFonts w:ascii="Cambria Math" w:hAnsi="Cambria Math"/>
            </w:rPr>
            <m:t>+e</m:t>
          </m:r>
        </m:oMath>
      </m:oMathPara>
    </w:p>
    <w:p w14:paraId="12689C6E" w14:textId="77777777" w:rsidR="00A76A69" w:rsidRPr="00B632B4" w:rsidRDefault="00A76A69" w:rsidP="00A76A69">
      <w:pPr>
        <w:spacing w:line="360" w:lineRule="auto"/>
        <w:rPr>
          <w:szCs w:val="24"/>
        </w:rPr>
      </w:pPr>
      <w:r w:rsidRPr="00B632B4">
        <w:rPr>
          <w:szCs w:val="24"/>
        </w:rPr>
        <w:t>Az elektromos egyenlet mellé még felírja a mechanikai egyenleteket is:</w:t>
      </w:r>
    </w:p>
    <w:p w14:paraId="5245DB96" w14:textId="77777777" w:rsidR="00A76A69" w:rsidRPr="00B632B4" w:rsidRDefault="00967446" w:rsidP="00A76A69">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R</m:t>
              </m:r>
            </m:sub>
          </m:sSub>
          <m:f>
            <m:fPr>
              <m:ctrlPr>
                <w:rPr>
                  <w:rFonts w:ascii="Cambria Math" w:hAnsi="Cambria Math"/>
                  <w:i/>
                </w:rPr>
              </m:ctrlPr>
            </m:fPr>
            <m:num>
              <m:r>
                <w:rPr>
                  <w:rFonts w:ascii="Cambria Math" w:hAnsi="Cambria Math"/>
                </w:rPr>
                <m:t>dω</m:t>
              </m:r>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i-</m:t>
          </m:r>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ext</m:t>
              </m:r>
            </m:sub>
          </m:sSub>
        </m:oMath>
      </m:oMathPara>
    </w:p>
    <w:p w14:paraId="5D05E919" w14:textId="77777777" w:rsidR="00A76A69" w:rsidRPr="00B632B4" w:rsidRDefault="00967446" w:rsidP="00A76A69">
      <w:pPr>
        <w:spacing w:line="360" w:lineRule="auto"/>
        <w:rPr>
          <w:szCs w:val="24"/>
        </w:rPr>
      </w:pPr>
      <m:oMath>
        <m:sSub>
          <m:sSubPr>
            <m:ctrlPr>
              <w:rPr>
                <w:rFonts w:ascii="Cambria Math" w:hAnsi="Cambria Math"/>
                <w:i/>
                <w:szCs w:val="24"/>
              </w:rPr>
            </m:ctrlPr>
          </m:sSubPr>
          <m:e>
            <m:r>
              <w:rPr>
                <w:rFonts w:ascii="Cambria Math" w:hAnsi="Cambria Math"/>
                <w:szCs w:val="24"/>
              </w:rPr>
              <m:t>J</m:t>
            </m:r>
          </m:e>
          <m:sub>
            <m:r>
              <w:rPr>
                <w:rFonts w:ascii="Cambria Math" w:hAnsi="Cambria Math"/>
                <w:szCs w:val="24"/>
              </w:rPr>
              <m:t>R</m:t>
            </m:r>
          </m:sub>
        </m:sSub>
      </m:oMath>
      <w:r w:rsidR="00A76A69" w:rsidRPr="00B632B4">
        <w:rPr>
          <w:szCs w:val="24"/>
        </w:rPr>
        <w:t xml:space="preserve"> – rotor inerciája,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oMath>
      <w:r w:rsidR="00A76A69" w:rsidRPr="00B632B4">
        <w:rPr>
          <w:szCs w:val="24"/>
        </w:rPr>
        <w:t xml:space="preserve">- motorban fellépő súrlódási erők, </w:t>
      </w:r>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ext</m:t>
            </m:r>
          </m:sub>
        </m:sSub>
      </m:oMath>
      <w:r w:rsidR="00A76A69" w:rsidRPr="00B632B4">
        <w:rPr>
          <w:szCs w:val="24"/>
        </w:rPr>
        <w:t>- külső nyomaték.</w:t>
      </w:r>
    </w:p>
    <w:p w14:paraId="46CC5B98" w14:textId="77777777" w:rsidR="00A76A69" w:rsidRPr="00B632B4" w:rsidRDefault="00A76A69" w:rsidP="00A76A69">
      <w:pPr>
        <w:spacing w:line="360" w:lineRule="auto"/>
        <w:rPr>
          <w:szCs w:val="24"/>
        </w:rPr>
      </w:pPr>
      <w:r w:rsidRPr="00B632B4">
        <w:rPr>
          <w:szCs w:val="24"/>
        </w:rPr>
        <w:t>A motor dinamikus moteljéhez egyesíti a két egyenletet:</w:t>
      </w:r>
    </w:p>
    <w:p w14:paraId="28E2A532" w14:textId="77777777" w:rsidR="00A76A69" w:rsidRPr="00B632B4" w:rsidRDefault="00967446" w:rsidP="00A76A69">
      <w:pPr>
        <w:spacing w:line="360" w:lineRule="auto"/>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L</m:t>
                    </m:r>
                    <m:f>
                      <m:fPr>
                        <m:ctrlPr>
                          <w:rPr>
                            <w:rFonts w:ascii="Cambria Math" w:hAnsi="Cambria Math"/>
                            <w:i/>
                          </w:rPr>
                        </m:ctrlPr>
                      </m:fPr>
                      <m:num>
                        <m:r>
                          <w:rPr>
                            <w:rFonts w:ascii="Cambria Math" w:hAnsi="Cambria Math"/>
                          </w:rPr>
                          <m:t>di</m:t>
                        </m:r>
                      </m:num>
                      <m:den>
                        <m:r>
                          <w:rPr>
                            <w:rFonts w:ascii="Cambria Math" w:hAnsi="Cambria Math"/>
                          </w:rPr>
                          <m:t>dt</m:t>
                        </m:r>
                      </m:den>
                    </m:f>
                    <m:r>
                      <w:rPr>
                        <w:rFonts w:ascii="Cambria Math" w:hAnsi="Cambria Math"/>
                      </w:rPr>
                      <m:t>+iR+</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ω=u</m:t>
                    </m:r>
                  </m:e>
                </m:mr>
                <m:mr>
                  <m:e>
                    <m:sSub>
                      <m:sSubPr>
                        <m:ctrlPr>
                          <w:rPr>
                            <w:rFonts w:ascii="Cambria Math" w:hAnsi="Cambria Math"/>
                            <w:i/>
                          </w:rPr>
                        </m:ctrlPr>
                      </m:sSubPr>
                      <m:e>
                        <m:r>
                          <w:rPr>
                            <w:rFonts w:ascii="Cambria Math" w:hAnsi="Cambria Math"/>
                          </w:rPr>
                          <m:t>J</m:t>
                        </m:r>
                      </m:e>
                      <m:sub>
                        <m:r>
                          <w:rPr>
                            <w:rFonts w:ascii="Cambria Math" w:hAnsi="Cambria Math"/>
                          </w:rPr>
                          <m:t>R</m:t>
                        </m:r>
                      </m:sub>
                    </m:sSub>
                    <m:f>
                      <m:fPr>
                        <m:ctrlPr>
                          <w:rPr>
                            <w:rFonts w:ascii="Cambria Math" w:hAnsi="Cambria Math"/>
                            <w:i/>
                          </w:rPr>
                        </m:ctrlPr>
                      </m:fPr>
                      <m:num>
                        <m:r>
                          <w:rPr>
                            <w:rFonts w:ascii="Cambria Math" w:hAnsi="Cambria Math"/>
                          </w:rPr>
                          <m:t>dω</m:t>
                        </m:r>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i-</m:t>
                    </m:r>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ext</m:t>
                        </m:r>
                      </m:sub>
                    </m:sSub>
                  </m:e>
                </m:mr>
                <m:mr>
                  <m:e>
                    <m:f>
                      <m:fPr>
                        <m:ctrlPr>
                          <w:rPr>
                            <w:rFonts w:ascii="Cambria Math" w:hAnsi="Cambria Math"/>
                            <w:i/>
                          </w:rPr>
                        </m:ctrlPr>
                      </m:fPr>
                      <m:num>
                        <m:r>
                          <w:rPr>
                            <w:rFonts w:ascii="Cambria Math" w:hAnsi="Cambria Math"/>
                          </w:rPr>
                          <m:t>dα</m:t>
                        </m:r>
                      </m:num>
                      <m:den>
                        <m:r>
                          <w:rPr>
                            <w:rFonts w:ascii="Cambria Math" w:hAnsi="Cambria Math"/>
                          </w:rPr>
                          <m:t>dt</m:t>
                        </m:r>
                      </m:den>
                    </m:f>
                    <m:r>
                      <w:rPr>
                        <w:rFonts w:ascii="Cambria Math" w:hAnsi="Cambria Math"/>
                      </w:rPr>
                      <m:t>=ω</m:t>
                    </m:r>
                  </m:e>
                </m:mr>
              </m:m>
            </m:e>
          </m:d>
        </m:oMath>
      </m:oMathPara>
    </w:p>
    <w:p w14:paraId="19E833E0" w14:textId="77777777" w:rsidR="00A76A69" w:rsidRPr="00B632B4" w:rsidRDefault="00A76A69" w:rsidP="00A76A69">
      <w:pPr>
        <w:spacing w:line="360" w:lineRule="auto"/>
        <w:rPr>
          <w:szCs w:val="24"/>
        </w:rPr>
      </w:pPr>
      <w:r w:rsidRPr="00B632B4">
        <w:rPr>
          <w:szCs w:val="24"/>
        </w:rPr>
        <w:t xml:space="preserve">Ahol az </w:t>
      </w:r>
      <m:oMath>
        <m:r>
          <w:rPr>
            <w:rFonts w:ascii="Cambria Math" w:hAnsi="Cambria Math"/>
            <w:szCs w:val="24"/>
          </w:rPr>
          <m:t>α</m:t>
        </m:r>
      </m:oMath>
      <w:r w:rsidRPr="00B632B4">
        <w:rPr>
          <w:szCs w:val="24"/>
        </w:rPr>
        <w:t xml:space="preserve"> a motor szög pizicíója.</w:t>
      </w:r>
    </w:p>
    <w:p w14:paraId="7C1AE180" w14:textId="77777777" w:rsidR="00A76A69" w:rsidRPr="00B632B4" w:rsidRDefault="00A76A69" w:rsidP="00A76A69">
      <w:pPr>
        <w:spacing w:line="360" w:lineRule="auto"/>
        <w:rPr>
          <w:szCs w:val="24"/>
        </w:rPr>
      </w:pPr>
      <w:r w:rsidRPr="00B632B4">
        <w:rPr>
          <w:szCs w:val="24"/>
        </w:rPr>
        <w:t xml:space="preserve">A motor állapotteres motelje, a választott állapotok: </w:t>
      </w:r>
    </w:p>
    <w:p w14:paraId="2E49F67E" w14:textId="77777777" w:rsidR="00A76A69" w:rsidRPr="00B632B4" w:rsidRDefault="00A76A69" w:rsidP="00A76A69">
      <w:pPr>
        <w:spacing w:line="360" w:lineRule="auto"/>
      </w:pPr>
      <m:oMathPara>
        <m:oMath>
          <m:r>
            <w:rPr>
              <w:rFonts w:ascii="Cambria Math" w:hAnsi="Cambria Math"/>
            </w:rPr>
            <m:t>x=</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i</m:t>
                    </m:r>
                  </m:e>
                </m:mr>
                <m:mr>
                  <m:e>
                    <m:r>
                      <w:rPr>
                        <w:rFonts w:ascii="Cambria Math" w:hAnsi="Cambria Math"/>
                      </w:rPr>
                      <m:t>ω</m:t>
                    </m:r>
                  </m:e>
                </m:mr>
                <m:mr>
                  <m:e>
                    <m:r>
                      <w:rPr>
                        <w:rFonts w:ascii="Cambria Math" w:hAnsi="Cambria Math"/>
                      </w:rPr>
                      <m:t>α</m:t>
                    </m:r>
                  </m:e>
                </m:mr>
              </m:m>
            </m:e>
          </m:d>
        </m:oMath>
      </m:oMathPara>
    </w:p>
    <w:p w14:paraId="66821783" w14:textId="77777777" w:rsidR="00A76A69" w:rsidRPr="00B632B4" w:rsidRDefault="00A76A69" w:rsidP="00A76A69">
      <w:pPr>
        <w:spacing w:line="360" w:lineRule="auto"/>
      </w:pPr>
      <m:oMathPara>
        <m:oMath>
          <m:r>
            <w:rPr>
              <w:rFonts w:ascii="Cambria Math" w:hAnsi="Cambria Math"/>
            </w:rPr>
            <m:t>u=</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f</m:t>
                        </m:r>
                      </m:sub>
                    </m:sSub>
                  </m:e>
                </m:mr>
                <m:mr>
                  <m:e>
                    <m:sSub>
                      <m:sSubPr>
                        <m:ctrlPr>
                          <w:rPr>
                            <w:rFonts w:ascii="Cambria Math" w:hAnsi="Cambria Math"/>
                            <w:i/>
                          </w:rPr>
                        </m:ctrlPr>
                      </m:sSubPr>
                      <m:e>
                        <m:r>
                          <w:rPr>
                            <w:rFonts w:ascii="Cambria Math" w:hAnsi="Cambria Math"/>
                          </w:rPr>
                          <m:t>τ</m:t>
                        </m:r>
                      </m:e>
                      <m:sub>
                        <m:r>
                          <w:rPr>
                            <w:rFonts w:ascii="Cambria Math" w:hAnsi="Cambria Math"/>
                          </w:rPr>
                          <m:t>ext</m:t>
                        </m:r>
                      </m:sub>
                    </m:sSub>
                  </m:e>
                </m:mr>
                <m:mr>
                  <m:e>
                    <m:r>
                      <w:rPr>
                        <w:rFonts w:ascii="Cambria Math" w:hAnsi="Cambria Math"/>
                      </w:rPr>
                      <m:t>u</m:t>
                    </m:r>
                  </m:e>
                </m:mr>
              </m:m>
            </m:e>
          </m:d>
        </m:oMath>
      </m:oMathPara>
    </w:p>
    <w:p w14:paraId="27CCF154" w14:textId="77777777" w:rsidR="00A76A69" w:rsidRPr="00B632B4" w:rsidRDefault="00A76A69" w:rsidP="00A76A69">
      <w:pPr>
        <w:spacing w:line="360" w:lineRule="auto"/>
        <w:rPr>
          <w:szCs w:val="24"/>
        </w:rPr>
      </w:pPr>
      <w:r w:rsidRPr="00B632B4">
        <w:rPr>
          <w:szCs w:val="24"/>
        </w:rPr>
        <w:t xml:space="preserve">Ahol </w:t>
      </w:r>
      <m:oMath>
        <m:r>
          <w:rPr>
            <w:rFonts w:ascii="Cambria Math" w:hAnsi="Cambria Math"/>
            <w:szCs w:val="24"/>
          </w:rPr>
          <m:t>x</m:t>
        </m:r>
      </m:oMath>
      <w:r w:rsidRPr="00B632B4">
        <w:rPr>
          <w:szCs w:val="24"/>
        </w:rPr>
        <w:t xml:space="preserve"> - állapotok, és a </w:t>
      </w:r>
      <m:oMath>
        <m:r>
          <w:rPr>
            <w:rFonts w:ascii="Cambria Math" w:hAnsi="Cambria Math"/>
            <w:szCs w:val="24"/>
          </w:rPr>
          <m:t>u</m:t>
        </m:r>
      </m:oMath>
      <w:r w:rsidRPr="00B632B4">
        <w:rPr>
          <w:szCs w:val="24"/>
        </w:rPr>
        <w:t>- bemenetek.</w:t>
      </w:r>
    </w:p>
    <w:p w14:paraId="7C52FD34" w14:textId="77777777" w:rsidR="00A76A69" w:rsidRPr="00B632B4" w:rsidRDefault="00A76A69" w:rsidP="00A76A69">
      <w:pPr>
        <w:spacing w:line="360" w:lineRule="auto"/>
      </w:pPr>
      <m:oMathPara>
        <m:oMath>
          <m:r>
            <w:rPr>
              <w:rFonts w:ascii="Cambria Math" w:hAnsi="Cambria Math"/>
            </w:rPr>
            <m:t>A=</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L</m:t>
                        </m:r>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m:t>
                            </m:r>
                          </m:sub>
                        </m:sSub>
                      </m:num>
                      <m:den>
                        <m:r>
                          <w:rPr>
                            <w:rFonts w:ascii="Cambria Math" w:hAnsi="Cambria Math"/>
                          </w:rPr>
                          <m:t>L</m:t>
                        </m:r>
                      </m:den>
                    </m:f>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2</m:t>
                            </m:r>
                          </m:sub>
                        </m:sSub>
                      </m:num>
                      <m:den>
                        <m:sSub>
                          <m:sSubPr>
                            <m:ctrlPr>
                              <w:rPr>
                                <w:rFonts w:ascii="Cambria Math" w:hAnsi="Cambria Math"/>
                                <w:i/>
                              </w:rPr>
                            </m:ctrlPr>
                          </m:sSubPr>
                          <m:e>
                            <m:r>
                              <w:rPr>
                                <w:rFonts w:ascii="Cambria Math" w:hAnsi="Cambria Math"/>
                              </w:rPr>
                              <m:t>J</m:t>
                            </m:r>
                          </m:e>
                          <m:sub>
                            <m:r>
                              <w:rPr>
                                <w:rFonts w:ascii="Cambria Math" w:hAnsi="Cambria Math"/>
                              </w:rPr>
                              <m:t>R</m:t>
                            </m:r>
                          </m:sub>
                        </m:sSub>
                      </m:den>
                    </m:f>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
            </m:e>
          </m:d>
          <m:r>
            <w:rPr>
              <w:rFonts w:ascii="Cambria Math" w:hAnsi="Cambria Math"/>
            </w:rPr>
            <m:t xml:space="preserve"> , B=</m:t>
          </m:r>
          <m:d>
            <m:dPr>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
                          <w:rPr>
                            <w:rFonts w:ascii="Cambria Math" w:hAnsi="Cambria Math"/>
                          </w:rPr>
                          <m:t>L</m:t>
                        </m:r>
                      </m:den>
                    </m:f>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R</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R</m:t>
                            </m:r>
                          </m:sub>
                        </m:sSub>
                      </m:den>
                    </m:f>
                  </m:e>
                </m:mr>
                <m:mr>
                  <m:e>
                    <m:r>
                      <w:rPr>
                        <w:rFonts w:ascii="Cambria Math" w:hAnsi="Cambria Math"/>
                      </w:rPr>
                      <m:t>0</m:t>
                    </m:r>
                  </m:e>
                  <m:e>
                    <m:r>
                      <w:rPr>
                        <w:rFonts w:ascii="Cambria Math" w:hAnsi="Cambria Math"/>
                      </w:rPr>
                      <m:t>0</m:t>
                    </m:r>
                  </m:e>
                  <m:e>
                    <m:r>
                      <w:rPr>
                        <w:rFonts w:ascii="Cambria Math" w:hAnsi="Cambria Math"/>
                      </w:rPr>
                      <m:t>0</m:t>
                    </m:r>
                  </m:e>
                </m:mr>
              </m:m>
            </m:e>
          </m:d>
        </m:oMath>
      </m:oMathPara>
    </w:p>
    <w:p w14:paraId="57A31440" w14:textId="0869496D" w:rsidR="00A76A69" w:rsidRPr="00B632B4" w:rsidRDefault="00A76A69" w:rsidP="00A76A69">
      <w:pPr>
        <w:spacing w:line="360" w:lineRule="auto"/>
        <w:rPr>
          <w:szCs w:val="24"/>
        </w:rPr>
      </w:pPr>
      <w:r w:rsidRPr="00B632B4">
        <w:rPr>
          <w:szCs w:val="24"/>
        </w:rPr>
        <w:t>Mivel, az általam használt rendszerben nem mérem a motorokon átfolyó áram nagyságát és kültéri terepen tartható pontosság is elég kicsi, ezért a modellt nem használom fel.</w:t>
      </w:r>
    </w:p>
    <w:p w14:paraId="70AFFDEE" w14:textId="54E8BF5A" w:rsidR="003A35C5" w:rsidRDefault="001751C5" w:rsidP="00A76A69">
      <w:pPr>
        <w:pStyle w:val="Heading2"/>
      </w:pPr>
      <w:bookmarkStart w:id="2453" w:name="_Toc422854209"/>
      <w:r>
        <w:t>PID szabályozó hangolása Ziegler-Nichols módszerrel</w:t>
      </w:r>
      <w:bookmarkEnd w:id="2453"/>
    </w:p>
    <w:p w14:paraId="2075114E" w14:textId="77DD14DA" w:rsidR="001751C5" w:rsidRDefault="001751C5" w:rsidP="00436075">
      <w:pPr>
        <w:spacing w:line="360" w:lineRule="auto"/>
      </w:pPr>
      <w:r>
        <w:tab/>
      </w:r>
      <w:r w:rsidR="00A76A69" w:rsidRPr="00B632B4">
        <w:rPr>
          <w:szCs w:val="24"/>
        </w:rPr>
        <w:t xml:space="preserve">A </w:t>
      </w:r>
      <w:sdt>
        <w:sdtPr>
          <w:rPr>
            <w:szCs w:val="24"/>
          </w:rPr>
          <w:id w:val="1461535105"/>
          <w:citation/>
        </w:sdtPr>
        <w:sdtEndPr/>
        <w:sdtContent>
          <w:r w:rsidR="00A76A69" w:rsidRPr="00B632B4">
            <w:rPr>
              <w:szCs w:val="24"/>
            </w:rPr>
            <w:fldChar w:fldCharType="begin"/>
          </w:r>
          <w:r w:rsidR="00A76A69" w:rsidRPr="00B632B4">
            <w:rPr>
              <w:szCs w:val="24"/>
            </w:rPr>
            <w:instrText xml:space="preserve">CITATION Már151 \l 1038 </w:instrText>
          </w:r>
          <w:r w:rsidR="00A76A69" w:rsidRPr="00B632B4">
            <w:rPr>
              <w:szCs w:val="24"/>
            </w:rPr>
            <w:fldChar w:fldCharType="separate"/>
          </w:r>
          <w:r w:rsidR="00382965" w:rsidRPr="00382965">
            <w:rPr>
              <w:noProof/>
              <w:szCs w:val="24"/>
            </w:rPr>
            <w:t>[</w:t>
          </w:r>
          <w:hyperlink w:anchor="Már151" w:history="1">
            <w:r w:rsidR="00382965" w:rsidRPr="00382965">
              <w:rPr>
                <w:noProof/>
                <w:szCs w:val="24"/>
              </w:rPr>
              <w:t>8</w:t>
            </w:r>
          </w:hyperlink>
          <w:r w:rsidR="00382965" w:rsidRPr="00382965">
            <w:rPr>
              <w:noProof/>
              <w:szCs w:val="24"/>
            </w:rPr>
            <w:t>]</w:t>
          </w:r>
          <w:r w:rsidR="00A76A69" w:rsidRPr="00B632B4">
            <w:rPr>
              <w:szCs w:val="24"/>
            </w:rPr>
            <w:fldChar w:fldCharType="end"/>
          </w:r>
        </w:sdtContent>
      </w:sdt>
      <w:r w:rsidR="00A76A69" w:rsidRPr="00B632B4">
        <w:rPr>
          <w:szCs w:val="24"/>
        </w:rPr>
        <w:t xml:space="preserve"> irodalom a PID szabályozóra kidolgozott hangolási módszert írja le. A módszer csak olyan folyamatoknál alkalmazható, ahol a rendszerre nézve nem jelent kockázatot, ha a stabilitásának a határára visszük. A módszer, első lépésben kiiktatjuk a szabályozóból az integráló és deriváló tagokat, így marad csak egy erősítő tag. A folyamat az állandósult állapotban szinuszos lengést fog mutatni az alapjel körül. A lengések </w:t>
      </w:r>
      <w:r w:rsidR="00A76A69" w:rsidRPr="00B632B4">
        <w:rPr>
          <w:szCs w:val="24"/>
        </w:rPr>
        <w:lastRenderedPageBreak/>
        <w:t>periódusát (</w:t>
      </w: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lengés</m:t>
            </m:r>
          </m:sub>
        </m:sSub>
      </m:oMath>
      <w:r w:rsidR="00A76A69" w:rsidRPr="00B632B4">
        <w:rPr>
          <w:szCs w:val="24"/>
        </w:rPr>
        <w:t xml:space="preserve">) megmérve és ismerve a </w:t>
      </w:r>
      <w:r w:rsidR="00A76A69" w:rsidRPr="00B632B4">
        <w:rPr>
          <w:i/>
          <w:szCs w:val="24"/>
        </w:rPr>
        <w:t xml:space="preserve">Kp </w:t>
      </w:r>
      <w:r w:rsidR="00A76A69" w:rsidRPr="00B632B4">
        <w:rPr>
          <w:szCs w:val="24"/>
        </w:rPr>
        <w:t xml:space="preserve">erősítést, amelyen a lengések jelentkeznek, kiválaszthatjuk a megfelelő PID paramétereket egy táblázat alapján. Mintavételezett megvalósítás esetén, a mintavételezési periódust </w:t>
      </w:r>
      <m:oMath>
        <m:r>
          <w:rPr>
            <w:rFonts w:ascii="Cambria Math" w:hAnsi="Cambria Math"/>
            <w:szCs w:val="24"/>
          </w:rPr>
          <m:t>T</m:t>
        </m:r>
        <m:r>
          <m:rPr>
            <m:sty m:val="p"/>
          </m:rPr>
          <w:rPr>
            <w:rFonts w:ascii="Cambria Math" w:hAnsi="Cambria Math" w:cs="Cambria Math"/>
            <w:szCs w:val="24"/>
          </w:rPr>
          <m:t>≅</m:t>
        </m:r>
        <m:r>
          <m:rPr>
            <m:sty m:val="p"/>
          </m:rPr>
          <w:rPr>
            <w:rFonts w:ascii="Cambria Math" w:hAnsi="Cambria Math"/>
            <w:szCs w:val="24"/>
          </w:rPr>
          <m:t>(0.1…0.3</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lengés</m:t>
            </m:r>
          </m:sub>
        </m:sSub>
      </m:oMath>
      <w:r w:rsidR="00A76A69" w:rsidRPr="00B632B4">
        <w:rPr>
          <w:szCs w:val="24"/>
        </w:rPr>
        <w:t xml:space="preserve"> körüli értékre kell </w:t>
      </w:r>
      <w:r w:rsidR="00A76A69" w:rsidRPr="00A76A69">
        <w:rPr>
          <w:szCs w:val="24"/>
        </w:rPr>
        <w:t>válaszani.</w:t>
      </w:r>
    </w:p>
    <w:tbl>
      <w:tblPr>
        <w:tblStyle w:val="PlainTable31"/>
        <w:tblpPr w:leftFromText="180" w:rightFromText="180" w:vertAnchor="text" w:horzAnchor="margin" w:tblpXSpec="center" w:tblpY="119"/>
        <w:tblW w:w="0" w:type="auto"/>
        <w:tblLook w:val="04A0" w:firstRow="1" w:lastRow="0" w:firstColumn="1" w:lastColumn="0" w:noHBand="0" w:noVBand="1"/>
      </w:tblPr>
      <w:tblGrid>
        <w:gridCol w:w="1796"/>
        <w:gridCol w:w="1796"/>
        <w:gridCol w:w="1796"/>
        <w:gridCol w:w="1796"/>
        <w:gridCol w:w="1797"/>
      </w:tblGrid>
      <w:tr w:rsidR="0029608A" w14:paraId="7198087E" w14:textId="77777777" w:rsidTr="009478A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96" w:type="dxa"/>
          </w:tcPr>
          <w:p w14:paraId="7E87FB83" w14:textId="77777777" w:rsidR="0029608A" w:rsidRDefault="0029608A" w:rsidP="0029608A">
            <w:pPr>
              <w:jc w:val="center"/>
            </w:pPr>
          </w:p>
        </w:tc>
        <w:tc>
          <w:tcPr>
            <w:tcW w:w="1796" w:type="dxa"/>
          </w:tcPr>
          <w:p w14:paraId="41C8C1A8" w14:textId="77777777" w:rsidR="0029608A" w:rsidRPr="00C26C12" w:rsidRDefault="0029608A" w:rsidP="0029608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Kp</w:t>
            </w:r>
          </w:p>
        </w:tc>
        <w:tc>
          <w:tcPr>
            <w:tcW w:w="1796" w:type="dxa"/>
          </w:tcPr>
          <w:p w14:paraId="0F0B44B4" w14:textId="77777777" w:rsidR="0029608A" w:rsidRDefault="0029608A" w:rsidP="0029608A">
            <w:pPr>
              <w:jc w:val="center"/>
              <w:cnfStyle w:val="100000000000" w:firstRow="1" w:lastRow="0" w:firstColumn="0" w:lastColumn="0" w:oddVBand="0" w:evenVBand="0" w:oddHBand="0" w:evenHBand="0" w:firstRowFirstColumn="0" w:firstRowLastColumn="0" w:lastRowFirstColumn="0" w:lastRowLastColumn="0"/>
            </w:pPr>
          </w:p>
        </w:tc>
        <w:tc>
          <w:tcPr>
            <w:tcW w:w="1796" w:type="dxa"/>
          </w:tcPr>
          <w:p w14:paraId="4DBA279E" w14:textId="014A00BF" w:rsidR="0029608A" w:rsidRDefault="0029608A" w:rsidP="0029608A">
            <w:pPr>
              <w:jc w:val="center"/>
              <w:cnfStyle w:val="100000000000" w:firstRow="1" w:lastRow="0" w:firstColumn="0" w:lastColumn="0" w:oddVBand="0" w:evenVBand="0" w:oddHBand="0" w:evenHBand="0" w:firstRowFirstColumn="0" w:firstRowLastColumn="0" w:lastRowFirstColumn="0" w:lastRowLastColumn="0"/>
            </w:pPr>
            <w:r>
              <w:t>Ti</w:t>
            </w:r>
          </w:p>
        </w:tc>
        <w:tc>
          <w:tcPr>
            <w:tcW w:w="1797" w:type="dxa"/>
          </w:tcPr>
          <w:p w14:paraId="798EAD37" w14:textId="77777777" w:rsidR="0029608A" w:rsidRDefault="0029608A" w:rsidP="0029608A">
            <w:pPr>
              <w:jc w:val="center"/>
              <w:cnfStyle w:val="100000000000" w:firstRow="1" w:lastRow="0" w:firstColumn="0" w:lastColumn="0" w:oddVBand="0" w:evenVBand="0" w:oddHBand="0" w:evenHBand="0" w:firstRowFirstColumn="0" w:firstRowLastColumn="0" w:lastRowFirstColumn="0" w:lastRowLastColumn="0"/>
            </w:pPr>
            <w:r>
              <w:t>Td</w:t>
            </w:r>
          </w:p>
        </w:tc>
      </w:tr>
      <w:tr w:rsidR="0029608A" w14:paraId="730A4750" w14:textId="77777777" w:rsidTr="009478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6" w:type="dxa"/>
          </w:tcPr>
          <w:p w14:paraId="708AD12B" w14:textId="77777777" w:rsidR="0029608A" w:rsidRDefault="0029608A" w:rsidP="0029608A">
            <w:pPr>
              <w:jc w:val="center"/>
            </w:pPr>
            <w:r>
              <w:t>P</w:t>
            </w:r>
          </w:p>
        </w:tc>
        <w:tc>
          <w:tcPr>
            <w:tcW w:w="1796" w:type="dxa"/>
          </w:tcPr>
          <w:p w14:paraId="18874128" w14:textId="77777777" w:rsidR="0029608A" w:rsidRDefault="0029608A" w:rsidP="0029608A">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0.45Kp</m:t>
                </m:r>
              </m:oMath>
            </m:oMathPara>
          </w:p>
        </w:tc>
        <w:tc>
          <w:tcPr>
            <w:tcW w:w="1796" w:type="dxa"/>
          </w:tcPr>
          <w:p w14:paraId="3BCCA38F" w14:textId="77777777" w:rsidR="0029608A" w:rsidRDefault="0029608A" w:rsidP="0029608A">
            <w:pPr>
              <w:jc w:val="center"/>
              <w:cnfStyle w:val="000000100000" w:firstRow="0" w:lastRow="0" w:firstColumn="0" w:lastColumn="0" w:oddVBand="0" w:evenVBand="0" w:oddHBand="1" w:evenHBand="0" w:firstRowFirstColumn="0" w:firstRowLastColumn="0" w:lastRowFirstColumn="0" w:lastRowLastColumn="0"/>
            </w:pPr>
          </w:p>
        </w:tc>
        <w:tc>
          <w:tcPr>
            <w:tcW w:w="1796" w:type="dxa"/>
          </w:tcPr>
          <w:p w14:paraId="17DB499D" w14:textId="3E577267" w:rsidR="0029608A" w:rsidRDefault="0029608A" w:rsidP="0029608A">
            <w:pPr>
              <w:jc w:val="center"/>
              <w:cnfStyle w:val="000000100000" w:firstRow="0" w:lastRow="0" w:firstColumn="0" w:lastColumn="0" w:oddVBand="0" w:evenVBand="0" w:oddHBand="1" w:evenHBand="0" w:firstRowFirstColumn="0" w:firstRowLastColumn="0" w:lastRowFirstColumn="0" w:lastRowLastColumn="0"/>
            </w:pPr>
            <w:r>
              <w:t>-</w:t>
            </w:r>
          </w:p>
        </w:tc>
        <w:tc>
          <w:tcPr>
            <w:tcW w:w="1797" w:type="dxa"/>
          </w:tcPr>
          <w:p w14:paraId="52A3DAB6" w14:textId="77777777" w:rsidR="0029608A" w:rsidRDefault="0029608A" w:rsidP="0029608A">
            <w:pPr>
              <w:jc w:val="center"/>
              <w:cnfStyle w:val="000000100000" w:firstRow="0" w:lastRow="0" w:firstColumn="0" w:lastColumn="0" w:oddVBand="0" w:evenVBand="0" w:oddHBand="1" w:evenHBand="0" w:firstRowFirstColumn="0" w:firstRowLastColumn="0" w:lastRowFirstColumn="0" w:lastRowLastColumn="0"/>
            </w:pPr>
            <w:r>
              <w:t>-</w:t>
            </w:r>
          </w:p>
        </w:tc>
      </w:tr>
      <w:tr w:rsidR="0029608A" w14:paraId="212D0E00" w14:textId="77777777" w:rsidTr="009478AF">
        <w:tc>
          <w:tcPr>
            <w:cnfStyle w:val="001000000000" w:firstRow="0" w:lastRow="0" w:firstColumn="1" w:lastColumn="0" w:oddVBand="0" w:evenVBand="0" w:oddHBand="0" w:evenHBand="0" w:firstRowFirstColumn="0" w:firstRowLastColumn="0" w:lastRowFirstColumn="0" w:lastRowLastColumn="0"/>
            <w:tcW w:w="1796" w:type="dxa"/>
          </w:tcPr>
          <w:p w14:paraId="6C5EC80A" w14:textId="77777777" w:rsidR="0029608A" w:rsidRDefault="0029608A" w:rsidP="0029608A">
            <w:pPr>
              <w:jc w:val="center"/>
            </w:pPr>
            <w:r>
              <w:t>PI</w:t>
            </w:r>
          </w:p>
        </w:tc>
        <w:tc>
          <w:tcPr>
            <w:tcW w:w="1796" w:type="dxa"/>
          </w:tcPr>
          <w:p w14:paraId="0B2D0AC4" w14:textId="77777777" w:rsidR="0029608A" w:rsidRDefault="0029608A" w:rsidP="0029608A">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0.45Kp</m:t>
                </m:r>
              </m:oMath>
            </m:oMathPara>
          </w:p>
        </w:tc>
        <w:tc>
          <w:tcPr>
            <w:tcW w:w="1796" w:type="dxa"/>
          </w:tcPr>
          <w:p w14:paraId="3381EDAA" w14:textId="77777777" w:rsidR="0029608A" w:rsidRDefault="0029608A" w:rsidP="0029608A">
            <w:pPr>
              <w:jc w:val="center"/>
              <w:cnfStyle w:val="000000000000" w:firstRow="0" w:lastRow="0" w:firstColumn="0" w:lastColumn="0" w:oddVBand="0" w:evenVBand="0" w:oddHBand="0" w:evenHBand="0" w:firstRowFirstColumn="0" w:firstRowLastColumn="0" w:lastRowFirstColumn="0" w:lastRowLastColumn="0"/>
            </w:pPr>
          </w:p>
        </w:tc>
        <w:tc>
          <w:tcPr>
            <w:tcW w:w="1796" w:type="dxa"/>
          </w:tcPr>
          <w:p w14:paraId="5A02C0AB" w14:textId="34AB87B5" w:rsidR="0029608A" w:rsidRDefault="0029608A" w:rsidP="0029608A">
            <w:pPr>
              <w:jc w:val="center"/>
              <w:cnfStyle w:val="000000000000" w:firstRow="0" w:lastRow="0" w:firstColumn="0" w:lastColumn="0" w:oddVBand="0" w:evenVBand="0" w:oddHBand="0" w:evenHBand="0" w:firstRowFirstColumn="0" w:firstRowLastColumn="0" w:lastRowFirstColumn="0" w:lastRowLastColumn="0"/>
            </w:pPr>
            <w:r>
              <w:t>0.85</w:t>
            </w:r>
            <m:oMath>
              <m:sSub>
                <m:sSubPr>
                  <m:ctrlPr>
                    <w:rPr>
                      <w:rFonts w:ascii="Cambria Math" w:hAnsi="Cambria Math"/>
                      <w:i/>
                    </w:rPr>
                  </m:ctrlPr>
                </m:sSubPr>
                <m:e>
                  <m:r>
                    <w:rPr>
                      <w:rFonts w:ascii="Cambria Math" w:hAnsi="Cambria Math"/>
                    </w:rPr>
                    <m:t>T</m:t>
                  </m:r>
                </m:e>
                <m:sub>
                  <m:r>
                    <w:rPr>
                      <w:rFonts w:ascii="Cambria Math" w:hAnsi="Cambria Math"/>
                    </w:rPr>
                    <m:t>lengés</m:t>
                  </m:r>
                </m:sub>
              </m:sSub>
            </m:oMath>
          </w:p>
        </w:tc>
        <w:tc>
          <w:tcPr>
            <w:tcW w:w="1797" w:type="dxa"/>
          </w:tcPr>
          <w:p w14:paraId="36A63431" w14:textId="77777777" w:rsidR="0029608A" w:rsidRDefault="0029608A" w:rsidP="0029608A">
            <w:pPr>
              <w:jc w:val="center"/>
              <w:cnfStyle w:val="000000000000" w:firstRow="0" w:lastRow="0" w:firstColumn="0" w:lastColumn="0" w:oddVBand="0" w:evenVBand="0" w:oddHBand="0" w:evenHBand="0" w:firstRowFirstColumn="0" w:firstRowLastColumn="0" w:lastRowFirstColumn="0" w:lastRowLastColumn="0"/>
            </w:pPr>
          </w:p>
        </w:tc>
      </w:tr>
      <w:tr w:rsidR="0029608A" w14:paraId="30B6C561" w14:textId="77777777" w:rsidTr="009478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6" w:type="dxa"/>
          </w:tcPr>
          <w:p w14:paraId="587ED371" w14:textId="77777777" w:rsidR="0029608A" w:rsidRDefault="0029608A" w:rsidP="0029608A">
            <w:pPr>
              <w:jc w:val="center"/>
            </w:pPr>
            <w:r>
              <w:t>PID</w:t>
            </w:r>
          </w:p>
        </w:tc>
        <w:tc>
          <w:tcPr>
            <w:tcW w:w="1796" w:type="dxa"/>
          </w:tcPr>
          <w:p w14:paraId="14826DCB" w14:textId="77777777" w:rsidR="0029608A" w:rsidRDefault="0029608A" w:rsidP="0029608A">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0.6Kp</m:t>
                </m:r>
              </m:oMath>
            </m:oMathPara>
          </w:p>
        </w:tc>
        <w:tc>
          <w:tcPr>
            <w:tcW w:w="1796" w:type="dxa"/>
          </w:tcPr>
          <w:p w14:paraId="598BCDAC" w14:textId="77777777" w:rsidR="0029608A" w:rsidRPr="00BC7064" w:rsidRDefault="0029608A" w:rsidP="0029608A">
            <w:pPr>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rPr>
            </w:pPr>
          </w:p>
        </w:tc>
        <w:tc>
          <w:tcPr>
            <w:tcW w:w="1796" w:type="dxa"/>
          </w:tcPr>
          <w:p w14:paraId="6ABAD31E" w14:textId="1A877478" w:rsidR="0029608A" w:rsidRDefault="00967446" w:rsidP="0029608A">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0.5T</m:t>
                    </m:r>
                  </m:e>
                  <m:sub>
                    <m:r>
                      <w:rPr>
                        <w:rFonts w:ascii="Cambria Math" w:hAnsi="Cambria Math"/>
                      </w:rPr>
                      <m:t>lengés</m:t>
                    </m:r>
                  </m:sub>
                </m:sSub>
              </m:oMath>
            </m:oMathPara>
          </w:p>
        </w:tc>
        <w:tc>
          <w:tcPr>
            <w:tcW w:w="1797" w:type="dxa"/>
          </w:tcPr>
          <w:p w14:paraId="1C4225F4" w14:textId="77777777" w:rsidR="0029608A" w:rsidRDefault="00967446" w:rsidP="0029608A">
            <w:pPr>
              <w:keepNext/>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0.12T</m:t>
                    </m:r>
                  </m:e>
                  <m:sub>
                    <m:r>
                      <w:rPr>
                        <w:rFonts w:ascii="Cambria Math" w:hAnsi="Cambria Math"/>
                      </w:rPr>
                      <m:t>lengés</m:t>
                    </m:r>
                  </m:sub>
                </m:sSub>
              </m:oMath>
            </m:oMathPara>
          </w:p>
        </w:tc>
      </w:tr>
    </w:tbl>
    <w:p w14:paraId="6CD2208D" w14:textId="0C7987A1" w:rsidR="001751C5" w:rsidRDefault="00496627" w:rsidP="00496627">
      <w:pPr>
        <w:pStyle w:val="Caption"/>
        <w:jc w:val="center"/>
      </w:pPr>
      <w:bookmarkStart w:id="2454" w:name="_Toc422767337"/>
      <w:r>
        <w:t xml:space="preserve">Táblázat. </w:t>
      </w:r>
      <w:r w:rsidR="00D402A0">
        <w:fldChar w:fldCharType="begin"/>
      </w:r>
      <w:r w:rsidR="00D402A0">
        <w:instrText xml:space="preserve"> STYLEREF 1 \s </w:instrText>
      </w:r>
      <w:r w:rsidR="00D402A0">
        <w:fldChar w:fldCharType="separate"/>
      </w:r>
      <w:r w:rsidR="00DB5C9B">
        <w:rPr>
          <w:noProof/>
        </w:rPr>
        <w:t>4</w:t>
      </w:r>
      <w:r w:rsidR="00D402A0">
        <w:fldChar w:fldCharType="end"/>
      </w:r>
      <w:r w:rsidR="00D402A0">
        <w:noBreakHyphen/>
      </w:r>
      <w:r w:rsidR="00D402A0">
        <w:fldChar w:fldCharType="begin"/>
      </w:r>
      <w:r w:rsidR="00D402A0">
        <w:instrText xml:space="preserve"> SEQ Táblázat. \* ARABIC \s 1 </w:instrText>
      </w:r>
      <w:r w:rsidR="00D402A0">
        <w:fldChar w:fldCharType="separate"/>
      </w:r>
      <w:r w:rsidR="00DB5C9B">
        <w:rPr>
          <w:noProof/>
        </w:rPr>
        <w:t>1</w:t>
      </w:r>
      <w:r w:rsidR="00D402A0">
        <w:fldChar w:fldCharType="end"/>
      </w:r>
      <w:r>
        <w:t xml:space="preserve"> Ziegler-Nichols módszerrel történő PID hangolás</w:t>
      </w:r>
      <w:bookmarkEnd w:id="2454"/>
    </w:p>
    <w:p w14:paraId="635E3485" w14:textId="46A0025E" w:rsidR="0029608A" w:rsidRPr="0029608A" w:rsidRDefault="0029608A" w:rsidP="002A7B4A">
      <w:pPr>
        <w:pStyle w:val="Heading2"/>
        <w:rPr>
          <w:b w:val="0"/>
          <w:u w:val="single"/>
        </w:rPr>
      </w:pPr>
      <w:r>
        <w:tab/>
      </w:r>
      <w:bookmarkStart w:id="2455" w:name="_Toc422854210"/>
      <w:r w:rsidR="002A7B4A">
        <w:t>PID szabályozó hangolása Oppelt módszerrel</w:t>
      </w:r>
      <w:bookmarkEnd w:id="2455"/>
    </w:p>
    <w:p w14:paraId="4356CCDD" w14:textId="77777777" w:rsidR="00A653AE" w:rsidRPr="00B632B4" w:rsidRDefault="004F3B28" w:rsidP="009C4177">
      <w:pPr>
        <w:spacing w:line="360" w:lineRule="auto"/>
        <w:rPr>
          <w:szCs w:val="24"/>
        </w:rPr>
      </w:pPr>
      <w:r>
        <w:tab/>
      </w:r>
      <w:r w:rsidR="00A653AE" w:rsidRPr="00B632B4">
        <w:rPr>
          <w:szCs w:val="24"/>
        </w:rPr>
        <w:t>A rendszer egységugrásra adott válaszából következtet a szabályozó paramétereire. A módszer feltételezi, hogy az irányított folyamat elsőfokú holtidős, és stabil.</w:t>
      </w:r>
    </w:p>
    <w:p w14:paraId="73FE1326" w14:textId="77777777" w:rsidR="00A653AE" w:rsidRPr="00B632B4" w:rsidRDefault="00967446" w:rsidP="009C4177">
      <m:oMathPara>
        <m:oMath>
          <m:sSub>
            <m:sSubPr>
              <m:ctrlPr>
                <w:rPr>
                  <w:rFonts w:ascii="Cambria Math" w:hAnsi="Cambria Math"/>
                  <w:i/>
                </w:rPr>
              </m:ctrlPr>
            </m:sSubPr>
            <m:e>
              <m:r>
                <w:rPr>
                  <w:rFonts w:ascii="Cambria Math" w:hAnsi="Cambria Math"/>
                </w:rPr>
                <m:t>H</m:t>
              </m:r>
            </m:e>
            <m:sub>
              <m:r>
                <w:rPr>
                  <w:rFonts w:ascii="Cambria Math" w:hAnsi="Cambria Math"/>
                </w:rPr>
                <m:t>F</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s</m:t>
              </m:r>
            </m:den>
          </m:f>
          <m:sSup>
            <m:sSupPr>
              <m:ctrlPr>
                <w:rPr>
                  <w:rFonts w:ascii="Cambria Math" w:hAnsi="Cambria Math"/>
                  <w:i/>
                </w:rPr>
              </m:ctrlPr>
            </m:sSupPr>
            <m:e>
              <m:r>
                <w:rPr>
                  <w:rFonts w:ascii="Cambria Math" w:hAnsi="Cambria Math"/>
                </w:rPr>
                <m:t>e</m:t>
              </m:r>
            </m:e>
            <m:sup>
              <m:r>
                <w:rPr>
                  <w:rFonts w:ascii="Cambria Math" w:hAnsi="Cambria Math"/>
                </w:rPr>
                <m:t>-sτ</m:t>
              </m:r>
            </m:sup>
          </m:sSup>
        </m:oMath>
      </m:oMathPara>
    </w:p>
    <w:p w14:paraId="753182FA" w14:textId="77777777" w:rsidR="00A653AE" w:rsidRPr="00B632B4" w:rsidRDefault="00A653AE" w:rsidP="00A653AE">
      <w:pPr>
        <w:spacing w:line="360" w:lineRule="auto"/>
        <w:rPr>
          <w:szCs w:val="24"/>
        </w:rPr>
      </w:pPr>
      <w:r w:rsidRPr="00B632B4">
        <w:tab/>
      </w:r>
      <w:r w:rsidRPr="00B632B4">
        <w:rPr>
          <w:szCs w:val="24"/>
        </w:rPr>
        <w:t xml:space="preserve">A rendszert három paraméterrel lehet jellemezni: </w:t>
      </w: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F</m:t>
            </m:r>
          </m:sub>
        </m:sSub>
        <m:r>
          <w:rPr>
            <w:rFonts w:ascii="Cambria Math" w:hAnsi="Cambria Math"/>
            <w:szCs w:val="24"/>
          </w:rPr>
          <m:t>-erősítés,</m:t>
        </m:r>
      </m:oMath>
      <w:r w:rsidRPr="00B632B4">
        <w:rPr>
          <w:szCs w:val="24"/>
        </w:rPr>
        <w:t xml:space="preserve"> </w:t>
      </w: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F</m:t>
            </m:r>
          </m:sub>
        </m:sSub>
        <m:r>
          <w:rPr>
            <w:rFonts w:ascii="Cambria Math" w:hAnsi="Cambria Math"/>
            <w:szCs w:val="24"/>
          </w:rPr>
          <m:t>-időállandó,</m:t>
        </m:r>
      </m:oMath>
      <w:r w:rsidRPr="00B632B4">
        <w:rPr>
          <w:szCs w:val="24"/>
        </w:rPr>
        <w:t xml:space="preserve"> </w:t>
      </w:r>
      <m:oMath>
        <m:r>
          <w:rPr>
            <w:rFonts w:ascii="Cambria Math" w:hAnsi="Cambria Math"/>
            <w:szCs w:val="24"/>
          </w:rPr>
          <m:t>τ-holtidő.</m:t>
        </m:r>
      </m:oMath>
    </w:p>
    <w:tbl>
      <w:tblPr>
        <w:tblStyle w:val="PlainTable31"/>
        <w:tblpPr w:leftFromText="180" w:rightFromText="180" w:vertAnchor="text" w:horzAnchor="margin" w:tblpXSpec="right" w:tblpY="78"/>
        <w:tblW w:w="0" w:type="auto"/>
        <w:tblLook w:val="04A0" w:firstRow="1" w:lastRow="0" w:firstColumn="1" w:lastColumn="0" w:noHBand="0" w:noVBand="1"/>
      </w:tblPr>
      <w:tblGrid>
        <w:gridCol w:w="1322"/>
        <w:gridCol w:w="1364"/>
        <w:gridCol w:w="1233"/>
        <w:gridCol w:w="1260"/>
      </w:tblGrid>
      <w:tr w:rsidR="00D402A0" w14:paraId="013468A9" w14:textId="77777777" w:rsidTr="00D402A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2" w:type="dxa"/>
          </w:tcPr>
          <w:p w14:paraId="3C3E7EC3" w14:textId="77777777" w:rsidR="00D402A0" w:rsidRDefault="00D402A0" w:rsidP="00D402A0"/>
        </w:tc>
        <w:tc>
          <w:tcPr>
            <w:tcW w:w="1364" w:type="dxa"/>
          </w:tcPr>
          <w:p w14:paraId="4491E51E" w14:textId="77777777" w:rsidR="00D402A0" w:rsidRDefault="00D402A0" w:rsidP="00D402A0">
            <w:pPr>
              <w:jc w:val="center"/>
              <w:cnfStyle w:val="100000000000" w:firstRow="1" w:lastRow="0" w:firstColumn="0" w:lastColumn="0" w:oddVBand="0" w:evenVBand="0" w:oddHBand="0" w:evenHBand="0" w:firstRowFirstColumn="0" w:firstRowLastColumn="0" w:lastRowFirstColumn="0" w:lastRowLastColumn="0"/>
            </w:pPr>
            <w:r>
              <w:t>Kp</w:t>
            </w:r>
          </w:p>
        </w:tc>
        <w:tc>
          <w:tcPr>
            <w:tcW w:w="1233" w:type="dxa"/>
          </w:tcPr>
          <w:p w14:paraId="2C0F876B" w14:textId="77777777" w:rsidR="00D402A0" w:rsidRDefault="00D402A0" w:rsidP="00D402A0">
            <w:pPr>
              <w:jc w:val="center"/>
              <w:cnfStyle w:val="100000000000" w:firstRow="1" w:lastRow="0" w:firstColumn="0" w:lastColumn="0" w:oddVBand="0" w:evenVBand="0" w:oddHBand="0" w:evenHBand="0" w:firstRowFirstColumn="0" w:firstRowLastColumn="0" w:lastRowFirstColumn="0" w:lastRowLastColumn="0"/>
            </w:pPr>
            <w:r>
              <w:t>Ti</w:t>
            </w:r>
          </w:p>
        </w:tc>
        <w:tc>
          <w:tcPr>
            <w:tcW w:w="1260" w:type="dxa"/>
          </w:tcPr>
          <w:p w14:paraId="6ACACD57" w14:textId="77777777" w:rsidR="00D402A0" w:rsidRDefault="00D402A0" w:rsidP="00D402A0">
            <w:pPr>
              <w:jc w:val="center"/>
              <w:cnfStyle w:val="100000000000" w:firstRow="1" w:lastRow="0" w:firstColumn="0" w:lastColumn="0" w:oddVBand="0" w:evenVBand="0" w:oddHBand="0" w:evenHBand="0" w:firstRowFirstColumn="0" w:firstRowLastColumn="0" w:lastRowFirstColumn="0" w:lastRowLastColumn="0"/>
            </w:pPr>
            <w:r>
              <w:t>Td</w:t>
            </w:r>
          </w:p>
        </w:tc>
      </w:tr>
      <w:tr w:rsidR="00D402A0" w14:paraId="44A8D44E" w14:textId="77777777" w:rsidTr="00D402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Pr>
          <w:p w14:paraId="529FDE28" w14:textId="77777777" w:rsidR="00D402A0" w:rsidRDefault="00D402A0" w:rsidP="00D402A0">
            <w:pPr>
              <w:jc w:val="right"/>
            </w:pPr>
            <w:r>
              <w:t>P</w:t>
            </w:r>
          </w:p>
        </w:tc>
        <w:tc>
          <w:tcPr>
            <w:tcW w:w="1364" w:type="dxa"/>
          </w:tcPr>
          <w:p w14:paraId="5A1A784D" w14:textId="77777777" w:rsidR="00D402A0" w:rsidRDefault="00D402A0" w:rsidP="00D402A0">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1/a</m:t>
                </m:r>
              </m:oMath>
            </m:oMathPara>
          </w:p>
        </w:tc>
        <w:tc>
          <w:tcPr>
            <w:tcW w:w="1233" w:type="dxa"/>
          </w:tcPr>
          <w:p w14:paraId="44860A1F" w14:textId="77777777" w:rsidR="00D402A0" w:rsidRDefault="00D402A0" w:rsidP="00D402A0">
            <w:pPr>
              <w:jc w:val="center"/>
              <w:cnfStyle w:val="000000100000" w:firstRow="0" w:lastRow="0" w:firstColumn="0" w:lastColumn="0" w:oddVBand="0" w:evenVBand="0" w:oddHBand="1" w:evenHBand="0" w:firstRowFirstColumn="0" w:firstRowLastColumn="0" w:lastRowFirstColumn="0" w:lastRowLastColumn="0"/>
            </w:pPr>
            <w:r>
              <w:t>-</w:t>
            </w:r>
          </w:p>
        </w:tc>
        <w:tc>
          <w:tcPr>
            <w:tcW w:w="1260" w:type="dxa"/>
          </w:tcPr>
          <w:p w14:paraId="653F3388" w14:textId="77777777" w:rsidR="00D402A0" w:rsidRDefault="00D402A0" w:rsidP="00D402A0">
            <w:pPr>
              <w:jc w:val="center"/>
              <w:cnfStyle w:val="000000100000" w:firstRow="0" w:lastRow="0" w:firstColumn="0" w:lastColumn="0" w:oddVBand="0" w:evenVBand="0" w:oddHBand="1" w:evenHBand="0" w:firstRowFirstColumn="0" w:firstRowLastColumn="0" w:lastRowFirstColumn="0" w:lastRowLastColumn="0"/>
            </w:pPr>
            <w:r>
              <w:t>-</w:t>
            </w:r>
          </w:p>
        </w:tc>
      </w:tr>
      <w:tr w:rsidR="00D402A0" w14:paraId="0A5509C9" w14:textId="77777777" w:rsidTr="00D402A0">
        <w:tc>
          <w:tcPr>
            <w:cnfStyle w:val="001000000000" w:firstRow="0" w:lastRow="0" w:firstColumn="1" w:lastColumn="0" w:oddVBand="0" w:evenVBand="0" w:oddHBand="0" w:evenHBand="0" w:firstRowFirstColumn="0" w:firstRowLastColumn="0" w:lastRowFirstColumn="0" w:lastRowLastColumn="0"/>
            <w:tcW w:w="1322" w:type="dxa"/>
          </w:tcPr>
          <w:p w14:paraId="1BE57D65" w14:textId="77777777" w:rsidR="00D402A0" w:rsidRDefault="00D402A0" w:rsidP="00D402A0">
            <w:pPr>
              <w:jc w:val="right"/>
            </w:pPr>
            <w:r>
              <w:t>Pi</w:t>
            </w:r>
          </w:p>
        </w:tc>
        <w:tc>
          <w:tcPr>
            <w:tcW w:w="1364" w:type="dxa"/>
          </w:tcPr>
          <w:p w14:paraId="4E0842FD" w14:textId="77777777" w:rsidR="00D402A0" w:rsidRDefault="00D402A0" w:rsidP="00D402A0">
            <w:pPr>
              <w:jc w:val="center"/>
              <w:cnfStyle w:val="000000000000" w:firstRow="0" w:lastRow="0" w:firstColumn="0" w:lastColumn="0" w:oddVBand="0" w:evenVBand="0" w:oddHBand="0" w:evenHBand="0" w:firstRowFirstColumn="0" w:firstRowLastColumn="0" w:lastRowFirstColumn="0" w:lastRowLastColumn="0"/>
            </w:pPr>
            <w:r>
              <w:t>0.8</w:t>
            </w:r>
            <w:r w:rsidRPr="00997813">
              <w:rPr>
                <w:b/>
              </w:rPr>
              <w:t>/</w:t>
            </w:r>
            <w:r>
              <w:t>a</w:t>
            </w:r>
          </w:p>
        </w:tc>
        <w:tc>
          <w:tcPr>
            <w:tcW w:w="1233" w:type="dxa"/>
          </w:tcPr>
          <w:p w14:paraId="2DFEBFB3" w14:textId="77777777" w:rsidR="00D402A0" w:rsidRDefault="00D402A0" w:rsidP="00D402A0">
            <w:pPr>
              <w:jc w:val="center"/>
              <w:cnfStyle w:val="000000000000" w:firstRow="0" w:lastRow="0" w:firstColumn="0" w:lastColumn="0" w:oddVBand="0" w:evenVBand="0" w:oddHBand="0" w:evenHBand="0" w:firstRowFirstColumn="0" w:firstRowLastColumn="0" w:lastRowFirstColumn="0" w:lastRowLastColumn="0"/>
            </w:pPr>
            <w:r>
              <w:t>3</w:t>
            </w:r>
            <m:oMath>
              <m:r>
                <w:rPr>
                  <w:rFonts w:ascii="Cambria Math" w:hAnsi="Cambria Math"/>
                </w:rPr>
                <m:t>τ</m:t>
              </m:r>
            </m:oMath>
          </w:p>
        </w:tc>
        <w:tc>
          <w:tcPr>
            <w:tcW w:w="1260" w:type="dxa"/>
          </w:tcPr>
          <w:p w14:paraId="210CFD10" w14:textId="77777777" w:rsidR="00D402A0" w:rsidRDefault="00D402A0" w:rsidP="00D402A0">
            <w:pPr>
              <w:jc w:val="center"/>
              <w:cnfStyle w:val="000000000000" w:firstRow="0" w:lastRow="0" w:firstColumn="0" w:lastColumn="0" w:oddVBand="0" w:evenVBand="0" w:oddHBand="0" w:evenHBand="0" w:firstRowFirstColumn="0" w:firstRowLastColumn="0" w:lastRowFirstColumn="0" w:lastRowLastColumn="0"/>
            </w:pPr>
            <w:r>
              <w:t>-</w:t>
            </w:r>
          </w:p>
        </w:tc>
      </w:tr>
      <w:tr w:rsidR="00D402A0" w14:paraId="6A44D7EA" w14:textId="77777777" w:rsidTr="00D402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bottom w:val="single" w:sz="4" w:space="0" w:color="auto"/>
            </w:tcBorders>
          </w:tcPr>
          <w:p w14:paraId="7B65159E" w14:textId="77777777" w:rsidR="00D402A0" w:rsidRDefault="00D402A0" w:rsidP="00D402A0">
            <w:pPr>
              <w:jc w:val="right"/>
            </w:pPr>
            <w:r>
              <w:t>PID</w:t>
            </w:r>
          </w:p>
        </w:tc>
        <w:tc>
          <w:tcPr>
            <w:tcW w:w="1364" w:type="dxa"/>
            <w:tcBorders>
              <w:bottom w:val="single" w:sz="4" w:space="0" w:color="auto"/>
            </w:tcBorders>
          </w:tcPr>
          <w:p w14:paraId="6FFB580A" w14:textId="77777777" w:rsidR="00D402A0" w:rsidRDefault="00D402A0" w:rsidP="00D402A0">
            <w:pPr>
              <w:jc w:val="center"/>
              <w:cnfStyle w:val="000000100000" w:firstRow="0" w:lastRow="0" w:firstColumn="0" w:lastColumn="0" w:oddVBand="0" w:evenVBand="0" w:oddHBand="1" w:evenHBand="0" w:firstRowFirstColumn="0" w:firstRowLastColumn="0" w:lastRowFirstColumn="0" w:lastRowLastColumn="0"/>
            </w:pPr>
            <w:r>
              <w:t>1.2</w:t>
            </w:r>
            <w:r w:rsidRPr="00997813">
              <w:rPr>
                <w:b/>
              </w:rPr>
              <w:t>/</w:t>
            </w:r>
            <w:r>
              <w:t>a</w:t>
            </w:r>
          </w:p>
        </w:tc>
        <w:tc>
          <w:tcPr>
            <w:tcW w:w="1233" w:type="dxa"/>
            <w:tcBorders>
              <w:bottom w:val="single" w:sz="4" w:space="0" w:color="auto"/>
            </w:tcBorders>
          </w:tcPr>
          <w:p w14:paraId="186D6B66" w14:textId="77777777" w:rsidR="00D402A0" w:rsidRDefault="00D402A0" w:rsidP="00D402A0">
            <w:pPr>
              <w:jc w:val="center"/>
              <w:cnfStyle w:val="000000100000" w:firstRow="0" w:lastRow="0" w:firstColumn="0" w:lastColumn="0" w:oddVBand="0" w:evenVBand="0" w:oddHBand="1" w:evenHBand="0" w:firstRowFirstColumn="0" w:firstRowLastColumn="0" w:lastRowFirstColumn="0" w:lastRowLastColumn="0"/>
            </w:pPr>
            <w:r>
              <w:t>2</w:t>
            </w:r>
            <m:oMath>
              <m:r>
                <w:rPr>
                  <w:rFonts w:ascii="Cambria Math" w:hAnsi="Cambria Math"/>
                </w:rPr>
                <m:t>τ</m:t>
              </m:r>
            </m:oMath>
          </w:p>
        </w:tc>
        <w:tc>
          <w:tcPr>
            <w:tcW w:w="1260" w:type="dxa"/>
            <w:tcBorders>
              <w:bottom w:val="single" w:sz="4" w:space="0" w:color="auto"/>
            </w:tcBorders>
          </w:tcPr>
          <w:p w14:paraId="38BDF3F5" w14:textId="77777777" w:rsidR="00D402A0" w:rsidRDefault="00D402A0" w:rsidP="00D402A0">
            <w:pPr>
              <w:keepNext/>
              <w:jc w:val="center"/>
              <w:cnfStyle w:val="000000100000" w:firstRow="0" w:lastRow="0" w:firstColumn="0" w:lastColumn="0" w:oddVBand="0" w:evenVBand="0" w:oddHBand="1" w:evenHBand="0" w:firstRowFirstColumn="0" w:firstRowLastColumn="0" w:lastRowFirstColumn="0" w:lastRowLastColumn="0"/>
            </w:pPr>
            <w:r>
              <w:t>0.24</w:t>
            </w:r>
            <m:oMath>
              <m:r>
                <w:rPr>
                  <w:rFonts w:ascii="Cambria Math" w:hAnsi="Cambria Math"/>
                </w:rPr>
                <m:t>τ</m:t>
              </m:r>
            </m:oMath>
          </w:p>
        </w:tc>
      </w:tr>
    </w:tbl>
    <w:p w14:paraId="3C7A832C" w14:textId="195A7AAE" w:rsidR="00D402A0" w:rsidRDefault="00D402A0" w:rsidP="00D402A0">
      <w:pPr>
        <w:pStyle w:val="Caption"/>
        <w:framePr w:hSpace="180" w:wrap="around" w:vAnchor="text" w:hAnchor="page" w:x="6893" w:y="1240"/>
      </w:pPr>
      <w:bookmarkStart w:id="2456" w:name="_Ref422762809"/>
      <w:bookmarkStart w:id="2457" w:name="_Toc422767338"/>
      <w:r>
        <w:t xml:space="preserve">Táblázat. </w:t>
      </w:r>
      <w:r>
        <w:fldChar w:fldCharType="begin"/>
      </w:r>
      <w:r>
        <w:instrText xml:space="preserve"> STYLEREF 1 \s </w:instrText>
      </w:r>
      <w:r>
        <w:fldChar w:fldCharType="separate"/>
      </w:r>
      <w:r w:rsidR="00DB5C9B">
        <w:rPr>
          <w:noProof/>
        </w:rPr>
        <w:t>4</w:t>
      </w:r>
      <w:r>
        <w:fldChar w:fldCharType="end"/>
      </w:r>
      <w:r>
        <w:noBreakHyphen/>
      </w:r>
      <w:r>
        <w:fldChar w:fldCharType="begin"/>
      </w:r>
      <w:r>
        <w:instrText xml:space="preserve"> SEQ Táblázat. \* ARABIC \s 1 </w:instrText>
      </w:r>
      <w:r>
        <w:fldChar w:fldCharType="separate"/>
      </w:r>
      <w:r w:rsidR="00DB5C9B">
        <w:rPr>
          <w:noProof/>
        </w:rPr>
        <w:t>2</w:t>
      </w:r>
      <w:r>
        <w:fldChar w:fldCharType="end"/>
      </w:r>
      <w:bookmarkEnd w:id="2456"/>
      <w:r>
        <w:t xml:space="preserve"> Oppelt módszer hangolás</w:t>
      </w:r>
      <w:bookmarkEnd w:id="2457"/>
    </w:p>
    <w:p w14:paraId="077A9980" w14:textId="7DFD8447" w:rsidR="00A653AE" w:rsidRDefault="00D9192F" w:rsidP="00436075">
      <w:pPr>
        <w:spacing w:line="360" w:lineRule="auto"/>
      </w:pPr>
      <w:r>
        <w:rPr>
          <w:noProof/>
          <w:lang w:val="en-US"/>
        </w:rPr>
        <mc:AlternateContent>
          <mc:Choice Requires="wps">
            <w:drawing>
              <wp:anchor distT="0" distB="0" distL="114300" distR="114300" simplePos="0" relativeHeight="251657216" behindDoc="0" locked="0" layoutInCell="1" allowOverlap="1" wp14:anchorId="3FFDCF07" wp14:editId="2325D8DE">
                <wp:simplePos x="0" y="0"/>
                <wp:positionH relativeFrom="column">
                  <wp:posOffset>-3810</wp:posOffset>
                </wp:positionH>
                <wp:positionV relativeFrom="paragraph">
                  <wp:posOffset>1744345</wp:posOffset>
                </wp:positionV>
                <wp:extent cx="2299970" cy="344170"/>
                <wp:effectExtent l="0" t="4445" r="0" b="3810"/>
                <wp:wrapSquare wrapText="bothSides"/>
                <wp:docPr id="240"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9970" cy="3441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FC2839" w14:textId="09375A53" w:rsidR="005F456C" w:rsidRDefault="005F456C" w:rsidP="00D402A0">
                            <w:pPr>
                              <w:pStyle w:val="Caption"/>
                            </w:pPr>
                            <w:bookmarkStart w:id="2458" w:name="_Toc422898566"/>
                            <w:r>
                              <w:t xml:space="preserve">Kép. </w:t>
                            </w:r>
                            <w:r>
                              <w:fldChar w:fldCharType="begin"/>
                            </w:r>
                            <w:r>
                              <w:instrText xml:space="preserve"> STYLEREF 1 \s </w:instrText>
                            </w:r>
                            <w:r>
                              <w:fldChar w:fldCharType="separate"/>
                            </w:r>
                            <w:r>
                              <w:rPr>
                                <w:noProof/>
                              </w:rPr>
                              <w:t>4</w:t>
                            </w:r>
                            <w:r>
                              <w:fldChar w:fldCharType="end"/>
                            </w:r>
                            <w:r>
                              <w:t>.</w:t>
                            </w:r>
                            <w:r>
                              <w:fldChar w:fldCharType="begin"/>
                            </w:r>
                            <w:r>
                              <w:instrText xml:space="preserve"> SEQ Kép. \* ARABIC \s 1 </w:instrText>
                            </w:r>
                            <w:r>
                              <w:fldChar w:fldCharType="separate"/>
                            </w:r>
                            <w:r>
                              <w:rPr>
                                <w:noProof/>
                              </w:rPr>
                              <w:t>2</w:t>
                            </w:r>
                            <w:r>
                              <w:fldChar w:fldCharType="end"/>
                            </w:r>
                            <w:r>
                              <w:t xml:space="preserve"> A rendszer egységugrásra adott válasza és megközelítése egyenesekkel.</w:t>
                            </w:r>
                            <w:bookmarkEnd w:id="2458"/>
                          </w:p>
                          <w:p w14:paraId="414FDE92" w14:textId="77777777" w:rsidR="005F456C" w:rsidRPr="00D402A0" w:rsidRDefault="005F456C" w:rsidP="00D402A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FDCF07" id="Text Box 19" o:spid="_x0000_s1036" type="#_x0000_t202" style="position:absolute;left:0;text-align:left;margin-left:-.3pt;margin-top:137.35pt;width:181.1pt;height:27.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" stroked="f">
                <v:textbox inset="0,0,0,0">
                  <w:txbxContent>
                    <w:p w14:paraId="06FC2839" w14:textId="09375A53" w:rsidR="005F456C" w:rsidRDefault="005F456C" w:rsidP="00D402A0">
                      <w:pPr>
                        <w:pStyle w:val="Caption"/>
                      </w:pPr>
                      <w:bookmarkStart w:id="2459" w:name="_Toc422898566"/>
                      <w:r>
                        <w:t xml:space="preserve">Kép. </w:t>
                      </w:r>
                      <w:r>
                        <w:fldChar w:fldCharType="begin"/>
                      </w:r>
                      <w:r>
                        <w:instrText xml:space="preserve"> STYLEREF 1 \s </w:instrText>
                      </w:r>
                      <w:r>
                        <w:fldChar w:fldCharType="separate"/>
                      </w:r>
                      <w:r>
                        <w:rPr>
                          <w:noProof/>
                        </w:rPr>
                        <w:t>4</w:t>
                      </w:r>
                      <w:r>
                        <w:fldChar w:fldCharType="end"/>
                      </w:r>
                      <w:r>
                        <w:t>.</w:t>
                      </w:r>
                      <w:r>
                        <w:fldChar w:fldCharType="begin"/>
                      </w:r>
                      <w:r>
                        <w:instrText xml:space="preserve"> SEQ Kép. \* ARABIC \s 1 </w:instrText>
                      </w:r>
                      <w:r>
                        <w:fldChar w:fldCharType="separate"/>
                      </w:r>
                      <w:r>
                        <w:rPr>
                          <w:noProof/>
                        </w:rPr>
                        <w:t>2</w:t>
                      </w:r>
                      <w:r>
                        <w:fldChar w:fldCharType="end"/>
                      </w:r>
                      <w:r>
                        <w:t xml:space="preserve"> A rendszer egységugrásra adott válasza és megközelítése egyenesekkel.</w:t>
                      </w:r>
                      <w:bookmarkEnd w:id="2459"/>
                    </w:p>
                    <w:p w14:paraId="414FDE92" w14:textId="77777777" w:rsidR="005F456C" w:rsidRPr="00D402A0" w:rsidRDefault="005F456C" w:rsidP="00D402A0"/>
                  </w:txbxContent>
                </v:textbox>
                <w10:wrap type="square"/>
              </v:shape>
            </w:pict>
          </mc:Fallback>
        </mc:AlternateContent>
      </w:r>
      <w:r w:rsidR="004F3B28">
        <w:rPr>
          <w:noProof/>
          <w:lang w:val="en-US"/>
        </w:rPr>
        <w:drawing>
          <wp:anchor distT="0" distB="0" distL="114300" distR="114300" simplePos="0" relativeHeight="251644416" behindDoc="0" locked="0" layoutInCell="1" allowOverlap="1" wp14:anchorId="1577BC06" wp14:editId="648867BB">
            <wp:simplePos x="0" y="0"/>
            <wp:positionH relativeFrom="column">
              <wp:posOffset>635</wp:posOffset>
            </wp:positionH>
            <wp:positionV relativeFrom="paragraph">
              <wp:posOffset>34290</wp:posOffset>
            </wp:positionV>
            <wp:extent cx="2299970" cy="1658620"/>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3CE6D1.tmp"/>
                    <pic:cNvPicPr/>
                  </pic:nvPicPr>
                  <pic:blipFill>
                    <a:blip r:embed="rId33">
                      <a:extLst>
                        <a:ext uri="{28A0092B-C50C-407E-A947-70E740481C1C}">
                          <a14:useLocalDpi xmlns:a14="http://schemas.microsoft.com/office/drawing/2010/main" val="0"/>
                        </a:ext>
                      </a:extLst>
                    </a:blip>
                    <a:stretch>
                      <a:fillRect/>
                    </a:stretch>
                  </pic:blipFill>
                  <pic:spPr>
                    <a:xfrm>
                      <a:off x="0" y="0"/>
                      <a:ext cx="2299970" cy="1658620"/>
                    </a:xfrm>
                    <a:prstGeom prst="rect">
                      <a:avLst/>
                    </a:prstGeom>
                  </pic:spPr>
                </pic:pic>
              </a:graphicData>
            </a:graphic>
          </wp:anchor>
        </w:drawing>
      </w:r>
      <w:r w:rsidR="00D402A0">
        <w:tab/>
      </w:r>
    </w:p>
    <w:p w14:paraId="6A56D1D7" w14:textId="057278FA" w:rsidR="00A653AE" w:rsidRDefault="00A653AE" w:rsidP="00A653AE">
      <w:pPr>
        <w:spacing w:line="360" w:lineRule="auto"/>
        <w:rPr>
          <w:szCs w:val="24"/>
        </w:rPr>
      </w:pPr>
      <w:r>
        <w:tab/>
      </w:r>
      <w:r w:rsidRPr="00B632B4">
        <w:rPr>
          <w:szCs w:val="24"/>
        </w:rPr>
        <w:t xml:space="preserve">Mintavételes megvalósításnál a rendszer mintavételezési periódusát a </w:t>
      </w:r>
      <m:oMath>
        <m:r>
          <w:rPr>
            <w:rFonts w:ascii="Cambria Math" w:hAnsi="Cambria Math"/>
            <w:szCs w:val="24"/>
          </w:rPr>
          <m:t>T</m:t>
        </m:r>
        <m:r>
          <m:rPr>
            <m:sty m:val="p"/>
          </m:rPr>
          <w:rPr>
            <w:rFonts w:ascii="Cambria Math" w:hAnsi="Cambria Math" w:cs="Cambria Math"/>
            <w:szCs w:val="24"/>
          </w:rPr>
          <m:t>≅</m:t>
        </m:r>
        <m:r>
          <m:rPr>
            <m:sty m:val="p"/>
          </m:rPr>
          <w:rPr>
            <w:rFonts w:ascii="Cambria Math" w:hAnsi="Cambria Math"/>
            <w:szCs w:val="24"/>
          </w:rPr>
          <m:t>0.3τ</m:t>
        </m:r>
      </m:oMath>
      <w:r w:rsidRPr="00B632B4">
        <w:rPr>
          <w:szCs w:val="24"/>
        </w:rPr>
        <w:t xml:space="preserve"> értékre kell megválasztani. A módszer előnye, hogy nem kell a rendszert a stabilitás határára vinni, így biztonságosabb, valamint könnyű a bemenet előállítása.</w:t>
      </w:r>
    </w:p>
    <w:p w14:paraId="1397B8EF" w14:textId="77777777" w:rsidR="00A653AE" w:rsidRDefault="00A653AE">
      <w:pPr>
        <w:spacing w:after="200"/>
        <w:jc w:val="left"/>
        <w:rPr>
          <w:szCs w:val="24"/>
        </w:rPr>
      </w:pPr>
      <w:r>
        <w:rPr>
          <w:szCs w:val="24"/>
        </w:rPr>
        <w:br w:type="page"/>
      </w:r>
    </w:p>
    <w:p w14:paraId="2AAD7B17" w14:textId="1EFBE8DB" w:rsidR="00E549E5" w:rsidRPr="00BE4225" w:rsidRDefault="00ED22AB" w:rsidP="004F3B28">
      <w:pPr>
        <w:pStyle w:val="Heading1"/>
        <w:spacing w:line="360" w:lineRule="auto"/>
      </w:pPr>
      <w:r w:rsidRPr="00BE4225">
        <w:lastRenderedPageBreak/>
        <w:t xml:space="preserve"> </w:t>
      </w:r>
      <w:bookmarkStart w:id="2460" w:name="_Toc422854211"/>
      <w:r w:rsidRPr="00BE4225">
        <w:t>RENDSZER TERVEZÉSE</w:t>
      </w:r>
      <w:bookmarkEnd w:id="2460"/>
    </w:p>
    <w:p w14:paraId="5C57DCEC" w14:textId="77777777" w:rsidR="001929DC" w:rsidRPr="00BE4225" w:rsidRDefault="00ED22AB" w:rsidP="007852B4">
      <w:pPr>
        <w:pStyle w:val="Heading2"/>
        <w:spacing w:line="360" w:lineRule="auto"/>
        <w:rPr>
          <w:rStyle w:val="IntenseEmphasis"/>
          <w:b/>
          <w:bCs/>
          <w:i w:val="0"/>
          <w:iCs w:val="0"/>
          <w:caps w:val="0"/>
        </w:rPr>
      </w:pPr>
      <w:bookmarkStart w:id="2461" w:name="_Toc422854212"/>
      <w:r w:rsidRPr="00BE4225">
        <w:rPr>
          <w:rStyle w:val="Heading1Char"/>
          <w:b/>
          <w:bCs/>
          <w:smallCaps/>
          <w:sz w:val="28"/>
          <w:szCs w:val="28"/>
        </w:rPr>
        <w:t>SZABÁLYOZÓK</w:t>
      </w:r>
      <w:r w:rsidRPr="00BE4225">
        <w:rPr>
          <w:rStyle w:val="IntenseEmphasis"/>
          <w:b/>
          <w:bCs/>
          <w:i w:val="0"/>
          <w:iCs w:val="0"/>
          <w:caps w:val="0"/>
        </w:rPr>
        <w:t>:</w:t>
      </w:r>
      <w:bookmarkEnd w:id="2461"/>
    </w:p>
    <w:p w14:paraId="31C33316" w14:textId="59F30BEB" w:rsidR="00972A1D" w:rsidRPr="00BE4225" w:rsidRDefault="00C81A1F" w:rsidP="0071433B">
      <w:pPr>
        <w:spacing w:line="360" w:lineRule="auto"/>
        <w:ind w:firstLine="432"/>
        <w:rPr>
          <w:rFonts w:ascii="Times New Roman" w:hAnsi="Times New Roman"/>
        </w:rPr>
      </w:pPr>
      <w:r w:rsidRPr="00BE4225">
        <w:rPr>
          <w:rFonts w:ascii="Times New Roman" w:hAnsi="Times New Roman"/>
          <w:noProof/>
          <w:lang w:val="en-US"/>
        </w:rPr>
        <mc:AlternateContent>
          <mc:Choice Requires="wpg">
            <w:drawing>
              <wp:anchor distT="0" distB="0" distL="114300" distR="114300" simplePos="0" relativeHeight="251543040" behindDoc="0" locked="0" layoutInCell="1" allowOverlap="1" wp14:anchorId="13E8CAB2" wp14:editId="60006658">
                <wp:simplePos x="0" y="0"/>
                <wp:positionH relativeFrom="column">
                  <wp:posOffset>205105</wp:posOffset>
                </wp:positionH>
                <wp:positionV relativeFrom="paragraph">
                  <wp:posOffset>85725</wp:posOffset>
                </wp:positionV>
                <wp:extent cx="3208020" cy="1941195"/>
                <wp:effectExtent l="0" t="0" r="0" b="0"/>
                <wp:wrapSquare wrapText="bothSides"/>
                <wp:docPr id="189"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08020" cy="1941195"/>
                          <a:chOff x="0" y="0"/>
                          <a:chExt cx="3208020" cy="1941195"/>
                        </a:xfrm>
                      </wpg:grpSpPr>
                      <pic:pic xmlns:pic="http://schemas.openxmlformats.org/drawingml/2006/picture">
                        <pic:nvPicPr>
                          <pic:cNvPr id="190" name="Picture 2"/>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08020" cy="1619250"/>
                          </a:xfrm>
                          <a:prstGeom prst="rect">
                            <a:avLst/>
                          </a:prstGeom>
                        </pic:spPr>
                      </pic:pic>
                      <wps:wsp>
                        <wps:cNvPr id="191" name="Text Box 23"/>
                        <wps:cNvSpPr txBox="1"/>
                        <wps:spPr>
                          <a:xfrm>
                            <a:off x="0" y="1678305"/>
                            <a:ext cx="3208020" cy="262890"/>
                          </a:xfrm>
                          <a:prstGeom prst="rect">
                            <a:avLst/>
                          </a:prstGeom>
                          <a:solidFill>
                            <a:prstClr val="white"/>
                          </a:solidFill>
                          <a:ln>
                            <a:noFill/>
                          </a:ln>
                          <a:effectLst/>
                        </wps:spPr>
                        <wps:txbx>
                          <w:txbxContent>
                            <w:p w14:paraId="68627BC3" w14:textId="1FC41BD7" w:rsidR="005F456C" w:rsidRPr="00215AE9" w:rsidRDefault="005F456C" w:rsidP="00972A1D">
                              <w:pPr>
                                <w:pStyle w:val="Caption"/>
                                <w:jc w:val="center"/>
                                <w:rPr>
                                  <w:rFonts w:ascii="Times New Roman" w:hAnsi="Times New Roman"/>
                                  <w:noProof/>
                                  <w:sz w:val="24"/>
                                  <w:szCs w:val="24"/>
                                </w:rPr>
                              </w:pPr>
                              <w:bookmarkStart w:id="2462" w:name="_Ref420502204"/>
                              <w:bookmarkStart w:id="2463" w:name="_Toc422898567"/>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w:t>
                              </w:r>
                              <w:r>
                                <w:fldChar w:fldCharType="end"/>
                              </w:r>
                              <w:bookmarkEnd w:id="2462"/>
                              <w:r>
                                <w:t xml:space="preserve"> a Pozíció és a sebesség szabályzási hurok elvi strukturális felépítése</w:t>
                              </w:r>
                              <w:bookmarkEnd w:id="24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3E8CAB2" id="Group 25" o:spid="_x0000_s1037" style="position:absolute;left:0;text-align:left;margin-left:16.15pt;margin-top:6.75pt;width:252.6pt;height:152.85pt;z-index:251543040" coordsize="32080,194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">
                <v:shape id="Picture 2" o:spid="_x0000_s1038" type="#_x0000_t75" style="position:absolute;width:32080;height:16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ppy/DAAAA3AAAAA8AAABkcnMvZG93bnJldi54bWxEj0FvwjAMhe9I+w+RJ3GDdBwQKwSEJsG4&#10;DQo/wGpMU0icqsmg+/fzYdJutt7ze59XmyF49aA+tZENvE0LUMR1tC03Bi7n3WQBKmVkiz4yGfih&#10;BJv1y2iFpY1PPtGjyo2SEE4lGnA5d6XWqXYUME1jRyzaNfYBs6x9o22PTwkPXs+KYq4DtiwNDjv6&#10;cFTfq+9g4FPfm6/dbH8M+er3B1edT62/GTN+HbZLUJmG/G/+uz5YwX8XfHlGJtDr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amnL8MAAADcAAAADwAAAAAAAAAAAAAAAACf&#10;AgAAZHJzL2Rvd25yZXYueG1sUEsFBgAAAAAEAAQA9wAAAI8DAAAAAA==&#10;">
                  <v:imagedata r:id="rId35" o:title=""/>
                  <v:path arrowok="t"/>
                </v:shape>
                <v:shape id="Text Box 23" o:spid="_x0000_s1039" type="#_x0000_t202" style="position:absolute;top:16783;width:32080;height:26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AZasQA&#10;AADcAAAADwAAAGRycy9kb3ducmV2LnhtbERPTWsCMRC9C/0PYQq9iGatInU1ikgLthfp1ou3YTNu&#10;VjeTJcnq9t83hUJv83ifs9r0thE38qF2rGAyzkAQl07XXCk4fr2NXkCEiKyxcUwKvinAZv0wWGGu&#10;3Z0/6VbESqQQDjkqMDG2uZShNGQxjF1LnLiz8xZjgr6S2uM9hdtGPmfZXFqsOTUYbGlnqLwWnVVw&#10;mJ0OZtidXz+2s6l/P3a7+aUqlHp67LdLEJH6+C/+c+91mr+Y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wGWrEAAAA3AAAAA8AAAAAAAAAAAAAAAAAmAIAAGRycy9k&#10;b3ducmV2LnhtbFBLBQYAAAAABAAEAPUAAACJAwAAAAA=&#10;" stroked="f">
                  <v:textbox style="mso-fit-shape-to-text:t" inset="0,0,0,0">
                    <w:txbxContent>
                      <w:p w14:paraId="68627BC3" w14:textId="1FC41BD7" w:rsidR="005F456C" w:rsidRPr="00215AE9" w:rsidRDefault="005F456C" w:rsidP="00972A1D">
                        <w:pPr>
                          <w:pStyle w:val="Caption"/>
                          <w:jc w:val="center"/>
                          <w:rPr>
                            <w:rFonts w:ascii="Times New Roman" w:hAnsi="Times New Roman"/>
                            <w:noProof/>
                            <w:sz w:val="24"/>
                            <w:szCs w:val="24"/>
                          </w:rPr>
                        </w:pPr>
                        <w:bookmarkStart w:id="2464" w:name="_Ref420502204"/>
                        <w:bookmarkStart w:id="2465" w:name="_Toc422898567"/>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w:t>
                        </w:r>
                        <w:r>
                          <w:fldChar w:fldCharType="end"/>
                        </w:r>
                        <w:bookmarkEnd w:id="2464"/>
                        <w:r>
                          <w:t xml:space="preserve"> a Pozíció és a sebesség szabályzási hurok elvi strukturális felépítése</w:t>
                        </w:r>
                        <w:bookmarkEnd w:id="2465"/>
                      </w:p>
                    </w:txbxContent>
                  </v:textbox>
                </v:shape>
                <w10:wrap type="square"/>
              </v:group>
            </w:pict>
          </mc:Fallback>
        </mc:AlternateContent>
      </w:r>
      <w:r w:rsidR="00A653AE" w:rsidRPr="00A653AE">
        <w:rPr>
          <w:rFonts w:ascii="Times New Roman" w:hAnsi="Times New Roman"/>
          <w:szCs w:val="24"/>
        </w:rPr>
        <w:t xml:space="preserve"> </w:t>
      </w:r>
      <w:r w:rsidR="00A653AE" w:rsidRPr="00B632B4">
        <w:rPr>
          <w:rFonts w:ascii="Times New Roman" w:hAnsi="Times New Roman"/>
          <w:szCs w:val="24"/>
        </w:rPr>
        <w:t xml:space="preserve">A DC motor valamin a hozzá csatolt mechanizmus pozíció és a sebesség szabályozására az egyhurkú kialakítást választottam </w:t>
      </w:r>
      <w:r w:rsidR="00A653AE" w:rsidRPr="00B632B4">
        <w:rPr>
          <w:szCs w:val="24"/>
        </w:rPr>
        <w:fldChar w:fldCharType="begin"/>
      </w:r>
      <w:r w:rsidR="00A653AE" w:rsidRPr="00B632B4">
        <w:rPr>
          <w:szCs w:val="24"/>
        </w:rPr>
        <w:instrText xml:space="preserve"> REF _Ref420502204 \h  \* MERGEFORMAT </w:instrText>
      </w:r>
      <w:r w:rsidR="00A653AE" w:rsidRPr="00B632B4">
        <w:rPr>
          <w:szCs w:val="24"/>
        </w:rPr>
      </w:r>
      <w:r w:rsidR="00A653AE" w:rsidRPr="00B632B4">
        <w:rPr>
          <w:szCs w:val="24"/>
        </w:rPr>
        <w:fldChar w:fldCharType="separate"/>
      </w:r>
      <w:r w:rsidR="009848BF" w:rsidRPr="009848BF">
        <w:rPr>
          <w:rFonts w:ascii="Times New Roman" w:hAnsi="Times New Roman"/>
          <w:szCs w:val="24"/>
        </w:rPr>
        <w:t>Kép. 5.1</w:t>
      </w:r>
      <w:r w:rsidR="00A653AE" w:rsidRPr="00B632B4">
        <w:rPr>
          <w:szCs w:val="24"/>
        </w:rPr>
        <w:fldChar w:fldCharType="end"/>
      </w:r>
      <w:r w:rsidR="00A653AE" w:rsidRPr="00B632B4">
        <w:rPr>
          <w:rFonts w:ascii="Times New Roman" w:hAnsi="Times New Roman"/>
          <w:szCs w:val="24"/>
        </w:rPr>
        <w:t>. A feszültségben vezérelt DC motorok beavatkozó jelét PWM generátorral állítom elő. A Visszacsatolást inkrementális érzékelő segítségével valósítottam meg</w:t>
      </w:r>
      <w:r w:rsidR="00ED22AB" w:rsidRPr="00BE4225">
        <w:rPr>
          <w:rFonts w:ascii="Times New Roman" w:hAnsi="Times New Roman"/>
        </w:rPr>
        <w:t>.</w:t>
      </w:r>
    </w:p>
    <w:p w14:paraId="288B954E" w14:textId="2CE22F86" w:rsidR="00114977" w:rsidRPr="00BE4225" w:rsidRDefault="00ED22AB" w:rsidP="007852B4">
      <w:pPr>
        <w:pStyle w:val="Heading3"/>
        <w:spacing w:line="360" w:lineRule="auto"/>
        <w:rPr>
          <w:rStyle w:val="IntenseEmphasis"/>
          <w:b/>
          <w:bCs/>
          <w:i w:val="0"/>
          <w:iCs w:val="0"/>
          <w:caps w:val="0"/>
        </w:rPr>
      </w:pPr>
      <w:bookmarkStart w:id="2466" w:name="_Toc422854213"/>
      <w:r w:rsidRPr="00BE4225">
        <w:rPr>
          <w:rStyle w:val="IntenseEmphasis"/>
          <w:b/>
          <w:bCs/>
          <w:i w:val="0"/>
          <w:iCs w:val="0"/>
          <w:caps w:val="0"/>
        </w:rPr>
        <w:t>Diszkrét Hardveres PID szabályozó</w:t>
      </w:r>
      <w:bookmarkEnd w:id="2466"/>
    </w:p>
    <w:p w14:paraId="79307F08" w14:textId="77777777" w:rsidR="00A653AE" w:rsidRPr="00B632B4" w:rsidRDefault="007E071F" w:rsidP="00A653AE">
      <w:pPr>
        <w:spacing w:line="360" w:lineRule="auto"/>
        <w:rPr>
          <w:rFonts w:ascii="Times New Roman" w:hAnsi="Times New Roman"/>
          <w:szCs w:val="24"/>
        </w:rPr>
      </w:pPr>
      <w:r w:rsidRPr="00BE4225">
        <w:rPr>
          <w:rFonts w:ascii="Times New Roman" w:hAnsi="Times New Roman"/>
        </w:rPr>
        <w:tab/>
      </w:r>
      <w:r w:rsidR="00A653AE" w:rsidRPr="00B632B4">
        <w:rPr>
          <w:rFonts w:ascii="Times New Roman" w:hAnsi="Times New Roman"/>
          <w:szCs w:val="24"/>
        </w:rPr>
        <w:t>Napjainkban az egyik leghasználtabb szabályozótípus a PID, amelynek rekurzív egyenlete a következő:</w:t>
      </w:r>
    </w:p>
    <w:p w14:paraId="54864792" w14:textId="77777777" w:rsidR="00A653AE" w:rsidRPr="00B632B4" w:rsidRDefault="00967446" w:rsidP="00A653AE">
      <w:pPr>
        <w:spacing w:line="360" w:lineRule="auto"/>
        <w:rPr>
          <w:rFonts w:ascii="Times New Roman" w:hAnsi="Times New Roman"/>
        </w:rPr>
      </w:pPr>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k-2</m:t>
            </m:r>
          </m:sub>
        </m:sSub>
      </m:oMath>
      <w:r w:rsidR="00A653AE" w:rsidRPr="00B632B4">
        <w:rPr>
          <w:rFonts w:ascii="Times New Roman" w:hAnsi="Times New Roman"/>
        </w:rPr>
        <w:t xml:space="preserve">  (1)</w:t>
      </w:r>
    </w:p>
    <w:p w14:paraId="3E749B02" w14:textId="07E21017" w:rsidR="00A653AE" w:rsidRPr="00B632B4" w:rsidRDefault="00967446" w:rsidP="00A653AE">
      <w:pPr>
        <w:spacing w:line="360" w:lineRule="auto"/>
        <w:rPr>
          <w:rFonts w:ascii="Times New Roman" w:hAnsi="Times New Roman"/>
        </w:rPr>
      </w:pPr>
      <m:oMath>
        <m:sSub>
          <m:sSubPr>
            <m:ctrlPr>
              <w:rPr>
                <w:rFonts w:ascii="Cambria Math" w:hAnsi="Cambria Math"/>
                <w:i/>
              </w:rPr>
            </m:ctrlPr>
          </m:sSubPr>
          <m:e>
            <m:r>
              <w:rPr>
                <w:rFonts w:ascii="Cambria Math" w:hAnsi="Cambria Math"/>
              </w:rPr>
              <m:t xml:space="preserve"> Q</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T</m:t>
                    </m:r>
                  </m:e>
                  <m:sub>
                    <m:r>
                      <w:rPr>
                        <w:rFonts w:ascii="Cambria Math" w:hAnsi="Cambria Math"/>
                      </w:rPr>
                      <m:t>i</m:t>
                    </m:r>
                  </m:sub>
                </m:sSub>
              </m:den>
            </m:f>
          </m:e>
        </m:d>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e>
        </m:d>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e>
        </m:d>
      </m:oMath>
      <w:r w:rsidR="00A653AE" w:rsidRPr="00B632B4">
        <w:rPr>
          <w:rFonts w:ascii="Times New Roman" w:hAnsi="Times New Roman"/>
        </w:rPr>
        <w:t xml:space="preserve">  (2) </w:t>
      </w:r>
      <w:sdt>
        <w:sdtPr>
          <w:rPr>
            <w:rFonts w:ascii="Times New Roman" w:hAnsi="Times New Roman"/>
          </w:rPr>
          <w:id w:val="-1266157448"/>
          <w:citation/>
        </w:sdtPr>
        <w:sdtEndPr/>
        <w:sdtContent>
          <w:r w:rsidR="00A653AE" w:rsidRPr="00B632B4">
            <w:rPr>
              <w:rFonts w:ascii="Times New Roman" w:hAnsi="Times New Roman"/>
            </w:rPr>
            <w:fldChar w:fldCharType="begin"/>
          </w:r>
          <w:r w:rsidR="008F0D16">
            <w:rPr>
              <w:rFonts w:ascii="Times New Roman" w:hAnsi="Times New Roman"/>
            </w:rPr>
            <w:instrText xml:space="preserve">CITATION Már09 \l 1033 </w:instrText>
          </w:r>
          <w:r w:rsidR="00A653AE" w:rsidRPr="00B632B4">
            <w:rPr>
              <w:rFonts w:ascii="Times New Roman" w:hAnsi="Times New Roman"/>
            </w:rPr>
            <w:fldChar w:fldCharType="separate"/>
          </w:r>
          <w:r w:rsidR="00382965" w:rsidRPr="00382965">
            <w:rPr>
              <w:rFonts w:ascii="Times New Roman" w:hAnsi="Times New Roman"/>
              <w:noProof/>
            </w:rPr>
            <w:t>[</w:t>
          </w:r>
          <w:hyperlink w:anchor="Már09" w:history="1">
            <w:r w:rsidR="00382965" w:rsidRPr="00382965">
              <w:rPr>
                <w:rFonts w:ascii="Times New Roman" w:hAnsi="Times New Roman"/>
                <w:noProof/>
              </w:rPr>
              <w:t>1</w:t>
            </w:r>
          </w:hyperlink>
          <w:r w:rsidR="00382965" w:rsidRPr="00382965">
            <w:rPr>
              <w:rFonts w:ascii="Times New Roman" w:hAnsi="Times New Roman"/>
              <w:noProof/>
            </w:rPr>
            <w:t>]</w:t>
          </w:r>
          <w:r w:rsidR="00A653AE" w:rsidRPr="00B632B4">
            <w:rPr>
              <w:rFonts w:ascii="Times New Roman" w:hAnsi="Times New Roman"/>
            </w:rPr>
            <w:fldChar w:fldCharType="end"/>
          </w:r>
        </w:sdtContent>
      </w:sdt>
    </w:p>
    <w:p w14:paraId="1A6B75F1" w14:textId="77777777" w:rsidR="00A653AE" w:rsidRPr="00B632B4" w:rsidRDefault="00A653AE" w:rsidP="00A653AE">
      <w:pPr>
        <w:spacing w:line="360" w:lineRule="auto"/>
        <w:ind w:firstLine="720"/>
        <w:rPr>
          <w:rFonts w:ascii="Times New Roman" w:hAnsi="Times New Roman"/>
          <w:szCs w:val="24"/>
        </w:rPr>
      </w:pPr>
      <w:r w:rsidRPr="00B632B4">
        <w:rPr>
          <w:rFonts w:ascii="Times New Roman" w:hAnsi="Times New Roman"/>
          <w:szCs w:val="24"/>
        </w:rPr>
        <w:t xml:space="preserve">Az általam elkészített PID szabályozó hardveresen van megvalósítva FPGA áramkörben, a minél kisebb mintavételezési periódus elérése céljából. A fent látható </w:t>
      </w:r>
      <w:commentRangeStart w:id="2467"/>
      <w:r w:rsidRPr="00B632B4">
        <w:t>összefüggése</w:t>
      </w:r>
      <w:commentRangeEnd w:id="2467"/>
      <w:r w:rsidRPr="00B632B4">
        <w:commentReference w:id="2467"/>
      </w:r>
      <w:r w:rsidRPr="00B632B4">
        <w:t>k</w:t>
      </w:r>
      <w:r w:rsidRPr="00B632B4">
        <w:rPr>
          <w:rFonts w:ascii="Times New Roman" w:hAnsi="Times New Roman"/>
          <w:szCs w:val="24"/>
        </w:rPr>
        <w:t xml:space="preserve"> (2) alapján egy adat utas automatát terveztem, amelyet majd System Generátorban építtettem meg. A PID szabályozó paramétereit, a Q paraméterek segítségével adhatjuk meg, amelyek függenek az ismert paraméterektől: </w:t>
      </w:r>
      <m:oMath>
        <m:r>
          <w:rPr>
            <w:rFonts w:ascii="Cambria Math" w:hAnsi="Cambria Math"/>
            <w:szCs w:val="24"/>
          </w:rPr>
          <m:t>Td</m:t>
        </m:r>
      </m:oMath>
      <w:r w:rsidRPr="00B632B4">
        <w:rPr>
          <w:rFonts w:ascii="Times New Roman" w:hAnsi="Times New Roman"/>
          <w:szCs w:val="24"/>
        </w:rPr>
        <w:t xml:space="preserve">- deriválási idő, </w:t>
      </w:r>
      <m:oMath>
        <m:r>
          <w:rPr>
            <w:rFonts w:ascii="Cambria Math" w:hAnsi="Cambria Math"/>
            <w:szCs w:val="24"/>
          </w:rPr>
          <m:t>Ti</m:t>
        </m:r>
      </m:oMath>
      <w:r w:rsidRPr="00B632B4">
        <w:rPr>
          <w:rFonts w:ascii="Times New Roman" w:hAnsi="Times New Roman"/>
          <w:szCs w:val="24"/>
        </w:rPr>
        <w:t xml:space="preserve">-integrálási idő, </w:t>
      </w:r>
      <m:oMath>
        <m:r>
          <w:rPr>
            <w:rFonts w:ascii="Cambria Math" w:hAnsi="Cambria Math"/>
            <w:szCs w:val="24"/>
          </w:rPr>
          <m:t>Ts</m:t>
        </m:r>
      </m:oMath>
      <w:r w:rsidRPr="00B632B4">
        <w:rPr>
          <w:rFonts w:ascii="Times New Roman" w:hAnsi="Times New Roman"/>
          <w:szCs w:val="24"/>
        </w:rPr>
        <w:t xml:space="preserve"> mintavételezési periódus, valamint</w:t>
      </w:r>
      <m:oMath>
        <m:r>
          <w:rPr>
            <w:rFonts w:ascii="Cambria Math" w:hAnsi="Cambria Math"/>
            <w:szCs w:val="24"/>
          </w:rPr>
          <m:t xml:space="preserve"> Kp </m:t>
        </m:r>
      </m:oMath>
      <w:r w:rsidRPr="00B632B4">
        <w:rPr>
          <w:rFonts w:ascii="Times New Roman" w:hAnsi="Times New Roman"/>
          <w:szCs w:val="24"/>
        </w:rPr>
        <w:t xml:space="preserve">proporcionális erősítés. </w:t>
      </w:r>
    </w:p>
    <w:p w14:paraId="27986CB4" w14:textId="77777777" w:rsidR="00A653AE" w:rsidRPr="00B632B4" w:rsidRDefault="00A653AE" w:rsidP="00A653AE">
      <w:pPr>
        <w:spacing w:line="360" w:lineRule="auto"/>
        <w:rPr>
          <w:rFonts w:ascii="Times New Roman" w:hAnsi="Times New Roman" w:cs="Times New Roman"/>
          <w:szCs w:val="24"/>
        </w:rPr>
      </w:pPr>
      <w:r w:rsidRPr="00B632B4">
        <w:rPr>
          <w:rFonts w:ascii="Times New Roman" w:hAnsi="Times New Roman" w:cs="Times New Roman"/>
          <w:szCs w:val="24"/>
        </w:rPr>
        <w:t>Az automata öt állapotot tartalmaz. Minden mintavételre, az automata végigpörög az állapotokon és majd visszatér a kiinduló állapotba. Az állapotokban végzet műveletet az FPGA fejlesztő lap órajelének a frekvenciáján hajtjuk végre. Az automata minden állapoton egy órajel periódus alatt lép át.</w:t>
      </w:r>
    </w:p>
    <w:p w14:paraId="1D8EFA2D" w14:textId="77777777" w:rsidR="00A653AE" w:rsidRPr="00B632B4" w:rsidRDefault="00A653AE" w:rsidP="00A653AE">
      <w:pPr>
        <w:spacing w:line="360" w:lineRule="auto"/>
        <w:ind w:firstLine="720"/>
        <w:rPr>
          <w:rFonts w:ascii="Times New Roman" w:hAnsi="Times New Roman"/>
          <w:szCs w:val="24"/>
        </w:rPr>
      </w:pPr>
      <w:r w:rsidRPr="00B632B4">
        <w:rPr>
          <w:rFonts w:ascii="Times New Roman" w:hAnsi="Times New Roman"/>
          <w:szCs w:val="24"/>
        </w:rPr>
        <w:t>Minden állapotban egy (ÖSSZEGZŐ) regiszterhez adjuk hozzá a műveletek eredményét és így valósul meg a fenti rekurzív összefüggés.</w:t>
      </w:r>
    </w:p>
    <w:p w14:paraId="11206073" w14:textId="77777777" w:rsidR="00A653AE" w:rsidRPr="00B632B4" w:rsidRDefault="00A653AE" w:rsidP="00A653AE">
      <w:pPr>
        <w:spacing w:line="360" w:lineRule="auto"/>
        <w:ind w:firstLine="720"/>
        <w:rPr>
          <w:rFonts w:ascii="Times New Roman" w:hAnsi="Times New Roman"/>
          <w:szCs w:val="24"/>
        </w:rPr>
      </w:pPr>
      <w:r w:rsidRPr="00B632B4">
        <w:rPr>
          <w:rFonts w:ascii="Times New Roman" w:hAnsi="Times New Roman"/>
          <w:szCs w:val="24"/>
        </w:rPr>
        <w:t>Az automata mindaddig 0 állapotban van, amíg a TS szignálon nem érkezik egy felfutó él. A 1. állapotban végrehajtja az</w:t>
      </w:r>
      <m:oMath>
        <m:sSub>
          <m:sSubPr>
            <m:ctrlPr>
              <w:rPr>
                <w:rFonts w:ascii="Cambria Math" w:hAnsi="Cambria Math"/>
                <w:i/>
                <w:szCs w:val="24"/>
              </w:rPr>
            </m:ctrlPr>
          </m:sSubPr>
          <m:e>
            <m:r>
              <w:rPr>
                <w:rFonts w:ascii="Cambria Math" w:hAnsi="Cambria Math"/>
                <w:szCs w:val="24"/>
              </w:rPr>
              <m:t xml:space="preserve"> e</m:t>
            </m:r>
          </m:e>
          <m:sub>
            <m:r>
              <w:rPr>
                <w:rFonts w:ascii="Cambria Math" w:hAnsi="Cambria Math"/>
                <w:szCs w:val="24"/>
              </w:rPr>
              <m:t>k</m:t>
            </m:r>
          </m:sub>
        </m:sSub>
      </m:oMath>
      <w:r w:rsidRPr="00B632B4">
        <w:rPr>
          <w:rFonts w:ascii="Times New Roman" w:hAnsi="Times New Roman"/>
          <w:szCs w:val="24"/>
        </w:rPr>
        <w:t xml:space="preserve"> regiszterek eltolását, azáltal hogy </w:t>
      </w:r>
      <m:oMath>
        <m:r>
          <w:rPr>
            <w:rFonts w:ascii="Cambria Math" w:hAnsi="Cambria Math"/>
            <w:szCs w:val="24"/>
          </w:rPr>
          <m:t>EnEltolás</m:t>
        </m:r>
      </m:oMath>
      <w:r w:rsidRPr="00B632B4">
        <w:rPr>
          <w:rFonts w:ascii="Times New Roman" w:hAnsi="Times New Roman"/>
          <w:szCs w:val="24"/>
        </w:rPr>
        <w:t xml:space="preserve"> </w:t>
      </w:r>
      <w:r w:rsidRPr="00B632B4">
        <w:rPr>
          <w:rFonts w:ascii="Times New Roman" w:hAnsi="Times New Roman"/>
          <w:szCs w:val="24"/>
        </w:rPr>
        <w:lastRenderedPageBreak/>
        <w:t>jelet logikai 1 re állítja, vagyis</w:t>
      </w:r>
      <m:oMath>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k-2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k-1</m:t>
            </m:r>
          </m:sub>
        </m:sSub>
      </m:oMath>
      <w:r w:rsidRPr="00B632B4">
        <w:rPr>
          <w:rFonts w:ascii="Times New Roman" w:hAnsi="Times New Roman"/>
          <w:szCs w:val="24"/>
        </w:rPr>
        <w:t>,</w:t>
      </w:r>
      <m:oMath>
        <m:sSub>
          <m:sSubPr>
            <m:ctrlPr>
              <w:rPr>
                <w:rFonts w:ascii="Cambria Math" w:hAnsi="Cambria Math"/>
                <w:i/>
                <w:szCs w:val="24"/>
              </w:rPr>
            </m:ctrlPr>
          </m:sSubPr>
          <m:e>
            <m:r>
              <w:rPr>
                <w:rFonts w:ascii="Cambria Math" w:hAnsi="Cambria Math"/>
                <w:szCs w:val="24"/>
              </w:rPr>
              <m:t>e</m:t>
            </m:r>
          </m:e>
          <m:sub>
            <m:r>
              <w:rPr>
                <w:rFonts w:ascii="Cambria Math" w:hAnsi="Cambria Math"/>
                <w:szCs w:val="24"/>
              </w:rPr>
              <m:t>k-1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k</m:t>
            </m:r>
          </m:sub>
        </m:sSub>
      </m:oMath>
      <w:r w:rsidRPr="00B632B4">
        <w:rPr>
          <w:rFonts w:ascii="Times New Roman" w:hAnsi="Times New Roman"/>
          <w:szCs w:val="24"/>
        </w:rPr>
        <w:t xml:space="preserve"> és </w:t>
      </w:r>
      <m:oMath>
        <m:sSub>
          <m:sSubPr>
            <m:ctrlPr>
              <w:rPr>
                <w:rFonts w:ascii="Cambria Math" w:hAnsi="Cambria Math"/>
                <w:i/>
                <w:szCs w:val="24"/>
              </w:rPr>
            </m:ctrlPr>
          </m:sSubPr>
          <m:e>
            <m:r>
              <w:rPr>
                <w:rFonts w:ascii="Cambria Math" w:hAnsi="Cambria Math"/>
                <w:szCs w:val="24"/>
              </w:rPr>
              <m:t>e</m:t>
            </m:r>
          </m:e>
          <m:sub>
            <m:r>
              <w:rPr>
                <w:rFonts w:ascii="Cambria Math" w:hAnsi="Cambria Math"/>
                <w:szCs w:val="24"/>
              </w:rPr>
              <m:t xml:space="preserve">k </m:t>
            </m:r>
          </m:sub>
        </m:sSub>
      </m:oMath>
      <w:r w:rsidRPr="00B632B4">
        <w:rPr>
          <w:rFonts w:ascii="Times New Roman" w:hAnsi="Times New Roman"/>
          <w:szCs w:val="24"/>
        </w:rPr>
        <w:t>regiszterbe betölti az aktuális bemeneti értéket.</w:t>
      </w:r>
    </w:p>
    <w:p w14:paraId="6E3F29B2" w14:textId="4A32A227" w:rsidR="00692C70" w:rsidRPr="00BE4225" w:rsidRDefault="00A653AE" w:rsidP="00DB5C9B">
      <w:pPr>
        <w:spacing w:line="360" w:lineRule="auto"/>
        <w:ind w:firstLine="720"/>
        <w:rPr>
          <w:rFonts w:ascii="Times New Roman" w:hAnsi="Times New Roman"/>
        </w:rPr>
      </w:pPr>
      <w:r w:rsidRPr="00B632B4">
        <w:rPr>
          <w:rFonts w:ascii="Times New Roman" w:hAnsi="Times New Roman"/>
          <w:szCs w:val="24"/>
        </w:rPr>
        <w:t>Az 2,3,4 állapotokban matematikai műveleteket végez, azáltal hogy En Szorzó jellel a SZORZÓ modult aktívája. A szorzás elvégzésére egy órajel periódust vesz igénybe, és a következő periódusban használhatjuk csak az eredményt.</w:t>
      </w:r>
    </w:p>
    <w:p w14:paraId="46D151DD" w14:textId="6321E94E" w:rsidR="00FB2E76" w:rsidRDefault="00ED22AB" w:rsidP="00BC64C7">
      <w:pPr>
        <w:spacing w:line="360" w:lineRule="auto"/>
        <w:ind w:firstLine="720"/>
        <w:rPr>
          <w:rFonts w:ascii="Times New Roman" w:hAnsi="Times New Roman"/>
          <w:b/>
          <w:u w:val="single"/>
        </w:rPr>
      </w:pPr>
      <w:r w:rsidRPr="00BE4225">
        <w:rPr>
          <w:rFonts w:ascii="Times New Roman" w:hAnsi="Times New Roman"/>
          <w:b/>
          <w:u w:val="single"/>
        </w:rPr>
        <w:t xml:space="preserve">Az állapotokban végzet műveletek: </w:t>
      </w:r>
    </w:p>
    <w:p w14:paraId="4CD9E5FF" w14:textId="270048CD" w:rsidR="00A653AE" w:rsidRPr="00B632B4" w:rsidRDefault="00A653AE" w:rsidP="00A653AE">
      <w:pPr>
        <w:pStyle w:val="ListParagraph"/>
        <w:numPr>
          <w:ilvl w:val="0"/>
          <w:numId w:val="2"/>
        </w:numPr>
        <w:spacing w:line="360" w:lineRule="auto"/>
        <w:ind w:firstLine="720"/>
        <w:rPr>
          <w:rFonts w:ascii="Times New Roman" w:hAnsi="Times New Roman"/>
          <w:szCs w:val="24"/>
        </w:rPr>
      </w:pPr>
      <w:r w:rsidRPr="00BE4225">
        <w:rPr>
          <w:rFonts w:ascii="Times New Roman" w:hAnsi="Times New Roman"/>
          <w:noProof/>
          <w:lang w:val="en-US"/>
        </w:rPr>
        <mc:AlternateContent>
          <mc:Choice Requires="wpg">
            <w:drawing>
              <wp:anchor distT="0" distB="0" distL="114300" distR="114300" simplePos="0" relativeHeight="251531776" behindDoc="0" locked="0" layoutInCell="1" allowOverlap="1" wp14:anchorId="64B4C5E2" wp14:editId="0A633003">
                <wp:simplePos x="0" y="0"/>
                <wp:positionH relativeFrom="margin">
                  <wp:posOffset>-109855</wp:posOffset>
                </wp:positionH>
                <wp:positionV relativeFrom="paragraph">
                  <wp:posOffset>3810</wp:posOffset>
                </wp:positionV>
                <wp:extent cx="2449195" cy="5402580"/>
                <wp:effectExtent l="0" t="0" r="8255" b="7620"/>
                <wp:wrapSquare wrapText="bothSides"/>
                <wp:docPr id="180"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49195" cy="5402580"/>
                          <a:chOff x="0" y="0"/>
                          <a:chExt cx="2449195" cy="5403157"/>
                        </a:xfrm>
                      </wpg:grpSpPr>
                      <pic:pic xmlns:pic="http://schemas.openxmlformats.org/drawingml/2006/picture">
                        <pic:nvPicPr>
                          <pic:cNvPr id="187" name="Picture 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bwMode="auto">
                          <a:xfrm>
                            <a:off x="52387" y="0"/>
                            <a:ext cx="2354580" cy="4982845"/>
                          </a:xfrm>
                          <a:prstGeom prst="rect">
                            <a:avLst/>
                          </a:prstGeom>
                          <a:noFill/>
                          <a:ln>
                            <a:noFill/>
                          </a:ln>
                        </pic:spPr>
                      </pic:pic>
                      <wps:wsp>
                        <wps:cNvPr id="188" name="Text Box 19"/>
                        <wps:cNvSpPr txBox="1"/>
                        <wps:spPr>
                          <a:xfrm>
                            <a:off x="0" y="4924425"/>
                            <a:ext cx="2449195" cy="478732"/>
                          </a:xfrm>
                          <a:prstGeom prst="rect">
                            <a:avLst/>
                          </a:prstGeom>
                          <a:solidFill>
                            <a:prstClr val="white"/>
                          </a:solidFill>
                          <a:ln>
                            <a:noFill/>
                          </a:ln>
                          <a:effectLst/>
                        </wps:spPr>
                        <wps:txbx>
                          <w:txbxContent>
                            <w:p w14:paraId="2C9B0411" w14:textId="457C4612" w:rsidR="005F456C" w:rsidRPr="00297076" w:rsidRDefault="005F456C" w:rsidP="003C33E9">
                              <w:pPr>
                                <w:pStyle w:val="Caption"/>
                                <w:jc w:val="center"/>
                                <w:rPr>
                                  <w:rFonts w:ascii="Times New Roman" w:hAnsi="Times New Roman"/>
                                  <w:noProof/>
                                  <w:sz w:val="24"/>
                                  <w:szCs w:val="24"/>
                                </w:rPr>
                              </w:pPr>
                              <w:bookmarkStart w:id="2468" w:name="_Toc422898568"/>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w:t>
                              </w:r>
                              <w:r>
                                <w:fldChar w:fldCharType="end"/>
                              </w:r>
                              <w:r>
                                <w:t xml:space="preserve"> Állapot automata, amely leírja a Diszkrét PID szabály ózót</w:t>
                              </w:r>
                              <w:bookmarkEnd w:id="24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4B4C5E2" id="_x0000_s1040" style="position:absolute;left:0;text-align:left;margin-left:-8.65pt;margin-top:.3pt;width:192.85pt;height:425.4pt;z-index:251531776;mso-position-horizontal-relative:margin" coordsize="24491,5403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">
                <v:shape id="Picture 4" o:spid="_x0000_s1041" type="#_x0000_t75" style="position:absolute;left:523;width:23546;height:498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ceojBAAAA3AAAAA8AAABkcnMvZG93bnJldi54bWxET01rAjEQvRf8D2EK3mq2LqisRimCIr25&#10;9eJt2Ex3FzeTmER37a83hUJv83ifs9oMphN38qG1rOB9koEgrqxuuVZw+tq9LUCEiKyxs0wKHhRg&#10;sx69rLDQtucj3ctYixTCoUAFTYyukDJUDRkME+uIE/dtvcGYoK+l9tincNPJaZbNpMGWU0ODjrYN&#10;VZfyZhR47/Q5v7pSzvs8/6wP05/LbK/U+HX4WIKINMR/8Z/7oNP8xRx+n0kXyPU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6ceojBAAAA3AAAAA8AAAAAAAAAAAAAAAAAnwIA&#10;AGRycy9kb3ducmV2LnhtbFBLBQYAAAAABAAEAPcAAACNAwAAAAA=&#10;">
                  <v:imagedata r:id="rId18" o:title=""/>
                  <v:path arrowok="t"/>
                </v:shape>
                <v:shape id="_x0000_s1042" type="#_x0000_t202" style="position:absolute;top:49244;width:24491;height:4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K5V8YA&#10;AADcAAAADwAAAGRycy9kb3ducmV2LnhtbESPT2/CMAzF75P2HSJP4jKNdBwQ6ghoa4e0AzvwR5yt&#10;xrQVjVMlgZZvPx+QdrP1nt/7ebkeXaduFGLr2cD7NANFXHnbcm3geNi8LUDFhGyx80wG7hRhvXp+&#10;WmJu/cA7uu1TrSSEY44GmpT6XOtYNeQwTn1PLNrZB4dJ1lBrG3CQcNfpWZbNtcOWpaHBnoqGqsv+&#10;6gzMy3Addly8lsfvLf729ez0dT8ZM3kZPz9AJRrTv/lx/WMFfyG08oxM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sK5V8YAAADcAAAADwAAAAAAAAAAAAAAAACYAgAAZHJz&#10;L2Rvd25yZXYueG1sUEsFBgAAAAAEAAQA9QAAAIsDAAAAAA==&#10;" stroked="f">
                  <v:textbox inset="0,0,0,0">
                    <w:txbxContent>
                      <w:p w14:paraId="2C9B0411" w14:textId="457C4612" w:rsidR="005F456C" w:rsidRPr="00297076" w:rsidRDefault="005F456C" w:rsidP="003C33E9">
                        <w:pPr>
                          <w:pStyle w:val="Caption"/>
                          <w:jc w:val="center"/>
                          <w:rPr>
                            <w:rFonts w:ascii="Times New Roman" w:hAnsi="Times New Roman"/>
                            <w:noProof/>
                            <w:sz w:val="24"/>
                            <w:szCs w:val="24"/>
                          </w:rPr>
                        </w:pPr>
                        <w:bookmarkStart w:id="2469" w:name="_Toc422898568"/>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w:t>
                        </w:r>
                        <w:r>
                          <w:fldChar w:fldCharType="end"/>
                        </w:r>
                        <w:r>
                          <w:t xml:space="preserve"> Állapot automata, amely leírja a Diszkrét PID szabály ózót</w:t>
                        </w:r>
                        <w:bookmarkEnd w:id="2469"/>
                      </w:p>
                    </w:txbxContent>
                  </v:textbox>
                </v:shape>
                <w10:wrap type="square" anchorx="margin"/>
              </v:group>
            </w:pict>
          </mc:Fallback>
        </mc:AlternateContent>
      </w:r>
      <w:r w:rsidRPr="00B632B4">
        <w:rPr>
          <w:rFonts w:ascii="Times New Roman" w:hAnsi="Times New Roman"/>
          <w:szCs w:val="24"/>
        </w:rPr>
        <w:t>0. állapotban várakozik a</w:t>
      </w:r>
      <m:oMath>
        <m:r>
          <w:rPr>
            <w:rFonts w:ascii="Cambria Math" w:hAnsi="Cambria Math"/>
            <w:szCs w:val="24"/>
          </w:rPr>
          <m:t xml:space="preserve"> Ts Impulzus</m:t>
        </m:r>
      </m:oMath>
      <w:r w:rsidRPr="00B632B4">
        <w:rPr>
          <w:rFonts w:ascii="Times New Roman" w:hAnsi="Times New Roman"/>
          <w:szCs w:val="24"/>
        </w:rPr>
        <w:t xml:space="preserve"> felfutó él érkezésére</w:t>
      </w:r>
    </w:p>
    <w:p w14:paraId="5E594CF0" w14:textId="1196B25F" w:rsidR="00A653AE" w:rsidRPr="00B632B4" w:rsidRDefault="00A653AE" w:rsidP="00A653AE">
      <w:pPr>
        <w:pStyle w:val="ListParagraph"/>
        <w:numPr>
          <w:ilvl w:val="0"/>
          <w:numId w:val="2"/>
        </w:numPr>
        <w:spacing w:line="360" w:lineRule="auto"/>
        <w:ind w:firstLine="720"/>
        <w:rPr>
          <w:rFonts w:ascii="Times New Roman" w:hAnsi="Times New Roman"/>
          <w:szCs w:val="24"/>
        </w:rPr>
      </w:pPr>
      <w:r w:rsidRPr="00B632B4">
        <w:rPr>
          <w:rFonts w:ascii="Times New Roman" w:hAnsi="Times New Roman"/>
          <w:szCs w:val="24"/>
        </w:rPr>
        <w:t>1. állapotban elcsúsztatja az e regiszterek értékét</w:t>
      </w:r>
    </w:p>
    <w:p w14:paraId="22E98335" w14:textId="732E86F7" w:rsidR="00A653AE" w:rsidRPr="00B632B4" w:rsidRDefault="00A653AE" w:rsidP="00A653AE">
      <w:pPr>
        <w:pStyle w:val="ListParagraph"/>
        <w:numPr>
          <w:ilvl w:val="0"/>
          <w:numId w:val="2"/>
        </w:numPr>
        <w:spacing w:line="360" w:lineRule="auto"/>
        <w:ind w:firstLine="720"/>
        <w:rPr>
          <w:rFonts w:ascii="Times New Roman" w:hAnsi="Times New Roman"/>
          <w:szCs w:val="24"/>
        </w:rPr>
      </w:pPr>
      <w:r w:rsidRPr="00B632B4">
        <w:rPr>
          <w:rFonts w:ascii="Times New Roman" w:hAnsi="Times New Roman"/>
          <w:szCs w:val="24"/>
        </w:rPr>
        <w:t>2. állapotban elindítja a</w:t>
      </w:r>
      <m:oMath>
        <m:sSub>
          <m:sSubPr>
            <m:ctrlPr>
              <w:rPr>
                <w:rFonts w:ascii="Cambria Math" w:hAnsi="Cambria Math"/>
                <w:szCs w:val="24"/>
              </w:rPr>
            </m:ctrlPr>
          </m:sSubPr>
          <m:e>
            <m:r>
              <w:rPr>
                <w:rFonts w:ascii="Cambria Math" w:hAnsi="Cambria Math"/>
                <w:szCs w:val="24"/>
              </w:rPr>
              <m:t xml:space="preserve"> U</m:t>
            </m:r>
          </m:e>
          <m:sub>
            <m:r>
              <w:rPr>
                <w:rFonts w:ascii="Cambria Math" w:hAnsi="Cambria Math"/>
                <w:szCs w:val="24"/>
              </w:rPr>
              <m:t>k</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U</m:t>
            </m:r>
          </m:e>
          <m:sub>
            <m:r>
              <w:rPr>
                <w:rFonts w:ascii="Cambria Math" w:hAnsi="Cambria Math"/>
                <w:szCs w:val="24"/>
              </w:rPr>
              <m:t>k</m:t>
            </m:r>
          </m:sub>
        </m:sSub>
        <m:r>
          <m:rPr>
            <m:sty m:val="p"/>
          </m:rPr>
          <w:rPr>
            <w:rFonts w:ascii="Cambria Math" w:hAnsi="Cambria Math"/>
            <w:szCs w:val="24"/>
          </w:rPr>
          <m:t>+</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0</m:t>
            </m:r>
          </m:sub>
        </m:sSub>
        <m:sSub>
          <m:sSubPr>
            <m:ctrlPr>
              <w:rPr>
                <w:rFonts w:ascii="Cambria Math" w:hAnsi="Cambria Math"/>
                <w:i/>
                <w:szCs w:val="24"/>
              </w:rPr>
            </m:ctrlPr>
          </m:sSubPr>
          <m:e>
            <m:r>
              <w:rPr>
                <w:rFonts w:ascii="Cambria Math" w:hAnsi="Cambria Math"/>
                <w:szCs w:val="24"/>
              </w:rPr>
              <m:t>e</m:t>
            </m:r>
          </m:e>
          <m:sub>
            <m:r>
              <w:rPr>
                <w:rFonts w:ascii="Cambria Math" w:hAnsi="Cambria Math"/>
                <w:szCs w:val="24"/>
              </w:rPr>
              <m:t>k</m:t>
            </m:r>
          </m:sub>
        </m:sSub>
      </m:oMath>
      <w:r w:rsidRPr="00B632B4">
        <w:rPr>
          <w:rFonts w:ascii="Times New Roman" w:hAnsi="Times New Roman"/>
          <w:szCs w:val="24"/>
        </w:rPr>
        <w:t>, műveletet.</w:t>
      </w:r>
    </w:p>
    <w:p w14:paraId="735B50EE" w14:textId="4BD912C8" w:rsidR="00A653AE" w:rsidRPr="00B632B4" w:rsidRDefault="00A653AE" w:rsidP="00A653AE">
      <w:pPr>
        <w:pStyle w:val="ListParagraph"/>
        <w:numPr>
          <w:ilvl w:val="0"/>
          <w:numId w:val="2"/>
        </w:numPr>
        <w:spacing w:line="360" w:lineRule="auto"/>
        <w:rPr>
          <w:rFonts w:ascii="Times New Roman" w:hAnsi="Times New Roman"/>
          <w:szCs w:val="24"/>
        </w:rPr>
      </w:pPr>
      <w:r w:rsidRPr="00B632B4">
        <w:rPr>
          <w:rFonts w:ascii="Times New Roman" w:hAnsi="Times New Roman"/>
          <w:szCs w:val="24"/>
        </w:rPr>
        <w:t xml:space="preserve">3. állapotban, </w:t>
      </w:r>
      <w:commentRangeStart w:id="2470"/>
      <w:r w:rsidRPr="00B632B4">
        <w:rPr>
          <w:rFonts w:ascii="Times New Roman" w:hAnsi="Times New Roman"/>
          <w:szCs w:val="24"/>
        </w:rPr>
        <w:t>eltárolja a 2. állapotban elindított művelet eredményét</w:t>
      </w:r>
      <w:commentRangeEnd w:id="2470"/>
      <w:r w:rsidRPr="00B632B4">
        <w:rPr>
          <w:rStyle w:val="CommentReference"/>
          <w:rFonts w:ascii="Times New Roman" w:hAnsi="Times New Roman"/>
          <w:sz w:val="24"/>
          <w:szCs w:val="24"/>
        </w:rPr>
        <w:commentReference w:id="2470"/>
      </w:r>
      <w:r w:rsidRPr="00B632B4">
        <w:rPr>
          <w:rFonts w:ascii="Times New Roman" w:hAnsi="Times New Roman"/>
          <w:szCs w:val="24"/>
        </w:rPr>
        <w:t xml:space="preserve"> és elindítja </w:t>
      </w:r>
      <m:oMath>
        <m:sSub>
          <m:sSubPr>
            <m:ctrlPr>
              <w:rPr>
                <w:rFonts w:ascii="Cambria Math" w:hAnsi="Cambria Math"/>
                <w:szCs w:val="24"/>
              </w:rPr>
            </m:ctrlPr>
          </m:sSubPr>
          <m:e>
            <m:r>
              <w:rPr>
                <w:rFonts w:ascii="Cambria Math" w:hAnsi="Cambria Math"/>
                <w:szCs w:val="24"/>
              </w:rPr>
              <m:t>U</m:t>
            </m:r>
          </m:e>
          <m:sub>
            <m:r>
              <w:rPr>
                <w:rFonts w:ascii="Cambria Math" w:hAnsi="Cambria Math"/>
                <w:szCs w:val="24"/>
              </w:rPr>
              <m:t>k</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U</m:t>
            </m:r>
          </m:e>
          <m:sub>
            <m:r>
              <w:rPr>
                <w:rFonts w:ascii="Cambria Math" w:hAnsi="Cambria Math"/>
                <w:szCs w:val="24"/>
              </w:rPr>
              <m:t>k</m:t>
            </m:r>
          </m:sub>
        </m:sSub>
        <m:r>
          <m:rPr>
            <m:sty m:val="p"/>
          </m:rPr>
          <w:rPr>
            <w:rFonts w:ascii="Cambria Math" w:hAnsi="Cambria Math"/>
            <w:szCs w:val="24"/>
          </w:rPr>
          <m:t>+</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1</m:t>
            </m:r>
          </m:sub>
        </m:sSub>
        <m:sSub>
          <m:sSubPr>
            <m:ctrlPr>
              <w:rPr>
                <w:rFonts w:ascii="Cambria Math" w:hAnsi="Cambria Math"/>
                <w:i/>
                <w:szCs w:val="24"/>
              </w:rPr>
            </m:ctrlPr>
          </m:sSubPr>
          <m:e>
            <m:r>
              <w:rPr>
                <w:rFonts w:ascii="Cambria Math" w:hAnsi="Cambria Math"/>
                <w:szCs w:val="24"/>
              </w:rPr>
              <m:t>e</m:t>
            </m:r>
          </m:e>
          <m:sub>
            <m:r>
              <w:rPr>
                <w:rFonts w:ascii="Cambria Math" w:hAnsi="Cambria Math"/>
                <w:szCs w:val="24"/>
              </w:rPr>
              <m:t>k-1</m:t>
            </m:r>
          </m:sub>
        </m:sSub>
      </m:oMath>
      <w:r w:rsidRPr="00B632B4">
        <w:rPr>
          <w:rFonts w:ascii="Times New Roman" w:hAnsi="Times New Roman"/>
          <w:szCs w:val="24"/>
        </w:rPr>
        <w:t>, műveletet.</w:t>
      </w:r>
    </w:p>
    <w:p w14:paraId="113CC202" w14:textId="599CAF40" w:rsidR="00A653AE" w:rsidRPr="00B632B4" w:rsidRDefault="00A653AE" w:rsidP="00A653AE">
      <w:pPr>
        <w:pStyle w:val="ListParagraph"/>
        <w:numPr>
          <w:ilvl w:val="0"/>
          <w:numId w:val="2"/>
        </w:numPr>
        <w:spacing w:line="360" w:lineRule="auto"/>
        <w:ind w:firstLine="720"/>
        <w:rPr>
          <w:rFonts w:ascii="Times New Roman" w:hAnsi="Times New Roman"/>
          <w:szCs w:val="24"/>
        </w:rPr>
      </w:pPr>
      <w:r w:rsidRPr="00B632B4">
        <w:rPr>
          <w:rFonts w:ascii="Times New Roman" w:hAnsi="Times New Roman"/>
          <w:szCs w:val="24"/>
        </w:rPr>
        <w:t xml:space="preserve">4. állapotban eltárolja a 3. állapotban elindított művelet eredményét és elindítja </w:t>
      </w:r>
      <m:oMath>
        <m:sSub>
          <m:sSubPr>
            <m:ctrlPr>
              <w:rPr>
                <w:rFonts w:ascii="Cambria Math" w:hAnsi="Cambria Math"/>
                <w:szCs w:val="24"/>
              </w:rPr>
            </m:ctrlPr>
          </m:sSubPr>
          <m:e>
            <m:r>
              <w:rPr>
                <w:rFonts w:ascii="Cambria Math" w:hAnsi="Cambria Math"/>
                <w:szCs w:val="24"/>
              </w:rPr>
              <m:t>U</m:t>
            </m:r>
          </m:e>
          <m:sub>
            <m:r>
              <w:rPr>
                <w:rFonts w:ascii="Cambria Math" w:hAnsi="Cambria Math"/>
                <w:szCs w:val="24"/>
              </w:rPr>
              <m:t>k</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U</m:t>
            </m:r>
          </m:e>
          <m:sub>
            <m:r>
              <w:rPr>
                <w:rFonts w:ascii="Cambria Math" w:hAnsi="Cambria Math"/>
                <w:szCs w:val="24"/>
              </w:rPr>
              <m:t>k</m:t>
            </m:r>
          </m:sub>
        </m:sSub>
        <m:r>
          <m:rPr>
            <m:sty m:val="p"/>
          </m:rPr>
          <w:rPr>
            <w:rFonts w:ascii="Cambria Math" w:hAnsi="Cambria Math"/>
            <w:szCs w:val="24"/>
          </w:rPr>
          <m:t>+</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2</m:t>
            </m:r>
          </m:sub>
        </m:sSub>
        <m:sSub>
          <m:sSubPr>
            <m:ctrlPr>
              <w:rPr>
                <w:rFonts w:ascii="Cambria Math" w:hAnsi="Cambria Math"/>
                <w:i/>
                <w:szCs w:val="24"/>
              </w:rPr>
            </m:ctrlPr>
          </m:sSubPr>
          <m:e>
            <m:r>
              <w:rPr>
                <w:rFonts w:ascii="Cambria Math" w:hAnsi="Cambria Math"/>
                <w:szCs w:val="24"/>
              </w:rPr>
              <m:t>e</m:t>
            </m:r>
          </m:e>
          <m:sub>
            <m:r>
              <w:rPr>
                <w:rFonts w:ascii="Cambria Math" w:hAnsi="Cambria Math"/>
                <w:szCs w:val="24"/>
              </w:rPr>
              <m:t xml:space="preserve">k-2 </m:t>
            </m:r>
          </m:sub>
        </m:sSub>
      </m:oMath>
      <w:r w:rsidRPr="00B632B4">
        <w:rPr>
          <w:rFonts w:ascii="Times New Roman" w:hAnsi="Times New Roman"/>
          <w:szCs w:val="24"/>
        </w:rPr>
        <w:t>műveletet.</w:t>
      </w:r>
    </w:p>
    <w:p w14:paraId="1EF310C9" w14:textId="0EDD714E" w:rsidR="00577A45" w:rsidRPr="00A653AE" w:rsidRDefault="00A653AE" w:rsidP="009C4177">
      <w:pPr>
        <w:pStyle w:val="ListParagraph"/>
        <w:numPr>
          <w:ilvl w:val="0"/>
          <w:numId w:val="2"/>
        </w:numPr>
        <w:spacing w:line="360" w:lineRule="auto"/>
        <w:ind w:firstLine="720"/>
        <w:rPr>
          <w:rFonts w:ascii="Times New Roman" w:hAnsi="Times New Roman"/>
        </w:rPr>
      </w:pPr>
      <w:r w:rsidRPr="00A653AE">
        <w:rPr>
          <w:rFonts w:ascii="Times New Roman" w:hAnsi="Times New Roman"/>
          <w:szCs w:val="24"/>
        </w:rPr>
        <w:t>5. állapotban eltárolja a 4. állapotban elindított művelet eredményét.</w:t>
      </w:r>
    </w:p>
    <w:p w14:paraId="6DD7A4D1" w14:textId="58BDCC21" w:rsidR="00CC3C4C" w:rsidRPr="00BE4225" w:rsidRDefault="00ED22AB" w:rsidP="007852B4">
      <w:pPr>
        <w:pStyle w:val="Heading4"/>
        <w:spacing w:line="360" w:lineRule="auto"/>
      </w:pPr>
      <w:bookmarkStart w:id="2471" w:name="_Toc422854214"/>
      <w:r w:rsidRPr="00BE4225">
        <w:t>Megvalósítás System Generátorban</w:t>
      </w:r>
      <w:bookmarkEnd w:id="2471"/>
    </w:p>
    <w:p w14:paraId="04DACFCE" w14:textId="49D2BC3F" w:rsidR="00E91819" w:rsidRPr="00BE4225" w:rsidRDefault="00ED22AB" w:rsidP="00A653AE">
      <w:pPr>
        <w:spacing w:line="360" w:lineRule="auto"/>
        <w:ind w:firstLine="432"/>
        <w:rPr>
          <w:rFonts w:ascii="Times New Roman" w:hAnsi="Times New Roman"/>
        </w:rPr>
      </w:pPr>
      <w:r w:rsidRPr="00BE4225">
        <w:rPr>
          <w:rFonts w:ascii="Times New Roman" w:hAnsi="Times New Roman"/>
        </w:rPr>
        <w:tab/>
      </w:r>
      <w:r w:rsidR="00A653AE" w:rsidRPr="00B632B4">
        <w:rPr>
          <w:rFonts w:ascii="Times New Roman" w:hAnsi="Times New Roman" w:cs="Times New Roman"/>
          <w:szCs w:val="24"/>
        </w:rPr>
        <w:t xml:space="preserve">Az adatút kiválasztására egy 2bit-es számlálót alkalmazunk (ADAT UT) amely, órajelre számol, ha az enable(en) bemenetén logikai 1 érték található. 2-biten a számláló maximum 4 értéket vehet, ezért a számlálót úgy állítjuk, be hogy a maximális értéke 2 lehessen így 0,1,2 értékeket veheti fel. Az adat utakat két 16 bites multiplexerrel MUXQ és MUXE válaszuk ki. </w:t>
      </w:r>
    </w:p>
    <w:p w14:paraId="0AF8C3B5" w14:textId="77777777" w:rsidR="00A653AE" w:rsidRPr="00B632B4" w:rsidRDefault="008C4EE1" w:rsidP="00A653AE">
      <w:pPr>
        <w:spacing w:line="360" w:lineRule="auto"/>
        <w:rPr>
          <w:rFonts w:ascii="Times New Roman" w:hAnsi="Times New Roman"/>
          <w:szCs w:val="24"/>
        </w:rPr>
      </w:pPr>
      <w:r w:rsidRPr="00BE4225">
        <w:rPr>
          <w:rFonts w:ascii="Times New Roman" w:hAnsi="Times New Roman"/>
        </w:rPr>
        <w:tab/>
      </w:r>
      <w:r w:rsidR="00A653AE" w:rsidRPr="00B632B4">
        <w:rPr>
          <w:rFonts w:ascii="Times New Roman" w:hAnsi="Times New Roman"/>
          <w:szCs w:val="24"/>
        </w:rPr>
        <w:t xml:space="preserve">Bemeneti paraméterek a </w:t>
      </w:r>
      <m:oMath>
        <m:sSub>
          <m:sSubPr>
            <m:ctrlPr>
              <w:rPr>
                <w:rFonts w:ascii="Cambria Math" w:hAnsi="Cambria Math"/>
                <w:i/>
                <w:szCs w:val="24"/>
              </w:rPr>
            </m:ctrlPr>
          </m:sSubPr>
          <m:e>
            <m:r>
              <w:rPr>
                <w:rFonts w:ascii="Cambria Math" w:hAnsi="Cambria Math"/>
                <w:szCs w:val="24"/>
              </w:rPr>
              <m:t>Q</m:t>
            </m:r>
          </m:e>
          <m:sub>
            <m:r>
              <w:rPr>
                <w:rFonts w:ascii="Cambria Math" w:hAnsi="Cambria Math"/>
                <w:szCs w:val="24"/>
              </w:rPr>
              <m:t>0</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2</m:t>
            </m:r>
          </m:sub>
        </m:sSub>
      </m:oMath>
      <w:r w:rsidR="00A653AE" w:rsidRPr="00B632B4">
        <w:rPr>
          <w:rFonts w:ascii="Times New Roman" w:hAnsi="Times New Roman"/>
          <w:szCs w:val="24"/>
        </w:rPr>
        <w:t xml:space="preserve"> 16-bit előjeles egész értékek, </w:t>
      </w:r>
      <m:oMath>
        <m:r>
          <w:rPr>
            <w:rFonts w:ascii="Cambria Math" w:hAnsi="Cambria Math"/>
            <w:szCs w:val="24"/>
          </w:rPr>
          <m:t>e</m:t>
        </m:r>
      </m:oMath>
      <w:r w:rsidR="00A653AE" w:rsidRPr="00B632B4">
        <w:rPr>
          <w:rFonts w:ascii="Times New Roman" w:hAnsi="Times New Roman"/>
          <w:szCs w:val="24"/>
        </w:rPr>
        <w:t xml:space="preserve"> 16-bit előjeles egész érték,</w:t>
      </w:r>
      <m:oMath>
        <m:sSub>
          <m:sSubPr>
            <m:ctrlPr>
              <w:rPr>
                <w:rFonts w:ascii="Cambria Math" w:hAnsi="Cambria Math"/>
                <w:i/>
                <w:szCs w:val="24"/>
              </w:rPr>
            </m:ctrlPr>
          </m:sSubPr>
          <m:e>
            <m:r>
              <w:rPr>
                <w:rFonts w:ascii="Cambria Math" w:hAnsi="Cambria Math"/>
                <w:szCs w:val="24"/>
              </w:rPr>
              <m:t xml:space="preserve"> T</m:t>
            </m:r>
          </m:e>
          <m:sub>
            <m:r>
              <w:rPr>
                <w:rFonts w:ascii="Cambria Math" w:hAnsi="Cambria Math"/>
                <w:szCs w:val="24"/>
              </w:rPr>
              <m:t>s</m:t>
            </m:r>
          </m:sub>
        </m:sSub>
      </m:oMath>
      <w:r w:rsidR="00A653AE" w:rsidRPr="00B632B4">
        <w:rPr>
          <w:rFonts w:ascii="Times New Roman" w:hAnsi="Times New Roman"/>
          <w:szCs w:val="24"/>
        </w:rPr>
        <w:t>-bool típusú.</w:t>
      </w:r>
    </w:p>
    <w:p w14:paraId="0478A836" w14:textId="77777777" w:rsidR="00A653AE" w:rsidRPr="00B632B4" w:rsidRDefault="00A653AE" w:rsidP="00A653AE">
      <w:pPr>
        <w:spacing w:line="360" w:lineRule="auto"/>
        <w:rPr>
          <w:rFonts w:ascii="Times New Roman" w:hAnsi="Times New Roman"/>
          <w:szCs w:val="24"/>
        </w:rPr>
      </w:pPr>
      <w:r w:rsidRPr="00B632B4">
        <w:rPr>
          <w:rFonts w:ascii="Times New Roman" w:hAnsi="Times New Roman"/>
          <w:szCs w:val="24"/>
        </w:rPr>
        <w:tab/>
        <w:t xml:space="preserve">Kimenetek: </w:t>
      </w:r>
      <m:oMath>
        <m:r>
          <w:rPr>
            <w:rFonts w:ascii="Cambria Math" w:hAnsi="Cambria Math"/>
            <w:szCs w:val="24"/>
          </w:rPr>
          <m:t>U</m:t>
        </m:r>
      </m:oMath>
      <w:r w:rsidRPr="00B632B4">
        <w:rPr>
          <w:rFonts w:ascii="Times New Roman" w:hAnsi="Times New Roman"/>
          <w:szCs w:val="24"/>
        </w:rPr>
        <w:t xml:space="preserve"> 17bit előjeles egész érték. A MUXQ, a Q paraméterek kiválasztásáért valamint a MUXE az időben késleltetett </w:t>
      </w:r>
      <m:oMath>
        <m:r>
          <w:rPr>
            <w:rFonts w:ascii="Cambria Math" w:hAnsi="Cambria Math"/>
            <w:szCs w:val="24"/>
          </w:rPr>
          <m:t>e</m:t>
        </m:r>
      </m:oMath>
      <w:r w:rsidRPr="00B632B4">
        <w:rPr>
          <w:rFonts w:ascii="Times New Roman" w:hAnsi="Times New Roman"/>
          <w:szCs w:val="24"/>
        </w:rPr>
        <w:t xml:space="preserve"> bemeneti értékek kiválasztásáért </w:t>
      </w:r>
      <w:r w:rsidRPr="00B632B4">
        <w:rPr>
          <w:rFonts w:ascii="Times New Roman" w:hAnsi="Times New Roman"/>
          <w:szCs w:val="24"/>
        </w:rPr>
        <w:lastRenderedPageBreak/>
        <w:t xml:space="preserve">felelős. A </w:t>
      </w:r>
      <w:r w:rsidRPr="00B632B4">
        <w:rPr>
          <w:szCs w:val="24"/>
        </w:rPr>
        <w:fldChar w:fldCharType="begin"/>
      </w:r>
      <w:r w:rsidRPr="00B632B4">
        <w:rPr>
          <w:szCs w:val="24"/>
        </w:rPr>
        <w:instrText xml:space="preserve"> REF _Ref420502757 \h  \* MERGEFORMAT </w:instrText>
      </w:r>
      <w:r w:rsidRPr="00B632B4">
        <w:rPr>
          <w:szCs w:val="24"/>
        </w:rPr>
      </w:r>
      <w:r w:rsidRPr="00B632B4">
        <w:rPr>
          <w:szCs w:val="24"/>
        </w:rPr>
        <w:fldChar w:fldCharType="separate"/>
      </w:r>
      <w:r w:rsidR="00DB5C9B" w:rsidRPr="00DB5C9B">
        <w:rPr>
          <w:rFonts w:ascii="Times New Roman" w:hAnsi="Times New Roman"/>
          <w:szCs w:val="24"/>
        </w:rPr>
        <w:t>Kép. 5.3</w:t>
      </w:r>
      <w:r w:rsidRPr="00B632B4">
        <w:rPr>
          <w:szCs w:val="24"/>
        </w:rPr>
        <w:fldChar w:fldCharType="end"/>
      </w:r>
      <w:r w:rsidRPr="00B632B4">
        <w:rPr>
          <w:szCs w:val="24"/>
        </w:rPr>
        <w:t xml:space="preserve"> </w:t>
      </w:r>
      <w:r w:rsidRPr="00B632B4">
        <w:rPr>
          <w:rFonts w:ascii="Times New Roman" w:hAnsi="Times New Roman"/>
          <w:szCs w:val="24"/>
        </w:rPr>
        <w:t>a „</w:t>
      </w:r>
      <w:r w:rsidRPr="00B632B4">
        <w:rPr>
          <w:rFonts w:ascii="Times New Roman" w:hAnsi="Times New Roman"/>
          <w:i/>
          <w:szCs w:val="24"/>
        </w:rPr>
        <w:t>SZORZÓ</w:t>
      </w:r>
      <w:r w:rsidRPr="00B632B4">
        <w:rPr>
          <w:rFonts w:ascii="Times New Roman" w:hAnsi="Times New Roman"/>
          <w:szCs w:val="24"/>
        </w:rPr>
        <w:t>” modul a két szelekciós multiplexertől kapott értéket összeszorozza, aztán hozzáadja az „</w:t>
      </w:r>
      <w:r w:rsidRPr="00B632B4">
        <w:rPr>
          <w:rFonts w:ascii="Times New Roman" w:hAnsi="Times New Roman"/>
          <w:i/>
          <w:szCs w:val="24"/>
        </w:rPr>
        <w:t>ADAT_REG</w:t>
      </w:r>
      <w:r w:rsidRPr="00B632B4">
        <w:rPr>
          <w:rFonts w:ascii="Times New Roman" w:hAnsi="Times New Roman"/>
          <w:szCs w:val="24"/>
        </w:rPr>
        <w:t>” regiszter értékéhez.</w:t>
      </w:r>
    </w:p>
    <w:p w14:paraId="0D3E4EFB" w14:textId="77777777" w:rsidR="00A653AE" w:rsidRPr="00B632B4" w:rsidRDefault="00ED22AB" w:rsidP="00A653AE">
      <w:pPr>
        <w:spacing w:line="360" w:lineRule="auto"/>
        <w:rPr>
          <w:rFonts w:ascii="Times New Roman" w:hAnsi="Times New Roman"/>
          <w:szCs w:val="24"/>
        </w:rPr>
      </w:pPr>
      <w:r w:rsidRPr="00BE4225">
        <w:rPr>
          <w:rFonts w:ascii="Times New Roman" w:hAnsi="Times New Roman"/>
        </w:rPr>
        <w:tab/>
      </w:r>
      <w:r w:rsidR="00A653AE" w:rsidRPr="00B632B4">
        <w:rPr>
          <w:rFonts w:ascii="Times New Roman" w:hAnsi="Times New Roman"/>
          <w:szCs w:val="24"/>
        </w:rPr>
        <w:t>Minden modulértéke szaturálódik abban az esetben, ha túlcsordulna akár negatív vagy pozitív irányba, így elkerülhetjük azt is, hogy az integráló tag változatlan hiba bemenete esetén túlcsorduljon és felborítaná a rendszer működését.</w:t>
      </w:r>
    </w:p>
    <w:p w14:paraId="2A68B319" w14:textId="77777777" w:rsidR="00A653AE" w:rsidRPr="00B632B4" w:rsidRDefault="00A653AE" w:rsidP="00A653AE">
      <w:pPr>
        <w:keepNext/>
        <w:spacing w:line="360" w:lineRule="auto"/>
        <w:rPr>
          <w:rFonts w:ascii="Times New Roman" w:hAnsi="Times New Roman"/>
          <w:szCs w:val="24"/>
        </w:rPr>
      </w:pPr>
      <w:r w:rsidRPr="00B632B4">
        <w:rPr>
          <w:rFonts w:ascii="Times New Roman" w:hAnsi="Times New Roman"/>
          <w:szCs w:val="24"/>
        </w:rPr>
        <w:tab/>
        <w:t xml:space="preserve">A </w:t>
      </w:r>
      <w:r w:rsidRPr="00B632B4">
        <w:rPr>
          <w:szCs w:val="24"/>
        </w:rPr>
        <w:fldChar w:fldCharType="begin"/>
      </w:r>
      <w:r w:rsidRPr="00B632B4">
        <w:rPr>
          <w:szCs w:val="24"/>
        </w:rPr>
        <w:instrText xml:space="preserve"> REF _Ref420502757 \h  \* MERGEFORMAT </w:instrText>
      </w:r>
      <w:r w:rsidRPr="00B632B4">
        <w:rPr>
          <w:szCs w:val="24"/>
        </w:rPr>
      </w:r>
      <w:r w:rsidRPr="00B632B4">
        <w:rPr>
          <w:szCs w:val="24"/>
        </w:rPr>
        <w:fldChar w:fldCharType="separate"/>
      </w:r>
      <w:r w:rsidR="00DB5C9B" w:rsidRPr="00DB5C9B">
        <w:rPr>
          <w:rFonts w:ascii="Times New Roman" w:hAnsi="Times New Roman"/>
          <w:szCs w:val="24"/>
        </w:rPr>
        <w:t>Kép. 5.3</w:t>
      </w:r>
      <w:r w:rsidRPr="00B632B4">
        <w:rPr>
          <w:szCs w:val="24"/>
        </w:rPr>
        <w:fldChar w:fldCharType="end"/>
      </w:r>
      <w:r w:rsidRPr="00B632B4">
        <w:rPr>
          <w:rFonts w:ascii="Times New Roman" w:hAnsi="Times New Roman"/>
          <w:szCs w:val="24"/>
        </w:rPr>
        <w:t xml:space="preserve"> látható KÉSLELTETŐ regiszterek állítják elő </w:t>
      </w:r>
      <m:oMath>
        <m:sSub>
          <m:sSubPr>
            <m:ctrlPr>
              <w:rPr>
                <w:rFonts w:ascii="Cambria Math" w:hAnsi="Cambria Math"/>
                <w:i/>
                <w:szCs w:val="24"/>
              </w:rPr>
            </m:ctrlPr>
          </m:sSubPr>
          <m:e>
            <m:r>
              <w:rPr>
                <w:rFonts w:ascii="Cambria Math" w:hAnsi="Cambria Math"/>
                <w:szCs w:val="24"/>
              </w:rPr>
              <m:t xml:space="preserve"> e</m:t>
            </m:r>
          </m:e>
          <m:sub>
            <m:r>
              <w:rPr>
                <w:rFonts w:ascii="Cambria Math" w:hAnsi="Cambria Math"/>
                <w:szCs w:val="24"/>
              </w:rPr>
              <m:t>k</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k-1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k-2</m:t>
            </m:r>
          </m:sub>
        </m:sSub>
        <m:r>
          <w:rPr>
            <w:rFonts w:ascii="Cambria Math" w:hAnsi="Cambria Math"/>
            <w:szCs w:val="24"/>
          </w:rPr>
          <m:t>,</m:t>
        </m:r>
      </m:oMath>
      <w:r w:rsidRPr="00B632B4">
        <w:rPr>
          <w:rFonts w:ascii="Times New Roman" w:hAnsi="Times New Roman"/>
          <w:szCs w:val="24"/>
        </w:rPr>
        <w:t xml:space="preserve"> múltbeli hiba értékeket, úgy hogy a három regiszter egymás után van láncolva és a </w:t>
      </w: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s</m:t>
            </m:r>
          </m:sub>
        </m:sSub>
      </m:oMath>
      <w:r w:rsidRPr="00B632B4">
        <w:rPr>
          <w:rFonts w:ascii="Times New Roman" w:hAnsi="Times New Roman"/>
          <w:szCs w:val="24"/>
        </w:rPr>
        <w:t xml:space="preserve"> felfutó élére a következő regiszterbe csúszik át az érték. A KÉSLELTETŐ1 regiszterbe kerül mindig az aktuális mintavételezett hiba értéke.</w:t>
      </w:r>
    </w:p>
    <w:p w14:paraId="53385CBB" w14:textId="77C07BB0" w:rsidR="00A653AE" w:rsidRPr="00B632B4" w:rsidRDefault="00C81A1F" w:rsidP="00A653AE">
      <w:pPr>
        <w:spacing w:line="360" w:lineRule="auto"/>
        <w:rPr>
          <w:rFonts w:ascii="Times New Roman" w:hAnsi="Times New Roman"/>
          <w:szCs w:val="24"/>
        </w:rPr>
      </w:pPr>
      <w:r w:rsidRPr="00BE4225">
        <w:rPr>
          <w:rFonts w:ascii="Times New Roman" w:hAnsi="Times New Roman"/>
          <w:noProof/>
          <w:lang w:val="en-US"/>
        </w:rPr>
        <mc:AlternateContent>
          <mc:Choice Requires="wpg">
            <w:drawing>
              <wp:inline distT="0" distB="0" distL="0" distR="0" wp14:anchorId="71B23DAB" wp14:editId="1A35A81A">
                <wp:extent cx="5598578" cy="3171190"/>
                <wp:effectExtent l="0" t="0" r="0" b="0"/>
                <wp:docPr id="177"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578" cy="3171190"/>
                          <a:chOff x="0" y="153877"/>
                          <a:chExt cx="5598817" cy="3171600"/>
                        </a:xfrm>
                      </wpg:grpSpPr>
                      <wps:wsp>
                        <wps:cNvPr id="178" name="Text Box 46"/>
                        <wps:cNvSpPr txBox="1"/>
                        <wps:spPr>
                          <a:xfrm>
                            <a:off x="33439" y="3194015"/>
                            <a:ext cx="5565378" cy="131462"/>
                          </a:xfrm>
                          <a:prstGeom prst="rect">
                            <a:avLst/>
                          </a:prstGeom>
                          <a:solidFill>
                            <a:prstClr val="white"/>
                          </a:solidFill>
                          <a:ln>
                            <a:noFill/>
                          </a:ln>
                          <a:effectLst/>
                        </wps:spPr>
                        <wps:txbx>
                          <w:txbxContent>
                            <w:p w14:paraId="2A62B4EC" w14:textId="733E5511" w:rsidR="005F456C" w:rsidRPr="00153356" w:rsidRDefault="005F456C" w:rsidP="00601F81">
                              <w:pPr>
                                <w:pStyle w:val="Caption"/>
                                <w:jc w:val="center"/>
                                <w:rPr>
                                  <w:rFonts w:ascii="Times New Roman" w:hAnsi="Times New Roman"/>
                                  <w:sz w:val="24"/>
                                  <w:szCs w:val="24"/>
                                </w:rPr>
                              </w:pPr>
                              <w:bookmarkStart w:id="2472" w:name="_Ref420502757"/>
                              <w:bookmarkStart w:id="2473" w:name="_Toc422898569"/>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w:t>
                              </w:r>
                              <w:r>
                                <w:fldChar w:fldCharType="end"/>
                              </w:r>
                              <w:bookmarkEnd w:id="2472"/>
                              <w:r>
                                <w:t xml:space="preserve"> A PID felépítése System Generatorban</w:t>
                              </w:r>
                              <w:bookmarkEnd w:id="24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9" name="Picture 76"/>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3877"/>
                            <a:ext cx="5566410" cy="2982180"/>
                          </a:xfrm>
                          <a:prstGeom prst="rect">
                            <a:avLst/>
                          </a:prstGeom>
                        </pic:spPr>
                      </pic:pic>
                    </wpg:wgp>
                  </a:graphicData>
                </a:graphic>
              </wp:inline>
            </w:drawing>
          </mc:Choice>
          <mc:Fallback>
            <w:pict>
              <v:group w14:anchorId="71B23DAB" id="Group 84" o:spid="_x0000_s1043" style="width:440.85pt;height:249.7pt;mso-position-horizontal-relative:char;mso-position-vertical-relative:line" coordorigin=",1538" coordsize="55988,3171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">
                <v:shape id="Text Box 46" o:spid="_x0000_s1044" type="#_x0000_t202" style="position:absolute;left:334;top:31940;width:55654;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ZWDccA&#10;AADcAAAADwAAAGRycy9kb3ducmV2LnhtbESPQU/DMAyF70j7D5EncUEsHUwDlWXTNA0JuEyUXbhZ&#10;jdcUGqdK0q38e3xA4mbrPb/3ebUZfafOFFMb2MB8VoAiroNtuTFw/Hi+fQSVMrLFLjAZ+KEEm/Xk&#10;aoWlDRd+p3OVGyUhnEo04HLuS61T7chjmoWeWLRTiB6zrLHRNuJFwn2n74piqT22LA0Oe9o5qr+r&#10;wRs4LD4P7mY47d+2i/v4ehx2y6+mMuZ6Om6fQGUa87/57/rFCv6D0MozMoF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GVg3HAAAA3AAAAA8AAAAAAAAAAAAAAAAAmAIAAGRy&#10;cy9kb3ducmV2LnhtbFBLBQYAAAAABAAEAPUAAACMAwAAAAA=&#10;" stroked="f">
                  <v:textbox style="mso-fit-shape-to-text:t" inset="0,0,0,0">
                    <w:txbxContent>
                      <w:p w14:paraId="2A62B4EC" w14:textId="733E5511" w:rsidR="005F456C" w:rsidRPr="00153356" w:rsidRDefault="005F456C" w:rsidP="00601F81">
                        <w:pPr>
                          <w:pStyle w:val="Caption"/>
                          <w:jc w:val="center"/>
                          <w:rPr>
                            <w:rFonts w:ascii="Times New Roman" w:hAnsi="Times New Roman"/>
                            <w:sz w:val="24"/>
                            <w:szCs w:val="24"/>
                          </w:rPr>
                        </w:pPr>
                        <w:bookmarkStart w:id="2474" w:name="_Ref420502757"/>
                        <w:bookmarkStart w:id="2475" w:name="_Toc422898569"/>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w:t>
                        </w:r>
                        <w:r>
                          <w:fldChar w:fldCharType="end"/>
                        </w:r>
                        <w:bookmarkEnd w:id="2474"/>
                        <w:r>
                          <w:t xml:space="preserve"> A PID felépítése System Generatorban</w:t>
                        </w:r>
                        <w:bookmarkEnd w:id="2475"/>
                      </w:p>
                    </w:txbxContent>
                  </v:textbox>
                </v:shape>
                <v:shape id="Picture 76" o:spid="_x0000_s1045" type="#_x0000_t75" style="position:absolute;top:1538;width:55664;height:298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8tzGAAAA3AAAAA8AAABkcnMvZG93bnJldi54bWxEj0FrwkAQhe+C/2EZoTezsYdWY1aR1oKU&#10;IjQVIbchOybB7OyS3Zr033cLBW8zvDfve5NvR9OJG/W+taxgkaQgiCurW64VnL7e5ksQPiBr7CyT&#10;gh/ysN1MJzlm2g78Sbci1CKGsM9QQROCy6T0VUMGfWIdcdQutjcY4trXUvc4xHDTycc0fZIGW46E&#10;Bh29NFRdi28TIc6Vgz6+13xY7fcf5avftWev1MNs3K1BBBrD3fx/fdCx/vMK/p6JE8jN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7y3MYAAADcAAAADwAAAAAAAAAAAAAA&#10;AACfAgAAZHJzL2Rvd25yZXYueG1sUEsFBgAAAAAEAAQA9wAAAJIDAAAAAA==&#10;">
                  <v:imagedata r:id="rId36" o:title=""/>
                  <v:path arrowok="t"/>
                </v:shape>
                <w10:anchorlock/>
              </v:group>
            </w:pict>
          </mc:Fallback>
        </mc:AlternateContent>
      </w:r>
      <w:r w:rsidR="00A653AE" w:rsidRPr="00A653AE">
        <w:rPr>
          <w:rFonts w:ascii="Times New Roman" w:hAnsi="Times New Roman"/>
          <w:szCs w:val="24"/>
        </w:rPr>
        <w:t xml:space="preserve"> </w:t>
      </w:r>
      <w:r w:rsidR="00A653AE">
        <w:rPr>
          <w:rFonts w:ascii="Times New Roman" w:hAnsi="Times New Roman"/>
          <w:szCs w:val="24"/>
        </w:rPr>
        <w:tab/>
      </w:r>
      <w:r w:rsidR="00A653AE" w:rsidRPr="00B632B4">
        <w:rPr>
          <w:rFonts w:ascii="Times New Roman" w:hAnsi="Times New Roman"/>
          <w:szCs w:val="24"/>
        </w:rPr>
        <w:t>Az „</w:t>
      </w:r>
      <w:r w:rsidR="00A653AE" w:rsidRPr="00B632B4">
        <w:rPr>
          <w:rFonts w:ascii="Times New Roman" w:hAnsi="Times New Roman"/>
          <w:i/>
          <w:szCs w:val="24"/>
        </w:rPr>
        <w:t>ADAT UT”</w:t>
      </w:r>
      <w:r w:rsidR="00A653AE" w:rsidRPr="00B632B4">
        <w:rPr>
          <w:rFonts w:ascii="Times New Roman" w:hAnsi="Times New Roman"/>
          <w:szCs w:val="24"/>
        </w:rPr>
        <w:t xml:space="preserve"> számláló csak a regiszterek elcsúsztatása után indul el, amelyet „</w:t>
      </w:r>
      <w:r w:rsidR="00A653AE" w:rsidRPr="00B632B4">
        <w:rPr>
          <w:rFonts w:ascii="Times New Roman" w:hAnsi="Times New Roman"/>
          <w:i/>
          <w:szCs w:val="24"/>
        </w:rPr>
        <w:t>Eltoláshoz Szinkronizál</w:t>
      </w:r>
      <w:r w:rsidR="00A653AE" w:rsidRPr="00B632B4">
        <w:rPr>
          <w:rFonts w:ascii="Times New Roman" w:hAnsi="Times New Roman"/>
          <w:szCs w:val="24"/>
        </w:rPr>
        <w:t>” késleltető elem valósít meg. Az „ENA_REG” és a „3 Clk-Ena Jel” egyűt valósítják meg a három órajelig tartó logikai engedélyező jelet, amely a számlálót indítja el.</w:t>
      </w:r>
    </w:p>
    <w:p w14:paraId="7E3466F9" w14:textId="3439C4BA" w:rsidR="00A653AE" w:rsidRPr="00BE4225" w:rsidRDefault="00A653AE" w:rsidP="00A653AE">
      <w:pPr>
        <w:spacing w:line="360" w:lineRule="auto"/>
        <w:rPr>
          <w:rFonts w:ascii="Times New Roman" w:hAnsi="Times New Roman"/>
        </w:rPr>
      </w:pPr>
      <w:r w:rsidRPr="00B632B4">
        <w:rPr>
          <w:rFonts w:ascii="Times New Roman" w:hAnsi="Times New Roman"/>
          <w:szCs w:val="24"/>
        </w:rPr>
        <w:tab/>
      </w:r>
      <w:r w:rsidRPr="00B632B4">
        <w:rPr>
          <w:rFonts w:ascii="Times New Roman" w:hAnsi="Times New Roman" w:cs="Times New Roman"/>
          <w:szCs w:val="24"/>
        </w:rPr>
        <w:t>Az él detektáló elemet egy tagadó kapu „</w:t>
      </w:r>
      <w:r w:rsidRPr="00B632B4">
        <w:rPr>
          <w:rFonts w:ascii="Times New Roman" w:hAnsi="Times New Roman" w:cs="Times New Roman"/>
          <w:i/>
          <w:iCs/>
          <w:szCs w:val="24"/>
        </w:rPr>
        <w:t>Inverter</w:t>
      </w:r>
      <w:r w:rsidRPr="00B632B4">
        <w:rPr>
          <w:rFonts w:ascii="Times New Roman" w:hAnsi="Times New Roman" w:cs="Times New Roman"/>
          <w:szCs w:val="24"/>
        </w:rPr>
        <w:t>” valamint egy „és” kapu (Logical) biztosítják, mégpedig úgy, hogy figyeljük egyazon jel előbbi periódus értéket. Összehasonlítva a két értéket tudjuk detektálni a jel váltózását. A „</w:t>
      </w:r>
      <w:r w:rsidRPr="00B632B4">
        <w:rPr>
          <w:rFonts w:ascii="Times New Roman" w:hAnsi="Times New Roman" w:cs="Times New Roman"/>
          <w:i/>
          <w:iCs/>
          <w:szCs w:val="24"/>
        </w:rPr>
        <w:t>Szorzáshoz Szinkronizál</w:t>
      </w:r>
      <w:r w:rsidRPr="00B632B4">
        <w:rPr>
          <w:rFonts w:ascii="Times New Roman" w:hAnsi="Times New Roman" w:cs="Times New Roman"/>
          <w:szCs w:val="24"/>
        </w:rPr>
        <w:t>” modul segítségével tudjuk engedélyezni az „</w:t>
      </w:r>
      <w:r w:rsidRPr="00B632B4">
        <w:rPr>
          <w:rFonts w:ascii="Times New Roman" w:hAnsi="Times New Roman" w:cs="Times New Roman"/>
          <w:i/>
          <w:iCs/>
          <w:szCs w:val="24"/>
        </w:rPr>
        <w:t>ADAT_REG</w:t>
      </w:r>
      <w:r w:rsidRPr="00B632B4">
        <w:rPr>
          <w:rFonts w:ascii="Times New Roman" w:hAnsi="Times New Roman" w:cs="Times New Roman"/>
          <w:szCs w:val="24"/>
        </w:rPr>
        <w:t>” bemenetét. A „</w:t>
      </w:r>
      <w:r w:rsidRPr="00B632B4">
        <w:rPr>
          <w:rFonts w:ascii="Times New Roman" w:hAnsi="Times New Roman" w:cs="Times New Roman"/>
          <w:i/>
          <w:iCs/>
          <w:szCs w:val="24"/>
        </w:rPr>
        <w:t>Szorzó</w:t>
      </w:r>
      <w:r w:rsidRPr="00B632B4">
        <w:rPr>
          <w:rFonts w:ascii="Times New Roman" w:hAnsi="Times New Roman" w:cs="Times New Roman"/>
          <w:szCs w:val="24"/>
        </w:rPr>
        <w:t>” modult késleltetni tudjuk 1 órajellel a „</w:t>
      </w:r>
      <w:r w:rsidRPr="00B632B4">
        <w:rPr>
          <w:rFonts w:ascii="Times New Roman" w:hAnsi="Times New Roman" w:cs="Times New Roman"/>
          <w:i/>
          <w:iCs/>
          <w:szCs w:val="24"/>
        </w:rPr>
        <w:t>EnSzorzó</w:t>
      </w:r>
      <w:r w:rsidRPr="00B632B4">
        <w:rPr>
          <w:rFonts w:ascii="Times New Roman" w:hAnsi="Times New Roman" w:cs="Times New Roman"/>
          <w:szCs w:val="24"/>
        </w:rPr>
        <w:t>” engedélyező jeléhez képest. Erre azért van szükség, mert a szorzás eredménye 1 órajelet késik az elindítást követően és az eredményt szeretnénk eltárolni.</w:t>
      </w:r>
    </w:p>
    <w:p w14:paraId="413EB22F" w14:textId="44D0568D" w:rsidR="00381ACB" w:rsidRPr="00BE4225" w:rsidRDefault="00ED22AB" w:rsidP="007852B4">
      <w:pPr>
        <w:pStyle w:val="Heading4"/>
        <w:spacing w:line="360" w:lineRule="auto"/>
      </w:pPr>
      <w:bookmarkStart w:id="2476" w:name="_Toc422854215"/>
      <w:r w:rsidRPr="00BE4225">
        <w:lastRenderedPageBreak/>
        <w:t>Simulink</w:t>
      </w:r>
      <w:r w:rsidR="00F61364" w:rsidRPr="00BE4225">
        <w:t xml:space="preserve"> </w:t>
      </w:r>
      <w:r w:rsidRPr="00BE4225">
        <w:t>szimulációs eredmények</w:t>
      </w:r>
      <w:bookmarkEnd w:id="2476"/>
    </w:p>
    <w:p w14:paraId="499A06C5" w14:textId="52DCC623" w:rsidR="00A653AE" w:rsidRPr="00B632B4" w:rsidRDefault="00C81A1F" w:rsidP="00A653AE">
      <w:pPr>
        <w:spacing w:line="360" w:lineRule="auto"/>
        <w:ind w:firstLine="720"/>
      </w:pPr>
      <w:r w:rsidRPr="00BE4225">
        <w:rPr>
          <w:noProof/>
          <w:lang w:val="en-US"/>
        </w:rPr>
        <mc:AlternateContent>
          <mc:Choice Requires="wpg">
            <w:drawing>
              <wp:anchor distT="0" distB="0" distL="114300" distR="114300" simplePos="0" relativeHeight="251656704" behindDoc="0" locked="0" layoutInCell="1" allowOverlap="1" wp14:anchorId="5DF4D071" wp14:editId="177EAC17">
                <wp:simplePos x="0" y="0"/>
                <wp:positionH relativeFrom="column">
                  <wp:posOffset>1270</wp:posOffset>
                </wp:positionH>
                <wp:positionV relativeFrom="paragraph">
                  <wp:posOffset>116205</wp:posOffset>
                </wp:positionV>
                <wp:extent cx="2618105" cy="1388745"/>
                <wp:effectExtent l="0" t="0" r="0" b="0"/>
                <wp:wrapSquare wrapText="bothSides"/>
                <wp:docPr id="256"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18105" cy="1388745"/>
                          <a:chOff x="0" y="0"/>
                          <a:chExt cx="2618105" cy="1388745"/>
                        </a:xfrm>
                      </wpg:grpSpPr>
                      <pic:pic xmlns:pic="http://schemas.openxmlformats.org/drawingml/2006/picture">
                        <pic:nvPicPr>
                          <pic:cNvPr id="257" name="Picture 178"/>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18105" cy="1200150"/>
                          </a:xfrm>
                          <a:prstGeom prst="rect">
                            <a:avLst/>
                          </a:prstGeom>
                        </pic:spPr>
                      </pic:pic>
                      <wps:wsp>
                        <wps:cNvPr id="258" name="Text Box 179"/>
                        <wps:cNvSpPr txBox="1"/>
                        <wps:spPr>
                          <a:xfrm>
                            <a:off x="0" y="1257300"/>
                            <a:ext cx="2618105" cy="131445"/>
                          </a:xfrm>
                          <a:prstGeom prst="rect">
                            <a:avLst/>
                          </a:prstGeom>
                          <a:solidFill>
                            <a:prstClr val="white"/>
                          </a:solidFill>
                          <a:ln>
                            <a:noFill/>
                          </a:ln>
                          <a:effectLst/>
                        </wps:spPr>
                        <wps:txbx>
                          <w:txbxContent>
                            <w:p w14:paraId="14C9F85F" w14:textId="1A0A07D9" w:rsidR="005F456C" w:rsidRDefault="005F456C" w:rsidP="004E6435">
                              <w:pPr>
                                <w:pStyle w:val="Caption"/>
                                <w:rPr>
                                  <w:noProof/>
                                </w:rPr>
                              </w:pPr>
                              <w:bookmarkStart w:id="2477" w:name="_Ref422252875"/>
                              <w:bookmarkStart w:id="2478" w:name="_Toc422898570"/>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w:t>
                              </w:r>
                              <w:r>
                                <w:fldChar w:fldCharType="end"/>
                              </w:r>
                              <w:r>
                                <w:t xml:space="preserve"> PID Simulink szimulációs model</w:t>
                              </w:r>
                              <w:bookmarkEnd w:id="2477"/>
                              <w:bookmarkEnd w:id="24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DF4D071" id="Group 180" o:spid="_x0000_s1046" style="position:absolute;left:0;text-align:left;margin-left:.1pt;margin-top:9.15pt;width:206.15pt;height:109.35pt;z-index:251656704;mso-position-horizontal-relative:text;mso-position-vertical-relative:text" coordsize="26181,138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">
                <v:shape id="Picture 178" o:spid="_x0000_s1047" type="#_x0000_t75" style="position:absolute;width:26181;height:12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WTlrGAAAA3AAAAA8AAABkcnMvZG93bnJldi54bWxEj0FLw0AUhO9C/8PyCt7splUbid2WUhT0&#10;ItgWvb7uviah2ffS7JrGf+8KgsdhZr5hFqvBN6qnLtTCBqaTDBSxFVdzaWC/e755ABUissNGmAx8&#10;U4DVcnS1wMLJhd+p38ZSJQiHAg1UMbaF1sFW5DFMpCVO3lE6jzHJrtSuw0uC+0bPsmyuPdacFips&#10;aVORPW2/vIFenuzn2528Tg/njextm+e3HwdjrsfD+hFUpCH+h//aL87A7D6H3zPpCOjl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9ZOWsYAAADcAAAADwAAAAAAAAAAAAAA&#10;AACfAgAAZHJzL2Rvd25yZXYueG1sUEsFBgAAAAAEAAQA9wAAAJIDAAAAAA==&#10;">
                  <v:imagedata r:id="rId38" o:title=""/>
                  <v:path arrowok="t"/>
                </v:shape>
                <v:shape id="Text Box 179" o:spid="_x0000_s1048" type="#_x0000_t202" style="position:absolute;top:12573;width:2618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ZrEcMA&#10;AADcAAAADwAAAGRycy9kb3ducmV2LnhtbERPz2vCMBS+C/sfwhvsIjOdU5HOKCITdBex8+Lt0Tyb&#10;bs1LSVLt/ntzGHj8+H4vVr1txJV8qB0reBtlIIhLp2uuFJy+t69zECEia2wck4I/CrBaPg0WmGt3&#10;4yNdi1iJFMIhRwUmxjaXMpSGLIaRa4kTd3HeYkzQV1J7vKVw28hxls2kxZpTg8GWNobK36KzCg6T&#10;88EMu8vn13ry7venbjP7qQqlXp779QeISH18iP/dO61gPE1r05l0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ZrEcMAAADcAAAADwAAAAAAAAAAAAAAAACYAgAAZHJzL2Rv&#10;d25yZXYueG1sUEsFBgAAAAAEAAQA9QAAAIgDAAAAAA==&#10;" stroked="f">
                  <v:textbox style="mso-fit-shape-to-text:t" inset="0,0,0,0">
                    <w:txbxContent>
                      <w:p w14:paraId="14C9F85F" w14:textId="1A0A07D9" w:rsidR="005F456C" w:rsidRDefault="005F456C" w:rsidP="004E6435">
                        <w:pPr>
                          <w:pStyle w:val="Caption"/>
                          <w:rPr>
                            <w:noProof/>
                          </w:rPr>
                        </w:pPr>
                        <w:bookmarkStart w:id="2479" w:name="_Ref422252875"/>
                        <w:bookmarkStart w:id="2480" w:name="_Toc422898570"/>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w:t>
                        </w:r>
                        <w:r>
                          <w:fldChar w:fldCharType="end"/>
                        </w:r>
                        <w:r>
                          <w:t xml:space="preserve"> PID Simulink szimulációs model</w:t>
                        </w:r>
                        <w:bookmarkEnd w:id="2479"/>
                        <w:bookmarkEnd w:id="2480"/>
                      </w:p>
                    </w:txbxContent>
                  </v:textbox>
                </v:shape>
                <w10:wrap type="square"/>
              </v:group>
            </w:pict>
          </mc:Fallback>
        </mc:AlternateContent>
      </w:r>
      <w:r w:rsidR="00A653AE" w:rsidRPr="00A653AE">
        <w:rPr>
          <w:rFonts w:ascii="Times New Roman" w:hAnsi="Times New Roman"/>
          <w:szCs w:val="24"/>
        </w:rPr>
        <w:t xml:space="preserve"> </w:t>
      </w:r>
      <w:r w:rsidR="00A653AE" w:rsidRPr="00B632B4">
        <w:rPr>
          <w:rFonts w:ascii="Times New Roman" w:hAnsi="Times New Roman"/>
          <w:szCs w:val="24"/>
        </w:rPr>
        <w:t xml:space="preserve">A „PIDrek” modul tartalmazza a </w:t>
      </w:r>
      <w:r w:rsidR="00A653AE" w:rsidRPr="00B632B4">
        <w:rPr>
          <w:szCs w:val="24"/>
        </w:rPr>
        <w:fldChar w:fldCharType="begin"/>
      </w:r>
      <w:r w:rsidR="00A653AE" w:rsidRPr="00B632B4">
        <w:rPr>
          <w:szCs w:val="24"/>
        </w:rPr>
        <w:instrText xml:space="preserve"> REF _Ref420502757 \h  \* MERGEFORMAT </w:instrText>
      </w:r>
      <w:r w:rsidR="00A653AE" w:rsidRPr="00B632B4">
        <w:rPr>
          <w:szCs w:val="24"/>
        </w:rPr>
      </w:r>
      <w:r w:rsidR="00A653AE" w:rsidRPr="00B632B4">
        <w:rPr>
          <w:szCs w:val="24"/>
        </w:rPr>
        <w:fldChar w:fldCharType="separate"/>
      </w:r>
      <w:r w:rsidR="00DB5C9B" w:rsidRPr="00DB5C9B">
        <w:rPr>
          <w:rFonts w:ascii="Times New Roman" w:hAnsi="Times New Roman"/>
          <w:szCs w:val="24"/>
        </w:rPr>
        <w:t>Kép. 5.3</w:t>
      </w:r>
      <w:r w:rsidR="00A653AE" w:rsidRPr="00B632B4">
        <w:rPr>
          <w:szCs w:val="24"/>
        </w:rPr>
        <w:fldChar w:fldCharType="end"/>
      </w:r>
      <w:r w:rsidR="00A653AE" w:rsidRPr="00B632B4">
        <w:rPr>
          <w:rFonts w:ascii="Times New Roman" w:hAnsi="Times New Roman"/>
          <w:szCs w:val="24"/>
        </w:rPr>
        <w:t xml:space="preserve"> képen látható modult, a bemenetekre és a kimentre illesztünk egy-egy konvertáló elemet, mely segítségével adatokat közölhetünk, vagy nyerhetünk a megtervezett XilinxSytem</w:t>
      </w:r>
      <w:r w:rsidR="00B20240" w:rsidRPr="00BE4225">
        <w:rPr>
          <w:rFonts w:ascii="Times New Roman" w:hAnsi="Times New Roman"/>
        </w:rPr>
        <w:t xml:space="preserve"> </w:t>
      </w:r>
      <w:r w:rsidR="00A653AE" w:rsidRPr="00B632B4">
        <w:rPr>
          <w:rFonts w:ascii="Times New Roman" w:hAnsi="Times New Roman"/>
          <w:szCs w:val="24"/>
        </w:rPr>
        <w:t>Generátoros hardverrel, amely az FPGA-n fut, és az adatokat Matlaban tudjuk kezelni.</w:t>
      </w:r>
    </w:p>
    <w:p w14:paraId="35029ABF" w14:textId="109A349C" w:rsidR="00A653AE" w:rsidRPr="00B632B4" w:rsidRDefault="00A653AE" w:rsidP="00A653AE">
      <w:pPr>
        <w:spacing w:line="360" w:lineRule="auto"/>
        <w:ind w:firstLine="720"/>
        <w:rPr>
          <w:rFonts w:ascii="Times New Roman" w:hAnsi="Times New Roman"/>
          <w:szCs w:val="24"/>
        </w:rPr>
      </w:pPr>
      <w:r w:rsidRPr="00B632B4">
        <w:rPr>
          <w:rFonts w:ascii="Times New Roman" w:hAnsi="Times New Roman"/>
          <w:szCs w:val="24"/>
        </w:rPr>
        <w:t>A szimulációk során a számítások eredményét ellenőriztem le, amelyeket SYSTEM GENERATOR-ban végeztem el Simulink segítségével, az eredményeket majd összehasonlítottam a manuálisan számolt értékekkel (</w:t>
      </w:r>
      <w:r w:rsidRPr="00B632B4">
        <w:rPr>
          <w:szCs w:val="24"/>
        </w:rPr>
        <w:fldChar w:fldCharType="begin"/>
      </w:r>
      <w:r w:rsidRPr="00B632B4">
        <w:rPr>
          <w:szCs w:val="24"/>
        </w:rPr>
        <w:instrText xml:space="preserve"> REF _Ref420505351 \h  \* MERGEFORMAT </w:instrText>
      </w:r>
      <w:r w:rsidRPr="00B632B4">
        <w:rPr>
          <w:szCs w:val="24"/>
        </w:rPr>
      </w:r>
      <w:r w:rsidRPr="00B632B4">
        <w:rPr>
          <w:szCs w:val="24"/>
        </w:rPr>
        <w:fldChar w:fldCharType="separate"/>
      </w:r>
      <w:r w:rsidR="00DB5C9B" w:rsidRPr="00BE4225">
        <w:rPr>
          <w:rFonts w:ascii="Times New Roman" w:hAnsi="Times New Roman"/>
          <w:szCs w:val="24"/>
        </w:rPr>
        <w:t xml:space="preserve">Táblázat. </w:t>
      </w:r>
      <w:r w:rsidR="00DB5C9B">
        <w:rPr>
          <w:rFonts w:ascii="Times New Roman" w:hAnsi="Times New Roman"/>
          <w:szCs w:val="24"/>
        </w:rPr>
        <w:t>5</w:t>
      </w:r>
      <w:r w:rsidR="00DB5C9B">
        <w:rPr>
          <w:rFonts w:ascii="Times New Roman" w:hAnsi="Times New Roman"/>
          <w:szCs w:val="24"/>
        </w:rPr>
        <w:noBreakHyphen/>
        <w:t>1</w:t>
      </w:r>
      <w:r w:rsidRPr="00B632B4">
        <w:rPr>
          <w:szCs w:val="24"/>
        </w:rPr>
        <w:fldChar w:fldCharType="end"/>
      </w:r>
      <w:r w:rsidRPr="00B632B4">
        <w:rPr>
          <w:rFonts w:ascii="Times New Roman" w:hAnsi="Times New Roman"/>
          <w:szCs w:val="24"/>
        </w:rPr>
        <w:t>).</w:t>
      </w:r>
    </w:p>
    <w:p w14:paraId="3FF75712" w14:textId="0BFEBBDD" w:rsidR="00A653AE" w:rsidRDefault="00A653AE" w:rsidP="00A653AE">
      <w:pPr>
        <w:spacing w:line="360" w:lineRule="auto"/>
        <w:rPr>
          <w:rFonts w:ascii="Times New Roman" w:hAnsi="Times New Roman"/>
          <w:szCs w:val="24"/>
        </w:rPr>
      </w:pPr>
      <w:r w:rsidRPr="00B632B4">
        <w:rPr>
          <w:rFonts w:ascii="Times New Roman" w:hAnsi="Times New Roman"/>
        </w:rPr>
        <w:tab/>
      </w:r>
      <w:r w:rsidRPr="00B632B4">
        <w:rPr>
          <w:rFonts w:ascii="Times New Roman" w:hAnsi="Times New Roman"/>
          <w:szCs w:val="24"/>
        </w:rPr>
        <w:t>Bemeneti paraméterek:</w:t>
      </w:r>
      <m:oMath>
        <m:sSub>
          <m:sSubPr>
            <m:ctrlPr>
              <w:rPr>
                <w:rFonts w:ascii="Cambria Math" w:hAnsi="Cambria Math"/>
                <w:i/>
                <w:szCs w:val="24"/>
              </w:rPr>
            </m:ctrlPr>
          </m:sSubPr>
          <m:e>
            <m:r>
              <w:rPr>
                <w:rFonts w:ascii="Cambria Math" w:hAnsi="Cambria Math"/>
                <w:szCs w:val="24"/>
              </w:rPr>
              <m:t>Q</m:t>
            </m:r>
          </m:e>
          <m:sub>
            <m:r>
              <w:rPr>
                <w:rFonts w:ascii="Cambria Math" w:hAnsi="Cambria Math"/>
                <w:szCs w:val="24"/>
              </w:rPr>
              <m:t>0</m:t>
            </m:r>
          </m:sub>
        </m:sSub>
        <m:r>
          <w:rPr>
            <w:rFonts w:ascii="Cambria Math" w:hAnsi="Cambria Math"/>
            <w:szCs w:val="24"/>
          </w:rPr>
          <m:t xml:space="preserve">=3, </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1</m:t>
            </m:r>
          </m:sub>
        </m:sSub>
        <m:r>
          <w:rPr>
            <w:rFonts w:ascii="Cambria Math" w:hAnsi="Cambria Math"/>
            <w:szCs w:val="24"/>
          </w:rPr>
          <m:t xml:space="preserve">=5, </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2</m:t>
            </m:r>
          </m:sub>
        </m:sSub>
        <m:r>
          <w:rPr>
            <w:rFonts w:ascii="Cambria Math" w:hAnsi="Cambria Math"/>
            <w:szCs w:val="24"/>
          </w:rPr>
          <m:t>=10</m:t>
        </m:r>
      </m:oMath>
      <w:r w:rsidRPr="00B632B4">
        <w:rPr>
          <w:rFonts w:ascii="Times New Roman" w:hAnsi="Times New Roman"/>
          <w:szCs w:val="24"/>
        </w:rPr>
        <w:t>, a bemenet konstans:</w:t>
      </w:r>
      <m:oMath>
        <m:r>
          <w:rPr>
            <w:rFonts w:ascii="Cambria Math" w:hAnsi="Cambria Math"/>
            <w:szCs w:val="24"/>
          </w:rPr>
          <m:t>e=2</m:t>
        </m:r>
      </m:oMath>
    </w:p>
    <w:p w14:paraId="457F7205" w14:textId="0B36AD09" w:rsidR="00A653AE" w:rsidRDefault="00D9192F" w:rsidP="00A653AE">
      <w:pPr>
        <w:spacing w:line="360" w:lineRule="auto"/>
        <w:rPr>
          <w:rFonts w:ascii="Times New Roman" w:hAnsi="Times New Roman"/>
          <w:szCs w:val="24"/>
        </w:rPr>
      </w:pPr>
      <w:r>
        <w:rPr>
          <w:noProof/>
          <w:lang w:val="en-US"/>
        </w:rPr>
        <mc:AlternateContent>
          <mc:Choice Requires="wpg">
            <w:drawing>
              <wp:inline distT="0" distB="0" distL="0" distR="0" wp14:anchorId="5313E87E" wp14:editId="0C17E19B">
                <wp:extent cx="5200650" cy="2709545"/>
                <wp:effectExtent l="0" t="0" r="0" b="0"/>
                <wp:docPr id="23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00650" cy="2709545"/>
                          <a:chOff x="-48847" y="283193"/>
                          <a:chExt cx="5899416" cy="2889712"/>
                        </a:xfrm>
                      </wpg:grpSpPr>
                      <pic:pic xmlns:pic="http://schemas.openxmlformats.org/drawingml/2006/picture">
                        <pic:nvPicPr>
                          <pic:cNvPr id="238" name="Picture 15"/>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48847" y="283193"/>
                            <a:ext cx="5872405" cy="2549745"/>
                          </a:xfrm>
                          <a:prstGeom prst="rect">
                            <a:avLst/>
                          </a:prstGeom>
                        </pic:spPr>
                      </pic:pic>
                      <wps:wsp>
                        <wps:cNvPr id="239" name="Text Box 86"/>
                        <wps:cNvSpPr txBox="1"/>
                        <wps:spPr>
                          <a:xfrm>
                            <a:off x="186782" y="2816185"/>
                            <a:ext cx="5663787" cy="356720"/>
                          </a:xfrm>
                          <a:prstGeom prst="rect">
                            <a:avLst/>
                          </a:prstGeom>
                          <a:solidFill>
                            <a:prstClr val="white"/>
                          </a:solidFill>
                          <a:ln>
                            <a:noFill/>
                          </a:ln>
                          <a:effectLst/>
                        </wps:spPr>
                        <wps:txbx>
                          <w:txbxContent>
                            <w:p w14:paraId="3013C8C6" w14:textId="42FEE269" w:rsidR="005F456C" w:rsidRPr="00115F37" w:rsidRDefault="005F456C" w:rsidP="00A653AE">
                              <w:pPr>
                                <w:pStyle w:val="Caption"/>
                                <w:rPr>
                                  <w:rFonts w:ascii="Times New Roman" w:hAnsi="Times New Roman"/>
                                  <w:noProof/>
                                  <w:sz w:val="24"/>
                                  <w:szCs w:val="24"/>
                                </w:rPr>
                              </w:pPr>
                              <w:bookmarkStart w:id="2481" w:name="_Toc422898571"/>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w:t>
                              </w:r>
                              <w:r>
                                <w:fldChar w:fldCharType="end"/>
                              </w:r>
                              <w:r>
                                <w:t xml:space="preserve"> Szimulációs eredmény amely tükrözi a konstans bementre a számolási lépéseket</w:t>
                              </w:r>
                              <w:bookmarkEnd w:id="24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313E87E" id="Group 87" o:spid="_x0000_s1049" style="width:409.5pt;height:213.35pt;mso-position-horizontal-relative:char;mso-position-vertical-relative:line" coordorigin="-488,2831" coordsize="58994,2889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">
                <v:shape id="Picture 15" o:spid="_x0000_s1050" type="#_x0000_t75" style="position:absolute;left:-488;top:2831;width:58723;height:25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6E6fBAAAA3AAAAA8AAABkcnMvZG93bnJldi54bWxET01rg0AQvRfyH5YJ5NasWinBuoYQaKi3&#10;1PbS2+BOVOLOWnej5t9nD4UeH+873y+mFxONrrOsIN5GIIhrqztuFHx/vT/vQDiPrLG3TAru5GBf&#10;rJ5yzLSd+ZOmyjcihLDLUEHr/ZBJ6eqWDLqtHYgDd7GjQR/g2Eg94hzCTS+TKHqVBjsODS0OdGyp&#10;vlY3o4DLn9/ppOvLHB/7+LxLU9uUVqnNejm8gfC0+H/xn/tDK0hewtpwJhwBWTw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i6E6fBAAAA3AAAAA8AAAAAAAAAAAAAAAAAnwIA&#10;AGRycy9kb3ducmV2LnhtbFBLBQYAAAAABAAEAPcAAACNAwAAAAA=&#10;">
                  <v:imagedata r:id="rId40" o:title=""/>
                  <v:path arrowok="t"/>
                </v:shape>
                <v:shape id="Text Box 86" o:spid="_x0000_s1051" type="#_x0000_t202" style="position:absolute;left:1867;top:28161;width:56638;height:3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S0V8UA&#10;AADcAAAADwAAAGRycy9kb3ducmV2LnhtbESPT4vCMBTE7wt+h/CEvSyabgXRahRXV9jDevAPnh/N&#10;sy02LyWJtn77jSDscZiZ3zDzZWdqcSfnK8sKPocJCOLc6ooLBafjdjAB4QOyxtoyKXiQh+Wi9zbH&#10;TNuW93Q/hEJECPsMFZQhNJmUPi/JoB/ahjh6F+sMhihdIbXDNsJNLdMkGUuDFceFEhtal5RfDzej&#10;YLxxt3bP64/N6fsXd02Rnr8eZ6Xe+91qBiJQF/7Dr/aPVpCOpv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FLRXxQAAANwAAAAPAAAAAAAAAAAAAAAAAJgCAABkcnMv&#10;ZG93bnJldi54bWxQSwUGAAAAAAQABAD1AAAAigMAAAAA&#10;" stroked="f">
                  <v:textbox inset="0,0,0,0">
                    <w:txbxContent>
                      <w:p w14:paraId="3013C8C6" w14:textId="42FEE269" w:rsidR="005F456C" w:rsidRPr="00115F37" w:rsidRDefault="005F456C" w:rsidP="00A653AE">
                        <w:pPr>
                          <w:pStyle w:val="Caption"/>
                          <w:rPr>
                            <w:rFonts w:ascii="Times New Roman" w:hAnsi="Times New Roman"/>
                            <w:noProof/>
                            <w:sz w:val="24"/>
                            <w:szCs w:val="24"/>
                          </w:rPr>
                        </w:pPr>
                        <w:bookmarkStart w:id="2482" w:name="_Toc422898571"/>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w:t>
                        </w:r>
                        <w:r>
                          <w:fldChar w:fldCharType="end"/>
                        </w:r>
                        <w:r>
                          <w:t xml:space="preserve"> Szimulációs eredmény amely tükrözi a konstans bementre a számolási lépéseket</w:t>
                        </w:r>
                        <w:bookmarkEnd w:id="2482"/>
                      </w:p>
                    </w:txbxContent>
                  </v:textbox>
                </v:shape>
                <w10:anchorlock/>
              </v:group>
            </w:pict>
          </mc:Fallback>
        </mc:AlternateContent>
      </w:r>
    </w:p>
    <w:p w14:paraId="7A0AA994" w14:textId="1C042823" w:rsidR="00471980" w:rsidRPr="00BE4225" w:rsidRDefault="00D27194" w:rsidP="00FC7AEB">
      <w:pPr>
        <w:spacing w:line="360" w:lineRule="auto"/>
        <w:rPr>
          <w:rFonts w:ascii="Times New Roman" w:hAnsi="Times New Roman"/>
        </w:rPr>
      </w:pPr>
      <w:r w:rsidRPr="00BE4225">
        <w:rPr>
          <w:rStyle w:val="CommentReference"/>
        </w:rPr>
        <w:commentReference w:id="2483"/>
      </w:r>
      <w:r w:rsidR="00FB2E76" w:rsidRPr="00BE4225">
        <w:rPr>
          <w:rFonts w:ascii="Times New Roman" w:hAnsi="Times New Roman"/>
        </w:rPr>
        <w:tab/>
      </w:r>
      <w:r w:rsidR="00FC7AEB" w:rsidRPr="00B632B4">
        <w:rPr>
          <w:rFonts w:ascii="Times New Roman" w:hAnsi="Times New Roman"/>
          <w:szCs w:val="24"/>
        </w:rPr>
        <w:t xml:space="preserve">A </w:t>
      </w:r>
      <w:r w:rsidR="00FC7AEB" w:rsidRPr="00B632B4">
        <w:rPr>
          <w:rFonts w:ascii="Times New Roman" w:hAnsi="Times New Roman"/>
          <w:szCs w:val="24"/>
        </w:rPr>
        <w:fldChar w:fldCharType="begin"/>
      </w:r>
      <w:r w:rsidR="00FC7AEB" w:rsidRPr="00B632B4">
        <w:rPr>
          <w:rFonts w:ascii="Times New Roman" w:hAnsi="Times New Roman"/>
          <w:szCs w:val="24"/>
        </w:rPr>
        <w:instrText xml:space="preserve"> REF _Ref421900677 \h  \* MERGEFORMAT </w:instrText>
      </w:r>
      <w:r w:rsidR="00FC7AEB" w:rsidRPr="00B632B4">
        <w:rPr>
          <w:rFonts w:ascii="Times New Roman" w:hAnsi="Times New Roman"/>
          <w:szCs w:val="24"/>
        </w:rPr>
      </w:r>
      <w:r w:rsidR="00FC7AEB" w:rsidRPr="00B632B4">
        <w:rPr>
          <w:rFonts w:ascii="Times New Roman" w:hAnsi="Times New Roman"/>
          <w:szCs w:val="24"/>
        </w:rPr>
        <w:fldChar w:fldCharType="separate"/>
      </w:r>
      <w:r w:rsidR="00DB5C9B" w:rsidRPr="00DB5C9B">
        <w:rPr>
          <w:szCs w:val="24"/>
        </w:rPr>
        <w:t>Kép. 5.6</w:t>
      </w:r>
      <w:r w:rsidR="00FC7AEB" w:rsidRPr="00B632B4">
        <w:rPr>
          <w:rFonts w:ascii="Times New Roman" w:hAnsi="Times New Roman"/>
          <w:szCs w:val="24"/>
        </w:rPr>
        <w:fldChar w:fldCharType="end"/>
      </w:r>
      <w:r w:rsidR="00FC7AEB" w:rsidRPr="00B632B4">
        <w:rPr>
          <w:rFonts w:ascii="Times New Roman" w:hAnsi="Times New Roman"/>
          <w:szCs w:val="24"/>
        </w:rPr>
        <w:t xml:space="preserve"> látható a 6 szükséges órajel a számítások elvégzésére. Megjegyezném, hogy a szabályozó negatív bemeneti értékekre is működőképes.</w:t>
      </w:r>
    </w:p>
    <w:tbl>
      <w:tblPr>
        <w:tblStyle w:val="PlainTable31"/>
        <w:tblW w:w="0" w:type="auto"/>
        <w:jc w:val="center"/>
        <w:tblLook w:val="04A0" w:firstRow="1" w:lastRow="0" w:firstColumn="1" w:lastColumn="0" w:noHBand="0" w:noVBand="1"/>
      </w:tblPr>
      <w:tblGrid>
        <w:gridCol w:w="1190"/>
        <w:gridCol w:w="504"/>
        <w:gridCol w:w="504"/>
        <w:gridCol w:w="504"/>
        <w:gridCol w:w="462"/>
        <w:gridCol w:w="688"/>
        <w:gridCol w:w="688"/>
        <w:gridCol w:w="576"/>
      </w:tblGrid>
      <w:tr w:rsidR="000C424E" w:rsidRPr="00BE4225" w14:paraId="2838D47D" w14:textId="77777777" w:rsidTr="007C73B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Pr>
          <w:p w14:paraId="061882B6" w14:textId="77777777" w:rsidR="00796699" w:rsidRPr="00BE4225" w:rsidRDefault="00ED22AB" w:rsidP="00BC64C7">
            <w:pPr>
              <w:spacing w:after="200" w:line="360" w:lineRule="auto"/>
              <w:rPr>
                <w:rFonts w:ascii="Times New Roman" w:eastAsia="Calibri" w:hAnsi="Times New Roman"/>
                <w:b w:val="0"/>
              </w:rPr>
            </w:pPr>
            <w:r w:rsidRPr="00BE4225">
              <w:rPr>
                <w:rFonts w:ascii="Times New Roman" w:eastAsia="Calibri" w:hAnsi="Times New Roman"/>
              </w:rPr>
              <w:t>Órajel</w:t>
            </w:r>
          </w:p>
        </w:tc>
        <w:tc>
          <w:tcPr>
            <w:tcW w:w="0" w:type="auto"/>
          </w:tcPr>
          <w:p w14:paraId="755B41FA" w14:textId="77777777" w:rsidR="00796699" w:rsidRPr="00BE4225" w:rsidRDefault="00967446" w:rsidP="00BC64C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m:oMathPara>
              <m:oMath>
                <m:sSub>
                  <m:sSubPr>
                    <m:ctrlPr>
                      <w:rPr>
                        <w:rFonts w:ascii="Cambria Math" w:hAnsi="Cambria Math"/>
                        <w:b w:val="0"/>
                        <w:i/>
                      </w:rPr>
                    </m:ctrlPr>
                  </m:sSubPr>
                  <m:e>
                    <m:r>
                      <m:rPr>
                        <m:sty m:val="bi"/>
                      </m:rPr>
                      <w:rPr>
                        <w:rFonts w:ascii="Cambria Math" w:hAnsi="Cambria Math"/>
                      </w:rPr>
                      <m:t>Q</m:t>
                    </m:r>
                  </m:e>
                  <m:sub>
                    <m:r>
                      <m:rPr>
                        <m:sty m:val="bi"/>
                      </m:rPr>
                      <w:rPr>
                        <w:rFonts w:ascii="Cambria Math" w:hAnsi="Cambria Math"/>
                      </w:rPr>
                      <m:t>0</m:t>
                    </m:r>
                  </m:sub>
                </m:sSub>
              </m:oMath>
            </m:oMathPara>
          </w:p>
        </w:tc>
        <w:tc>
          <w:tcPr>
            <w:tcW w:w="0" w:type="auto"/>
          </w:tcPr>
          <w:p w14:paraId="48FF070F" w14:textId="77777777" w:rsidR="00796699" w:rsidRPr="00BE4225" w:rsidRDefault="00967446" w:rsidP="00BC64C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m:oMathPara>
              <m:oMath>
                <m:sSub>
                  <m:sSubPr>
                    <m:ctrlPr>
                      <w:rPr>
                        <w:rFonts w:ascii="Cambria Math" w:hAnsi="Cambria Math"/>
                        <w:b w:val="0"/>
                        <w:i/>
                      </w:rPr>
                    </m:ctrlPr>
                  </m:sSubPr>
                  <m:e>
                    <m:r>
                      <m:rPr>
                        <m:sty m:val="bi"/>
                      </m:rPr>
                      <w:rPr>
                        <w:rFonts w:ascii="Cambria Math" w:hAnsi="Cambria Math"/>
                      </w:rPr>
                      <m:t>Q</m:t>
                    </m:r>
                  </m:e>
                  <m:sub>
                    <m:r>
                      <m:rPr>
                        <m:sty m:val="bi"/>
                      </m:rPr>
                      <w:rPr>
                        <w:rFonts w:ascii="Cambria Math" w:hAnsi="Cambria Math"/>
                      </w:rPr>
                      <m:t>1</m:t>
                    </m:r>
                  </m:sub>
                </m:sSub>
              </m:oMath>
            </m:oMathPara>
          </w:p>
        </w:tc>
        <w:tc>
          <w:tcPr>
            <w:tcW w:w="0" w:type="auto"/>
          </w:tcPr>
          <w:p w14:paraId="7ABEB25F" w14:textId="77777777" w:rsidR="00796699" w:rsidRPr="00BE4225" w:rsidRDefault="00967446" w:rsidP="00BC64C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m:oMathPara>
              <m:oMath>
                <m:sSub>
                  <m:sSubPr>
                    <m:ctrlPr>
                      <w:rPr>
                        <w:rFonts w:ascii="Cambria Math" w:hAnsi="Cambria Math"/>
                        <w:b w:val="0"/>
                        <w:i/>
                      </w:rPr>
                    </m:ctrlPr>
                  </m:sSubPr>
                  <m:e>
                    <m:r>
                      <m:rPr>
                        <m:sty m:val="bi"/>
                      </m:rPr>
                      <w:rPr>
                        <w:rFonts w:ascii="Cambria Math" w:hAnsi="Cambria Math"/>
                      </w:rPr>
                      <m:t>Q</m:t>
                    </m:r>
                  </m:e>
                  <m:sub>
                    <m:r>
                      <m:rPr>
                        <m:sty m:val="bi"/>
                      </m:rPr>
                      <w:rPr>
                        <w:rFonts w:ascii="Cambria Math" w:hAnsi="Cambria Math"/>
                      </w:rPr>
                      <m:t>2</m:t>
                    </m:r>
                  </m:sub>
                </m:sSub>
              </m:oMath>
            </m:oMathPara>
          </w:p>
        </w:tc>
        <w:tc>
          <w:tcPr>
            <w:tcW w:w="0" w:type="auto"/>
          </w:tcPr>
          <w:p w14:paraId="00CDE43F" w14:textId="77777777" w:rsidR="00796699" w:rsidRPr="00BE4225" w:rsidRDefault="00967446" w:rsidP="00BC64C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m:oMathPara>
              <m:oMath>
                <m:sSub>
                  <m:sSubPr>
                    <m:ctrlPr>
                      <w:rPr>
                        <w:rFonts w:ascii="Cambria Math" w:hAnsi="Cambria Math"/>
                        <w:b w:val="0"/>
                        <w:i/>
                      </w:rPr>
                    </m:ctrlPr>
                  </m:sSubPr>
                  <m:e>
                    <m:r>
                      <m:rPr>
                        <m:sty m:val="bi"/>
                      </m:rPr>
                      <w:rPr>
                        <w:rFonts w:ascii="Cambria Math" w:hAnsi="Cambria Math"/>
                      </w:rPr>
                      <m:t>e</m:t>
                    </m:r>
                  </m:e>
                  <m:sub>
                    <m:r>
                      <m:rPr>
                        <m:sty m:val="bi"/>
                      </m:rPr>
                      <w:rPr>
                        <w:rFonts w:ascii="Cambria Math" w:hAnsi="Cambria Math"/>
                      </w:rPr>
                      <m:t>k</m:t>
                    </m:r>
                  </m:sub>
                </m:sSub>
              </m:oMath>
            </m:oMathPara>
          </w:p>
        </w:tc>
        <w:tc>
          <w:tcPr>
            <w:tcW w:w="0" w:type="auto"/>
          </w:tcPr>
          <w:p w14:paraId="75B9F091" w14:textId="77777777" w:rsidR="00796699" w:rsidRPr="00BE4225" w:rsidRDefault="00967446" w:rsidP="00FC3556">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m:oMathPara>
              <m:oMath>
                <m:sSub>
                  <m:sSubPr>
                    <m:ctrlPr>
                      <w:rPr>
                        <w:rFonts w:ascii="Cambria Math" w:hAnsi="Cambria Math"/>
                        <w:b w:val="0"/>
                        <w:i/>
                      </w:rPr>
                    </m:ctrlPr>
                  </m:sSubPr>
                  <m:e>
                    <m:r>
                      <m:rPr>
                        <m:sty m:val="bi"/>
                      </m:rPr>
                      <w:rPr>
                        <w:rFonts w:ascii="Cambria Math" w:hAnsi="Cambria Math"/>
                      </w:rPr>
                      <m:t>e</m:t>
                    </m:r>
                  </m:e>
                  <m:sub>
                    <m:r>
                      <m:rPr>
                        <m:sty m:val="bi"/>
                      </m:rPr>
                      <w:rPr>
                        <w:rFonts w:ascii="Cambria Math" w:hAnsi="Cambria Math"/>
                      </w:rPr>
                      <m:t>k-1</m:t>
                    </m:r>
                  </m:sub>
                </m:sSub>
              </m:oMath>
            </m:oMathPara>
          </w:p>
        </w:tc>
        <w:tc>
          <w:tcPr>
            <w:tcW w:w="0" w:type="auto"/>
          </w:tcPr>
          <w:p w14:paraId="794EE6E8" w14:textId="77777777" w:rsidR="00796699" w:rsidRPr="00BE4225" w:rsidRDefault="00967446" w:rsidP="001F5941">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m:oMathPara>
              <m:oMath>
                <m:sSub>
                  <m:sSubPr>
                    <m:ctrlPr>
                      <w:rPr>
                        <w:rFonts w:ascii="Cambria Math" w:hAnsi="Cambria Math"/>
                        <w:b w:val="0"/>
                        <w:i/>
                      </w:rPr>
                    </m:ctrlPr>
                  </m:sSubPr>
                  <m:e>
                    <m:r>
                      <m:rPr>
                        <m:sty m:val="bi"/>
                      </m:rPr>
                      <w:rPr>
                        <w:rFonts w:ascii="Cambria Math" w:hAnsi="Cambria Math"/>
                      </w:rPr>
                      <m:t>e</m:t>
                    </m:r>
                  </m:e>
                  <m:sub>
                    <m:r>
                      <m:rPr>
                        <m:sty m:val="bi"/>
                      </m:rPr>
                      <w:rPr>
                        <w:rFonts w:ascii="Cambria Math" w:hAnsi="Cambria Math"/>
                      </w:rPr>
                      <m:t>k-2</m:t>
                    </m:r>
                  </m:sub>
                </m:sSub>
              </m:oMath>
            </m:oMathPara>
          </w:p>
        </w:tc>
        <w:tc>
          <w:tcPr>
            <w:tcW w:w="0" w:type="auto"/>
          </w:tcPr>
          <w:p w14:paraId="62FD3DCD" w14:textId="77777777" w:rsidR="00796699" w:rsidRPr="00BE4225" w:rsidRDefault="00967446" w:rsidP="001F5941">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m:oMathPara>
              <m:oMath>
                <m:sSub>
                  <m:sSubPr>
                    <m:ctrlPr>
                      <w:rPr>
                        <w:rFonts w:ascii="Cambria Math" w:hAnsi="Cambria Math"/>
                        <w:b w:val="0"/>
                        <w:i/>
                      </w:rPr>
                    </m:ctrlPr>
                  </m:sSubPr>
                  <m:e>
                    <m:r>
                      <m:rPr>
                        <m:sty m:val="bi"/>
                      </m:rPr>
                      <w:rPr>
                        <w:rFonts w:ascii="Cambria Math" w:hAnsi="Cambria Math"/>
                      </w:rPr>
                      <m:t>U</m:t>
                    </m:r>
                  </m:e>
                  <m:sub>
                    <m:r>
                      <m:rPr>
                        <m:sty m:val="bi"/>
                      </m:rPr>
                      <w:rPr>
                        <w:rFonts w:ascii="Cambria Math" w:hAnsi="Cambria Math"/>
                      </w:rPr>
                      <m:t>k</m:t>
                    </m:r>
                  </m:sub>
                </m:sSub>
              </m:oMath>
            </m:oMathPara>
          </w:p>
        </w:tc>
      </w:tr>
      <w:tr w:rsidR="000C424E" w:rsidRPr="00BE4225" w14:paraId="69F5AA79" w14:textId="77777777" w:rsidTr="007C73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73C9248" w14:textId="77777777" w:rsidR="00796699" w:rsidRPr="00BE4225" w:rsidRDefault="00ED22AB" w:rsidP="0071433B">
            <w:pPr>
              <w:spacing w:after="200" w:line="360" w:lineRule="auto"/>
              <w:rPr>
                <w:rFonts w:ascii="Times New Roman" w:hAnsi="Times New Roman"/>
              </w:rPr>
            </w:pPr>
            <w:r w:rsidRPr="00BE4225">
              <w:rPr>
                <w:rFonts w:ascii="Times New Roman" w:hAnsi="Times New Roman"/>
              </w:rPr>
              <w:t>1</w:t>
            </w:r>
          </w:p>
        </w:tc>
        <w:tc>
          <w:tcPr>
            <w:tcW w:w="0" w:type="auto"/>
          </w:tcPr>
          <w:p w14:paraId="59C4A9F3" w14:textId="77777777" w:rsidR="00796699" w:rsidRPr="00BE4225" w:rsidRDefault="00ED22AB" w:rsidP="00911B32">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3</w:t>
            </w:r>
          </w:p>
        </w:tc>
        <w:tc>
          <w:tcPr>
            <w:tcW w:w="0" w:type="auto"/>
          </w:tcPr>
          <w:p w14:paraId="68B8A84A" w14:textId="77777777" w:rsidR="00796699" w:rsidRPr="00BE4225" w:rsidRDefault="00ED22AB" w:rsidP="00A05E75">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5</w:t>
            </w:r>
          </w:p>
        </w:tc>
        <w:tc>
          <w:tcPr>
            <w:tcW w:w="0" w:type="auto"/>
          </w:tcPr>
          <w:p w14:paraId="0F1D16FF"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10</w:t>
            </w:r>
          </w:p>
        </w:tc>
        <w:tc>
          <w:tcPr>
            <w:tcW w:w="0" w:type="auto"/>
          </w:tcPr>
          <w:p w14:paraId="6A07EEA1"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4D5A86F5"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0</w:t>
            </w:r>
          </w:p>
        </w:tc>
        <w:tc>
          <w:tcPr>
            <w:tcW w:w="0" w:type="auto"/>
          </w:tcPr>
          <w:p w14:paraId="24F83122"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0</w:t>
            </w:r>
          </w:p>
        </w:tc>
        <w:tc>
          <w:tcPr>
            <w:tcW w:w="0" w:type="auto"/>
          </w:tcPr>
          <w:p w14:paraId="6081ADCE"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
              </w:rPr>
            </w:pPr>
            <w:r w:rsidRPr="00BE4225">
              <w:rPr>
                <w:rFonts w:ascii="Times New Roman" w:hAnsi="Times New Roman"/>
                <w:b/>
              </w:rPr>
              <w:t>6</w:t>
            </w:r>
          </w:p>
        </w:tc>
      </w:tr>
      <w:tr w:rsidR="000C424E" w:rsidRPr="00BE4225" w14:paraId="684BD27D" w14:textId="77777777" w:rsidTr="007C73B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099E0B7" w14:textId="77777777" w:rsidR="00796699" w:rsidRPr="00BE4225" w:rsidRDefault="00ED22AB" w:rsidP="0071433B">
            <w:pPr>
              <w:spacing w:after="200" w:line="360" w:lineRule="auto"/>
              <w:rPr>
                <w:rFonts w:ascii="Times New Roman" w:hAnsi="Times New Roman"/>
              </w:rPr>
            </w:pPr>
            <w:r w:rsidRPr="00BE4225">
              <w:rPr>
                <w:rFonts w:ascii="Times New Roman" w:hAnsi="Times New Roman"/>
              </w:rPr>
              <w:t>2</w:t>
            </w:r>
          </w:p>
        </w:tc>
        <w:tc>
          <w:tcPr>
            <w:tcW w:w="0" w:type="auto"/>
          </w:tcPr>
          <w:p w14:paraId="7A4E9083" w14:textId="77777777" w:rsidR="00796699" w:rsidRPr="00BE4225" w:rsidRDefault="00ED22AB" w:rsidP="00911B32">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3</w:t>
            </w:r>
          </w:p>
        </w:tc>
        <w:tc>
          <w:tcPr>
            <w:tcW w:w="0" w:type="auto"/>
          </w:tcPr>
          <w:p w14:paraId="330AEF19" w14:textId="77777777" w:rsidR="00796699" w:rsidRPr="00BE4225" w:rsidRDefault="00ED22AB" w:rsidP="00A05E75">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5</w:t>
            </w:r>
          </w:p>
        </w:tc>
        <w:tc>
          <w:tcPr>
            <w:tcW w:w="0" w:type="auto"/>
          </w:tcPr>
          <w:p w14:paraId="45834F26"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10</w:t>
            </w:r>
          </w:p>
        </w:tc>
        <w:tc>
          <w:tcPr>
            <w:tcW w:w="0" w:type="auto"/>
          </w:tcPr>
          <w:p w14:paraId="59804011"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2826AF28"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6F1A6958"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0</w:t>
            </w:r>
          </w:p>
        </w:tc>
        <w:tc>
          <w:tcPr>
            <w:tcW w:w="0" w:type="auto"/>
          </w:tcPr>
          <w:p w14:paraId="634850AC"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rPr>
            </w:pPr>
            <w:r w:rsidRPr="00BE4225">
              <w:rPr>
                <w:rFonts w:ascii="Times New Roman" w:hAnsi="Times New Roman"/>
                <w:b/>
              </w:rPr>
              <w:t>22</w:t>
            </w:r>
          </w:p>
        </w:tc>
      </w:tr>
      <w:tr w:rsidR="000C424E" w:rsidRPr="00BE4225" w14:paraId="3819EE11" w14:textId="77777777" w:rsidTr="007C73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FD6F6DA" w14:textId="77777777" w:rsidR="00796699" w:rsidRPr="00BE4225" w:rsidRDefault="00ED22AB" w:rsidP="0071433B">
            <w:pPr>
              <w:spacing w:after="200" w:line="360" w:lineRule="auto"/>
              <w:rPr>
                <w:rFonts w:ascii="Times New Roman" w:hAnsi="Times New Roman"/>
              </w:rPr>
            </w:pPr>
            <w:r w:rsidRPr="00BE4225">
              <w:rPr>
                <w:rFonts w:ascii="Times New Roman" w:hAnsi="Times New Roman"/>
              </w:rPr>
              <w:t>3</w:t>
            </w:r>
          </w:p>
        </w:tc>
        <w:tc>
          <w:tcPr>
            <w:tcW w:w="0" w:type="auto"/>
          </w:tcPr>
          <w:p w14:paraId="34C8E32F" w14:textId="77777777" w:rsidR="00796699" w:rsidRPr="00BE4225" w:rsidRDefault="00ED22AB" w:rsidP="00911B32">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3</w:t>
            </w:r>
          </w:p>
        </w:tc>
        <w:tc>
          <w:tcPr>
            <w:tcW w:w="0" w:type="auto"/>
          </w:tcPr>
          <w:p w14:paraId="19C061AF" w14:textId="77777777" w:rsidR="00796699" w:rsidRPr="00BE4225" w:rsidRDefault="00ED22AB" w:rsidP="00A05E75">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5</w:t>
            </w:r>
          </w:p>
        </w:tc>
        <w:tc>
          <w:tcPr>
            <w:tcW w:w="0" w:type="auto"/>
          </w:tcPr>
          <w:p w14:paraId="047047BA"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10</w:t>
            </w:r>
          </w:p>
        </w:tc>
        <w:tc>
          <w:tcPr>
            <w:tcW w:w="0" w:type="auto"/>
          </w:tcPr>
          <w:p w14:paraId="627C532E"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568FF6C8"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6BFB4626"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21BF0470"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
              </w:rPr>
            </w:pPr>
            <w:r w:rsidRPr="00BE4225">
              <w:rPr>
                <w:rFonts w:ascii="Times New Roman" w:hAnsi="Times New Roman"/>
                <w:b/>
              </w:rPr>
              <w:t>58</w:t>
            </w:r>
          </w:p>
        </w:tc>
      </w:tr>
      <w:tr w:rsidR="000C424E" w:rsidRPr="00BE4225" w14:paraId="58A5375F" w14:textId="77777777" w:rsidTr="007C73B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5CED08D" w14:textId="77777777" w:rsidR="00796699" w:rsidRPr="00BE4225" w:rsidRDefault="00ED22AB" w:rsidP="0071433B">
            <w:pPr>
              <w:spacing w:after="200" w:line="360" w:lineRule="auto"/>
              <w:rPr>
                <w:rFonts w:ascii="Times New Roman" w:hAnsi="Times New Roman"/>
              </w:rPr>
            </w:pPr>
            <w:r w:rsidRPr="00BE4225">
              <w:rPr>
                <w:rFonts w:ascii="Times New Roman" w:hAnsi="Times New Roman"/>
              </w:rPr>
              <w:t>4</w:t>
            </w:r>
          </w:p>
        </w:tc>
        <w:tc>
          <w:tcPr>
            <w:tcW w:w="0" w:type="auto"/>
          </w:tcPr>
          <w:p w14:paraId="7A238AE9" w14:textId="77777777" w:rsidR="00796699" w:rsidRPr="00BE4225" w:rsidRDefault="00ED22AB" w:rsidP="00911B32">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3</w:t>
            </w:r>
          </w:p>
        </w:tc>
        <w:tc>
          <w:tcPr>
            <w:tcW w:w="0" w:type="auto"/>
          </w:tcPr>
          <w:p w14:paraId="4094F6BE" w14:textId="77777777" w:rsidR="00796699" w:rsidRPr="00BE4225" w:rsidRDefault="00ED22AB" w:rsidP="00A05E75">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5</w:t>
            </w:r>
          </w:p>
        </w:tc>
        <w:tc>
          <w:tcPr>
            <w:tcW w:w="0" w:type="auto"/>
          </w:tcPr>
          <w:p w14:paraId="2DCAB8A8"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10</w:t>
            </w:r>
          </w:p>
        </w:tc>
        <w:tc>
          <w:tcPr>
            <w:tcW w:w="0" w:type="auto"/>
          </w:tcPr>
          <w:p w14:paraId="551AD282"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010A9807"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0E76ED02"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036F1C81"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rPr>
            </w:pPr>
            <w:r w:rsidRPr="00BE4225">
              <w:rPr>
                <w:rFonts w:ascii="Times New Roman" w:hAnsi="Times New Roman"/>
                <w:b/>
              </w:rPr>
              <w:t>94</w:t>
            </w:r>
          </w:p>
        </w:tc>
      </w:tr>
      <w:tr w:rsidR="000C424E" w:rsidRPr="00BE4225" w14:paraId="3FA73ADF" w14:textId="77777777" w:rsidTr="007C73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54A2A0A" w14:textId="77777777" w:rsidR="00796699" w:rsidRPr="00BE4225" w:rsidRDefault="00ED22AB" w:rsidP="0071433B">
            <w:pPr>
              <w:spacing w:after="200" w:line="360" w:lineRule="auto"/>
              <w:rPr>
                <w:rFonts w:ascii="Times New Roman" w:hAnsi="Times New Roman"/>
              </w:rPr>
            </w:pPr>
            <w:r w:rsidRPr="00BE4225">
              <w:rPr>
                <w:rFonts w:ascii="Times New Roman" w:hAnsi="Times New Roman"/>
              </w:rPr>
              <w:t>5</w:t>
            </w:r>
          </w:p>
        </w:tc>
        <w:tc>
          <w:tcPr>
            <w:tcW w:w="0" w:type="auto"/>
          </w:tcPr>
          <w:p w14:paraId="193BA0CB" w14:textId="77777777" w:rsidR="00796699" w:rsidRPr="00BE4225" w:rsidRDefault="00ED22AB" w:rsidP="00911B32">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3</w:t>
            </w:r>
          </w:p>
        </w:tc>
        <w:tc>
          <w:tcPr>
            <w:tcW w:w="0" w:type="auto"/>
          </w:tcPr>
          <w:p w14:paraId="1F945973" w14:textId="77777777" w:rsidR="00796699" w:rsidRPr="00BE4225" w:rsidRDefault="00ED22AB" w:rsidP="00A05E75">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5</w:t>
            </w:r>
          </w:p>
        </w:tc>
        <w:tc>
          <w:tcPr>
            <w:tcW w:w="0" w:type="auto"/>
          </w:tcPr>
          <w:p w14:paraId="1938521E"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10</w:t>
            </w:r>
          </w:p>
        </w:tc>
        <w:tc>
          <w:tcPr>
            <w:tcW w:w="0" w:type="auto"/>
          </w:tcPr>
          <w:p w14:paraId="20B30B5D"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0FC7A6AF"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79524E61"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6595D207"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
              </w:rPr>
            </w:pPr>
            <w:r w:rsidRPr="00BE4225">
              <w:rPr>
                <w:rFonts w:ascii="Times New Roman" w:hAnsi="Times New Roman"/>
                <w:b/>
              </w:rPr>
              <w:t>130</w:t>
            </w:r>
          </w:p>
        </w:tc>
      </w:tr>
      <w:tr w:rsidR="000C424E" w:rsidRPr="00BE4225" w14:paraId="3692A23C" w14:textId="77777777" w:rsidTr="007C73B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D8A5F2C" w14:textId="77777777" w:rsidR="00796699" w:rsidRPr="00BE4225" w:rsidRDefault="00ED22AB" w:rsidP="0071433B">
            <w:pPr>
              <w:spacing w:after="200" w:line="360" w:lineRule="auto"/>
              <w:rPr>
                <w:rFonts w:ascii="Times New Roman" w:hAnsi="Times New Roman"/>
              </w:rPr>
            </w:pPr>
            <w:r w:rsidRPr="00BE4225">
              <w:rPr>
                <w:rFonts w:ascii="Times New Roman" w:hAnsi="Times New Roman"/>
              </w:rPr>
              <w:lastRenderedPageBreak/>
              <w:t>6</w:t>
            </w:r>
          </w:p>
        </w:tc>
        <w:tc>
          <w:tcPr>
            <w:tcW w:w="0" w:type="auto"/>
          </w:tcPr>
          <w:p w14:paraId="1071CC84" w14:textId="77777777" w:rsidR="00796699" w:rsidRPr="00BE4225" w:rsidRDefault="00ED22AB" w:rsidP="00911B32">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3</w:t>
            </w:r>
          </w:p>
        </w:tc>
        <w:tc>
          <w:tcPr>
            <w:tcW w:w="0" w:type="auto"/>
          </w:tcPr>
          <w:p w14:paraId="78BF99E6" w14:textId="77777777" w:rsidR="00796699" w:rsidRPr="00BE4225" w:rsidRDefault="00ED22AB" w:rsidP="00A05E75">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5</w:t>
            </w:r>
          </w:p>
        </w:tc>
        <w:tc>
          <w:tcPr>
            <w:tcW w:w="0" w:type="auto"/>
          </w:tcPr>
          <w:p w14:paraId="6980045D"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10</w:t>
            </w:r>
          </w:p>
        </w:tc>
        <w:tc>
          <w:tcPr>
            <w:tcW w:w="0" w:type="auto"/>
          </w:tcPr>
          <w:p w14:paraId="6F344EB5"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44BC5750"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086E5EB9"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0D349DB3" w14:textId="77777777" w:rsidR="00796699" w:rsidRPr="00BE4225" w:rsidRDefault="00ED22AB" w:rsidP="00BC64C7">
            <w:pPr>
              <w:keepNext/>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rPr>
            </w:pPr>
            <w:r w:rsidRPr="00BE4225">
              <w:rPr>
                <w:rFonts w:ascii="Times New Roman" w:hAnsi="Times New Roman"/>
                <w:b/>
              </w:rPr>
              <w:t>166</w:t>
            </w:r>
          </w:p>
        </w:tc>
      </w:tr>
    </w:tbl>
    <w:p w14:paraId="3266B934" w14:textId="620701A7" w:rsidR="004B4880" w:rsidRPr="00BE4225" w:rsidRDefault="00ED22AB" w:rsidP="0071433B">
      <w:pPr>
        <w:pStyle w:val="Caption"/>
        <w:spacing w:line="360" w:lineRule="auto"/>
        <w:rPr>
          <w:rFonts w:ascii="Times New Roman" w:hAnsi="Times New Roman"/>
          <w:sz w:val="24"/>
          <w:szCs w:val="24"/>
        </w:rPr>
      </w:pPr>
      <w:bookmarkStart w:id="2484" w:name="_Ref420505351"/>
      <w:bookmarkStart w:id="2485" w:name="_Ref420505333"/>
      <w:bookmarkStart w:id="2486" w:name="_Toc422767339"/>
      <w:r w:rsidRPr="00BE4225">
        <w:rPr>
          <w:rFonts w:ascii="Times New Roman" w:hAnsi="Times New Roman"/>
          <w:sz w:val="24"/>
          <w:szCs w:val="24"/>
        </w:rPr>
        <w:t xml:space="preserve">Táblázat. </w:t>
      </w:r>
      <w:r w:rsidR="00D402A0">
        <w:rPr>
          <w:rFonts w:ascii="Times New Roman" w:hAnsi="Times New Roman"/>
          <w:sz w:val="24"/>
          <w:szCs w:val="24"/>
        </w:rPr>
        <w:fldChar w:fldCharType="begin"/>
      </w:r>
      <w:r w:rsidR="00D402A0">
        <w:rPr>
          <w:rFonts w:ascii="Times New Roman" w:hAnsi="Times New Roman"/>
          <w:sz w:val="24"/>
          <w:szCs w:val="24"/>
        </w:rPr>
        <w:instrText xml:space="preserve"> STYLEREF 1 \s </w:instrText>
      </w:r>
      <w:r w:rsidR="00D402A0">
        <w:rPr>
          <w:rFonts w:ascii="Times New Roman" w:hAnsi="Times New Roman"/>
          <w:sz w:val="24"/>
          <w:szCs w:val="24"/>
        </w:rPr>
        <w:fldChar w:fldCharType="separate"/>
      </w:r>
      <w:r w:rsidR="00DB5C9B">
        <w:rPr>
          <w:rFonts w:ascii="Times New Roman" w:hAnsi="Times New Roman"/>
          <w:noProof/>
          <w:sz w:val="24"/>
          <w:szCs w:val="24"/>
        </w:rPr>
        <w:t>5</w:t>
      </w:r>
      <w:r w:rsidR="00D402A0">
        <w:rPr>
          <w:rFonts w:ascii="Times New Roman" w:hAnsi="Times New Roman"/>
          <w:sz w:val="24"/>
          <w:szCs w:val="24"/>
        </w:rPr>
        <w:fldChar w:fldCharType="end"/>
      </w:r>
      <w:r w:rsidR="00D402A0">
        <w:rPr>
          <w:rFonts w:ascii="Times New Roman" w:hAnsi="Times New Roman"/>
          <w:sz w:val="24"/>
          <w:szCs w:val="24"/>
        </w:rPr>
        <w:noBreakHyphen/>
      </w:r>
      <w:r w:rsidR="00D402A0">
        <w:rPr>
          <w:rFonts w:ascii="Times New Roman" w:hAnsi="Times New Roman"/>
          <w:sz w:val="24"/>
          <w:szCs w:val="24"/>
        </w:rPr>
        <w:fldChar w:fldCharType="begin"/>
      </w:r>
      <w:r w:rsidR="00D402A0">
        <w:rPr>
          <w:rFonts w:ascii="Times New Roman" w:hAnsi="Times New Roman"/>
          <w:sz w:val="24"/>
          <w:szCs w:val="24"/>
        </w:rPr>
        <w:instrText xml:space="preserve"> SEQ Táblázat. \* ARABIC \s 1 </w:instrText>
      </w:r>
      <w:r w:rsidR="00D402A0">
        <w:rPr>
          <w:rFonts w:ascii="Times New Roman" w:hAnsi="Times New Roman"/>
          <w:sz w:val="24"/>
          <w:szCs w:val="24"/>
        </w:rPr>
        <w:fldChar w:fldCharType="separate"/>
      </w:r>
      <w:r w:rsidR="00DB5C9B">
        <w:rPr>
          <w:rFonts w:ascii="Times New Roman" w:hAnsi="Times New Roman"/>
          <w:noProof/>
          <w:sz w:val="24"/>
          <w:szCs w:val="24"/>
        </w:rPr>
        <w:t>1</w:t>
      </w:r>
      <w:r w:rsidR="00D402A0">
        <w:rPr>
          <w:rFonts w:ascii="Times New Roman" w:hAnsi="Times New Roman"/>
          <w:sz w:val="24"/>
          <w:szCs w:val="24"/>
        </w:rPr>
        <w:fldChar w:fldCharType="end"/>
      </w:r>
      <w:bookmarkEnd w:id="2484"/>
      <w:r w:rsidRPr="00BE4225">
        <w:rPr>
          <w:rFonts w:ascii="Times New Roman" w:hAnsi="Times New Roman"/>
          <w:sz w:val="24"/>
          <w:szCs w:val="24"/>
        </w:rPr>
        <w:t xml:space="preserve"> Manuálisan számolt értékek a szimuláció ellenőrzés</w:t>
      </w:r>
      <w:r w:rsidR="003B4403" w:rsidRPr="00BE4225">
        <w:rPr>
          <w:rFonts w:ascii="Times New Roman" w:hAnsi="Times New Roman"/>
          <w:sz w:val="24"/>
          <w:szCs w:val="24"/>
        </w:rPr>
        <w:t>ére</w:t>
      </w:r>
      <w:bookmarkEnd w:id="2485"/>
      <w:bookmarkEnd w:id="2486"/>
    </w:p>
    <w:p w14:paraId="21A4F0FF" w14:textId="1EA994DF" w:rsidR="00FC7AEB" w:rsidRPr="00BE4225" w:rsidRDefault="00C81A1F" w:rsidP="0071433B">
      <w:pPr>
        <w:spacing w:line="360" w:lineRule="auto"/>
        <w:rPr>
          <w:rFonts w:ascii="Times New Roman" w:hAnsi="Times New Roman"/>
        </w:rPr>
      </w:pPr>
      <w:r w:rsidRPr="00BE4225">
        <w:rPr>
          <w:rFonts w:ascii="Times New Roman" w:hAnsi="Times New Roman"/>
          <w:noProof/>
          <w:lang w:val="en-US"/>
        </w:rPr>
        <mc:AlternateContent>
          <mc:Choice Requires="wpg">
            <w:drawing>
              <wp:inline distT="0" distB="0" distL="0" distR="0" wp14:anchorId="6A559CEB" wp14:editId="719C9C22">
                <wp:extent cx="6057900" cy="2634615"/>
                <wp:effectExtent l="0" t="0" r="0" b="0"/>
                <wp:docPr id="171"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57900" cy="2634615"/>
                          <a:chOff x="434272" y="809665"/>
                          <a:chExt cx="3819461" cy="1758369"/>
                        </a:xfrm>
                      </wpg:grpSpPr>
                      <wps:wsp>
                        <wps:cNvPr id="172" name="Text Box 91"/>
                        <wps:cNvSpPr txBox="1"/>
                        <wps:spPr>
                          <a:xfrm>
                            <a:off x="778762" y="2409147"/>
                            <a:ext cx="2927773" cy="158887"/>
                          </a:xfrm>
                          <a:prstGeom prst="rect">
                            <a:avLst/>
                          </a:prstGeom>
                          <a:solidFill>
                            <a:prstClr val="white"/>
                          </a:solidFill>
                          <a:ln>
                            <a:noFill/>
                          </a:ln>
                          <a:effectLst/>
                        </wps:spPr>
                        <wps:txbx>
                          <w:txbxContent>
                            <w:p w14:paraId="424801F5" w14:textId="4C4451DC" w:rsidR="005F456C" w:rsidRPr="00C71E39" w:rsidRDefault="005F456C" w:rsidP="00B11FC7">
                              <w:pPr>
                                <w:pStyle w:val="Caption"/>
                                <w:jc w:val="center"/>
                                <w:rPr>
                                  <w:rFonts w:ascii="Times New Roman" w:hAnsi="Times New Roman"/>
                                  <w:noProof/>
                                  <w:sz w:val="24"/>
                                  <w:szCs w:val="24"/>
                                </w:rPr>
                              </w:pPr>
                              <w:bookmarkStart w:id="2487" w:name="_Ref421900677"/>
                              <w:bookmarkStart w:id="2488" w:name="_Ref421900665"/>
                              <w:bookmarkStart w:id="2489" w:name="_Toc422898572"/>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6</w:t>
                              </w:r>
                              <w:r>
                                <w:fldChar w:fldCharType="end"/>
                              </w:r>
                              <w:bookmarkEnd w:id="2487"/>
                              <w:r>
                                <w:t xml:space="preserve"> PID minimális periódusa</w:t>
                              </w:r>
                              <w:bookmarkEnd w:id="2488"/>
                              <w:bookmarkEnd w:id="24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73" name="Picture 90"/>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bwMode="auto">
                          <a:xfrm>
                            <a:off x="434272" y="809665"/>
                            <a:ext cx="3819461" cy="1576168"/>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A559CEB" id="Group 92" o:spid="_x0000_s1052" style="width:477pt;height:207.45pt;mso-position-horizontal-relative:char;mso-position-vertical-relative:line" coordorigin="4342,8096" coordsize="38194,1758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2e+8L6TqN5Jc3EM5aXHnxR3cscM+AB+9iVgkmVAU71OVAU5AA&#10;qTVPD+n6zbtb3v2to2uEucR3s0WJEA2kFHBABUNtGBuG7G7mtSigDP0bRbLQNOSw05Z0tUwESa5k&#10;m2AAAKpkZiqgAYUcD0rQ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">
                <v:shape id="Text Box 91" o:spid="_x0000_s1053" type="#_x0000_t202" style="position:absolute;left:7787;top:24091;width:29278;height:1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msIA&#10;AADcAAAADwAAAGRycy9kb3ducmV2LnhtbERPS4vCMBC+C/sfwizsRTS1B5VqlF11wcN68IHnoRnb&#10;YjMpSbT135sFwdt8fM+ZLztTizs5X1lWMBomIIhzqysuFJyOv4MpCB+QNdaWScGDPCwXH705Ztq2&#10;vKf7IRQihrDPUEEZQpNJ6fOSDPqhbYgjd7HOYIjQFVI7bGO4qWWaJGNpsOLYUGJDq5Ly6+FmFIzX&#10;7tbuedVfnzZ/uGuK9PzzOCv19dl9z0AE6sJb/HJvdZw/SeH/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6awgAAANwAAAAPAAAAAAAAAAAAAAAAAJgCAABkcnMvZG93&#10;bnJldi54bWxQSwUGAAAAAAQABAD1AAAAhwMAAAAA&#10;" stroked="f">
                  <v:textbox inset="0,0,0,0">
                    <w:txbxContent>
                      <w:p w14:paraId="424801F5" w14:textId="4C4451DC" w:rsidR="005F456C" w:rsidRPr="00C71E39" w:rsidRDefault="005F456C" w:rsidP="00B11FC7">
                        <w:pPr>
                          <w:pStyle w:val="Caption"/>
                          <w:jc w:val="center"/>
                          <w:rPr>
                            <w:rFonts w:ascii="Times New Roman" w:hAnsi="Times New Roman"/>
                            <w:noProof/>
                            <w:sz w:val="24"/>
                            <w:szCs w:val="24"/>
                          </w:rPr>
                        </w:pPr>
                        <w:bookmarkStart w:id="2490" w:name="_Ref421900677"/>
                        <w:bookmarkStart w:id="2491" w:name="_Ref421900665"/>
                        <w:bookmarkStart w:id="2492" w:name="_Toc422898572"/>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6</w:t>
                        </w:r>
                        <w:r>
                          <w:fldChar w:fldCharType="end"/>
                        </w:r>
                        <w:bookmarkEnd w:id="2490"/>
                        <w:r>
                          <w:t xml:space="preserve"> PID minimális periódusa</w:t>
                        </w:r>
                        <w:bookmarkEnd w:id="2491"/>
                        <w:bookmarkEnd w:id="2492"/>
                      </w:p>
                    </w:txbxContent>
                  </v:textbox>
                </v:shape>
                <v:shape id="Picture 90" o:spid="_x0000_s1054" type="#_x0000_t75" style="position:absolute;left:4342;top:8096;width:38195;height:157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e7sjAAAAA3AAAAA8AAABkcnMvZG93bnJldi54bWxET02LwjAQvQv+hzCCF9HUXVCpRlHZhfWo&#10;q57HZmyryaQ0Ubv/3gjC3ubxPme2aKwRd6p96VjBcJCAIM6cLjlXsP/97k9A+ICs0TgmBX/kYTFv&#10;t2aYavfgLd13IRcxhH2KCooQqlRKnxVk0Q9cRRy5s6sthgjrXOoaHzHcGvmRJCNpseTYUGBF64Ky&#10;6+5mFfS+hptwyVflyqHB7ehkjnJ9UKrbaZZTEIGa8C9+u390nD/+hNcz8QI5fw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x7uyMAAAADcAAAADwAAAAAAAAAAAAAAAACfAgAA&#10;ZHJzL2Rvd25yZXYueG1sUEsFBgAAAAAEAAQA9wAAAIwDAAAAAA==&#10;">
                  <v:imagedata r:id="rId42" o:title=""/>
                  <v:path arrowok="t"/>
                </v:shape>
                <w10:anchorlock/>
              </v:group>
            </w:pict>
          </mc:Fallback>
        </mc:AlternateContent>
      </w:r>
      <w:r w:rsidR="001142C1" w:rsidRPr="00BE4225">
        <w:rPr>
          <w:rFonts w:ascii="Times New Roman" w:hAnsi="Times New Roman"/>
        </w:rPr>
        <w:tab/>
      </w:r>
      <w:r w:rsidR="00FC7AEB" w:rsidRPr="00B632B4">
        <w:rPr>
          <w:rFonts w:ascii="Times New Roman" w:hAnsi="Times New Roman"/>
          <w:szCs w:val="24"/>
        </w:rPr>
        <w:t xml:space="preserve">A Szabályozó az elvártaknak megfelelő eredményeket térít vissza. Ismerve a rendszer órajelét ki tudjuk számolni a szükséges időt, ami kell a számítások elvégzésére. Az órajel, jelen esetben, 50MHz, amiből következik, hogy egy periódus 20ns –ig. tart, és így a szükséges idő </w:t>
      </w:r>
      <m:oMath>
        <m:r>
          <w:rPr>
            <w:rFonts w:ascii="Cambria Math" w:hAnsi="Cambria Math"/>
            <w:szCs w:val="24"/>
          </w:rPr>
          <m:t>6×20ns=120ns</m:t>
        </m:r>
      </m:oMath>
      <w:r w:rsidR="00FC7AEB" w:rsidRPr="00B632B4">
        <w:rPr>
          <w:rFonts w:ascii="Times New Roman" w:hAnsi="Times New Roman"/>
          <w:szCs w:val="24"/>
        </w:rPr>
        <w:t>. Következésképpen a PID szabályozó maximális mintavételezési periódusa 120ns.</w:t>
      </w:r>
    </w:p>
    <w:p w14:paraId="730023CF" w14:textId="418C19CF" w:rsidR="00CC251F" w:rsidRPr="00BE4225" w:rsidRDefault="00D9192F" w:rsidP="007852B4">
      <w:pPr>
        <w:pStyle w:val="Heading4"/>
        <w:spacing w:line="360" w:lineRule="auto"/>
      </w:pPr>
      <w:bookmarkStart w:id="2493" w:name="_Toc422854216"/>
      <w:r>
        <w:rPr>
          <w:noProof/>
          <w:lang w:val="en-US"/>
        </w:rPr>
        <mc:AlternateContent>
          <mc:Choice Requires="wpg">
            <w:drawing>
              <wp:anchor distT="0" distB="0" distL="114300" distR="114300" simplePos="0" relativeHeight="251659264" behindDoc="0" locked="0" layoutInCell="1" allowOverlap="1" wp14:anchorId="77270117" wp14:editId="2E5D04C1">
                <wp:simplePos x="0" y="0"/>
                <wp:positionH relativeFrom="margin">
                  <wp:posOffset>-175260</wp:posOffset>
                </wp:positionH>
                <wp:positionV relativeFrom="paragraph">
                  <wp:posOffset>432435</wp:posOffset>
                </wp:positionV>
                <wp:extent cx="2450465" cy="3174365"/>
                <wp:effectExtent l="0" t="0" r="6985" b="6985"/>
                <wp:wrapSquare wrapText="bothSides"/>
                <wp:docPr id="245" name="Group 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50465" cy="3174365"/>
                          <a:chOff x="2563" y="-336500"/>
                          <a:chExt cx="3177483" cy="3467173"/>
                        </a:xfrm>
                      </wpg:grpSpPr>
                      <wps:wsp>
                        <wps:cNvPr id="241" name="Text Box 241"/>
                        <wps:cNvSpPr txBox="1"/>
                        <wps:spPr>
                          <a:xfrm>
                            <a:off x="707095" y="2999228"/>
                            <a:ext cx="1931035" cy="131445"/>
                          </a:xfrm>
                          <a:prstGeom prst="rect">
                            <a:avLst/>
                          </a:prstGeom>
                          <a:solidFill>
                            <a:prstClr val="white"/>
                          </a:solidFill>
                          <a:ln>
                            <a:noFill/>
                          </a:ln>
                          <a:effectLst/>
                        </wps:spPr>
                        <wps:txbx>
                          <w:txbxContent>
                            <w:p w14:paraId="04FDBFE7" w14:textId="3E6955D7" w:rsidR="005F456C" w:rsidRPr="00F43289" w:rsidRDefault="005F456C" w:rsidP="00FC7AEB">
                              <w:pPr>
                                <w:pStyle w:val="Caption"/>
                                <w:rPr>
                                  <w:rFonts w:ascii="Times New Roman" w:hAnsi="Times New Roman"/>
                                  <w:noProof/>
                                  <w:sz w:val="24"/>
                                  <w:szCs w:val="24"/>
                                </w:rPr>
                              </w:pPr>
                              <w:bookmarkStart w:id="2494" w:name="_Ref422685619"/>
                              <w:bookmarkStart w:id="2495" w:name="_Toc422898573"/>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7</w:t>
                              </w:r>
                              <w:r>
                                <w:fldChar w:fldCharType="end"/>
                              </w:r>
                              <w:bookmarkEnd w:id="2494"/>
                              <w:r>
                                <w:t xml:space="preserve"> GUI pid paraméterek</w:t>
                              </w:r>
                              <w:bookmarkEnd w:id="24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44" name="Picture 244"/>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2563" y="-336500"/>
                            <a:ext cx="3177483" cy="32772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7270117" id="Group 245" o:spid="_x0000_s1055" style="position:absolute;left:0;text-align:left;margin-left:-13.8pt;margin-top:34.05pt;width:192.95pt;height:249.95pt;z-index:251659264;mso-position-horizontal-relative:margin;mso-position-vertical-relative:text;mso-width-relative:margin;mso-height-relative:margin" coordorigin="25,-3365" coordsize="31774,3467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">
                <v:shape id="Text Box 241" o:spid="_x0000_s1056" type="#_x0000_t202" style="position:absolute;left:7070;top:29992;width:1931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TLLMQA&#10;AADcAAAADwAAAGRycy9kb3ducmV2LnhtbESPzYvCMBTE7wv+D+EJe1k0tSwi1Sh+LXhwD37g+dE8&#10;22LzUpJo639vFoQ9DjPzG2a26EwtHuR8ZVnBaJiAIM6trrhQcD79DCYgfEDWWFsmBU/ysJj3PmaY&#10;advygR7HUIgIYZ+hgjKEJpPS5yUZ9EPbEEfvap3BEKUrpHbYRripZZokY2mw4rhQYkPrkvLb8W4U&#10;jDfu3h54/bU5b/f42xTpZfW8KPXZ75ZTEIG68B9+t3daQfo9gr8z8QjI+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kyyzEAAAA3AAAAA8AAAAAAAAAAAAAAAAAmAIAAGRycy9k&#10;b3ducmV2LnhtbFBLBQYAAAAABAAEAPUAAACJAwAAAAA=&#10;" stroked="f">
                  <v:textbox inset="0,0,0,0">
                    <w:txbxContent>
                      <w:p w14:paraId="04FDBFE7" w14:textId="3E6955D7" w:rsidR="005F456C" w:rsidRPr="00F43289" w:rsidRDefault="005F456C" w:rsidP="00FC7AEB">
                        <w:pPr>
                          <w:pStyle w:val="Caption"/>
                          <w:rPr>
                            <w:rFonts w:ascii="Times New Roman" w:hAnsi="Times New Roman"/>
                            <w:noProof/>
                            <w:sz w:val="24"/>
                            <w:szCs w:val="24"/>
                          </w:rPr>
                        </w:pPr>
                        <w:bookmarkStart w:id="2496" w:name="_Ref422685619"/>
                        <w:bookmarkStart w:id="2497" w:name="_Toc422898573"/>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7</w:t>
                        </w:r>
                        <w:r>
                          <w:fldChar w:fldCharType="end"/>
                        </w:r>
                        <w:bookmarkEnd w:id="2496"/>
                        <w:r>
                          <w:t xml:space="preserve"> GUI pid paraméterek</w:t>
                        </w:r>
                        <w:bookmarkEnd w:id="2497"/>
                      </w:p>
                    </w:txbxContent>
                  </v:textbox>
                </v:shape>
                <v:shape id="Picture 244" o:spid="_x0000_s1057" type="#_x0000_t75" style="position:absolute;left:25;top:-3365;width:31775;height:327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5KSnEAAAA3AAAAA8AAABkcnMvZG93bnJldi54bWxEj0FrwkAUhO8F/8PyBG91Y5ASoqtIIOCh&#10;B7X2/pp9ZoPZtzG71eiv7wpCj8PMfMMs14NtxZV63zhWMJsmIIgrpxuuFRy/yvcMhA/IGlvHpOBO&#10;Htar0dsSc+1uvKfrIdQiQtjnqMCE0OVS+sqQRT91HXH0Tq63GKLsa6l7vEW4bWWaJB/SYsNxwWBH&#10;haHqfPi1CjITymT3OHU/x/SSFY/PUpbFt1KT8bBZgAg0hP/wq73VCtL5HJ5n4hGQq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t5KSnEAAAA3AAAAA8AAAAAAAAAAAAAAAAA&#10;nwIAAGRycy9kb3ducmV2LnhtbFBLBQYAAAAABAAEAPcAAACQAwAAAAA=&#10;">
                  <v:imagedata r:id="rId44" o:title=""/>
                  <v:path arrowok="t"/>
                </v:shape>
                <w10:wrap type="square" anchorx="margin"/>
              </v:group>
            </w:pict>
          </mc:Fallback>
        </mc:AlternateContent>
      </w:r>
      <w:r w:rsidR="00ED22AB" w:rsidRPr="00BE4225">
        <w:t xml:space="preserve">Q paraméterek számolása </w:t>
      </w:r>
      <m:oMath>
        <m:r>
          <m:rPr>
            <m:sty m:val="bi"/>
          </m:rPr>
          <w:rPr>
            <w:rFonts w:ascii="Cambria Math" w:hAnsi="Cambria Math"/>
          </w:rPr>
          <m:t>Ti, Td, Kp, Ts</m:t>
        </m:r>
      </m:oMath>
      <w:r w:rsidR="00ED22AB" w:rsidRPr="00BE4225">
        <w:t xml:space="preserve"> alapján.</w:t>
      </w:r>
      <w:bookmarkEnd w:id="2493"/>
    </w:p>
    <w:p w14:paraId="0CE705AE" w14:textId="44104842" w:rsidR="00FC7AEB" w:rsidRPr="00B632B4" w:rsidRDefault="00FC7AEB" w:rsidP="00FC7AEB">
      <w:pPr>
        <w:spacing w:line="360" w:lineRule="auto"/>
        <w:rPr>
          <w:rFonts w:ascii="Times New Roman" w:hAnsi="Times New Roman"/>
          <w:szCs w:val="24"/>
        </w:rPr>
      </w:pPr>
      <w:r w:rsidRPr="00B632B4">
        <w:rPr>
          <w:rFonts w:ascii="Times New Roman" w:hAnsi="Times New Roman"/>
        </w:rPr>
        <w:tab/>
      </w:r>
      <w:r w:rsidRPr="00B632B4">
        <w:rPr>
          <w:rFonts w:ascii="Times New Roman" w:hAnsi="Times New Roman"/>
          <w:szCs w:val="24"/>
        </w:rPr>
        <w:t xml:space="preserve">Adottak a (2) összefüggések, látható hogy </w:t>
      </w:r>
      <w:commentRangeStart w:id="2498"/>
      <m:oMath>
        <m:r>
          <w:rPr>
            <w:rFonts w:ascii="Cambria Math" w:hAnsi="Cambria Math"/>
            <w:szCs w:val="24"/>
          </w:rPr>
          <m:t>Ts</m:t>
        </m:r>
        <w:commentRangeEnd w:id="2498"/>
        <m:r>
          <m:rPr>
            <m:sty m:val="p"/>
          </m:rPr>
          <w:rPr>
            <w:rStyle w:val="CommentReference"/>
            <w:rFonts w:ascii="Cambria Math" w:hAnsi="Cambria Math"/>
            <w:sz w:val="24"/>
            <w:szCs w:val="24"/>
          </w:rPr>
          <w:commentReference w:id="2498"/>
        </m:r>
        <m:r>
          <w:rPr>
            <w:rFonts w:ascii="Cambria Math" w:hAnsi="Cambria Math"/>
            <w:szCs w:val="24"/>
          </w:rPr>
          <m:t xml:space="preserve">, Ti </m:t>
        </m:r>
      </m:oMath>
      <w:r w:rsidRPr="00B632B4">
        <w:rPr>
          <w:rFonts w:ascii="Times New Roman" w:hAnsi="Times New Roman"/>
          <w:szCs w:val="24"/>
        </w:rPr>
        <w:t xml:space="preserve">megjelennek a nevezőben, így fennáll annak a veszélye, hogy 0-val való osztás történik. Ezért soha ne válasszuk a </w:t>
      </w:r>
      <m:oMath>
        <m:r>
          <w:rPr>
            <w:rFonts w:ascii="Cambria Math" w:hAnsi="Cambria Math"/>
            <w:szCs w:val="24"/>
          </w:rPr>
          <m:t>Ti</m:t>
        </m:r>
      </m:oMath>
      <w:r w:rsidRPr="00B632B4">
        <w:rPr>
          <w:rFonts w:ascii="Times New Roman" w:hAnsi="Times New Roman"/>
          <w:szCs w:val="24"/>
        </w:rPr>
        <w:t xml:space="preserve">–t 0-nak, de lehet egy nullához közeli pozitív szám. A </w:t>
      </w:r>
      <m:oMath>
        <m:r>
          <w:rPr>
            <w:rFonts w:ascii="Cambria Math" w:hAnsi="Cambria Math"/>
            <w:szCs w:val="24"/>
          </w:rPr>
          <m:t>Ts</m:t>
        </m:r>
      </m:oMath>
      <w:r w:rsidRPr="00B632B4">
        <w:rPr>
          <w:rFonts w:ascii="Times New Roman" w:hAnsi="Times New Roman"/>
          <w:szCs w:val="24"/>
        </w:rPr>
        <w:t xml:space="preserve"> mindig nagyobb, mint nulla.</w:t>
      </w:r>
    </w:p>
    <w:p w14:paraId="15D1AEFE" w14:textId="77777777" w:rsidR="00FC7AEB" w:rsidRPr="00B632B4" w:rsidRDefault="00FC7AEB" w:rsidP="00FC7AEB">
      <w:pPr>
        <w:spacing w:line="360" w:lineRule="auto"/>
        <w:rPr>
          <w:rFonts w:ascii="Times New Roman" w:hAnsi="Times New Roman"/>
          <w:szCs w:val="24"/>
        </w:rPr>
      </w:pPr>
      <w:r w:rsidRPr="00B632B4">
        <w:rPr>
          <w:rFonts w:ascii="Times New Roman" w:hAnsi="Times New Roman"/>
          <w:szCs w:val="24"/>
        </w:rPr>
        <w:tab/>
        <w:t xml:space="preserve">A paraméterek értékének beállításával ki tudjuk választani a szabályozó típusát is. PI szabályozó esetén a </w:t>
      </w:r>
      <m:oMath>
        <m:r>
          <w:rPr>
            <w:rFonts w:ascii="Cambria Math" w:hAnsi="Cambria Math"/>
            <w:szCs w:val="24"/>
          </w:rPr>
          <m:t>Td</m:t>
        </m:r>
      </m:oMath>
      <w:r w:rsidRPr="00B632B4">
        <w:rPr>
          <w:rFonts w:ascii="Times New Roman" w:hAnsi="Times New Roman"/>
          <w:szCs w:val="24"/>
        </w:rPr>
        <w:t xml:space="preserve"> paramétert válaszuk 0-nak, mert nem okoz számítási problémát. PD szabályozóesetén célszerű a </w:t>
      </w:r>
      <m:oMath>
        <m:r>
          <w:rPr>
            <w:rFonts w:ascii="Cambria Math" w:hAnsi="Cambria Math"/>
            <w:szCs w:val="24"/>
          </w:rPr>
          <m:t>Ti</m:t>
        </m:r>
      </m:oMath>
      <w:r w:rsidRPr="00B632B4">
        <w:rPr>
          <w:rFonts w:ascii="Times New Roman" w:hAnsi="Times New Roman"/>
          <w:szCs w:val="24"/>
        </w:rPr>
        <w:t xml:space="preserve">-nek minél kisseb értéket beállítani, ami nem lehet egyenlő 0-val. </w:t>
      </w:r>
    </w:p>
    <w:p w14:paraId="28330464" w14:textId="77777777" w:rsidR="00FC7AEB" w:rsidRPr="00B632B4" w:rsidRDefault="00FC7AEB" w:rsidP="00FC7AEB">
      <w:pPr>
        <w:spacing w:line="360" w:lineRule="auto"/>
        <w:rPr>
          <w:rFonts w:ascii="Times New Roman" w:hAnsi="Times New Roman"/>
          <w:szCs w:val="24"/>
        </w:rPr>
      </w:pPr>
      <w:r w:rsidRPr="00B632B4">
        <w:rPr>
          <w:rFonts w:ascii="Times New Roman" w:hAnsi="Times New Roman"/>
          <w:szCs w:val="24"/>
        </w:rPr>
        <w:tab/>
        <w:t xml:space="preserve">A </w:t>
      </w:r>
      <w:r w:rsidRPr="00B632B4">
        <w:rPr>
          <w:rFonts w:ascii="Times New Roman" w:hAnsi="Times New Roman"/>
          <w:szCs w:val="24"/>
        </w:rPr>
        <w:fldChar w:fldCharType="begin"/>
      </w:r>
      <w:r w:rsidRPr="00B632B4">
        <w:rPr>
          <w:rFonts w:ascii="Times New Roman" w:hAnsi="Times New Roman"/>
          <w:szCs w:val="24"/>
        </w:rPr>
        <w:instrText xml:space="preserve"> REF _Ref422685619 \h </w:instrText>
      </w:r>
      <w:r w:rsidRPr="00B632B4">
        <w:rPr>
          <w:rFonts w:ascii="Times New Roman" w:hAnsi="Times New Roman"/>
          <w:szCs w:val="24"/>
        </w:rPr>
      </w:r>
      <w:r w:rsidRPr="00B632B4">
        <w:rPr>
          <w:rFonts w:ascii="Times New Roman" w:hAnsi="Times New Roman"/>
          <w:szCs w:val="24"/>
        </w:rPr>
        <w:fldChar w:fldCharType="separate"/>
      </w:r>
      <w:r w:rsidR="00DB5C9B">
        <w:t xml:space="preserve">Kép. </w:t>
      </w:r>
      <w:r w:rsidR="00DB5C9B">
        <w:rPr>
          <w:noProof/>
        </w:rPr>
        <w:t>5</w:t>
      </w:r>
      <w:r w:rsidR="00DB5C9B">
        <w:t>.</w:t>
      </w:r>
      <w:r w:rsidR="00DB5C9B">
        <w:rPr>
          <w:noProof/>
        </w:rPr>
        <w:t>7</w:t>
      </w:r>
      <w:r w:rsidRPr="00B632B4">
        <w:rPr>
          <w:rFonts w:ascii="Times New Roman" w:hAnsi="Times New Roman"/>
          <w:szCs w:val="24"/>
        </w:rPr>
        <w:fldChar w:fldCharType="end"/>
      </w:r>
      <w:r w:rsidRPr="00B632B4">
        <w:rPr>
          <w:rFonts w:ascii="Times New Roman" w:hAnsi="Times New Roman"/>
          <w:szCs w:val="24"/>
        </w:rPr>
        <w:t xml:space="preserve"> látható a grafikus felhasználói </w:t>
      </w:r>
      <w:r w:rsidRPr="00B632B4">
        <w:rPr>
          <w:rFonts w:ascii="Times New Roman" w:hAnsi="Times New Roman"/>
          <w:szCs w:val="24"/>
        </w:rPr>
        <w:lastRenderedPageBreak/>
        <w:t xml:space="preserve">interfész PID nevű kertjében megadhatjuk a PID paramétereit: P proporcionális erősítés, </w:t>
      </w:r>
      <w:r>
        <w:rPr>
          <w:rFonts w:ascii="Times New Roman" w:hAnsi="Times New Roman"/>
          <w:szCs w:val="24"/>
        </w:rPr>
        <w:t>I integrálási idő, D deriválási idő.</w:t>
      </w:r>
    </w:p>
    <w:p w14:paraId="21076255" w14:textId="0F6FC331" w:rsidR="00157A14" w:rsidRPr="00BE4225" w:rsidRDefault="00ED22AB" w:rsidP="009C4177">
      <w:pPr>
        <w:pStyle w:val="Heading3"/>
      </w:pPr>
      <w:bookmarkStart w:id="2499" w:name="_Toc422854217"/>
      <w:r w:rsidRPr="00BE4225">
        <w:t>Mintavétel</w:t>
      </w:r>
      <w:r w:rsidR="00A641F9" w:rsidRPr="00BE4225">
        <w:t>ezési</w:t>
      </w:r>
      <w:r w:rsidRPr="00BE4225">
        <w:t xml:space="preserve"> periódus jelének generálása</w:t>
      </w:r>
      <w:bookmarkEnd w:id="2499"/>
    </w:p>
    <w:p w14:paraId="5541FAEC" w14:textId="77777777" w:rsidR="009C4177" w:rsidRPr="00B632B4" w:rsidRDefault="00C81A1F" w:rsidP="009C4177">
      <w:pPr>
        <w:spacing w:line="360" w:lineRule="auto"/>
        <w:ind w:firstLine="576"/>
        <w:rPr>
          <w:rFonts w:ascii="Times New Roman" w:hAnsi="Times New Roman"/>
          <w:szCs w:val="24"/>
        </w:rPr>
      </w:pPr>
      <w:r w:rsidRPr="00BE4225">
        <w:rPr>
          <w:rFonts w:ascii="Times New Roman" w:hAnsi="Times New Roman"/>
          <w:noProof/>
          <w:lang w:val="en-US"/>
        </w:rPr>
        <mc:AlternateContent>
          <mc:Choice Requires="wpg">
            <w:drawing>
              <wp:anchor distT="0" distB="0" distL="114300" distR="114300" simplePos="0" relativeHeight="251565568" behindDoc="0" locked="0" layoutInCell="1" allowOverlap="1" wp14:anchorId="7171CDB1" wp14:editId="201EC3E2">
                <wp:simplePos x="0" y="0"/>
                <wp:positionH relativeFrom="margin">
                  <wp:posOffset>0</wp:posOffset>
                </wp:positionH>
                <wp:positionV relativeFrom="paragraph">
                  <wp:posOffset>807720</wp:posOffset>
                </wp:positionV>
                <wp:extent cx="3228975" cy="1857375"/>
                <wp:effectExtent l="0" t="0" r="9525" b="9525"/>
                <wp:wrapSquare wrapText="bothSides"/>
                <wp:docPr id="167"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28975" cy="1857375"/>
                          <a:chOff x="0" y="152400"/>
                          <a:chExt cx="5566410" cy="2964815"/>
                        </a:xfrm>
                      </wpg:grpSpPr>
                      <wps:wsp>
                        <wps:cNvPr id="168" name="Text Box 10"/>
                        <wps:cNvSpPr txBox="1"/>
                        <wps:spPr>
                          <a:xfrm>
                            <a:off x="0" y="2844800"/>
                            <a:ext cx="5566410" cy="272415"/>
                          </a:xfrm>
                          <a:prstGeom prst="rect">
                            <a:avLst/>
                          </a:prstGeom>
                          <a:solidFill>
                            <a:prstClr val="white"/>
                          </a:solidFill>
                          <a:ln>
                            <a:noFill/>
                          </a:ln>
                          <a:effectLst/>
                        </wps:spPr>
                        <wps:txbx>
                          <w:txbxContent>
                            <w:p w14:paraId="4B0D9B0B" w14:textId="1243432E" w:rsidR="005F456C" w:rsidRPr="00A072A0" w:rsidRDefault="005F456C" w:rsidP="000A571F">
                              <w:pPr>
                                <w:pStyle w:val="Caption"/>
                                <w:jc w:val="center"/>
                                <w:rPr>
                                  <w:noProof/>
                                </w:rPr>
                              </w:pPr>
                              <w:bookmarkStart w:id="2500" w:name="_Ref420526046"/>
                              <w:bookmarkStart w:id="2501" w:name="_Ref420508771"/>
                              <w:bookmarkStart w:id="2502" w:name="_Toc422898574"/>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8</w:t>
                              </w:r>
                              <w:r>
                                <w:fldChar w:fldCharType="end"/>
                              </w:r>
                              <w:bookmarkEnd w:id="2500"/>
                              <w:r>
                                <w:t xml:space="preserve"> Mintavételi taktust </w:t>
                              </w:r>
                              <w:r w:rsidRPr="001073F2">
                                <w:t>generáló</w:t>
                              </w:r>
                              <w:r>
                                <w:t xml:space="preserve"> modul</w:t>
                              </w:r>
                              <w:bookmarkEnd w:id="2501"/>
                              <w:bookmarkEnd w:id="25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9" name="Picture 1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191312" y="152400"/>
                            <a:ext cx="5288562" cy="26574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171CDB1" id="Group 12" o:spid="_x0000_s1058" style="position:absolute;left:0;text-align:left;margin-left:0;margin-top:63.6pt;width:254.25pt;height:146.25pt;z-index:251565568;mso-position-horizontal-relative:margin;mso-position-vertical-relative:text;mso-width-relative:margin;mso-height-relative:margin" coordorigin=",1524" coordsize="55664,2964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">
                <v:shape id="Text Box 10" o:spid="_x0000_s1059" type="#_x0000_t202" style="position:absolute;top:28448;width:55664;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5frcUA&#10;AADcAAAADwAAAGRycy9kb3ducmV2LnhtbESPT2/CMAzF75P2HSJP2mWCdBwq1BEQ44+0AxxgiLPV&#10;mLaicaok0PLt8WHSbrbe83s/zxaDa9WdQmw8G/gcZ6CIS28brgycfrejKaiYkC22nsnAgyIs5q8v&#10;Myys7/lA92OqlIRwLNBAnVJXaB3LmhzGse+IRbv44DDJGiptA/YS7lo9ybJcO2xYGmrsaFVTeT3e&#10;nIF8HW79gVcf69Nmh/uumpy/H2dj3t+G5ReoREP6N/9d/1jBz4VWnpEJ9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zl+txQAAANwAAAAPAAAAAAAAAAAAAAAAAJgCAABkcnMv&#10;ZG93bnJldi54bWxQSwUGAAAAAAQABAD1AAAAigMAAAAA&#10;" stroked="f">
                  <v:textbox inset="0,0,0,0">
                    <w:txbxContent>
                      <w:p w14:paraId="4B0D9B0B" w14:textId="1243432E" w:rsidR="005F456C" w:rsidRPr="00A072A0" w:rsidRDefault="005F456C" w:rsidP="000A571F">
                        <w:pPr>
                          <w:pStyle w:val="Caption"/>
                          <w:jc w:val="center"/>
                          <w:rPr>
                            <w:noProof/>
                          </w:rPr>
                        </w:pPr>
                        <w:bookmarkStart w:id="2503" w:name="_Ref420526046"/>
                        <w:bookmarkStart w:id="2504" w:name="_Ref420508771"/>
                        <w:bookmarkStart w:id="2505" w:name="_Toc422898574"/>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8</w:t>
                        </w:r>
                        <w:r>
                          <w:fldChar w:fldCharType="end"/>
                        </w:r>
                        <w:bookmarkEnd w:id="2503"/>
                        <w:r>
                          <w:t xml:space="preserve"> Mintavételi taktust </w:t>
                        </w:r>
                        <w:r w:rsidRPr="001073F2">
                          <w:t>generáló</w:t>
                        </w:r>
                        <w:r>
                          <w:t xml:space="preserve"> modul</w:t>
                        </w:r>
                        <w:bookmarkEnd w:id="2504"/>
                        <w:bookmarkEnd w:id="2505"/>
                      </w:p>
                    </w:txbxContent>
                  </v:textbox>
                </v:shape>
                <v:shape id="Picture 11" o:spid="_x0000_s1060" type="#_x0000_t75" style="position:absolute;left:1913;top:1524;width:52885;height:26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G1erDAAAA3AAAAA8AAABkcnMvZG93bnJldi54bWxET0trwkAQvhf8D8sIvZS6UURsdBWfIC0e&#10;TCt4HLJjEszOxuw2xn/vCoXe5uN7znTemlI0VLvCsoJ+LwJBnFpdcKbg53v7PgbhPLLG0jIpuJOD&#10;+azzMsVY2xsfqEl8JkIIuxgV5N5XsZQuzcmg69mKOHBnWxv0AdaZ1DXeQrgp5SCKRtJgwaEhx4pW&#10;OaWX5NcoOG42+Pa5vAzX+6a9fpnkhOOVVeq12y4mIDy1/l/8597pMH/0Ac9nwgVy9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kbV6sMAAADcAAAADwAAAAAAAAAAAAAAAACf&#10;AgAAZHJzL2Rvd25yZXYueG1sUEsFBgAAAAAEAAQA9wAAAI8DAAAAAA==&#10;">
                  <v:imagedata r:id="rId46" o:title=""/>
                  <v:path arrowok="t"/>
                </v:shape>
                <w10:wrap type="square" anchorx="margin"/>
              </v:group>
            </w:pict>
          </mc:Fallback>
        </mc:AlternateContent>
      </w:r>
      <w:r w:rsidR="00C47BFF" w:rsidRPr="00BE4225">
        <w:rPr>
          <w:rFonts w:ascii="Times New Roman" w:hAnsi="Times New Roman"/>
        </w:rPr>
        <w:t xml:space="preserve">Az </w:t>
      </w:r>
      <w:r w:rsidR="009C4177">
        <w:fldChar w:fldCharType="begin"/>
      </w:r>
      <w:r w:rsidR="009C4177">
        <w:rPr>
          <w:rFonts w:ascii="Times New Roman" w:hAnsi="Times New Roman"/>
        </w:rPr>
        <w:instrText xml:space="preserve"> REF _Ref420526046 \h </w:instrText>
      </w:r>
      <w:r w:rsidR="009C4177">
        <w:fldChar w:fldCharType="separate"/>
      </w:r>
      <w:r w:rsidR="00DB5C9B">
        <w:t xml:space="preserve">Kép. </w:t>
      </w:r>
      <w:r w:rsidR="00DB5C9B">
        <w:rPr>
          <w:noProof/>
        </w:rPr>
        <w:t>5</w:t>
      </w:r>
      <w:r w:rsidR="00DB5C9B">
        <w:t>.</w:t>
      </w:r>
      <w:r w:rsidR="00DB5C9B">
        <w:rPr>
          <w:noProof/>
        </w:rPr>
        <w:t>8</w:t>
      </w:r>
      <w:r w:rsidR="009C4177">
        <w:fldChar w:fldCharType="end"/>
      </w:r>
      <w:r w:rsidR="009C4177">
        <w:t xml:space="preserve"> </w:t>
      </w:r>
      <w:r w:rsidR="00C47BFF" w:rsidRPr="00BE4225">
        <w:rPr>
          <w:rFonts w:ascii="Times New Roman" w:hAnsi="Times New Roman"/>
        </w:rPr>
        <w:t xml:space="preserve">belső felépítése. </w:t>
      </w:r>
      <w:r w:rsidR="009C4177" w:rsidRPr="00B632B4">
        <w:rPr>
          <w:rFonts w:ascii="Times New Roman" w:hAnsi="Times New Roman"/>
          <w:szCs w:val="24"/>
        </w:rPr>
        <w:t>A modulban a „</w:t>
      </w:r>
      <w:r w:rsidR="009C4177" w:rsidRPr="00B632B4">
        <w:rPr>
          <w:rFonts w:ascii="Times New Roman" w:hAnsi="Times New Roman"/>
          <w:i/>
          <w:szCs w:val="24"/>
        </w:rPr>
        <w:t>Számláló</w:t>
      </w:r>
      <w:r w:rsidR="009C4177" w:rsidRPr="00B632B4">
        <w:rPr>
          <w:rFonts w:ascii="Times New Roman" w:hAnsi="Times New Roman"/>
          <w:szCs w:val="24"/>
        </w:rPr>
        <w:t>” 32 bites számláló az FPGA órajelére számol, és az értékét összehasonlítjuk a „</w:t>
      </w:r>
      <w:r w:rsidR="009C4177" w:rsidRPr="00B632B4">
        <w:rPr>
          <w:rFonts w:ascii="Times New Roman" w:hAnsi="Times New Roman"/>
          <w:i/>
          <w:szCs w:val="24"/>
        </w:rPr>
        <w:t>Ts</w:t>
      </w:r>
      <w:r w:rsidR="009C4177" w:rsidRPr="00B632B4">
        <w:rPr>
          <w:rFonts w:ascii="Times New Roman" w:hAnsi="Times New Roman"/>
          <w:szCs w:val="24"/>
        </w:rPr>
        <w:t>” bemenet értékével. Ha az érték megegyezik</w:t>
      </w:r>
      <w:r w:rsidR="009C4177" w:rsidRPr="00B632B4">
        <w:rPr>
          <w:rFonts w:ascii="Times New Roman" w:hAnsi="Times New Roman"/>
        </w:rPr>
        <w:t xml:space="preserve">, </w:t>
      </w:r>
      <w:r w:rsidR="009C4177" w:rsidRPr="00B632B4">
        <w:rPr>
          <w:rFonts w:ascii="Times New Roman" w:hAnsi="Times New Roman"/>
          <w:szCs w:val="24"/>
        </w:rPr>
        <w:t>akkor generálódik egy impulzus, amely lenullázza a számlálót. A számláló akkor is nullázódik, ha megváltozott a „</w:t>
      </w:r>
      <w:r w:rsidR="009C4177" w:rsidRPr="00B632B4">
        <w:rPr>
          <w:rFonts w:ascii="Times New Roman" w:hAnsi="Times New Roman"/>
          <w:i/>
          <w:szCs w:val="24"/>
        </w:rPr>
        <w:t>Ts</w:t>
      </w:r>
      <w:r w:rsidR="009C4177" w:rsidRPr="00B632B4">
        <w:rPr>
          <w:rFonts w:ascii="Times New Roman" w:hAnsi="Times New Roman"/>
          <w:szCs w:val="24"/>
        </w:rPr>
        <w:t>” értéke, amelyet a „</w:t>
      </w:r>
      <w:r w:rsidR="009C4177" w:rsidRPr="00B632B4">
        <w:rPr>
          <w:rFonts w:ascii="Times New Roman" w:hAnsi="Times New Roman"/>
          <w:i/>
          <w:szCs w:val="24"/>
        </w:rPr>
        <w:t>Delay</w:t>
      </w:r>
      <w:r w:rsidR="009C4177" w:rsidRPr="00B632B4">
        <w:rPr>
          <w:rFonts w:ascii="Times New Roman" w:hAnsi="Times New Roman"/>
          <w:szCs w:val="24"/>
        </w:rPr>
        <w:t>” késleltető és a „</w:t>
      </w:r>
      <w:r w:rsidR="009C4177" w:rsidRPr="00B632B4">
        <w:rPr>
          <w:rFonts w:ascii="Times New Roman" w:hAnsi="Times New Roman"/>
          <w:i/>
          <w:szCs w:val="24"/>
        </w:rPr>
        <w:t>Ts változott</w:t>
      </w:r>
      <w:r w:rsidR="009C4177" w:rsidRPr="00B632B4">
        <w:rPr>
          <w:rFonts w:ascii="Times New Roman" w:hAnsi="Times New Roman"/>
          <w:szCs w:val="24"/>
        </w:rPr>
        <w:t>” egyenlőséget tesztelő modul valósít meg úgy, hogy összehasonlítja az előző órajel periódusban eltárolt értékével. Ha a két érték különbözik, akkor „</w:t>
      </w:r>
      <w:r w:rsidR="009C4177" w:rsidRPr="00B632B4">
        <w:rPr>
          <w:rFonts w:ascii="Times New Roman" w:hAnsi="Times New Roman"/>
          <w:i/>
          <w:szCs w:val="24"/>
        </w:rPr>
        <w:t>reset</w:t>
      </w:r>
      <w:r w:rsidR="009C4177" w:rsidRPr="00B632B4">
        <w:rPr>
          <w:rFonts w:ascii="Times New Roman" w:hAnsi="Times New Roman"/>
          <w:szCs w:val="24"/>
        </w:rPr>
        <w:t>” állapotba hozzuk a „Számláló” modult. A „</w:t>
      </w:r>
      <w:r w:rsidR="009C4177" w:rsidRPr="00B632B4">
        <w:rPr>
          <w:rFonts w:ascii="Times New Roman" w:hAnsi="Times New Roman"/>
          <w:i/>
          <w:szCs w:val="24"/>
        </w:rPr>
        <w:t>Periódus vége</w:t>
      </w:r>
      <w:r w:rsidR="009C4177" w:rsidRPr="00B632B4">
        <w:rPr>
          <w:rFonts w:ascii="Times New Roman" w:hAnsi="Times New Roman"/>
          <w:szCs w:val="24"/>
        </w:rPr>
        <w:t>” összehasonlító modul abban a pillanatban, amikor a számláló elérte a „</w:t>
      </w:r>
      <w:r w:rsidR="009C4177" w:rsidRPr="00B632B4">
        <w:rPr>
          <w:rFonts w:ascii="Times New Roman" w:hAnsi="Times New Roman"/>
          <w:i/>
          <w:szCs w:val="24"/>
        </w:rPr>
        <w:t>Ts</w:t>
      </w:r>
      <w:r w:rsidR="009C4177" w:rsidRPr="00B632B4">
        <w:rPr>
          <w:rFonts w:ascii="Times New Roman" w:hAnsi="Times New Roman"/>
          <w:szCs w:val="24"/>
        </w:rPr>
        <w:t>” bemenet értékét „reset” állapotba hozza a számlálót.</w:t>
      </w:r>
    </w:p>
    <w:p w14:paraId="188CCF1C" w14:textId="77777777" w:rsidR="009C4177" w:rsidRPr="00B632B4" w:rsidRDefault="00ED22AB" w:rsidP="009C4177">
      <w:pPr>
        <w:spacing w:line="360" w:lineRule="auto"/>
        <w:ind w:firstLine="576"/>
        <w:rPr>
          <w:rFonts w:ascii="Times New Roman" w:hAnsi="Times New Roman"/>
          <w:szCs w:val="24"/>
        </w:rPr>
      </w:pPr>
      <w:r w:rsidRPr="00BE4225">
        <w:rPr>
          <w:rFonts w:ascii="Times New Roman" w:hAnsi="Times New Roman"/>
        </w:rPr>
        <w:t xml:space="preserve">Az </w:t>
      </w:r>
      <w:r w:rsidR="00F61364" w:rsidRPr="00BE4225">
        <w:fldChar w:fldCharType="begin"/>
      </w:r>
      <w:r w:rsidR="00F61364" w:rsidRPr="00BE4225">
        <w:instrText xml:space="preserve"> REF _Ref420508939 \h  \* MERGEFORMAT </w:instrText>
      </w:r>
      <w:r w:rsidR="00F61364" w:rsidRPr="00BE4225">
        <w:fldChar w:fldCharType="separate"/>
      </w:r>
      <w:r w:rsidR="00DB5C9B" w:rsidRPr="00DB5C9B">
        <w:rPr>
          <w:rFonts w:ascii="Times New Roman" w:hAnsi="Times New Roman"/>
        </w:rPr>
        <w:t>Kép. 5.9</w:t>
      </w:r>
      <w:r w:rsidR="00F61364" w:rsidRPr="00BE4225">
        <w:fldChar w:fldCharType="end"/>
      </w:r>
      <w:r w:rsidR="00A641F9" w:rsidRPr="00BE4225">
        <w:t xml:space="preserve"> </w:t>
      </w:r>
      <w:r w:rsidR="009C4177" w:rsidRPr="00B632B4">
        <w:rPr>
          <w:rFonts w:ascii="Times New Roman" w:hAnsi="Times New Roman"/>
          <w:szCs w:val="24"/>
        </w:rPr>
        <w:t>látható a pirossal jelölt „</w:t>
      </w:r>
      <w:r w:rsidR="009C4177" w:rsidRPr="00B632B4">
        <w:rPr>
          <w:rFonts w:ascii="Times New Roman" w:hAnsi="Times New Roman"/>
          <w:i/>
          <w:szCs w:val="24"/>
        </w:rPr>
        <w:t>Ts</w:t>
      </w:r>
      <w:r w:rsidR="009C4177" w:rsidRPr="00B632B4">
        <w:rPr>
          <w:rFonts w:ascii="Times New Roman" w:hAnsi="Times New Roman"/>
          <w:szCs w:val="24"/>
        </w:rPr>
        <w:t>” két különböző értékére hogyan történik az impulzusok generálása. A „</w:t>
      </w:r>
      <w:r w:rsidR="009C4177" w:rsidRPr="00B632B4">
        <w:rPr>
          <w:rFonts w:ascii="Times New Roman" w:hAnsi="Times New Roman"/>
          <w:i/>
          <w:szCs w:val="24"/>
        </w:rPr>
        <w:t>Tick</w:t>
      </w:r>
      <w:r w:rsidR="009C4177" w:rsidRPr="00B632B4">
        <w:rPr>
          <w:rFonts w:ascii="Times New Roman" w:hAnsi="Times New Roman"/>
          <w:szCs w:val="24"/>
        </w:rPr>
        <w:t>” kimenten az impulzusok 1 órajel periódusig tartanak, vagyis 20ns-ig 50MHz órajelen.</w:t>
      </w:r>
    </w:p>
    <w:p w14:paraId="6CF21712" w14:textId="77777777" w:rsidR="009C4177" w:rsidRPr="00B632B4" w:rsidRDefault="009C4177" w:rsidP="009C4177">
      <w:pPr>
        <w:spacing w:line="360" w:lineRule="auto"/>
        <w:rPr>
          <w:rFonts w:ascii="Times New Roman" w:hAnsi="Times New Roman"/>
          <w:szCs w:val="24"/>
        </w:rPr>
      </w:pPr>
      <w:r w:rsidRPr="00B632B4">
        <w:rPr>
          <w:rFonts w:ascii="Times New Roman" w:hAnsi="Times New Roman"/>
          <w:szCs w:val="24"/>
        </w:rPr>
        <w:tab/>
        <w:t>Az impulzusokat a STOP bementen keresztül letilthatjuk, ha logikai 1 értéket adunk rá.</w:t>
      </w:r>
    </w:p>
    <w:p w14:paraId="1E6C0CB2" w14:textId="77777777" w:rsidR="009C4177" w:rsidRPr="00B632B4" w:rsidRDefault="009C4177" w:rsidP="009C4177">
      <w:pPr>
        <w:spacing w:line="360" w:lineRule="auto"/>
        <w:rPr>
          <w:rFonts w:ascii="Times New Roman" w:hAnsi="Times New Roman"/>
          <w:szCs w:val="24"/>
        </w:rPr>
      </w:pPr>
      <w:r w:rsidRPr="00B632B4">
        <w:rPr>
          <w:rFonts w:ascii="Times New Roman" w:hAnsi="Times New Roman"/>
          <w:szCs w:val="24"/>
        </w:rPr>
        <w:tab/>
        <w:t>Impulzusok frekvenciája:</w:t>
      </w:r>
    </w:p>
    <w:p w14:paraId="322FC595" w14:textId="77777777" w:rsidR="009C4177" w:rsidRPr="00B632B4" w:rsidRDefault="009C4177" w:rsidP="009C4177">
      <w:pPr>
        <w:spacing w:line="360" w:lineRule="auto"/>
        <w:rPr>
          <w:rFonts w:ascii="Times New Roman" w:hAnsi="Times New Roman"/>
          <w:szCs w:val="24"/>
        </w:rPr>
      </w:pPr>
      <w:r w:rsidRPr="00B632B4">
        <w:rPr>
          <w:rFonts w:ascii="Times New Roman" w:hAnsi="Times New Roman"/>
          <w:szCs w:val="24"/>
        </w:rPr>
        <w:t>Ahol a Ts a frekvenciát beállító regiszter, (0,</w:t>
      </w:r>
      <w:r w:rsidRPr="00B632B4">
        <w:rPr>
          <w:szCs w:val="24"/>
        </w:rPr>
        <w:t xml:space="preserve"> </w:t>
      </w:r>
      <w:r w:rsidRPr="00B632B4">
        <w:rPr>
          <w:rFonts w:ascii="Times New Roman" w:hAnsi="Times New Roman"/>
          <w:szCs w:val="24"/>
        </w:rPr>
        <w:t>4,294,967,295) közötti egész értékeket vehet fel. A generátor kimeneti impulzusainak a frekvenciája (</w:t>
      </w:r>
      <m:oMath>
        <m:r>
          <w:rPr>
            <w:rFonts w:ascii="Cambria Math" w:hAnsi="Cambria Math"/>
            <w:szCs w:val="24"/>
          </w:rPr>
          <m:t>ω</m:t>
        </m:r>
      </m:oMath>
      <w:r w:rsidRPr="00B632B4">
        <w:rPr>
          <w:rFonts w:ascii="Times New Roman" w:hAnsi="Times New Roman"/>
          <w:szCs w:val="24"/>
        </w:rPr>
        <w:t xml:space="preserve">) 25MHz (FPGA órajele osztva 2- vel) től 0.01Hz –ig lehet változtatni. </w:t>
      </w:r>
    </w:p>
    <w:p w14:paraId="3B906010" w14:textId="4560403A" w:rsidR="00A641F9" w:rsidRPr="00BE4225" w:rsidRDefault="00D27922" w:rsidP="009C4177">
      <w:pPr>
        <w:spacing w:line="360" w:lineRule="auto"/>
        <w:ind w:firstLine="576"/>
        <w:rPr>
          <w:rFonts w:ascii="Times New Roman" w:hAnsi="Times New Roman"/>
          <w:szCs w:val="24"/>
        </w:rPr>
      </w:pPr>
      <m:oMathPara>
        <m:oMath>
          <m:r>
            <w:rPr>
              <w:rFonts w:ascii="Cambria Math" w:hAnsi="Cambria Math"/>
              <w:szCs w:val="24"/>
            </w:rPr>
            <m:t>ω=</m:t>
          </m:r>
          <m:f>
            <m:fPr>
              <m:ctrlPr>
                <w:rPr>
                  <w:rFonts w:ascii="Cambria Math" w:hAnsi="Cambria Math"/>
                  <w:i/>
                  <w:szCs w:val="24"/>
                </w:rPr>
              </m:ctrlPr>
            </m:fPr>
            <m:num>
              <m:sSup>
                <m:sSupPr>
                  <m:ctrlPr>
                    <w:rPr>
                      <w:rFonts w:ascii="Cambria Math" w:hAnsi="Cambria Math"/>
                      <w:i/>
                      <w:szCs w:val="24"/>
                    </w:rPr>
                  </m:ctrlPr>
                </m:sSupPr>
                <m:e>
                  <m:r>
                    <w:rPr>
                      <w:rFonts w:ascii="Cambria Math" w:hAnsi="Cambria Math"/>
                      <w:szCs w:val="24"/>
                    </w:rPr>
                    <m:t>10</m:t>
                  </m:r>
                </m:e>
                <m:sup>
                  <m:r>
                    <w:rPr>
                      <w:rFonts w:ascii="Cambria Math" w:hAnsi="Cambria Math"/>
                      <w:szCs w:val="24"/>
                    </w:rPr>
                    <m:t>9</m:t>
                  </m:r>
                </m:sup>
              </m:sSup>
            </m:num>
            <m:den>
              <m:r>
                <w:rPr>
                  <w:rFonts w:ascii="Cambria Math" w:hAnsi="Cambria Math"/>
                  <w:szCs w:val="24"/>
                </w:rPr>
                <m:t>20*Ts</m:t>
              </m:r>
            </m:den>
          </m:f>
        </m:oMath>
      </m:oMathPara>
    </w:p>
    <w:p w14:paraId="6802EBCA" w14:textId="15EE7375" w:rsidR="00A34DE3" w:rsidRPr="00BE4225" w:rsidRDefault="00C81A1F" w:rsidP="007852B4">
      <w:pPr>
        <w:spacing w:line="360" w:lineRule="auto"/>
        <w:rPr>
          <w:rFonts w:ascii="Times New Roman" w:hAnsi="Times New Roman"/>
          <w:szCs w:val="24"/>
          <w:lang w:eastAsia="hu-HU"/>
        </w:rPr>
      </w:pPr>
      <w:r w:rsidRPr="00BE4225">
        <w:rPr>
          <w:rFonts w:ascii="Times New Roman" w:hAnsi="Times New Roman"/>
          <w:noProof/>
          <w:szCs w:val="24"/>
          <w:lang w:val="en-US"/>
        </w:rPr>
        <w:lastRenderedPageBreak/>
        <mc:AlternateContent>
          <mc:Choice Requires="wpg">
            <w:drawing>
              <wp:inline distT="0" distB="0" distL="0" distR="0" wp14:anchorId="5E9FFA5E" wp14:editId="574D6E92">
                <wp:extent cx="5509895" cy="2600960"/>
                <wp:effectExtent l="0" t="0" r="0" b="8890"/>
                <wp:docPr id="16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9895" cy="2600960"/>
                          <a:chOff x="0" y="316044"/>
                          <a:chExt cx="5566410" cy="2601154"/>
                        </a:xfrm>
                      </wpg:grpSpPr>
                      <pic:pic xmlns:pic="http://schemas.openxmlformats.org/drawingml/2006/picture">
                        <pic:nvPicPr>
                          <pic:cNvPr id="165" name="Picture 14"/>
                          <pic:cNvPicPr>
                            <a:picLocks noChangeAspect="1"/>
                          </pic:cNvPicPr>
                        </pic:nvPicPr>
                        <pic:blipFill rotWithShape="1">
                          <a:blip r:embed="rId47" cstate="print">
                            <a:extLst>
                              <a:ext uri="{28A0092B-C50C-407E-A947-70E740481C1C}">
                                <a14:useLocalDpi xmlns:a14="http://schemas.microsoft.com/office/drawing/2010/main" val="0"/>
                              </a:ext>
                            </a:extLst>
                          </a:blip>
                          <a:srcRect l="3266" t="9606" r="6275" b="728"/>
                          <a:stretch/>
                        </pic:blipFill>
                        <pic:spPr>
                          <a:xfrm>
                            <a:off x="8708" y="316044"/>
                            <a:ext cx="5543588" cy="2290933"/>
                          </a:xfrm>
                          <a:prstGeom prst="rect">
                            <a:avLst/>
                          </a:prstGeom>
                        </pic:spPr>
                      </pic:pic>
                      <wps:wsp>
                        <wps:cNvPr id="166" name="Text Box 16"/>
                        <wps:cNvSpPr txBox="1"/>
                        <wps:spPr>
                          <a:xfrm>
                            <a:off x="0" y="2644783"/>
                            <a:ext cx="5566410" cy="272415"/>
                          </a:xfrm>
                          <a:prstGeom prst="rect">
                            <a:avLst/>
                          </a:prstGeom>
                          <a:solidFill>
                            <a:prstClr val="white"/>
                          </a:solidFill>
                          <a:ln>
                            <a:noFill/>
                          </a:ln>
                          <a:effectLst/>
                        </wps:spPr>
                        <wps:txbx>
                          <w:txbxContent>
                            <w:p w14:paraId="3603C6EC" w14:textId="296F9E66" w:rsidR="005F456C" w:rsidRDefault="005F456C" w:rsidP="000A571F">
                              <w:pPr>
                                <w:pStyle w:val="Caption"/>
                                <w:jc w:val="center"/>
                                <w:rPr>
                                  <w:noProof/>
                                </w:rPr>
                              </w:pPr>
                              <w:bookmarkStart w:id="2506" w:name="_Ref420508939"/>
                              <w:bookmarkStart w:id="2507" w:name="_Toc422898575"/>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9</w:t>
                              </w:r>
                              <w:r>
                                <w:fldChar w:fldCharType="end"/>
                              </w:r>
                              <w:bookmarkEnd w:id="2506"/>
                              <w:r>
                                <w:t xml:space="preserve"> Szimulációs eredmények mintavételi jelgenerátor.</w:t>
                              </w:r>
                              <w:bookmarkEnd w:id="25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E9FFA5E" id="Group 17" o:spid="_x0000_s1061" style="width:433.85pt;height:204.8pt;mso-position-horizontal-relative:char;mso-position-vertical-relative:line" coordorigin=",3160" coordsize="55664,260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">
                <v:shape id="Picture 14" o:spid="_x0000_s1062" type="#_x0000_t75" style="position:absolute;left:87;top:3160;width:55435;height:229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JlELBAAAA3AAAAA8AAABkcnMvZG93bnJldi54bWxET0trwkAQvhf8D8sIvdWNxQabuooUBHur&#10;z/M0Oyap2dm4uybx37tCobf5+J4zW/SmFi05X1lWMB4lIIhzqysuFOx3q5cpCB+QNdaWScGNPCzm&#10;g6cZZtp2vKF2GwoRQ9hnqKAMocmk9HlJBv3INsSRO1lnMEToCqkddjHc1PI1SVJpsOLYUGJDnyXl&#10;5+3VKEh/2t/u8HVJjt/n67uR0gZ3mij1POyXHyAC9eFf/Ode6zg/fYPHM/ECOb8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7JlELBAAAA3AAAAA8AAAAAAAAAAAAAAAAAnwIA&#10;AGRycy9kb3ducmV2LnhtbFBLBQYAAAAABAAEAPcAAACNAwAAAAA=&#10;">
                  <v:imagedata r:id="rId48" o:title="" croptop="6295f" cropbottom="477f" cropleft="2140f" cropright="4112f"/>
                  <v:path arrowok="t"/>
                </v:shape>
                <v:shape id="_x0000_s1063" type="#_x0000_t202" style="position:absolute;top:26447;width:55664;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1uRMIA&#10;AADcAAAADwAAAGRycy9kb3ducmV2LnhtbERPyWrDMBC9F/oPYgq9lEauD6a4UUKWFnpID3FCzoM1&#10;sU2skZHk7e+rQKG3ebx1luvJtGIg5xvLCt4WCQji0uqGKwXn09frOwgfkDW2lknBTB7Wq8eHJeba&#10;jnykoQiViCHsc1RQh9DlUvqyJoN+YTviyF2tMxgidJXUDscYblqZJkkmDTYcG2rsaFdTeSt6oyDb&#10;u3488u5lf/484E9XpZftfFHq+WnafIAINIV/8Z/7W8f5WQb3Z+IF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HW5EwgAAANwAAAAPAAAAAAAAAAAAAAAAAJgCAABkcnMvZG93&#10;bnJldi54bWxQSwUGAAAAAAQABAD1AAAAhwMAAAAA&#10;" stroked="f">
                  <v:textbox inset="0,0,0,0">
                    <w:txbxContent>
                      <w:p w14:paraId="3603C6EC" w14:textId="296F9E66" w:rsidR="005F456C" w:rsidRDefault="005F456C" w:rsidP="000A571F">
                        <w:pPr>
                          <w:pStyle w:val="Caption"/>
                          <w:jc w:val="center"/>
                          <w:rPr>
                            <w:noProof/>
                          </w:rPr>
                        </w:pPr>
                        <w:bookmarkStart w:id="2508" w:name="_Ref420508939"/>
                        <w:bookmarkStart w:id="2509" w:name="_Toc422898575"/>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9</w:t>
                        </w:r>
                        <w:r>
                          <w:fldChar w:fldCharType="end"/>
                        </w:r>
                        <w:bookmarkEnd w:id="2508"/>
                        <w:r>
                          <w:t xml:space="preserve"> Szimulációs eredmények mintavételi jelgenerátor.</w:t>
                        </w:r>
                        <w:bookmarkEnd w:id="2509"/>
                      </w:p>
                    </w:txbxContent>
                  </v:textbox>
                </v:shape>
                <w10:anchorlock/>
              </v:group>
            </w:pict>
          </mc:Fallback>
        </mc:AlternateContent>
      </w:r>
    </w:p>
    <w:p w14:paraId="1CAF21DD" w14:textId="5890C463" w:rsidR="00D27922" w:rsidRPr="00BE4225" w:rsidRDefault="00D27922" w:rsidP="00D27922">
      <w:pPr>
        <w:spacing w:line="360" w:lineRule="auto"/>
        <w:rPr>
          <w:rFonts w:ascii="Times New Roman" w:hAnsi="Times New Roman"/>
          <w:szCs w:val="24"/>
        </w:rPr>
      </w:pPr>
      <w:r w:rsidRPr="00BE4225">
        <w:rPr>
          <w:rFonts w:ascii="Times New Roman" w:hAnsi="Times New Roman"/>
          <w:szCs w:val="24"/>
          <w:lang w:eastAsia="hu-HU"/>
        </w:rPr>
        <w:tab/>
        <w:t xml:space="preserve">A </w:t>
      </w:r>
      <w:r w:rsidR="00213287" w:rsidRPr="00BE4225">
        <w:rPr>
          <w:rFonts w:ascii="Times New Roman" w:hAnsi="Times New Roman"/>
          <w:szCs w:val="24"/>
          <w:lang w:eastAsia="hu-HU"/>
        </w:rPr>
        <w:t>szimulációkat</w:t>
      </w:r>
      <w:r w:rsidRPr="00BE4225">
        <w:rPr>
          <w:rFonts w:ascii="Times New Roman" w:hAnsi="Times New Roman"/>
          <w:szCs w:val="24"/>
          <w:lang w:eastAsia="hu-HU"/>
        </w:rPr>
        <w:t xml:space="preserve">:           </w:t>
      </w:r>
      <m:oMath>
        <m:r>
          <w:rPr>
            <w:rFonts w:ascii="Cambria Math" w:hAnsi="Cambria Math"/>
            <w:szCs w:val="24"/>
          </w:rPr>
          <m:t xml:space="preserve">Ts=100 </m:t>
        </m:r>
        <m:box>
          <m:boxPr>
            <m:opEmu m:val="1"/>
            <m:ctrlPr>
              <w:rPr>
                <w:rFonts w:ascii="Cambria Math" w:hAnsi="Cambria Math"/>
                <w:i/>
                <w:szCs w:val="24"/>
              </w:rPr>
            </m:ctrlPr>
          </m:boxPr>
          <m:e>
            <m:groupChr>
              <m:groupChrPr>
                <m:chr m:val="⇒"/>
                <m:vertJc m:val="bot"/>
                <m:ctrlPr>
                  <w:rPr>
                    <w:rFonts w:ascii="Cambria Math" w:hAnsi="Cambria Math"/>
                    <w:i/>
                    <w:szCs w:val="24"/>
                  </w:rPr>
                </m:ctrlPr>
              </m:groupChrPr>
              <m:e/>
            </m:groupChr>
          </m:e>
        </m:box>
        <m:r>
          <w:rPr>
            <w:rFonts w:ascii="Cambria Math" w:hAnsi="Cambria Math"/>
            <w:szCs w:val="24"/>
          </w:rPr>
          <m:t>ω=</m:t>
        </m:r>
        <m:f>
          <m:fPr>
            <m:ctrlPr>
              <w:rPr>
                <w:rFonts w:ascii="Cambria Math" w:hAnsi="Cambria Math"/>
                <w:i/>
                <w:szCs w:val="24"/>
              </w:rPr>
            </m:ctrlPr>
          </m:fPr>
          <m:num>
            <m:sSup>
              <m:sSupPr>
                <m:ctrlPr>
                  <w:rPr>
                    <w:rFonts w:ascii="Cambria Math" w:hAnsi="Cambria Math"/>
                    <w:i/>
                    <w:szCs w:val="24"/>
                  </w:rPr>
                </m:ctrlPr>
              </m:sSupPr>
              <m:e>
                <m:r>
                  <w:rPr>
                    <w:rFonts w:ascii="Cambria Math" w:hAnsi="Cambria Math"/>
                    <w:szCs w:val="24"/>
                  </w:rPr>
                  <m:t>10</m:t>
                </m:r>
              </m:e>
              <m:sup>
                <m:r>
                  <w:rPr>
                    <w:rFonts w:ascii="Cambria Math" w:hAnsi="Cambria Math"/>
                    <w:szCs w:val="24"/>
                  </w:rPr>
                  <m:t>9</m:t>
                </m:r>
              </m:sup>
            </m:sSup>
          </m:num>
          <m:den>
            <m:r>
              <w:rPr>
                <w:rFonts w:ascii="Cambria Math" w:hAnsi="Cambria Math"/>
                <w:szCs w:val="24"/>
              </w:rPr>
              <m:t>20*100</m:t>
            </m:r>
          </m:den>
        </m:f>
        <m:r>
          <w:rPr>
            <w:rFonts w:ascii="Cambria Math" w:hAnsi="Cambria Math"/>
            <w:szCs w:val="24"/>
          </w:rPr>
          <m:t>=500kHz</m:t>
        </m:r>
      </m:oMath>
    </w:p>
    <w:p w14:paraId="21EF0AF3" w14:textId="3963A70C" w:rsidR="00D27922" w:rsidRPr="00BE4225" w:rsidRDefault="00D27922" w:rsidP="007852B4">
      <w:pPr>
        <w:spacing w:line="360" w:lineRule="auto"/>
        <w:rPr>
          <w:rFonts w:ascii="Times New Roman" w:hAnsi="Times New Roman"/>
          <w:szCs w:val="24"/>
        </w:rPr>
      </w:pPr>
      <m:oMath>
        <m:r>
          <w:rPr>
            <w:rFonts w:ascii="Cambria Math" w:hAnsi="Cambria Math"/>
            <w:szCs w:val="24"/>
          </w:rPr>
          <m:t xml:space="preserve">Ts=50 </m:t>
        </m:r>
        <m:box>
          <m:boxPr>
            <m:opEmu m:val="1"/>
            <m:ctrlPr>
              <w:rPr>
                <w:rFonts w:ascii="Cambria Math" w:hAnsi="Cambria Math"/>
                <w:i/>
                <w:szCs w:val="24"/>
              </w:rPr>
            </m:ctrlPr>
          </m:boxPr>
          <m:e>
            <m:groupChr>
              <m:groupChrPr>
                <m:chr m:val="⇒"/>
                <m:vertJc m:val="bot"/>
                <m:ctrlPr>
                  <w:rPr>
                    <w:rFonts w:ascii="Cambria Math" w:hAnsi="Cambria Math"/>
                    <w:i/>
                    <w:szCs w:val="24"/>
                  </w:rPr>
                </m:ctrlPr>
              </m:groupChrPr>
              <m:e/>
            </m:groupChr>
          </m:e>
        </m:box>
        <m:r>
          <w:rPr>
            <w:rFonts w:ascii="Cambria Math" w:hAnsi="Cambria Math"/>
            <w:szCs w:val="24"/>
          </w:rPr>
          <m:t>ω=</m:t>
        </m:r>
        <m:f>
          <m:fPr>
            <m:ctrlPr>
              <w:rPr>
                <w:rFonts w:ascii="Cambria Math" w:hAnsi="Cambria Math"/>
                <w:i/>
                <w:szCs w:val="24"/>
              </w:rPr>
            </m:ctrlPr>
          </m:fPr>
          <m:num>
            <m:sSup>
              <m:sSupPr>
                <m:ctrlPr>
                  <w:rPr>
                    <w:rFonts w:ascii="Cambria Math" w:hAnsi="Cambria Math"/>
                    <w:i/>
                    <w:szCs w:val="24"/>
                  </w:rPr>
                </m:ctrlPr>
              </m:sSupPr>
              <m:e>
                <m:r>
                  <w:rPr>
                    <w:rFonts w:ascii="Cambria Math" w:hAnsi="Cambria Math"/>
                    <w:szCs w:val="24"/>
                  </w:rPr>
                  <m:t>10</m:t>
                </m:r>
              </m:e>
              <m:sup>
                <m:r>
                  <w:rPr>
                    <w:rFonts w:ascii="Cambria Math" w:hAnsi="Cambria Math"/>
                    <w:szCs w:val="24"/>
                  </w:rPr>
                  <m:t>9</m:t>
                </m:r>
              </m:sup>
            </m:sSup>
          </m:num>
          <m:den>
            <m:r>
              <w:rPr>
                <w:rFonts w:ascii="Cambria Math" w:hAnsi="Cambria Math"/>
                <w:szCs w:val="24"/>
              </w:rPr>
              <m:t>20*50</m:t>
            </m:r>
          </m:den>
        </m:f>
        <m:r>
          <w:rPr>
            <w:rFonts w:ascii="Cambria Math" w:hAnsi="Cambria Math"/>
            <w:szCs w:val="24"/>
          </w:rPr>
          <m:t>=1MHz</m:t>
        </m:r>
      </m:oMath>
      <w:r w:rsidRPr="00BE4225">
        <w:rPr>
          <w:rFonts w:ascii="Times New Roman" w:hAnsi="Times New Roman"/>
          <w:szCs w:val="24"/>
        </w:rPr>
        <w:t>, végeztem el</w:t>
      </w:r>
      <w:r w:rsidR="00213287" w:rsidRPr="00BE4225">
        <w:rPr>
          <w:rFonts w:ascii="Times New Roman" w:hAnsi="Times New Roman"/>
          <w:szCs w:val="24"/>
        </w:rPr>
        <w:t xml:space="preserve">, és a következő eredményeket kaptam </w:t>
      </w:r>
      <m:oMath>
        <m:r>
          <w:rPr>
            <w:rFonts w:ascii="Cambria Math" w:hAnsi="Cambria Math"/>
            <w:szCs w:val="24"/>
          </w:rPr>
          <m:t>ω</m:t>
        </m:r>
      </m:oMath>
      <w:r w:rsidR="00213287" w:rsidRPr="00BE4225">
        <w:rPr>
          <w:rFonts w:ascii="Times New Roman" w:hAnsi="Times New Roman"/>
          <w:szCs w:val="24"/>
        </w:rPr>
        <w:t xml:space="preserve"> frekvenziának.</w:t>
      </w:r>
    </w:p>
    <w:p w14:paraId="531C9107" w14:textId="77777777" w:rsidR="00C01170" w:rsidRPr="00BE4225" w:rsidRDefault="00ED22AB" w:rsidP="007852B4">
      <w:pPr>
        <w:pStyle w:val="Heading3"/>
        <w:spacing w:line="360" w:lineRule="auto"/>
      </w:pPr>
      <w:bookmarkStart w:id="2510" w:name="_Toc422854218"/>
      <w:r w:rsidRPr="00BE4225">
        <w:t>Pozíció Szabályzása</w:t>
      </w:r>
      <w:bookmarkEnd w:id="2510"/>
    </w:p>
    <w:p w14:paraId="07AC4475" w14:textId="77777777" w:rsidR="009C4177" w:rsidRPr="00B632B4" w:rsidRDefault="00ED22AB" w:rsidP="009C4177">
      <w:pPr>
        <w:spacing w:line="360" w:lineRule="auto"/>
        <w:rPr>
          <w:rFonts w:ascii="Times New Roman" w:hAnsi="Times New Roman" w:cs="Times New Roman"/>
          <w:szCs w:val="24"/>
        </w:rPr>
      </w:pPr>
      <w:r w:rsidRPr="00BE4225">
        <w:rPr>
          <w:rFonts w:ascii="Times New Roman" w:hAnsi="Times New Roman"/>
        </w:rPr>
        <w:tab/>
      </w:r>
      <w:r w:rsidR="009C4177" w:rsidRPr="00B632B4">
        <w:rPr>
          <w:rFonts w:ascii="Times New Roman" w:hAnsi="Times New Roman" w:cs="Times New Roman"/>
          <w:szCs w:val="24"/>
        </w:rPr>
        <w:t>A mechanikai rendszer kialakításából adódóan, ha a hajtómotor leáll és a hajtott tengely terhelés alatt marad, a meghajtott tengely a súrlódások miatt nem tud visszafele hajtani. Ezért elegendő, ha a megfelelő időpillanatban a hajtómotort leállítjuk. Mivel a Dc motor polaritás váltásakor a motor forgási iránya is megváltozik elegendő, ha a maximális vagy minimális szabályozó jellel avatkozunk be a rendszerbe.</w:t>
      </w:r>
    </w:p>
    <w:p w14:paraId="76CAEA95" w14:textId="77777777" w:rsidR="009C4177" w:rsidRPr="00B632B4" w:rsidRDefault="009C4177" w:rsidP="009C4177">
      <w:pPr>
        <w:spacing w:line="360" w:lineRule="auto"/>
        <w:rPr>
          <w:rFonts w:ascii="Times New Roman" w:hAnsi="Times New Roman"/>
          <w:szCs w:val="24"/>
        </w:rPr>
      </w:pPr>
      <w:r w:rsidRPr="00B632B4">
        <w:rPr>
          <w:rFonts w:ascii="Times New Roman" w:hAnsi="Times New Roman"/>
        </w:rPr>
        <w:tab/>
      </w:r>
      <w:r w:rsidRPr="00B632B4">
        <w:rPr>
          <w:rFonts w:ascii="Times New Roman" w:hAnsi="Times New Roman"/>
          <w:szCs w:val="24"/>
        </w:rPr>
        <w:t>Az elkészített szabályozót a következő egyenletek írják le:</w:t>
      </w:r>
    </w:p>
    <w:p w14:paraId="2925DD9C" w14:textId="7D5381EC" w:rsidR="00C01170" w:rsidRPr="00BE4225" w:rsidRDefault="00967446" w:rsidP="009C4177">
      <w:pPr>
        <w:spacing w:line="360" w:lineRule="auto"/>
        <w:rPr>
          <w:rFonts w:ascii="Times New Roman" w:hAnsi="Times New Roman"/>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MAX</m:t>
                      </m:r>
                    </m:sub>
                  </m:sSub>
                  <m:r>
                    <w:rPr>
                      <w:rFonts w:ascii="Cambria Math" w:hAnsi="Cambria Math"/>
                    </w:rPr>
                    <m:t xml:space="preserve">,   ha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&gt;0,  a1</m:t>
                  </m:r>
                </m:e>
                <m:e>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MIN</m:t>
                      </m:r>
                    </m:sub>
                  </m:sSub>
                  <m:r>
                    <w:rPr>
                      <w:rFonts w:ascii="Cambria Math" w:hAnsi="Cambria Math"/>
                    </w:rPr>
                    <m:t xml:space="preserve">,  ha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&lt;0,  a_1</m:t>
                  </m:r>
                  <m:ctrlPr>
                    <w:rPr>
                      <w:rFonts w:ascii="Cambria Math" w:eastAsia="Cambria Math" w:hAnsi="Cambria Math"/>
                      <w:i/>
                    </w:rPr>
                  </m:ctrlPr>
                </m:e>
                <m:e>
                  <m:r>
                    <w:rPr>
                      <w:rFonts w:ascii="Cambria Math" w:hAnsi="Cambria Math"/>
                    </w:rPr>
                    <m:t xml:space="preserve">U=0,  </m:t>
                  </m:r>
                  <m:r>
                    <w:rPr>
                      <w:rFonts w:ascii="Cambria Math" w:hAnsi="Cambria Math"/>
                    </w:rPr>
                    <m:t xml:space="preserve">ha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=0,  a0</m:t>
                  </m:r>
                </m:e>
              </m:eqArr>
            </m:e>
          </m:d>
        </m:oMath>
      </m:oMathPara>
    </w:p>
    <w:p w14:paraId="2CB373DA" w14:textId="77777777" w:rsidR="00C01170" w:rsidRPr="00BE4225" w:rsidRDefault="00967446" w:rsidP="00BC64C7">
      <w:pPr>
        <w:spacing w:line="360" w:lineRule="auto"/>
        <w:rPr>
          <w:rFonts w:ascii="Times New Roman" w:hAnsi="Times New Roman"/>
        </w:rPr>
      </w:pPr>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e>
                  <m:r>
                    <w:rPr>
                      <w:rFonts w:ascii="Cambria Math" w:hAnsi="Cambria Math"/>
                    </w:rPr>
                    <m:t>ha re</m:t>
                  </m:r>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=0</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akkor ha e&gt;q</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akkor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=e,  a1</m:t>
                                  </m:r>
                                </m:e>
                                <m:e>
                                  <m:r>
                                    <w:rPr>
                                      <w:rFonts w:ascii="Cambria Math" w:hAnsi="Cambria Math"/>
                                    </w:rPr>
                                    <m:t xml:space="preserve">maskep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=0,      a2</m:t>
                                  </m:r>
                                </m:e>
                              </m:eqArr>
                            </m:e>
                          </m:d>
                        </m:e>
                        <m:e>
                          <m:r>
                            <w:rPr>
                              <w:rFonts w:ascii="Cambria Math" w:hAnsi="Cambria Math"/>
                            </w:rPr>
                            <m:t xml:space="preserve">maskep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=e</m:t>
                          </m:r>
                        </m:e>
                      </m:eqArr>
                    </m:e>
                  </m:d>
                </m:e>
              </m:eqArr>
            </m:e>
          </m:d>
        </m:oMath>
      </m:oMathPara>
    </w:p>
    <w:p w14:paraId="4ED621F4" w14:textId="77777777" w:rsidR="009C4177" w:rsidRPr="00B632B4" w:rsidRDefault="009C4177" w:rsidP="009C4177">
      <w:pPr>
        <w:spacing w:line="360" w:lineRule="auto"/>
        <w:ind w:firstLine="720"/>
        <w:rPr>
          <w:rFonts w:ascii="Times New Roman" w:hAnsi="Times New Roman" w:cs="Times New Roman"/>
          <w:szCs w:val="24"/>
        </w:rPr>
      </w:pPr>
      <w:r w:rsidRPr="00B632B4">
        <w:rPr>
          <w:rFonts w:ascii="Times New Roman" w:hAnsi="Times New Roman" w:cs="Times New Roman"/>
          <w:szCs w:val="24"/>
        </w:rPr>
        <w:t xml:space="preserve">Elmondható a kimeneti szabályozó jel függ a </w:t>
      </w:r>
      <w:r w:rsidRPr="00B632B4">
        <w:rPr>
          <w:rFonts w:ascii="Times New Roman" w:hAnsi="Times New Roman" w:cs="Times New Roman"/>
          <w:szCs w:val="24"/>
        </w:rPr>
        <w:fldChar w:fldCharType="begin"/>
      </w:r>
      <w:r w:rsidRPr="00B632B4">
        <w:rPr>
          <w:rFonts w:ascii="Times New Roman" w:hAnsi="Times New Roman" w:cs="Times New Roman"/>
          <w:szCs w:val="24"/>
        </w:rPr>
        <w:instrText xml:space="preserve"> QUOTE </w:instrText>
      </w:r>
      <w:r w:rsidRPr="00B632B4">
        <w:rPr>
          <w:noProof/>
          <w:szCs w:val="24"/>
          <w:lang w:val="en-US"/>
        </w:rPr>
        <w:drawing>
          <wp:inline distT="0" distB="0" distL="0" distR="0" wp14:anchorId="07E16DC7" wp14:editId="5097BD17">
            <wp:extent cx="203200" cy="146050"/>
            <wp:effectExtent l="0" t="0" r="0" b="0"/>
            <wp:docPr id="266" name="Kép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a:blip r:embed="rId1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3200" cy="146050"/>
                    </a:xfrm>
                    <a:prstGeom prst="rect">
                      <a:avLst/>
                    </a:prstGeom>
                    <a:noFill/>
                    <a:ln>
                      <a:noFill/>
                    </a:ln>
                  </pic:spPr>
                </pic:pic>
              </a:graphicData>
            </a:graphic>
          </wp:inline>
        </w:drawing>
      </w:r>
      <w:r w:rsidRPr="00B632B4">
        <w:rPr>
          <w:rFonts w:ascii="Times New Roman" w:hAnsi="Times New Roman" w:cs="Times New Roman"/>
          <w:szCs w:val="24"/>
        </w:rPr>
        <w:instrText xml:space="preserve"> </w:instrText>
      </w:r>
      <w:r w:rsidRPr="00B632B4">
        <w:rPr>
          <w:rFonts w:ascii="Times New Roman" w:hAnsi="Times New Roman" w:cs="Times New Roman"/>
          <w:szCs w:val="24"/>
        </w:rPr>
        <w:fldChar w:fldCharType="separate"/>
      </w:r>
      <w:r w:rsidR="00DB5C9B" w:rsidRPr="00B632B4">
        <w:rPr>
          <w:noProof/>
          <w:szCs w:val="24"/>
          <w:lang w:val="en-US"/>
        </w:rPr>
        <w:drawing>
          <wp:inline distT="0" distB="0" distL="0" distR="0" wp14:anchorId="07E16DC7" wp14:editId="683E0454">
            <wp:extent cx="203200" cy="146050"/>
            <wp:effectExtent l="0" t="0" r="0" b="0"/>
            <wp:docPr id="198" name="Kép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a:blip r:embed="rId1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3200" cy="146050"/>
                    </a:xfrm>
                    <a:prstGeom prst="rect">
                      <a:avLst/>
                    </a:prstGeom>
                    <a:noFill/>
                    <a:ln>
                      <a:noFill/>
                    </a:ln>
                  </pic:spPr>
                </pic:pic>
              </a:graphicData>
            </a:graphic>
          </wp:inline>
        </w:drawing>
      </w:r>
      <w:r w:rsidRPr="00B632B4">
        <w:rPr>
          <w:rFonts w:ascii="Times New Roman" w:hAnsi="Times New Roman" w:cs="Times New Roman"/>
          <w:szCs w:val="24"/>
        </w:rPr>
        <w:fldChar w:fldCharType="end"/>
      </w:r>
      <w:r w:rsidRPr="00B632B4">
        <w:rPr>
          <w:rFonts w:ascii="Times New Roman" w:hAnsi="Times New Roman" w:cs="Times New Roman"/>
          <w:szCs w:val="24"/>
        </w:rPr>
        <w:t xml:space="preserve"> hiba értékétől. A mechanikai rendszerben kotyogás van, és az ebből származó zajokat szeretnénk kiszűrni. úgy, hogy ha a mechanizmus a megfelelő pozícióban van, akkor egy </w:t>
      </w:r>
      <w:r w:rsidRPr="00B632B4">
        <w:rPr>
          <w:rFonts w:ascii="Times New Roman" w:hAnsi="Times New Roman" w:cs="Times New Roman"/>
          <w:szCs w:val="24"/>
        </w:rPr>
        <w:fldChar w:fldCharType="begin"/>
      </w:r>
      <w:r w:rsidRPr="00B632B4">
        <w:rPr>
          <w:rFonts w:ascii="Times New Roman" w:hAnsi="Times New Roman" w:cs="Times New Roman"/>
          <w:szCs w:val="24"/>
        </w:rPr>
        <w:instrText xml:space="preserve"> QUOTE </w:instrText>
      </w:r>
      <w:r w:rsidRPr="00B632B4">
        <w:rPr>
          <w:noProof/>
          <w:szCs w:val="24"/>
          <w:lang w:val="en-US"/>
        </w:rPr>
        <w:drawing>
          <wp:inline distT="0" distB="0" distL="0" distR="0" wp14:anchorId="21A5D1FC" wp14:editId="2E38F6B7">
            <wp:extent cx="469900" cy="146050"/>
            <wp:effectExtent l="0" t="0" r="0" b="0"/>
            <wp:docPr id="264" name="Kép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pic:cNvPicPr>
                      <a:picLocks noChangeAspect="1" noChangeArrowheads="1"/>
                    </pic:cNvPicPr>
                  </pic:nvPicPr>
                  <pic:blipFill>
                    <a:blip r:embed="rId1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69900" cy="146050"/>
                    </a:xfrm>
                    <a:prstGeom prst="rect">
                      <a:avLst/>
                    </a:prstGeom>
                    <a:noFill/>
                    <a:ln>
                      <a:noFill/>
                    </a:ln>
                  </pic:spPr>
                </pic:pic>
              </a:graphicData>
            </a:graphic>
          </wp:inline>
        </w:drawing>
      </w:r>
      <w:r w:rsidRPr="00B632B4">
        <w:rPr>
          <w:rFonts w:ascii="Times New Roman" w:hAnsi="Times New Roman" w:cs="Times New Roman"/>
          <w:szCs w:val="24"/>
        </w:rPr>
        <w:instrText xml:space="preserve"> </w:instrText>
      </w:r>
      <w:r w:rsidRPr="00B632B4">
        <w:rPr>
          <w:rFonts w:ascii="Times New Roman" w:hAnsi="Times New Roman" w:cs="Times New Roman"/>
          <w:szCs w:val="24"/>
        </w:rPr>
        <w:fldChar w:fldCharType="separate"/>
      </w:r>
      <w:r w:rsidR="00DB5C9B" w:rsidRPr="00B632B4">
        <w:rPr>
          <w:noProof/>
          <w:szCs w:val="24"/>
          <w:lang w:val="en-US"/>
        </w:rPr>
        <w:drawing>
          <wp:inline distT="0" distB="0" distL="0" distR="0" wp14:anchorId="21A5D1FC" wp14:editId="5A5D890B">
            <wp:extent cx="469900" cy="146050"/>
            <wp:effectExtent l="0" t="0" r="0" b="0"/>
            <wp:docPr id="199" name="Kép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pic:cNvPicPr>
                      <a:picLocks noChangeAspect="1" noChangeArrowheads="1"/>
                    </pic:cNvPicPr>
                  </pic:nvPicPr>
                  <pic:blipFill>
                    <a:blip r:embed="rId1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69900" cy="146050"/>
                    </a:xfrm>
                    <a:prstGeom prst="rect">
                      <a:avLst/>
                    </a:prstGeom>
                    <a:noFill/>
                    <a:ln>
                      <a:noFill/>
                    </a:ln>
                  </pic:spPr>
                </pic:pic>
              </a:graphicData>
            </a:graphic>
          </wp:inline>
        </w:drawing>
      </w:r>
      <w:r w:rsidRPr="00B632B4">
        <w:rPr>
          <w:rFonts w:ascii="Times New Roman" w:hAnsi="Times New Roman" w:cs="Times New Roman"/>
          <w:szCs w:val="24"/>
        </w:rPr>
        <w:fldChar w:fldCharType="end"/>
      </w:r>
      <w:r w:rsidRPr="00B632B4">
        <w:rPr>
          <w:rFonts w:ascii="Times New Roman" w:hAnsi="Times New Roman" w:cs="Times New Roman"/>
          <w:szCs w:val="24"/>
        </w:rPr>
        <w:t xml:space="preserve"> tartományban a szabályozót érzéketlené tesszük a bemenetre mindaddig, amíg a </w:t>
      </w:r>
      <w:r w:rsidRPr="00B632B4">
        <w:rPr>
          <w:rFonts w:ascii="Times New Roman" w:hAnsi="Times New Roman" w:cs="Times New Roman"/>
          <w:szCs w:val="24"/>
        </w:rPr>
        <w:fldChar w:fldCharType="begin"/>
      </w:r>
      <w:r w:rsidRPr="00B632B4">
        <w:rPr>
          <w:rFonts w:ascii="Times New Roman" w:hAnsi="Times New Roman" w:cs="Times New Roman"/>
          <w:szCs w:val="24"/>
        </w:rPr>
        <w:instrText xml:space="preserve"> QUOTE </w:instrText>
      </w:r>
      <w:r w:rsidRPr="00B632B4">
        <w:rPr>
          <w:noProof/>
          <w:szCs w:val="24"/>
          <w:lang w:val="en-US"/>
        </w:rPr>
        <w:drawing>
          <wp:inline distT="0" distB="0" distL="0" distR="0" wp14:anchorId="37C70A72" wp14:editId="515F5E89">
            <wp:extent cx="127000" cy="171450"/>
            <wp:effectExtent l="0" t="0" r="0" b="0"/>
            <wp:docPr id="260" name="Kép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000" cy="171450"/>
                    </a:xfrm>
                    <a:prstGeom prst="rect">
                      <a:avLst/>
                    </a:prstGeom>
                    <a:noFill/>
                    <a:ln>
                      <a:noFill/>
                    </a:ln>
                  </pic:spPr>
                </pic:pic>
              </a:graphicData>
            </a:graphic>
          </wp:inline>
        </w:drawing>
      </w:r>
      <w:r w:rsidRPr="00B632B4">
        <w:rPr>
          <w:rFonts w:ascii="Times New Roman" w:hAnsi="Times New Roman" w:cs="Times New Roman"/>
          <w:szCs w:val="24"/>
        </w:rPr>
        <w:instrText xml:space="preserve"> </w:instrText>
      </w:r>
      <w:r w:rsidRPr="00B632B4">
        <w:rPr>
          <w:rFonts w:ascii="Times New Roman" w:hAnsi="Times New Roman" w:cs="Times New Roman"/>
          <w:szCs w:val="24"/>
        </w:rPr>
        <w:fldChar w:fldCharType="separate"/>
      </w:r>
      <w:r w:rsidR="00DB5C9B" w:rsidRPr="00B632B4">
        <w:rPr>
          <w:noProof/>
          <w:szCs w:val="24"/>
          <w:lang w:val="en-US"/>
        </w:rPr>
        <w:drawing>
          <wp:inline distT="0" distB="0" distL="0" distR="0" wp14:anchorId="37C70A72" wp14:editId="52BA8B0E">
            <wp:extent cx="127000" cy="171450"/>
            <wp:effectExtent l="0" t="0" r="0" b="0"/>
            <wp:docPr id="200" name="Kép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000" cy="171450"/>
                    </a:xfrm>
                    <a:prstGeom prst="rect">
                      <a:avLst/>
                    </a:prstGeom>
                    <a:noFill/>
                    <a:ln>
                      <a:noFill/>
                    </a:ln>
                  </pic:spPr>
                </pic:pic>
              </a:graphicData>
            </a:graphic>
          </wp:inline>
        </w:drawing>
      </w:r>
      <w:r w:rsidRPr="00B632B4">
        <w:rPr>
          <w:rFonts w:ascii="Times New Roman" w:hAnsi="Times New Roman" w:cs="Times New Roman"/>
          <w:szCs w:val="24"/>
        </w:rPr>
        <w:fldChar w:fldCharType="end"/>
      </w:r>
      <w:r w:rsidRPr="00B632B4">
        <w:rPr>
          <w:rFonts w:ascii="Times New Roman" w:hAnsi="Times New Roman" w:cs="Times New Roman"/>
          <w:szCs w:val="24"/>
        </w:rPr>
        <w:t>hiba nem lép ki a sávból vagy a referencia jel meg nem változik.</w:t>
      </w:r>
    </w:p>
    <w:p w14:paraId="1D1F1295" w14:textId="77777777" w:rsidR="00C01170" w:rsidRPr="00BE4225" w:rsidRDefault="00ED22AB" w:rsidP="007852B4">
      <w:pPr>
        <w:pStyle w:val="Heading4"/>
        <w:spacing w:line="360" w:lineRule="auto"/>
      </w:pPr>
      <w:bookmarkStart w:id="2511" w:name="_Toc422854219"/>
      <w:r w:rsidRPr="00BE4225">
        <w:lastRenderedPageBreak/>
        <w:t>A szabályozó felépítése:</w:t>
      </w:r>
      <w:bookmarkEnd w:id="2511"/>
    </w:p>
    <w:p w14:paraId="6615EB5C" w14:textId="77777777" w:rsidR="009C4177" w:rsidRPr="00B632B4" w:rsidRDefault="00ED22AB" w:rsidP="009C4177">
      <w:pPr>
        <w:spacing w:line="360" w:lineRule="auto"/>
        <w:rPr>
          <w:rFonts w:ascii="Times New Roman" w:hAnsi="Times New Roman" w:cs="Times New Roman"/>
          <w:szCs w:val="24"/>
        </w:rPr>
      </w:pPr>
      <w:r w:rsidRPr="00BE4225">
        <w:rPr>
          <w:rFonts w:ascii="Times New Roman" w:hAnsi="Times New Roman"/>
        </w:rPr>
        <w:tab/>
      </w:r>
      <w:r w:rsidR="009C4177" w:rsidRPr="00B632B4">
        <w:rPr>
          <w:rFonts w:ascii="Times New Roman" w:hAnsi="Times New Roman" w:cs="Times New Roman"/>
          <w:szCs w:val="24"/>
        </w:rPr>
        <w:t>A bemenetek: „RefVal” –előírt pozíció impulzusban mérve, 16 bites előjeles érték; „AktVal” – aktuálisan mért pozíció impulzusban mérve, 16 bites előjeles; „U” –kimenetel 17 bites előjeles;</w:t>
      </w:r>
    </w:p>
    <w:p w14:paraId="71F317C3" w14:textId="77777777" w:rsidR="009C4177" w:rsidRPr="00B632B4" w:rsidRDefault="009C4177" w:rsidP="009C4177">
      <w:pPr>
        <w:spacing w:line="360" w:lineRule="auto"/>
        <w:rPr>
          <w:rFonts w:ascii="Times New Roman" w:hAnsi="Times New Roman"/>
          <w:szCs w:val="24"/>
        </w:rPr>
      </w:pPr>
      <w:r w:rsidRPr="00B632B4">
        <w:rPr>
          <w:rFonts w:ascii="Times New Roman" w:hAnsi="Times New Roman"/>
          <w:szCs w:val="24"/>
        </w:rPr>
        <w:tab/>
      </w:r>
      <w:r w:rsidRPr="00B632B4">
        <w:rPr>
          <w:rFonts w:ascii="Times New Roman" w:hAnsi="Times New Roman" w:cs="Times New Roman"/>
          <w:szCs w:val="24"/>
        </w:rPr>
        <w:t>A „</w:t>
      </w:r>
      <w:r w:rsidRPr="00B632B4">
        <w:rPr>
          <w:rFonts w:ascii="Times New Roman" w:hAnsi="Times New Roman" w:cs="Times New Roman"/>
          <w:i/>
          <w:iCs/>
          <w:szCs w:val="24"/>
        </w:rPr>
        <w:t>Hiba Számolása</w:t>
      </w:r>
      <w:r w:rsidRPr="00B632B4">
        <w:rPr>
          <w:rFonts w:ascii="Times New Roman" w:hAnsi="Times New Roman" w:cs="Times New Roman"/>
          <w:szCs w:val="24"/>
        </w:rPr>
        <w:t>” modul végzi a hiba kiszámolását az aktuális és az előirt pozícióból. A hiba lehet negatív is ezért „</w:t>
      </w:r>
      <w:r w:rsidRPr="00B632B4">
        <w:rPr>
          <w:rFonts w:ascii="Times New Roman" w:hAnsi="Times New Roman" w:cs="Times New Roman"/>
          <w:i/>
          <w:iCs/>
          <w:szCs w:val="24"/>
        </w:rPr>
        <w:t>A hiba negatív?”</w:t>
      </w:r>
      <w:r w:rsidRPr="00B632B4">
        <w:rPr>
          <w:rFonts w:ascii="Times New Roman" w:hAnsi="Times New Roman" w:cs="Times New Roman"/>
          <w:szCs w:val="24"/>
        </w:rPr>
        <w:t xml:space="preserve"> Komparátor segítségével eldöntjük, hogy negatív vagy pozitív a hiba. Azután a „</w:t>
      </w:r>
      <w:r w:rsidRPr="00B632B4">
        <w:rPr>
          <w:rFonts w:ascii="Times New Roman" w:hAnsi="Times New Roman" w:cs="Times New Roman"/>
          <w:i/>
          <w:iCs/>
          <w:szCs w:val="24"/>
        </w:rPr>
        <w:t>ModuluszMux</w:t>
      </w:r>
      <w:r w:rsidRPr="00B632B4">
        <w:rPr>
          <w:rFonts w:ascii="Times New Roman" w:hAnsi="Times New Roman" w:cs="Times New Roman"/>
          <w:szCs w:val="24"/>
        </w:rPr>
        <w:t>” segítségével kiválasztjuk a magát a számolt hibát, ha az pozitív, vagy a hiba tagadottját, ha az negatív így megközelítve a moduluszát</w:t>
      </w:r>
    </w:p>
    <w:p w14:paraId="15E390E6" w14:textId="77777777" w:rsidR="009C4177" w:rsidRPr="00B632B4" w:rsidRDefault="009C4177" w:rsidP="009C4177">
      <w:pPr>
        <w:spacing w:line="360" w:lineRule="auto"/>
        <w:rPr>
          <w:rFonts w:ascii="Times New Roman" w:hAnsi="Times New Roman"/>
          <w:szCs w:val="24"/>
        </w:rPr>
      </w:pPr>
      <w:r w:rsidRPr="00B632B4">
        <w:rPr>
          <w:rFonts w:ascii="Times New Roman" w:hAnsi="Times New Roman"/>
          <w:szCs w:val="24"/>
        </w:rPr>
        <w:tab/>
        <w:t>Ha a hiba elérte a 0-t akkor a „Hiba=0 reg” értéke 1 lesz mindaddig amíg az előírt pozíció meg nem változik.</w:t>
      </w:r>
    </w:p>
    <w:p w14:paraId="563A812C" w14:textId="77777777" w:rsidR="009C4177" w:rsidRPr="00B632B4" w:rsidRDefault="009C4177" w:rsidP="009C4177">
      <w:pPr>
        <w:spacing w:line="360" w:lineRule="auto"/>
        <w:rPr>
          <w:rFonts w:ascii="Times New Roman" w:hAnsi="Times New Roman" w:cs="Times New Roman"/>
          <w:szCs w:val="24"/>
        </w:rPr>
      </w:pPr>
      <w:r w:rsidRPr="00B632B4">
        <w:rPr>
          <w:rFonts w:ascii="Times New Roman" w:hAnsi="Times New Roman"/>
          <w:szCs w:val="24"/>
        </w:rPr>
        <w:tab/>
      </w:r>
      <w:r w:rsidRPr="00B632B4">
        <w:rPr>
          <w:rFonts w:ascii="Times New Roman" w:hAnsi="Times New Roman" w:cs="Times New Roman"/>
          <w:szCs w:val="24"/>
        </w:rPr>
        <w:t>A „Hiba kilépett a sávból” modul megvizsgálja, hogy ha a hiba modulusza kisebb, mint a sáv értéke akkor a „Hiba Manipuláló Mux” segítségével a továbbiakban a hiba 0 lesz.</w:t>
      </w:r>
    </w:p>
    <w:p w14:paraId="1D7A68FA" w14:textId="77777777" w:rsidR="009C4177" w:rsidRPr="00B632B4" w:rsidRDefault="009C4177" w:rsidP="009C4177">
      <w:pPr>
        <w:spacing w:line="360" w:lineRule="auto"/>
        <w:rPr>
          <w:rFonts w:ascii="Times New Roman" w:hAnsi="Times New Roman" w:cs="Times New Roman"/>
          <w:szCs w:val="24"/>
        </w:rPr>
      </w:pPr>
      <w:r w:rsidRPr="00B632B4">
        <w:rPr>
          <w:rFonts w:ascii="Times New Roman" w:hAnsi="Times New Roman" w:cs="Times New Roman"/>
          <w:szCs w:val="24"/>
        </w:rPr>
        <w:tab/>
        <w:t>A „Hiba választó Mux” a „Hiba=0 reg” irányítására választja ki manipulált hibát vagy számolt hibát, amely továbbmegy a háromállású szabályzóba.</w:t>
      </w:r>
    </w:p>
    <w:p w14:paraId="7C19F930" w14:textId="77777777" w:rsidR="009C4177" w:rsidRPr="00B632B4" w:rsidRDefault="009C4177" w:rsidP="009C4177">
      <w:pPr>
        <w:spacing w:line="360" w:lineRule="auto"/>
        <w:rPr>
          <w:rFonts w:ascii="Times New Roman" w:hAnsi="Times New Roman"/>
          <w:szCs w:val="24"/>
        </w:rPr>
      </w:pPr>
      <w:r w:rsidRPr="00B632B4">
        <w:rPr>
          <w:rFonts w:ascii="Times New Roman" w:hAnsi="Times New Roman"/>
          <w:szCs w:val="24"/>
        </w:rPr>
        <w:tab/>
        <w:t>Az „Umin”, „Umax”, „U0” 17 bites előjeles regiszterek segítségével kiválaszthatjuk a szabályzó maximális és minimális beavatkozó jelének értékét. A „Pozitív Hiba” „Negatív Hiba” eldöntik, hogy a hiba mely tartományba van. Három tartományt különböztetünk meg: negatív pozitív, és 0 hibát. A „Mux” kiválasztja az aktuális állapotnak megfelelő vezérlő jelet.</w:t>
      </w:r>
    </w:p>
    <w:p w14:paraId="339A6611" w14:textId="0D9346F5" w:rsidR="00161637" w:rsidRPr="00BE4225" w:rsidRDefault="00C81A1F" w:rsidP="009C4177">
      <w:pPr>
        <w:spacing w:line="360" w:lineRule="auto"/>
        <w:rPr>
          <w:rFonts w:ascii="Times New Roman" w:hAnsi="Times New Roman"/>
        </w:rPr>
      </w:pPr>
      <w:r w:rsidRPr="00BE4225">
        <w:rPr>
          <w:rFonts w:ascii="Times New Roman" w:hAnsi="Times New Roman"/>
          <w:noProof/>
          <w:lang w:val="en-US"/>
        </w:rPr>
        <mc:AlternateContent>
          <mc:Choice Requires="wpg">
            <w:drawing>
              <wp:inline distT="0" distB="0" distL="0" distR="0" wp14:anchorId="61D66ABE" wp14:editId="59757765">
                <wp:extent cx="5923991" cy="3338830"/>
                <wp:effectExtent l="0" t="0" r="0" b="0"/>
                <wp:docPr id="159"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3991" cy="3338830"/>
                          <a:chOff x="138989" y="241296"/>
                          <a:chExt cx="5924067" cy="3066680"/>
                        </a:xfrm>
                      </wpg:grpSpPr>
                      <pic:pic xmlns:pic="http://schemas.openxmlformats.org/drawingml/2006/picture">
                        <pic:nvPicPr>
                          <pic:cNvPr id="160" name="Picture 94"/>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bwMode="auto">
                          <a:xfrm>
                            <a:off x="138989" y="241296"/>
                            <a:ext cx="5895975" cy="2624155"/>
                          </a:xfrm>
                          <a:prstGeom prst="rect">
                            <a:avLst/>
                          </a:prstGeom>
                          <a:ln>
                            <a:noFill/>
                          </a:ln>
                          <a:extLst>
                            <a:ext uri="{53640926-AAD7-44D8-BBD7-CCE9431645EC}">
                              <a14:shadowObscured xmlns:a14="http://schemas.microsoft.com/office/drawing/2010/main"/>
                            </a:ext>
                          </a:extLst>
                        </pic:spPr>
                      </pic:pic>
                      <wps:wsp>
                        <wps:cNvPr id="161" name="Text Box 31"/>
                        <wps:cNvSpPr txBox="1"/>
                        <wps:spPr>
                          <a:xfrm>
                            <a:off x="152400" y="3187245"/>
                            <a:ext cx="5910656" cy="120731"/>
                          </a:xfrm>
                          <a:prstGeom prst="rect">
                            <a:avLst/>
                          </a:prstGeom>
                          <a:solidFill>
                            <a:prstClr val="white"/>
                          </a:solidFill>
                          <a:ln>
                            <a:noFill/>
                          </a:ln>
                          <a:effectLst/>
                        </wps:spPr>
                        <wps:txbx>
                          <w:txbxContent>
                            <w:p w14:paraId="0DD042C7" w14:textId="4FC4E042" w:rsidR="005F456C" w:rsidRPr="00471710" w:rsidRDefault="005F456C" w:rsidP="00C01170">
                              <w:pPr>
                                <w:pStyle w:val="Caption"/>
                                <w:jc w:val="center"/>
                                <w:rPr>
                                  <w:rFonts w:ascii="Times New Roman" w:hAnsi="Times New Roman"/>
                                  <w:noProof/>
                                  <w:sz w:val="24"/>
                                  <w:szCs w:val="24"/>
                                </w:rPr>
                              </w:pPr>
                              <w:bookmarkStart w:id="2512" w:name="_Ref420513713"/>
                              <w:bookmarkStart w:id="2513" w:name="_Toc422898576"/>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10</w:t>
                              </w:r>
                              <w:r>
                                <w:fldChar w:fldCharType="end"/>
                              </w:r>
                              <w:bookmarkEnd w:id="2512"/>
                              <w:r>
                                <w:t xml:space="preserve"> A Pozíció szabályozó System generátoros felépítése</w:t>
                              </w:r>
                              <w:bookmarkEnd w:id="25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1D66ABE" id="Group 95" o:spid="_x0000_s1064" style="width:466.45pt;height:262.9pt;mso-position-horizontal-relative:char;mso-position-vertical-relative:line" coordorigin="1389,2412" coordsize="59240,306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">
                <v:shape id="Picture 94" o:spid="_x0000_s1065" type="#_x0000_t75" style="position:absolute;left:1389;top:2412;width:58960;height:26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CnvHEAAAA3AAAAA8AAABkcnMvZG93bnJldi54bWxEj0+LwjAQxe8L+x3CLHhbU10UqUYRQVD2&#10;5J+Lt6EZ22ozKUm21m+/cxC8zfDevPebxap3jeooxNqzgdEwA0VceFtzaeB82n7PQMWEbLHxTAae&#10;FGG1/PxYYG79gw/UHVOpJIRjjgaqlNpc61hU5DAOfUss2tUHh0nWUGob8CHhrtHjLJtqhzVLQ4Ut&#10;bSoq7sc/Z2C/C6dNul3269EtFNnvT1dO/NWYwVe/noNK1Ke3+XW9s4I/FXx5RibQy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9CnvHEAAAA3AAAAA8AAAAAAAAAAAAAAAAA&#10;nwIAAGRycy9kb3ducmV2LnhtbFBLBQYAAAAABAAEAPcAAACQAwAAAAA=&#10;">
                  <v:imagedata r:id="rId49" o:title=""/>
                  <v:path arrowok="t"/>
                </v:shape>
                <v:shape id="Text Box 31" o:spid="_x0000_s1066" type="#_x0000_t202" style="position:absolute;left:1524;top:31872;width:59106;height:1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VpTcQA&#10;AADcAAAADwAAAGRycy9kb3ducmV2LnhtbERPS2sCMRC+C/0PYQpepGZ9sJStUURaqL2Iq5fehs24&#10;2XYzWZKsbv99Uyh4m4/vOavNYFtxJR8axwpm0wwEceV0w7WC8+nt6RlEiMgaW8ek4IcCbNYPoxUW&#10;2t34SNcy1iKFcChQgYmxK6QMlSGLYeo64sRdnLcYE/S11B5vKdy2cp5lubTYcGow2NHOUPVd9lbB&#10;Yfl5MJP+8vqxXS78/tzv8q+6VGr8OGxfQEQa4l38737XaX4+g79n0gV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laU3EAAAA3AAAAA8AAAAAAAAAAAAAAAAAmAIAAGRycy9k&#10;b3ducmV2LnhtbFBLBQYAAAAABAAEAPUAAACJAwAAAAA=&#10;" stroked="f">
                  <v:textbox style="mso-fit-shape-to-text:t" inset="0,0,0,0">
                    <w:txbxContent>
                      <w:p w14:paraId="0DD042C7" w14:textId="4FC4E042" w:rsidR="005F456C" w:rsidRPr="00471710" w:rsidRDefault="005F456C" w:rsidP="00C01170">
                        <w:pPr>
                          <w:pStyle w:val="Caption"/>
                          <w:jc w:val="center"/>
                          <w:rPr>
                            <w:rFonts w:ascii="Times New Roman" w:hAnsi="Times New Roman"/>
                            <w:noProof/>
                            <w:sz w:val="24"/>
                            <w:szCs w:val="24"/>
                          </w:rPr>
                        </w:pPr>
                        <w:bookmarkStart w:id="2514" w:name="_Ref420513713"/>
                        <w:bookmarkStart w:id="2515" w:name="_Toc422898576"/>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10</w:t>
                        </w:r>
                        <w:r>
                          <w:fldChar w:fldCharType="end"/>
                        </w:r>
                        <w:bookmarkEnd w:id="2514"/>
                        <w:r>
                          <w:t xml:space="preserve"> A Pozíció szabályozó System generátoros felépítése</w:t>
                        </w:r>
                        <w:bookmarkEnd w:id="2515"/>
                      </w:p>
                    </w:txbxContent>
                  </v:textbox>
                </v:shape>
                <w10:anchorlock/>
              </v:group>
            </w:pict>
          </mc:Fallback>
        </mc:AlternateContent>
      </w:r>
    </w:p>
    <w:p w14:paraId="51F5EA48" w14:textId="3441937D" w:rsidR="00C01170" w:rsidRPr="00BE4225" w:rsidRDefault="00C01170" w:rsidP="007852B4">
      <w:pPr>
        <w:pStyle w:val="Heading4"/>
        <w:spacing w:line="360" w:lineRule="auto"/>
        <w:rPr>
          <w:rFonts w:ascii="Times New Roman" w:hAnsi="Times New Roman"/>
        </w:rPr>
      </w:pPr>
      <w:bookmarkStart w:id="2516" w:name="_Toc422854220"/>
      <w:r w:rsidRPr="00BE4225">
        <w:lastRenderedPageBreak/>
        <w:t>Szabály</w:t>
      </w:r>
      <w:r w:rsidR="00E63D34" w:rsidRPr="00BE4225">
        <w:t>o</w:t>
      </w:r>
      <w:r w:rsidR="00ED22AB" w:rsidRPr="00BE4225">
        <w:t>zó szimulálása</w:t>
      </w:r>
      <w:bookmarkEnd w:id="2516"/>
    </w:p>
    <w:p w14:paraId="699269AF" w14:textId="77777777" w:rsidR="009C4177" w:rsidRPr="00B632B4" w:rsidRDefault="009C4177" w:rsidP="009C4177">
      <w:pPr>
        <w:spacing w:line="360" w:lineRule="auto"/>
        <w:ind w:firstLine="720"/>
        <w:rPr>
          <w:rFonts w:ascii="Times New Roman" w:hAnsi="Times New Roman"/>
          <w:szCs w:val="24"/>
        </w:rPr>
      </w:pPr>
      <w:r w:rsidRPr="00B632B4">
        <w:rPr>
          <w:rFonts w:ascii="Times New Roman" w:hAnsi="Times New Roman"/>
          <w:szCs w:val="24"/>
        </w:rPr>
        <w:t xml:space="preserve">Az </w:t>
      </w:r>
      <w:r w:rsidRPr="00B632B4">
        <w:rPr>
          <w:szCs w:val="24"/>
        </w:rPr>
        <w:fldChar w:fldCharType="begin"/>
      </w:r>
      <w:r w:rsidRPr="00B632B4">
        <w:rPr>
          <w:szCs w:val="24"/>
        </w:rPr>
        <w:instrText xml:space="preserve"> REF _Ref420513631 \h  \* MERGEFORMAT </w:instrText>
      </w:r>
      <w:r w:rsidRPr="00B632B4">
        <w:rPr>
          <w:szCs w:val="24"/>
        </w:rPr>
      </w:r>
      <w:r w:rsidRPr="00B632B4">
        <w:rPr>
          <w:szCs w:val="24"/>
        </w:rPr>
        <w:fldChar w:fldCharType="separate"/>
      </w:r>
      <w:r w:rsidR="00DB5C9B" w:rsidRPr="00DB5C9B">
        <w:rPr>
          <w:szCs w:val="24"/>
        </w:rPr>
        <w:t>Kép. 5.11</w:t>
      </w:r>
      <w:r w:rsidRPr="00B632B4">
        <w:rPr>
          <w:szCs w:val="24"/>
        </w:rPr>
        <w:fldChar w:fldCharType="end"/>
      </w:r>
      <w:r w:rsidRPr="00B632B4">
        <w:rPr>
          <w:szCs w:val="24"/>
        </w:rPr>
        <w:t xml:space="preserve"> </w:t>
      </w:r>
      <w:r w:rsidRPr="00B632B4">
        <w:rPr>
          <w:rFonts w:ascii="Times New Roman" w:hAnsi="Times New Roman"/>
          <w:szCs w:val="24"/>
        </w:rPr>
        <w:t xml:space="preserve">látható a szimulációs logika, a „counter Position” és a „Inkrementális Jelfeldolgozó modul 1” megtalálható a pozíció mérése inkrementális adó segítségével. A szabályozót a „PozSzab” modul tartalmazza, belső felépítése a </w:t>
      </w:r>
      <w:r w:rsidRPr="00B632B4">
        <w:rPr>
          <w:szCs w:val="24"/>
        </w:rPr>
        <w:fldChar w:fldCharType="begin"/>
      </w:r>
      <w:r w:rsidRPr="00B632B4">
        <w:rPr>
          <w:szCs w:val="24"/>
        </w:rPr>
        <w:instrText xml:space="preserve"> REF _Ref420513713 \h  \* MERGEFORMAT </w:instrText>
      </w:r>
      <w:r w:rsidRPr="00B632B4">
        <w:rPr>
          <w:szCs w:val="24"/>
        </w:rPr>
      </w:r>
      <w:r w:rsidRPr="00B632B4">
        <w:rPr>
          <w:szCs w:val="24"/>
        </w:rPr>
        <w:fldChar w:fldCharType="separate"/>
      </w:r>
      <w:r w:rsidR="00DB5C9B" w:rsidRPr="00DB5C9B">
        <w:rPr>
          <w:szCs w:val="24"/>
        </w:rPr>
        <w:t>Kép. 5.10</w:t>
      </w:r>
      <w:r w:rsidRPr="00B632B4">
        <w:rPr>
          <w:szCs w:val="24"/>
        </w:rPr>
        <w:fldChar w:fldCharType="end"/>
      </w:r>
      <w:r w:rsidRPr="00B632B4">
        <w:rPr>
          <w:rFonts w:ascii="Times New Roman" w:hAnsi="Times New Roman"/>
          <w:szCs w:val="24"/>
        </w:rPr>
        <w:t xml:space="preserve"> alapján. </w:t>
      </w:r>
    </w:p>
    <w:p w14:paraId="30ED5EC7" w14:textId="236C44CB" w:rsidR="009C4177" w:rsidRDefault="009C4177" w:rsidP="009C4177">
      <w:pPr>
        <w:spacing w:line="360" w:lineRule="auto"/>
        <w:ind w:firstLine="720"/>
        <w:rPr>
          <w:rFonts w:ascii="Times New Roman" w:hAnsi="Times New Roman"/>
          <w:szCs w:val="24"/>
        </w:rPr>
      </w:pPr>
      <w:r w:rsidRPr="00B632B4">
        <w:rPr>
          <w:rFonts w:ascii="Times New Roman" w:hAnsi="Times New Roman"/>
          <w:szCs w:val="24"/>
        </w:rPr>
        <w:t xml:space="preserve">A </w:t>
      </w:r>
      <w:r>
        <w:rPr>
          <w:szCs w:val="24"/>
        </w:rPr>
        <w:fldChar w:fldCharType="begin"/>
      </w:r>
      <w:r>
        <w:rPr>
          <w:rFonts w:ascii="Times New Roman" w:hAnsi="Times New Roman"/>
          <w:szCs w:val="24"/>
        </w:rPr>
        <w:instrText xml:space="preserve"> REF _Ref422686972 \h </w:instrText>
      </w:r>
      <w:r>
        <w:rPr>
          <w:szCs w:val="24"/>
        </w:rPr>
      </w:r>
      <w:r>
        <w:rPr>
          <w:szCs w:val="24"/>
        </w:rPr>
        <w:fldChar w:fldCharType="separate"/>
      </w:r>
      <w:r w:rsidR="00DB5C9B">
        <w:t xml:space="preserve">Kép. </w:t>
      </w:r>
      <w:r w:rsidR="00DB5C9B">
        <w:rPr>
          <w:noProof/>
        </w:rPr>
        <w:t>5</w:t>
      </w:r>
      <w:r w:rsidR="00DB5C9B">
        <w:t>.</w:t>
      </w:r>
      <w:r w:rsidR="00DB5C9B">
        <w:rPr>
          <w:noProof/>
        </w:rPr>
        <w:t>12</w:t>
      </w:r>
      <w:r>
        <w:rPr>
          <w:szCs w:val="24"/>
        </w:rPr>
        <w:fldChar w:fldCharType="end"/>
      </w:r>
      <w:r>
        <w:rPr>
          <w:szCs w:val="24"/>
        </w:rPr>
        <w:t xml:space="preserve"> </w:t>
      </w:r>
      <w:r w:rsidRPr="00B632B4">
        <w:rPr>
          <w:rFonts w:ascii="Times New Roman" w:hAnsi="Times New Roman"/>
          <w:szCs w:val="24"/>
        </w:rPr>
        <w:t>megfigyelhető hogy a kimeneti jel miként változik a hiba függvényében. Látható, ha a hiba 0 környékén van a szabályozó kimenete 0 lesz, és csak akkor mozdul ki, amikor a hiba kilép a sávból</w:t>
      </w:r>
      <w:commentRangeStart w:id="2517"/>
      <w:r w:rsidRPr="00B632B4">
        <w:rPr>
          <w:rFonts w:ascii="Times New Roman" w:hAnsi="Times New Roman"/>
          <w:szCs w:val="24"/>
        </w:rPr>
        <w:t xml:space="preserve">. Az előírt referencia jel a szimuláció során konstans értékű, ezért </w:t>
      </w:r>
      <w:r w:rsidR="00AC2DFF" w:rsidRPr="00B632B4">
        <w:rPr>
          <w:rFonts w:ascii="Times New Roman" w:hAnsi="Times New Roman"/>
          <w:szCs w:val="24"/>
        </w:rPr>
        <w:t>a</w:t>
      </w:r>
      <w:r w:rsidRPr="00B632B4">
        <w:rPr>
          <w:rFonts w:ascii="Times New Roman" w:hAnsi="Times New Roman"/>
          <w:szCs w:val="24"/>
        </w:rPr>
        <w:t xml:space="preserve"> nem idézheti elő az érzéketlenségi sávból való</w:t>
      </w:r>
      <w:commentRangeEnd w:id="2517"/>
      <w:r w:rsidRPr="00B632B4">
        <w:rPr>
          <w:rStyle w:val="CommentReference"/>
          <w:rFonts w:ascii="Times New Roman" w:hAnsi="Times New Roman"/>
          <w:sz w:val="24"/>
          <w:szCs w:val="24"/>
        </w:rPr>
        <w:commentReference w:id="2517"/>
      </w:r>
      <w:r w:rsidRPr="00B632B4">
        <w:rPr>
          <w:rFonts w:ascii="Times New Roman" w:hAnsi="Times New Roman"/>
          <w:szCs w:val="24"/>
        </w:rPr>
        <w:t xml:space="preserve"> kilépést.</w:t>
      </w:r>
    </w:p>
    <w:p w14:paraId="50F58F89" w14:textId="76F75310" w:rsidR="00AC2DFF" w:rsidRPr="00B632B4" w:rsidRDefault="00AC2DFF" w:rsidP="009C4177">
      <w:pPr>
        <w:spacing w:line="360" w:lineRule="auto"/>
        <w:ind w:firstLine="720"/>
        <w:rPr>
          <w:rFonts w:ascii="Times New Roman" w:hAnsi="Times New Roman"/>
          <w:szCs w:val="24"/>
        </w:rPr>
      </w:pPr>
      <w:r>
        <w:rPr>
          <w:rFonts w:ascii="Times New Roman" w:hAnsi="Times New Roman"/>
          <w:szCs w:val="24"/>
        </w:rPr>
        <w:t>A szabályozó bemente impulzusban van megadva, amelyek az inkremnetális tárcsától érkeznek, 1 inpulzus megfelel 2 fokos elfordulásnak.</w:t>
      </w:r>
    </w:p>
    <w:p w14:paraId="7F3DD222" w14:textId="783E76DE" w:rsidR="006220E8" w:rsidRPr="00BE4225" w:rsidRDefault="00C81A1F" w:rsidP="00911B32">
      <w:pPr>
        <w:spacing w:line="360" w:lineRule="auto"/>
        <w:ind w:firstLine="720"/>
        <w:rPr>
          <w:rFonts w:ascii="Times New Roman" w:hAnsi="Times New Roman"/>
        </w:rPr>
      </w:pPr>
      <w:r w:rsidRPr="00BE4225">
        <w:rPr>
          <w:rFonts w:ascii="Times New Roman" w:hAnsi="Times New Roman"/>
          <w:noProof/>
          <w:lang w:val="en-US"/>
        </w:rPr>
        <mc:AlternateContent>
          <mc:Choice Requires="wpg">
            <w:drawing>
              <wp:inline distT="0" distB="0" distL="0" distR="0" wp14:anchorId="51CF333D" wp14:editId="0A723955">
                <wp:extent cx="5566410" cy="2613660"/>
                <wp:effectExtent l="0" t="3810" r="0" b="1905"/>
                <wp:docPr id="156"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6410" cy="2613660"/>
                          <a:chOff x="0" y="0"/>
                          <a:chExt cx="56715" cy="26627"/>
                        </a:xfrm>
                      </wpg:grpSpPr>
                      <wps:wsp>
                        <wps:cNvPr id="157" name="Text Box 29"/>
                        <wps:cNvSpPr txBox="1">
                          <a:spLocks noChangeArrowheads="1"/>
                        </wps:cNvSpPr>
                        <wps:spPr bwMode="auto">
                          <a:xfrm>
                            <a:off x="0" y="23262"/>
                            <a:ext cx="56715" cy="33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80F8BF" w14:textId="65B94B5B" w:rsidR="005F456C" w:rsidRPr="00D67C22" w:rsidRDefault="005F456C" w:rsidP="00FB2E76">
                              <w:pPr>
                                <w:pStyle w:val="Caption"/>
                                <w:jc w:val="center"/>
                                <w:rPr>
                                  <w:rFonts w:ascii="Times New Roman" w:hAnsi="Times New Roman"/>
                                  <w:noProof/>
                                  <w:sz w:val="24"/>
                                  <w:szCs w:val="24"/>
                                </w:rPr>
                              </w:pPr>
                              <w:bookmarkStart w:id="2518" w:name="_Ref420513631"/>
                              <w:bookmarkStart w:id="2519" w:name="_Toc422898577"/>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11</w:t>
                              </w:r>
                              <w:r>
                                <w:fldChar w:fldCharType="end"/>
                              </w:r>
                              <w:bookmarkEnd w:id="2518"/>
                              <w:r>
                                <w:t xml:space="preserve"> a pozíció szabályzás moduláris felépítése System Genrator környezetben</w:t>
                              </w:r>
                              <w:bookmarkEnd w:id="2519"/>
                            </w:p>
                          </w:txbxContent>
                        </wps:txbx>
                        <wps:bodyPr rot="0" vert="horz" wrap="square" lIns="0" tIns="0" rIns="0" bIns="0" anchor="t" anchorCtr="0" upright="1">
                          <a:noAutofit/>
                        </wps:bodyPr>
                      </wps:wsp>
                      <pic:pic xmlns:pic="http://schemas.openxmlformats.org/drawingml/2006/picture">
                        <pic:nvPicPr>
                          <pic:cNvPr id="158" name="Picture 96"/>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4160" y="0"/>
                            <a:ext cx="47343" cy="214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1CF333D" id="Group 97" o:spid="_x0000_s1067" style="width:438.3pt;height:205.8pt;mso-position-horizontal-relative:char;mso-position-vertical-relative:line" coordsize="56715,266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">
                <v:shape id="Text Box 29" o:spid="_x0000_s1068" type="#_x0000_t202" style="position:absolute;top:23262;width:56715;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0BYsMA&#10;AADcAAAADwAAAGRycy9kb3ducmV2LnhtbERPS2vCQBC+F/wPywi9FN00UCvRVaxpoYd60IrnITsm&#10;wexs2F3z+PfdQqG3+fies94OphEdOV9bVvA8T0AQF1bXXCo4f3/MliB8QNbYWCYFI3nYbiYPa8y0&#10;7flI3SmUIoawz1BBFUKbSemLigz6uW2JI3e1zmCI0JVSO+xjuGlkmiQLabDm2FBhS/uKitvpbhQs&#10;cnfvj7x/ys/vX3hoy/TyNl6UepwOuxWIQEP4F/+5P3Wc//IKv8/EC+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T0BYsMAAADcAAAADwAAAAAAAAAAAAAAAACYAgAAZHJzL2Rv&#10;d25yZXYueG1sUEsFBgAAAAAEAAQA9QAAAIgDAAAAAA==&#10;" stroked="f">
                  <v:textbox inset="0,0,0,0">
                    <w:txbxContent>
                      <w:p w14:paraId="2380F8BF" w14:textId="65B94B5B" w:rsidR="005F456C" w:rsidRPr="00D67C22" w:rsidRDefault="005F456C" w:rsidP="00FB2E76">
                        <w:pPr>
                          <w:pStyle w:val="Caption"/>
                          <w:jc w:val="center"/>
                          <w:rPr>
                            <w:rFonts w:ascii="Times New Roman" w:hAnsi="Times New Roman"/>
                            <w:noProof/>
                            <w:sz w:val="24"/>
                            <w:szCs w:val="24"/>
                          </w:rPr>
                        </w:pPr>
                        <w:bookmarkStart w:id="2520" w:name="_Ref420513631"/>
                        <w:bookmarkStart w:id="2521" w:name="_Toc422898577"/>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11</w:t>
                        </w:r>
                        <w:r>
                          <w:fldChar w:fldCharType="end"/>
                        </w:r>
                        <w:bookmarkEnd w:id="2520"/>
                        <w:r>
                          <w:t xml:space="preserve"> a pozíció szabályzás moduláris felépítése System Genrator környezetben</w:t>
                        </w:r>
                        <w:bookmarkEnd w:id="2521"/>
                      </w:p>
                    </w:txbxContent>
                  </v:textbox>
                </v:shape>
                <v:shape id="Picture 96" o:spid="_x0000_s1069" type="#_x0000_t75" style="position:absolute;left:4160;width:4734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JQW3EAAAA3AAAAA8AAABkcnMvZG93bnJldi54bWxEj0FPwzAMhe9I/IfISLuxlGmrUFk2AdM0&#10;TogNfoBpTFMtcaom6zp+/XxA4mbrPb/3ebkeg1cD9amNbOBhWoAirqNtuTHw9bm9fwSVMrJFH5kM&#10;XCjBenV7s8TKxjPvaTjkRkkIpwoNuJy7SutUOwqYprEjFu0n9gGzrH2jbY9nCQ9ez4qi1AFblgaH&#10;Hb06qo+HUzDAZd6988f3i9e/ZRhmm7k/urkxk7vx+QlUpjH/m/+u36zgL4RWnpEJ9Oo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LJQW3EAAAA3AAAAA8AAAAAAAAAAAAAAAAA&#10;nwIAAGRycy9kb3ducmV2LnhtbFBLBQYAAAAABAAEAPcAAACQAwAAAAA=&#10;">
                  <v:imagedata r:id="rId51" o:title=""/>
                  <v:path arrowok="t"/>
                </v:shape>
                <w10:anchorlock/>
              </v:group>
            </w:pict>
          </mc:Fallback>
        </mc:AlternateContent>
      </w:r>
    </w:p>
    <w:p w14:paraId="14B485CA" w14:textId="36F3B1FD" w:rsidR="006220E8" w:rsidRPr="00BE4225" w:rsidRDefault="00D9192F" w:rsidP="00911B32">
      <w:pPr>
        <w:spacing w:line="360" w:lineRule="auto"/>
        <w:ind w:firstLine="720"/>
        <w:rPr>
          <w:rFonts w:ascii="Times New Roman" w:hAnsi="Times New Roman"/>
        </w:rPr>
      </w:pPr>
      <w:r>
        <w:rPr>
          <w:noProof/>
          <w:lang w:val="en-US"/>
        </w:rPr>
        <mc:AlternateContent>
          <mc:Choice Requires="wpg">
            <w:drawing>
              <wp:inline distT="0" distB="0" distL="0" distR="0" wp14:anchorId="7E5F2146" wp14:editId="0E6E4257">
                <wp:extent cx="5215255" cy="2318385"/>
                <wp:effectExtent l="0" t="0" r="4445" b="5715"/>
                <wp:docPr id="247" name="Group 2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15255" cy="2318385"/>
                          <a:chOff x="-525155" y="0"/>
                          <a:chExt cx="6188085" cy="2318385"/>
                        </a:xfrm>
                      </wpg:grpSpPr>
                      <wpg:grpSp>
                        <wpg:cNvPr id="234" name="Group 100"/>
                        <wpg:cNvGrpSpPr>
                          <a:grpSpLocks/>
                        </wpg:cNvGrpSpPr>
                        <wpg:grpSpPr>
                          <a:xfrm>
                            <a:off x="-525155" y="0"/>
                            <a:ext cx="5566293" cy="2128520"/>
                            <a:chOff x="-101893" y="387829"/>
                            <a:chExt cx="5963285" cy="2111839"/>
                          </a:xfrm>
                        </wpg:grpSpPr>
                        <pic:pic xmlns:pic="http://schemas.openxmlformats.org/drawingml/2006/picture">
                          <pic:nvPicPr>
                            <pic:cNvPr id="235" name="Picture 61"/>
                            <pic:cNvPicPr>
                              <a:picLocks noChangeAspect="1"/>
                            </pic:cNvPicPr>
                          </pic:nvPicPr>
                          <pic:blipFill rotWithShape="1">
                            <a:blip r:embed="rId52" cstate="print">
                              <a:extLst>
                                <a:ext uri="{28A0092B-C50C-407E-A947-70E740481C1C}">
                                  <a14:useLocalDpi xmlns:a14="http://schemas.microsoft.com/office/drawing/2010/main" val="0"/>
                                </a:ext>
                              </a:extLst>
                            </a:blip>
                            <a:srcRect l="7907"/>
                            <a:stretch/>
                          </pic:blipFill>
                          <pic:spPr bwMode="auto">
                            <a:xfrm>
                              <a:off x="-101893" y="387829"/>
                              <a:ext cx="5963285" cy="2002982"/>
                            </a:xfrm>
                            <a:prstGeom prst="rect">
                              <a:avLst/>
                            </a:prstGeom>
                            <a:ln>
                              <a:noFill/>
                            </a:ln>
                            <a:extLst>
                              <a:ext uri="{53640926-AAD7-44D8-BBD7-CCE9431645EC}">
                                <a14:shadowObscured xmlns:a14="http://schemas.microsoft.com/office/drawing/2010/main"/>
                              </a:ext>
                            </a:extLst>
                          </pic:spPr>
                        </pic:pic>
                        <wps:wsp>
                          <wps:cNvPr id="236" name="Text Box 34"/>
                          <wps:cNvSpPr txBox="1"/>
                          <wps:spPr>
                            <a:xfrm>
                              <a:off x="460716" y="2499668"/>
                              <a:ext cx="5036751" cy="0"/>
                            </a:xfrm>
                            <a:prstGeom prst="rect">
                              <a:avLst/>
                            </a:prstGeom>
                            <a:solidFill>
                              <a:prstClr val="white"/>
                            </a:solidFill>
                            <a:ln>
                              <a:noFill/>
                            </a:ln>
                            <a:effectLst/>
                          </wps:spPr>
                          <wps:txbx>
                            <w:txbxContent>
                              <w:p w14:paraId="24F9DB14" w14:textId="77777777" w:rsidR="005F456C" w:rsidRDefault="005F456C" w:rsidP="009C417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46" name="Text Box 246"/>
                        <wps:cNvSpPr txBox="1"/>
                        <wps:spPr>
                          <a:xfrm>
                            <a:off x="0" y="2186940"/>
                            <a:ext cx="5662930" cy="131445"/>
                          </a:xfrm>
                          <a:prstGeom prst="rect">
                            <a:avLst/>
                          </a:prstGeom>
                          <a:solidFill>
                            <a:prstClr val="white"/>
                          </a:solidFill>
                          <a:ln>
                            <a:noFill/>
                          </a:ln>
                          <a:effectLst/>
                        </wps:spPr>
                        <wps:txbx>
                          <w:txbxContent>
                            <w:p w14:paraId="20564EA2" w14:textId="5AFB34A9" w:rsidR="005F456C" w:rsidRPr="00044E91" w:rsidRDefault="005F456C" w:rsidP="009C4177">
                              <w:pPr>
                                <w:pStyle w:val="Caption"/>
                                <w:jc w:val="center"/>
                                <w:rPr>
                                  <w:rFonts w:ascii="Times New Roman" w:hAnsi="Times New Roman"/>
                                  <w:sz w:val="24"/>
                                </w:rPr>
                              </w:pPr>
                              <w:bookmarkStart w:id="2522" w:name="_Ref422686972"/>
                              <w:bookmarkStart w:id="2523" w:name="_Toc422898578"/>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12</w:t>
                              </w:r>
                              <w:r>
                                <w:fldChar w:fldCharType="end"/>
                              </w:r>
                              <w:bookmarkEnd w:id="2522"/>
                              <w:r>
                                <w:t xml:space="preserve"> A pozíció szabályozó szimulálása</w:t>
                              </w:r>
                              <w:bookmarkEnd w:id="25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E5F2146" id="Group 247" o:spid="_x0000_s1070" style="width:410.65pt;height:182.55pt;mso-position-horizontal-relative:char;mso-position-vertical-relative:line" coordorigin="-5251" coordsize="61880,2318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6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q91f2dj5H2y7gt/PlWCHzpAnmSN91Fz1Y4OAOTQB&#10;YooqvDf2dxeXNnDdwSXVrt+0QpIC8W4ZXco5XI5GetAFiiq8N/Z3F5c2cN3BJdWu37RCkgLxbhld&#10;yjlcjkZ61YoAKKKz7jXdHtPtn2nVbGH7Ds+1+ZcIv2ff9zzMn5d3bOM9qAN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">
                <v:group id="Group 100" o:spid="_x0000_s1071" style="position:absolute;left:-5251;width:55662;height:21285" coordorigin="-1018,3878" coordsize="59632,211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Y3nsYAAADcAAAADwAAAGRycy9kb3ducmV2LnhtbESPT2vCQBTE7wW/w/IK&#10;vdXNH1skdQ0itngQoSqU3h7ZZxKSfRuy2yR++25B6HGYmd8wq3wyrRiod7VlBfE8AkFcWF1zqeBy&#10;fn9egnAeWWNrmRTcyEG+nj2sMNN25E8aTr4UAcIuQwWV910mpSsqMujmtiMO3tX2Bn2QfSl1j2OA&#10;m1YmUfQqDdYcFirsaFtR0Zx+jIKPEcdNGu+GQ3Pd3r7PL8evQ0xKPT1OmzcQnib/H76391pBki7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tjeexgAAANwA&#10;AAAPAAAAAAAAAAAAAAAAAKoCAABkcnMvZG93bnJldi54bWxQSwUGAAAAAAQABAD6AAAAnQMAAAAA&#10;">
                  <v:shape id="Picture 61" o:spid="_x0000_s1072" type="#_x0000_t75" style="position:absolute;left:-1018;top:3878;width:59631;height:200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cmnjEAAAA3AAAAA8AAABkcnMvZG93bnJldi54bWxEj09rAjEUxO8Fv0N4Qm8160qrrEYRQRDs&#10;pf47PzbP3bCblyWJuvXTN4VCj8PM/IZZrHrbijv5YBwrGI8yEMSl04YrBafj9m0GIkRkja1jUvBN&#10;AVbLwcsCC+0e/EX3Q6xEgnAoUEEdY1dIGcqaLIaR64iTd3XeYkzSV1J7fCS4bWWeZR/SouG0UGNH&#10;m5rK5nCzCma7fU7PozfTpj/r6YUa87nJlHod9us5iEh9/A//tXdaQT55h98z6QjI5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JcmnjEAAAA3AAAAA8AAAAAAAAAAAAAAAAA&#10;nwIAAGRycy9kb3ducmV2LnhtbFBLBQYAAAAABAAEAPcAAACQAwAAAAA=&#10;">
                    <v:imagedata r:id="rId53" o:title="" cropleft="5182f"/>
                    <v:path arrowok="t"/>
                  </v:shape>
                  <v:shape id="Text Box 34" o:spid="_x0000_s1073" type="#_x0000_t202" style="position:absolute;left:4607;top:24996;width:50367;height: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sgJcUA&#10;AADcAAAADwAAAGRycy9kb3ducmV2LnhtbESPT4vCMBTE7wt+h/AEL4umW6Es1Sj+WWEP7kFXPD+a&#10;Z1tsXkoSbf32G0HY4zAzv2Hmy9404k7O15YVfEwSEMSF1TWXCk6/u/EnCB+QNTaWScGDPCwXg7c5&#10;5tp2fKD7MZQiQtjnqKAKoc2l9EVFBv3EtsTRu1hnMETpSqkddhFuGpkmSSYN1hwXKmxpU1FxPd6M&#10;gmzrbt2BN+/b09cef9oyPa8fZ6VGw341AxGoD//hV/tbK0inG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iyAlxQAAANwAAAAPAAAAAAAAAAAAAAAAAJgCAABkcnMv&#10;ZG93bnJldi54bWxQSwUGAAAAAAQABAD1AAAAigMAAAAA&#10;" stroked="f">
                    <v:textbox inset="0,0,0,0">
                      <w:txbxContent>
                        <w:p w14:paraId="24F9DB14" w14:textId="77777777" w:rsidR="005F456C" w:rsidRDefault="005F456C" w:rsidP="009C4177"/>
                      </w:txbxContent>
                    </v:textbox>
                  </v:shape>
                </v:group>
                <v:shape id="Text Box 246" o:spid="_x0000_s1074" type="#_x0000_t202" style="position:absolute;top:21869;width:56629;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1TWMUA&#10;AADcAAAADwAAAGRycy9kb3ducmV2LnhtbESPT4vCMBTE7wt+h/AEL4umW6Qs1Sj+WWEP7kFXPD+a&#10;Z1tsXkoSbf32G0HY4zAzv2Hmy9404k7O15YVfEwSEMSF1TWXCk6/u/EnCB+QNTaWScGDPCwXg7c5&#10;5tp2fKD7MZQiQtjnqKAKoc2l9EVFBv3EtsTRu1hnMETpSqkddhFuGpkmSSYN1hwXKmxpU1FxPd6M&#10;gmzrbt2BN+/b09cef9oyPa8fZ6VGw341AxGoD//hV/tbK0inG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jVNYxQAAANwAAAAPAAAAAAAAAAAAAAAAAJgCAABkcnMv&#10;ZG93bnJldi54bWxQSwUGAAAAAAQABAD1AAAAigMAAAAA&#10;" stroked="f">
                  <v:textbox inset="0,0,0,0">
                    <w:txbxContent>
                      <w:p w14:paraId="20564EA2" w14:textId="5AFB34A9" w:rsidR="005F456C" w:rsidRPr="00044E91" w:rsidRDefault="005F456C" w:rsidP="009C4177">
                        <w:pPr>
                          <w:pStyle w:val="Caption"/>
                          <w:jc w:val="center"/>
                          <w:rPr>
                            <w:rFonts w:ascii="Times New Roman" w:hAnsi="Times New Roman"/>
                            <w:sz w:val="24"/>
                          </w:rPr>
                        </w:pPr>
                        <w:bookmarkStart w:id="2524" w:name="_Ref422686972"/>
                        <w:bookmarkStart w:id="2525" w:name="_Toc422898578"/>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12</w:t>
                        </w:r>
                        <w:r>
                          <w:fldChar w:fldCharType="end"/>
                        </w:r>
                        <w:bookmarkEnd w:id="2524"/>
                        <w:r>
                          <w:t xml:space="preserve"> A pozíció szabályozó szimulálása</w:t>
                        </w:r>
                        <w:bookmarkEnd w:id="2525"/>
                      </w:p>
                    </w:txbxContent>
                  </v:textbox>
                </v:shape>
                <w10:anchorlock/>
              </v:group>
            </w:pict>
          </mc:Fallback>
        </mc:AlternateContent>
      </w:r>
    </w:p>
    <w:p w14:paraId="2B516A6F" w14:textId="77777777" w:rsidR="004A400F" w:rsidRPr="00BE4225" w:rsidRDefault="004A400F" w:rsidP="007852B4">
      <w:pPr>
        <w:pStyle w:val="Heading3"/>
      </w:pPr>
      <w:bookmarkStart w:id="2526" w:name="_Toc422854221"/>
      <w:r w:rsidRPr="00BE4225">
        <w:lastRenderedPageBreak/>
        <w:t>Hardveres mérések</w:t>
      </w:r>
      <w:bookmarkEnd w:id="2526"/>
    </w:p>
    <w:p w14:paraId="6D6CDC12" w14:textId="77777777" w:rsidR="002152DC" w:rsidRPr="00BE4225" w:rsidRDefault="00ED22AB" w:rsidP="007852B4">
      <w:pPr>
        <w:pStyle w:val="Heading4"/>
        <w:spacing w:line="360" w:lineRule="auto"/>
      </w:pPr>
      <w:bookmarkStart w:id="2527" w:name="_Toc422854222"/>
      <w:r w:rsidRPr="00BE4225">
        <w:t>Dc motor sebesség szabályzása mérőstandon</w:t>
      </w:r>
      <w:bookmarkEnd w:id="2527"/>
    </w:p>
    <w:p w14:paraId="035185B3" w14:textId="77777777" w:rsidR="009C4177" w:rsidRPr="00B632B4" w:rsidRDefault="009C4177" w:rsidP="009C4177">
      <w:pPr>
        <w:spacing w:line="360" w:lineRule="auto"/>
        <w:rPr>
          <w:rFonts w:ascii="Times New Roman" w:hAnsi="Times New Roman"/>
          <w:szCs w:val="24"/>
        </w:rPr>
      </w:pPr>
      <w:r w:rsidRPr="00B632B4">
        <w:rPr>
          <w:rFonts w:ascii="Times New Roman" w:hAnsi="Times New Roman"/>
          <w:szCs w:val="24"/>
        </w:rPr>
        <w:tab/>
        <w:t>Az FPGA I/O kivezetései 3,3V logikai szinten vannak, ezért kell egy szint illesztést végeznünk 3,3V-ról 5V-ra.</w:t>
      </w:r>
    </w:p>
    <w:p w14:paraId="6982E643" w14:textId="77777777" w:rsidR="009C4177" w:rsidRPr="00B632B4" w:rsidRDefault="009C4177" w:rsidP="009C4177">
      <w:pPr>
        <w:spacing w:line="360" w:lineRule="auto"/>
        <w:rPr>
          <w:rFonts w:ascii="Times New Roman" w:hAnsi="Times New Roman"/>
          <w:szCs w:val="24"/>
        </w:rPr>
      </w:pPr>
      <w:r w:rsidRPr="00B632B4">
        <w:rPr>
          <w:rFonts w:ascii="Times New Roman" w:hAnsi="Times New Roman"/>
          <w:szCs w:val="24"/>
        </w:rPr>
        <w:tab/>
        <w:t xml:space="preserve">A szint illesztés csak egyirányú, az FPGA-tól kimeneti irányba. A motor tengelyére vagy a mozgatott mechanizmusra rögzített inkrementális tárcsa segítségével tudjuk mérni az elfordulást. A motor sebességét </w:t>
      </w:r>
      <m:oMath>
        <m:f>
          <m:fPr>
            <m:ctrlPr>
              <w:rPr>
                <w:rFonts w:ascii="Cambria Math" w:hAnsi="Cambria Math"/>
                <w:szCs w:val="24"/>
              </w:rPr>
            </m:ctrlPr>
          </m:fPr>
          <m:num>
            <m:r>
              <m:rPr>
                <m:sty m:val="p"/>
              </m:rPr>
              <w:rPr>
                <w:rFonts w:ascii="Cambria Math" w:hAnsi="Cambria Math"/>
                <w:szCs w:val="24"/>
              </w:rPr>
              <m:t>imp</m:t>
            </m:r>
          </m:num>
          <m:den>
            <m:r>
              <m:rPr>
                <m:sty m:val="p"/>
              </m:rPr>
              <w:rPr>
                <w:rFonts w:ascii="Cambria Math" w:hAnsi="Cambria Math"/>
                <w:szCs w:val="24"/>
              </w:rPr>
              <m:t>Ts</m:t>
            </m:r>
          </m:den>
        </m:f>
      </m:oMath>
      <w:r w:rsidRPr="00B632B4">
        <w:rPr>
          <w:rFonts w:ascii="Times New Roman" w:hAnsi="Times New Roman"/>
          <w:szCs w:val="24"/>
        </w:rPr>
        <w:t>-ben, vagyis impulzus per mintavételben mérjük, így a referencia sebességet is ebben a mértékegységben kell megadnunk. Ezért átalakítást kell végezünk a következő összefüggés szerint:</w:t>
      </w:r>
    </w:p>
    <w:p w14:paraId="5DC8880F" w14:textId="77777777" w:rsidR="009C4177" w:rsidRPr="00B632B4" w:rsidRDefault="009C4177" w:rsidP="009C4177">
      <w:pPr>
        <w:spacing w:line="360" w:lineRule="auto"/>
        <w:rPr>
          <w:rFonts w:ascii="Times New Roman" w:hAnsi="Times New Roman"/>
          <w:szCs w:val="24"/>
        </w:rPr>
      </w:pPr>
      <m:oMathPara>
        <m:oMathParaPr>
          <m:jc m:val="left"/>
        </m:oMathParaPr>
        <m:oMath>
          <m:r>
            <w:rPr>
              <w:rFonts w:ascii="Cambria Math" w:hAnsi="Cambria Math"/>
              <w:szCs w:val="24"/>
            </w:rPr>
            <m:t>N-tárcsa felbontás,</m:t>
          </m:r>
        </m:oMath>
      </m:oMathPara>
    </w:p>
    <w:p w14:paraId="7118919F" w14:textId="77777777" w:rsidR="009C4177" w:rsidRPr="00B632B4" w:rsidRDefault="00967446" w:rsidP="009C4177">
      <w:pPr>
        <w:spacing w:line="360" w:lineRule="auto"/>
        <w:rPr>
          <w:rFonts w:ascii="Times New Roman" w:hAnsi="Times New Roman"/>
          <w:szCs w:val="24"/>
        </w:rPr>
      </w:pPr>
      <m:oMath>
        <m:sSub>
          <m:sSubPr>
            <m:ctrlPr>
              <w:rPr>
                <w:rFonts w:ascii="Cambria Math" w:hAnsi="Cambria Math"/>
                <w:i/>
                <w:szCs w:val="24"/>
              </w:rPr>
            </m:ctrlPr>
          </m:sSubPr>
          <m:e>
            <m:r>
              <w:rPr>
                <w:rFonts w:ascii="Cambria Math" w:hAnsi="Cambria Math"/>
                <w:szCs w:val="24"/>
              </w:rPr>
              <m:t>s</m:t>
            </m:r>
          </m:e>
          <m:sub>
            <m:r>
              <w:rPr>
                <w:rFonts w:ascii="Cambria Math" w:hAnsi="Cambria Math"/>
                <w:szCs w:val="24"/>
              </w:rPr>
              <m:t>Ts</m:t>
            </m:r>
          </m:sub>
        </m:sSub>
        <m:r>
          <w:rPr>
            <w:rFonts w:ascii="Cambria Math" w:hAnsi="Cambria Math"/>
            <w:szCs w:val="24"/>
          </w:rPr>
          <m:t>-mintavételi periódus sec ban,</m:t>
        </m:r>
      </m:oMath>
      <w:r w:rsidR="009C4177" w:rsidRPr="00B632B4">
        <w:rPr>
          <w:rFonts w:ascii="Times New Roman" w:hAnsi="Times New Roman"/>
          <w:szCs w:val="24"/>
        </w:rPr>
        <w:t xml:space="preserve"> a PID szabályzó mintavételi periódusa</w:t>
      </w:r>
    </w:p>
    <w:p w14:paraId="5697695C" w14:textId="77777777" w:rsidR="009C4177" w:rsidRPr="00B632B4" w:rsidRDefault="00967446" w:rsidP="009C4177">
      <w:pPr>
        <w:spacing w:line="360" w:lineRule="auto"/>
        <w:rPr>
          <w:rFonts w:ascii="Times New Roman" w:hAnsi="Times New Roman"/>
          <w:szCs w:val="24"/>
        </w:rPr>
      </w:pPr>
      <m:oMathPara>
        <m:oMathParaPr>
          <m:jc m:val="left"/>
        </m:oMathPara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 xml:space="preserve">mért  </m:t>
              </m:r>
            </m:sub>
          </m:sSub>
          <m:r>
            <w:rPr>
              <w:rFonts w:ascii="Cambria Math" w:hAnsi="Cambria Math"/>
              <w:szCs w:val="24"/>
            </w:rPr>
            <m:t>-mintavételi periódus alat érkezett impulzusok száma</m:t>
          </m:r>
        </m:oMath>
      </m:oMathPara>
    </w:p>
    <w:p w14:paraId="09B1DE25" w14:textId="30D5C128" w:rsidR="009C4177" w:rsidRPr="00B632B4" w:rsidRDefault="009C4177" w:rsidP="009C4177">
      <w:pPr>
        <w:spacing w:line="360" w:lineRule="auto"/>
        <w:rPr>
          <w:rFonts w:ascii="Times New Roman" w:hAnsi="Times New Roman"/>
          <w:szCs w:val="24"/>
        </w:rPr>
      </w:pPr>
      <m:oMathPara>
        <m:oMathParaPr>
          <m:jc m:val="left"/>
        </m:oMathParaPr>
        <m:oMath>
          <m:r>
            <w:rPr>
              <w:rFonts w:ascii="Cambria Math" w:hAnsi="Cambria Math"/>
              <w:szCs w:val="24"/>
            </w:rPr>
            <m:t>ω-szögsebesség °/s ban</m:t>
          </m:r>
        </m:oMath>
      </m:oMathPara>
    </w:p>
    <w:p w14:paraId="07A3DE41" w14:textId="14916C29" w:rsidR="009C4177" w:rsidRPr="00B632B4" w:rsidRDefault="009C4177" w:rsidP="009C4177">
      <w:pPr>
        <w:spacing w:line="360" w:lineRule="auto"/>
        <w:rPr>
          <w:rFonts w:ascii="Times New Roman" w:hAnsi="Times New Roman"/>
          <w:szCs w:val="24"/>
        </w:rPr>
      </w:pPr>
      <m:oMathPara>
        <m:oMath>
          <m:r>
            <w:rPr>
              <w:rFonts w:ascii="Cambria Math" w:hAnsi="Cambria Math"/>
              <w:szCs w:val="24"/>
            </w:rPr>
            <m:t>ω=</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N</m:t>
                  </m:r>
                </m:e>
                <m:sub>
                  <m:r>
                    <w:rPr>
                      <w:rFonts w:ascii="Cambria Math" w:hAnsi="Cambria Math"/>
                      <w:szCs w:val="24"/>
                    </w:rPr>
                    <m:t>mért</m:t>
                  </m:r>
                </m:sub>
              </m:sSub>
              <m:r>
                <w:rPr>
                  <w:rFonts w:ascii="Cambria Math" w:hAnsi="Cambria Math"/>
                  <w:szCs w:val="24"/>
                </w:rPr>
                <m:t>*360</m:t>
              </m:r>
            </m:num>
            <m:den>
              <m:r>
                <w:rPr>
                  <w:rFonts w:ascii="Cambria Math" w:hAnsi="Cambria Math"/>
                  <w:szCs w:val="24"/>
                </w:rPr>
                <m:t>N*</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Ts</m:t>
                  </m:r>
                </m:sub>
              </m:sSub>
            </m:den>
          </m:f>
        </m:oMath>
      </m:oMathPara>
    </w:p>
    <w:p w14:paraId="3492088E" w14:textId="77777777" w:rsidR="009C4177" w:rsidRPr="00B632B4" w:rsidRDefault="009C4177" w:rsidP="009C4177">
      <w:pPr>
        <w:spacing w:line="360" w:lineRule="auto"/>
        <w:rPr>
          <w:rFonts w:ascii="Times New Roman" w:hAnsi="Times New Roman"/>
          <w:szCs w:val="24"/>
        </w:rPr>
      </w:pPr>
      <w:r w:rsidRPr="00B632B4">
        <w:rPr>
          <w:rFonts w:ascii="Times New Roman" w:hAnsi="Times New Roman"/>
          <w:szCs w:val="24"/>
        </w:rPr>
        <w:tab/>
        <w:t xml:space="preserve">A fenti képletben mindig csak egy ismeretlen van attól függően, ha referencia értéket kel számolnunk, akkor az </w:t>
      </w: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mért</m:t>
            </m:r>
          </m:sub>
        </m:sSub>
      </m:oMath>
      <w:r w:rsidRPr="00B632B4">
        <w:rPr>
          <w:rFonts w:ascii="Times New Roman" w:hAnsi="Times New Roman"/>
          <w:szCs w:val="24"/>
        </w:rPr>
        <w:t xml:space="preserve"> paramétert fejezzük ki, vagy az </w:t>
      </w:r>
      <m:oMath>
        <m:r>
          <w:rPr>
            <w:rFonts w:ascii="Cambria Math" w:hAnsi="Cambria Math"/>
            <w:szCs w:val="24"/>
          </w:rPr>
          <m:t>ω</m:t>
        </m:r>
      </m:oMath>
      <w:r w:rsidRPr="00B632B4">
        <w:rPr>
          <w:rFonts w:ascii="Times New Roman" w:hAnsi="Times New Roman"/>
          <w:szCs w:val="24"/>
        </w:rPr>
        <w:t xml:space="preserve"> paramétert.</w:t>
      </w:r>
    </w:p>
    <w:p w14:paraId="363B09B0" w14:textId="41A9B5D5" w:rsidR="004C77DC" w:rsidRPr="00BE4225" w:rsidRDefault="00C81A1F" w:rsidP="009C4177">
      <w:pPr>
        <w:spacing w:line="360" w:lineRule="auto"/>
        <w:rPr>
          <w:rFonts w:ascii="Times New Roman" w:hAnsi="Times New Roman"/>
        </w:rPr>
      </w:pPr>
      <w:r w:rsidRPr="00BE4225">
        <w:rPr>
          <w:rFonts w:ascii="Times New Roman" w:hAnsi="Times New Roman"/>
          <w:noProof/>
          <w:lang w:val="en-US"/>
        </w:rPr>
        <mc:AlternateContent>
          <mc:Choice Requires="wpg">
            <w:drawing>
              <wp:inline distT="0" distB="0" distL="0" distR="0" wp14:anchorId="58D97743" wp14:editId="5B0E2AF9">
                <wp:extent cx="5800725" cy="3048000"/>
                <wp:effectExtent l="0" t="0" r="0" b="0"/>
                <wp:docPr id="144"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0725" cy="3048000"/>
                          <a:chOff x="0" y="346523"/>
                          <a:chExt cx="5566418" cy="2604957"/>
                        </a:xfrm>
                      </wpg:grpSpPr>
                      <pic:pic xmlns:pic="http://schemas.openxmlformats.org/drawingml/2006/picture">
                        <pic:nvPicPr>
                          <pic:cNvPr id="145" name="Picture 73"/>
                          <pic:cNvPicPr>
                            <a:picLocks noChangeAspect="1"/>
                          </pic:cNvPicPr>
                        </pic:nvPicPr>
                        <pic:blipFill rotWithShape="1">
                          <a:blip r:embed="rId54" cstate="print">
                            <a:extLst>
                              <a:ext uri="{28A0092B-C50C-407E-A947-70E740481C1C}">
                                <a14:useLocalDpi xmlns:a14="http://schemas.microsoft.com/office/drawing/2010/main" val="0"/>
                              </a:ext>
                            </a:extLst>
                          </a:blip>
                          <a:srcRect l="1460" t="-2" r="15720" b="9"/>
                          <a:stretch/>
                        </pic:blipFill>
                        <pic:spPr>
                          <a:xfrm>
                            <a:off x="28574" y="346523"/>
                            <a:ext cx="5381147" cy="2352675"/>
                          </a:xfrm>
                          <a:prstGeom prst="rect">
                            <a:avLst/>
                          </a:prstGeom>
                        </pic:spPr>
                      </pic:pic>
                      <wps:wsp>
                        <wps:cNvPr id="146" name="Text Box 74"/>
                        <wps:cNvSpPr txBox="1"/>
                        <wps:spPr>
                          <a:xfrm>
                            <a:off x="0" y="2820035"/>
                            <a:ext cx="5566418" cy="131445"/>
                          </a:xfrm>
                          <a:prstGeom prst="rect">
                            <a:avLst/>
                          </a:prstGeom>
                          <a:solidFill>
                            <a:prstClr val="white"/>
                          </a:solidFill>
                          <a:ln>
                            <a:noFill/>
                          </a:ln>
                          <a:effectLst/>
                        </wps:spPr>
                        <wps:txbx>
                          <w:txbxContent>
                            <w:p w14:paraId="6DBA66A6" w14:textId="05F8FCD2" w:rsidR="005F456C" w:rsidRPr="00EA356E" w:rsidRDefault="005F456C" w:rsidP="003B4403">
                              <w:pPr>
                                <w:pStyle w:val="Caption"/>
                                <w:jc w:val="center"/>
                                <w:rPr>
                                  <w:rFonts w:ascii="Times New Roman" w:hAnsi="Times New Roman"/>
                                  <w:noProof/>
                                </w:rPr>
                              </w:pPr>
                              <w:bookmarkStart w:id="2528" w:name="_Toc422898579"/>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13</w:t>
                              </w:r>
                              <w:r>
                                <w:fldChar w:fldCharType="end"/>
                              </w:r>
                              <w:r>
                                <w:t xml:space="preserve"> Sebesség szabályozás PID szabályzóval.</w:t>
                              </w:r>
                              <w:bookmarkEnd w:id="25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8D97743" id="Group 77" o:spid="_x0000_s1075" style="width:456.75pt;height:240pt;mso-position-horizontal-relative:char;mso-position-vertical-relative:line" coordorigin=",3465" coordsize="55664,260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OT+OfwK+D37TPwm1z4FfH34daX4s8I+I7T7PrWg6xbiSC5QMrocdVdJ&#10;FSRJFIeOREdGVlVh5L+xR/wSh/4J6f8ABOzVtV8RfsdfsxaP4Q1bWoDb6lrjX13qOoSW5ZGa3W6v&#10;pppo4GeKN2hR1jZ41YqWUEfQ1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">
                <v:shape id="Picture 73" o:spid="_x0000_s1076" type="#_x0000_t75" style="position:absolute;left:285;top:3465;width:53812;height:23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wOnPCAAAA3AAAAA8AAABkcnMvZG93bnJldi54bWxET82KwjAQvi/4DmEEb2uquKtUoyxbdD3s&#10;xZ8HGJqxrTaT0EStPr0RBG/z8f3ObNGaWlyo8ZVlBYN+AoI4t7riQsF+t/ycgPABWWNtmRTcyMNi&#10;3vmYYartlTd02YZCxBD2KSooQ3CplD4vyaDvW0ccuYNtDIYIm0LqBq8x3NRymCTf0mDFsaFER78l&#10;5aft2Sho/8fLlXMDu7J/2SY/+ux+H2VK9brtzxREoDa8xS/3Wsf5oy94PhMvkPM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4sDpzwgAAANwAAAAPAAAAAAAAAAAAAAAAAJ8C&#10;AABkcnMvZG93bnJldi54bWxQSwUGAAAAAAQABAD3AAAAjgMAAAAA&#10;">
                  <v:imagedata r:id="rId55" o:title="" croptop="-1f" cropbottom="6f" cropleft="957f" cropright="10302f"/>
                  <v:path arrowok="t"/>
                </v:shape>
                <v:shape id="Text Box 74" o:spid="_x0000_s1077" type="#_x0000_t202" style="position:absolute;top:28200;width:55664;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gyJMMA&#10;AADcAAAADwAAAGRycy9kb3ducmV2LnhtbERPTWvCQBC9F/wPywheSt1USiipq2hSwUN70Iach+w0&#10;Cc3Oht3VxH/vFgq9zeN9zno7mV5cyfnOsoLnZQKCuLa640ZB+XV4egXhA7LG3jIpuJGH7Wb2sMZM&#10;25FPdD2HRsQQ9hkqaEMYMil93ZJBv7QDceS+rTMYInSN1A7HGG56uUqSVBrsODa0OFDeUv1zvhgF&#10;aeEu44nzx6J8/8DPoVlV+1ul1GI+7d5ABJrCv/jPfdRx/ksKv8/EC+Tm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6gyJMMAAADcAAAADwAAAAAAAAAAAAAAAACYAgAAZHJzL2Rv&#10;d25yZXYueG1sUEsFBgAAAAAEAAQA9QAAAIgDAAAAAA==&#10;" stroked="f">
                  <v:textbox inset="0,0,0,0">
                    <w:txbxContent>
                      <w:p w14:paraId="6DBA66A6" w14:textId="05F8FCD2" w:rsidR="005F456C" w:rsidRPr="00EA356E" w:rsidRDefault="005F456C" w:rsidP="003B4403">
                        <w:pPr>
                          <w:pStyle w:val="Caption"/>
                          <w:jc w:val="center"/>
                          <w:rPr>
                            <w:rFonts w:ascii="Times New Roman" w:hAnsi="Times New Roman"/>
                            <w:noProof/>
                          </w:rPr>
                        </w:pPr>
                        <w:bookmarkStart w:id="2529" w:name="_Toc422898579"/>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13</w:t>
                        </w:r>
                        <w:r>
                          <w:fldChar w:fldCharType="end"/>
                        </w:r>
                        <w:r>
                          <w:t xml:space="preserve"> Sebesség szabályozás PID szabályzóval.</w:t>
                        </w:r>
                        <w:bookmarkEnd w:id="2529"/>
                      </w:p>
                    </w:txbxContent>
                  </v:textbox>
                </v:shape>
                <w10:anchorlock/>
              </v:group>
            </w:pict>
          </mc:Fallback>
        </mc:AlternateContent>
      </w:r>
    </w:p>
    <w:p w14:paraId="11EF6C46" w14:textId="490F069D" w:rsidR="00A81986" w:rsidRPr="00BE4225" w:rsidRDefault="003C5BF2" w:rsidP="00FC3556">
      <w:pPr>
        <w:spacing w:line="360" w:lineRule="auto"/>
        <w:rPr>
          <w:rFonts w:ascii="Times New Roman" w:hAnsi="Times New Roman"/>
        </w:rPr>
      </w:pPr>
      <w:r w:rsidRPr="00BE4225">
        <w:rPr>
          <w:rFonts w:ascii="Times New Roman" w:hAnsi="Times New Roman"/>
        </w:rPr>
        <w:tab/>
      </w:r>
      <w:r w:rsidR="009C4177" w:rsidRPr="00B632B4">
        <w:rPr>
          <w:rFonts w:ascii="Times New Roman" w:hAnsi="Times New Roman"/>
        </w:rPr>
        <w:t xml:space="preserve">A motor sebessége követi az előirt értéket, ugyanakkor megfigyelhető, hogy az alacsony sebességnél a mérések nagyon zajosak, mert a mérésre csak impulzus számolást alkalmaztam, a továbbfejlesztési lehetőségként ki kell egészíteni a </w:t>
      </w:r>
      <w:sdt>
        <w:sdtPr>
          <w:rPr>
            <w:rFonts w:ascii="Times New Roman" w:hAnsi="Times New Roman"/>
          </w:rPr>
          <w:id w:val="347913320"/>
          <w:citation/>
        </w:sdtPr>
        <w:sdtEndPr/>
        <w:sdtContent>
          <w:r w:rsidR="009C4177" w:rsidRPr="00B632B4">
            <w:rPr>
              <w:rFonts w:ascii="Times New Roman" w:hAnsi="Times New Roman"/>
            </w:rPr>
            <w:fldChar w:fldCharType="begin"/>
          </w:r>
          <w:r w:rsidR="009C4177" w:rsidRPr="00B632B4">
            <w:rPr>
              <w:rFonts w:ascii="Times New Roman" w:hAnsi="Times New Roman"/>
            </w:rPr>
            <w:instrText xml:space="preserve"> CITATION Kri13 \l 1038 </w:instrText>
          </w:r>
          <w:r w:rsidR="009C4177" w:rsidRPr="00B632B4">
            <w:rPr>
              <w:rFonts w:ascii="Times New Roman" w:hAnsi="Times New Roman"/>
            </w:rPr>
            <w:fldChar w:fldCharType="separate"/>
          </w:r>
          <w:r w:rsidR="00382965" w:rsidRPr="00382965">
            <w:rPr>
              <w:rFonts w:ascii="Times New Roman" w:hAnsi="Times New Roman"/>
              <w:noProof/>
            </w:rPr>
            <w:t>[</w:t>
          </w:r>
          <w:hyperlink w:anchor="Kri13" w:history="1">
            <w:r w:rsidR="00382965" w:rsidRPr="00382965">
              <w:rPr>
                <w:rFonts w:ascii="Times New Roman" w:hAnsi="Times New Roman"/>
                <w:noProof/>
              </w:rPr>
              <w:t>6</w:t>
            </w:r>
          </w:hyperlink>
          <w:r w:rsidR="00382965" w:rsidRPr="00382965">
            <w:rPr>
              <w:rFonts w:ascii="Times New Roman" w:hAnsi="Times New Roman"/>
              <w:noProof/>
            </w:rPr>
            <w:t>]</w:t>
          </w:r>
          <w:r w:rsidR="009C4177" w:rsidRPr="00B632B4">
            <w:rPr>
              <w:rFonts w:ascii="Times New Roman" w:hAnsi="Times New Roman"/>
            </w:rPr>
            <w:fldChar w:fldCharType="end"/>
          </w:r>
        </w:sdtContent>
      </w:sdt>
      <w:r w:rsidR="009C4177" w:rsidRPr="00B632B4">
        <w:rPr>
          <w:rFonts w:ascii="Times New Roman" w:hAnsi="Times New Roman"/>
        </w:rPr>
        <w:t xml:space="preserve"> cikkben bemutatott időmérési módszerrel összekevert hibriddel.</w:t>
      </w:r>
    </w:p>
    <w:p w14:paraId="6E49CB67" w14:textId="77777777" w:rsidR="00921847" w:rsidRPr="00BE4225" w:rsidRDefault="00ED22AB" w:rsidP="007852B4">
      <w:pPr>
        <w:pStyle w:val="Heading2"/>
        <w:spacing w:line="360" w:lineRule="auto"/>
      </w:pPr>
      <w:bookmarkStart w:id="2530" w:name="_Toc422854223"/>
      <w:r w:rsidRPr="00BE4225">
        <w:lastRenderedPageBreak/>
        <w:t>Sebesség és pozíció szabályozót tartalmazó IP mag generálása System Generator-ban</w:t>
      </w:r>
      <w:bookmarkEnd w:id="2530"/>
    </w:p>
    <w:p w14:paraId="388CE29E"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 xml:space="preserve">Az eddig megépített modulokat összekötve alkotunk egy nagy modult, amely tartalmazza a sebesség és a pozíció szabályozási hurkokhoz szükséges elemeket. </w:t>
      </w:r>
    </w:p>
    <w:p w14:paraId="0FDE86DE"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Bementek: „</w:t>
      </w:r>
      <w:r w:rsidRPr="00B632B4">
        <w:rPr>
          <w:i/>
          <w:lang w:val="hu-HU"/>
        </w:rPr>
        <w:t>SpeedA</w:t>
      </w:r>
      <w:r w:rsidRPr="00B632B4">
        <w:rPr>
          <w:lang w:val="hu-HU"/>
        </w:rPr>
        <w:t>”, „</w:t>
      </w:r>
      <w:r w:rsidRPr="00B632B4">
        <w:rPr>
          <w:i/>
          <w:lang w:val="hu-HU"/>
        </w:rPr>
        <w:t>SpeedB</w:t>
      </w:r>
      <w:r w:rsidRPr="00B632B4">
        <w:rPr>
          <w:lang w:val="hu-HU"/>
        </w:rPr>
        <w:t>”, „</w:t>
      </w:r>
      <w:r w:rsidRPr="00B632B4">
        <w:rPr>
          <w:i/>
          <w:lang w:val="hu-HU"/>
        </w:rPr>
        <w:t>PositionA</w:t>
      </w:r>
      <w:r w:rsidRPr="00B632B4">
        <w:rPr>
          <w:lang w:val="hu-HU"/>
        </w:rPr>
        <w:t>”, „</w:t>
      </w:r>
      <w:r w:rsidRPr="00B632B4">
        <w:rPr>
          <w:i/>
          <w:lang w:val="hu-HU"/>
        </w:rPr>
        <w:t>PositionB</w:t>
      </w:r>
      <w:r w:rsidRPr="00B632B4">
        <w:rPr>
          <w:lang w:val="hu-HU"/>
        </w:rPr>
        <w:t>” inkrementális érzékelőktől érkező 1-bites fizikai jelek. „null”- pozíció mérésénél használt referencia pozíció.</w:t>
      </w:r>
    </w:p>
    <w:p w14:paraId="66E8A05A"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Kimenetek: „</w:t>
      </w:r>
      <w:r w:rsidRPr="00B632B4">
        <w:rPr>
          <w:i/>
          <w:lang w:val="hu-HU"/>
        </w:rPr>
        <w:t>SpeedPWM</w:t>
      </w:r>
      <w:r w:rsidRPr="00B632B4">
        <w:rPr>
          <w:lang w:val="hu-HU"/>
        </w:rPr>
        <w:t>”, „</w:t>
      </w:r>
      <w:r w:rsidRPr="00B632B4">
        <w:rPr>
          <w:i/>
          <w:lang w:val="hu-HU"/>
        </w:rPr>
        <w:t>SpeedDir</w:t>
      </w:r>
      <w:r w:rsidRPr="00B632B4">
        <w:rPr>
          <w:lang w:val="hu-HU"/>
        </w:rPr>
        <w:t>”, „</w:t>
      </w:r>
      <w:r w:rsidRPr="00B632B4">
        <w:rPr>
          <w:i/>
          <w:lang w:val="hu-HU"/>
        </w:rPr>
        <w:t>PosPWM</w:t>
      </w:r>
      <w:r w:rsidRPr="00B632B4">
        <w:rPr>
          <w:lang w:val="hu-HU"/>
        </w:rPr>
        <w:t>”, „</w:t>
      </w:r>
      <w:r w:rsidRPr="00B632B4">
        <w:rPr>
          <w:i/>
          <w:lang w:val="hu-HU"/>
        </w:rPr>
        <w:t>PosDir</w:t>
      </w:r>
      <w:r w:rsidRPr="00B632B4">
        <w:rPr>
          <w:lang w:val="hu-HU"/>
        </w:rPr>
        <w:t>” modul kimenő 1 bites fizikai jelek.</w:t>
      </w:r>
    </w:p>
    <w:p w14:paraId="055C9542" w14:textId="173822C4" w:rsidR="009C4177" w:rsidRPr="00B632B4" w:rsidRDefault="009C4177" w:rsidP="009C4177">
      <w:pPr>
        <w:pStyle w:val="NormalWeb"/>
        <w:spacing w:before="0" w:beforeAutospacing="0" w:after="0" w:afterAutospacing="0" w:line="360" w:lineRule="auto"/>
        <w:ind w:firstLine="576"/>
        <w:rPr>
          <w:lang w:val="hu-HU"/>
        </w:rPr>
      </w:pPr>
      <w:commentRangeStart w:id="2531"/>
      <w:r w:rsidRPr="0042025B">
        <w:rPr>
          <w:lang w:val="hu-HU"/>
        </w:rPr>
        <w:t xml:space="preserve">A </w:t>
      </w:r>
      <w:r>
        <w:rPr>
          <w:lang w:val="hu-HU"/>
        </w:rPr>
        <w:fldChar w:fldCharType="begin"/>
      </w:r>
      <w:r>
        <w:rPr>
          <w:lang w:val="hu-HU"/>
        </w:rPr>
        <w:instrText xml:space="preserve"> REF _Ref422043582 \h </w:instrText>
      </w:r>
      <w:r>
        <w:rPr>
          <w:lang w:val="hu-HU"/>
        </w:rPr>
      </w:r>
      <w:r>
        <w:rPr>
          <w:lang w:val="hu-HU"/>
        </w:rPr>
        <w:fldChar w:fldCharType="separate"/>
      </w:r>
      <w:r w:rsidR="00DB5C9B">
        <w:t xml:space="preserve">Kép. </w:t>
      </w:r>
      <w:r w:rsidR="00DB5C9B">
        <w:rPr>
          <w:noProof/>
        </w:rPr>
        <w:t>5</w:t>
      </w:r>
      <w:r w:rsidR="00DB5C9B">
        <w:t>.</w:t>
      </w:r>
      <w:r w:rsidR="00DB5C9B">
        <w:rPr>
          <w:noProof/>
        </w:rPr>
        <w:t>15</w:t>
      </w:r>
      <w:r>
        <w:rPr>
          <w:lang w:val="hu-HU"/>
        </w:rPr>
        <w:fldChar w:fldCharType="end"/>
      </w:r>
      <w:r>
        <w:rPr>
          <w:lang w:val="hu-HU"/>
        </w:rPr>
        <w:t xml:space="preserve"> </w:t>
      </w:r>
      <w:r w:rsidRPr="0042025B">
        <w:rPr>
          <w:lang w:val="hu-HU"/>
        </w:rPr>
        <w:t>a „</w:t>
      </w:r>
      <w:r w:rsidRPr="0042025B">
        <w:rPr>
          <w:i/>
          <w:lang w:val="hu-HU"/>
        </w:rPr>
        <w:t>Sebesség Szab</w:t>
      </w:r>
      <w:r w:rsidRPr="0042025B">
        <w:rPr>
          <w:lang w:val="hu-HU"/>
        </w:rPr>
        <w:t xml:space="preserve">” modult tartalmazza, </w:t>
      </w:r>
      <w:r>
        <w:rPr>
          <w:lang w:val="hu-HU"/>
        </w:rPr>
        <w:fldChar w:fldCharType="begin"/>
      </w:r>
      <w:r>
        <w:rPr>
          <w:lang w:val="hu-HU"/>
        </w:rPr>
        <w:instrText xml:space="preserve"> REF _Ref422127953 \h </w:instrText>
      </w:r>
      <w:r>
        <w:rPr>
          <w:lang w:val="hu-HU"/>
        </w:rPr>
      </w:r>
      <w:r>
        <w:rPr>
          <w:lang w:val="hu-HU"/>
        </w:rPr>
        <w:fldChar w:fldCharType="separate"/>
      </w:r>
      <w:r w:rsidR="00DB5C9B">
        <w:t xml:space="preserve">Kép. </w:t>
      </w:r>
      <w:r w:rsidR="00DB5C9B">
        <w:rPr>
          <w:noProof/>
        </w:rPr>
        <w:t>5</w:t>
      </w:r>
      <w:r w:rsidR="00DB5C9B">
        <w:t>.</w:t>
      </w:r>
      <w:r w:rsidR="00DB5C9B">
        <w:rPr>
          <w:noProof/>
        </w:rPr>
        <w:t>24</w:t>
      </w:r>
      <w:r>
        <w:rPr>
          <w:lang w:val="hu-HU"/>
        </w:rPr>
        <w:fldChar w:fldCharType="end"/>
      </w:r>
      <w:r>
        <w:rPr>
          <w:lang w:val="hu-HU"/>
        </w:rPr>
        <w:t xml:space="preserve"> </w:t>
      </w:r>
      <w:r w:rsidRPr="0042025B">
        <w:rPr>
          <w:lang w:val="hu-HU"/>
        </w:rPr>
        <w:t>látható modulokat és a sebesség szabályzására hivatott, míg a „</w:t>
      </w:r>
      <w:r w:rsidRPr="0042025B">
        <w:rPr>
          <w:i/>
          <w:lang w:val="hu-HU"/>
        </w:rPr>
        <w:t>Pozicíó Szab</w:t>
      </w:r>
      <w:r w:rsidRPr="0042025B">
        <w:rPr>
          <w:lang w:val="hu-HU"/>
        </w:rPr>
        <w:t xml:space="preserve">” tartalmazza a </w:t>
      </w:r>
      <w:r w:rsidR="00766A74">
        <w:rPr>
          <w:lang w:val="hu-HU"/>
        </w:rPr>
        <w:fldChar w:fldCharType="begin"/>
      </w:r>
      <w:r w:rsidR="00766A74">
        <w:rPr>
          <w:lang w:val="hu-HU"/>
        </w:rPr>
        <w:instrText xml:space="preserve"> REF _Ref422043582 \h </w:instrText>
      </w:r>
      <w:r w:rsidR="00766A74">
        <w:rPr>
          <w:lang w:val="hu-HU"/>
        </w:rPr>
      </w:r>
      <w:r w:rsidR="00766A74">
        <w:rPr>
          <w:lang w:val="hu-HU"/>
        </w:rPr>
        <w:fldChar w:fldCharType="separate"/>
      </w:r>
      <w:r w:rsidR="00DB5C9B">
        <w:t xml:space="preserve">Kép. </w:t>
      </w:r>
      <w:r w:rsidR="00DB5C9B">
        <w:rPr>
          <w:noProof/>
        </w:rPr>
        <w:t>5</w:t>
      </w:r>
      <w:r w:rsidR="00DB5C9B">
        <w:t>.</w:t>
      </w:r>
      <w:r w:rsidR="00DB5C9B">
        <w:rPr>
          <w:noProof/>
        </w:rPr>
        <w:t>15</w:t>
      </w:r>
      <w:r w:rsidR="00766A74">
        <w:rPr>
          <w:lang w:val="hu-HU"/>
        </w:rPr>
        <w:fldChar w:fldCharType="end"/>
      </w:r>
      <w:r w:rsidR="00766A74">
        <w:rPr>
          <w:lang w:val="hu-HU"/>
        </w:rPr>
        <w:t xml:space="preserve"> </w:t>
      </w:r>
      <w:r w:rsidRPr="0042025B">
        <w:rPr>
          <w:lang w:val="hu-HU"/>
        </w:rPr>
        <w:t>látható modulokat és a pozíció szabályzózására hivatott.</w:t>
      </w:r>
      <w:commentRangeEnd w:id="2531"/>
      <w:r w:rsidRPr="0042025B">
        <w:rPr>
          <w:rStyle w:val="CommentReference"/>
          <w:rFonts w:asciiTheme="minorHAnsi" w:eastAsiaTheme="minorEastAsia" w:hAnsiTheme="minorHAnsi" w:cstheme="minorBidi"/>
          <w:lang w:val="hu-HU"/>
        </w:rPr>
        <w:commentReference w:id="2531"/>
      </w:r>
    </w:p>
    <w:p w14:paraId="4BD6C26B" w14:textId="6CC6FDFA"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A szabályozók referencia bemeneteit osztott regiszterekkel írjuk elő a MicroBlaze processzorból. Mindkét szabályozó tartalmazza a PWM generátort, és a sebesség mérő modult (</w:t>
      </w:r>
      <w:r w:rsidRPr="00B632B4">
        <w:rPr>
          <w:i/>
          <w:lang w:val="hu-HU"/>
        </w:rPr>
        <w:t>counter Sebesseg</w:t>
      </w:r>
      <w:r w:rsidRPr="00B632B4">
        <w:rPr>
          <w:lang w:val="hu-HU"/>
        </w:rPr>
        <w:t xml:space="preserve">). </w:t>
      </w:r>
      <w:commentRangeStart w:id="2532"/>
      <w:r w:rsidRPr="00B632B4">
        <w:rPr>
          <w:lang w:val="hu-HU"/>
        </w:rPr>
        <w:t>A két inkrementális érzékelő jeleit egyetlen modul segítségével dolgoztam fel „</w:t>
      </w:r>
      <w:r w:rsidRPr="00B632B4">
        <w:rPr>
          <w:i/>
          <w:lang w:val="hu-HU"/>
        </w:rPr>
        <w:t>Inkrementális Jelfeldolgozó 2</w:t>
      </w:r>
      <w:r w:rsidRPr="00B632B4">
        <w:rPr>
          <w:lang w:val="hu-HU"/>
        </w:rPr>
        <w:t>”, amely látható a.</w:t>
      </w:r>
      <w:commentRangeEnd w:id="2532"/>
      <w:r w:rsidRPr="00B632B4">
        <w:rPr>
          <w:rStyle w:val="CommentReference"/>
          <w:rFonts w:asciiTheme="minorHAnsi" w:eastAsiaTheme="minorEastAsia" w:hAnsiTheme="minorHAnsi" w:cstheme="minorBidi"/>
          <w:lang w:val="hu-HU"/>
        </w:rPr>
        <w:commentReference w:id="2532"/>
      </w:r>
      <w:r w:rsidRPr="00B632B4">
        <w:rPr>
          <w:lang w:val="hu-HU"/>
        </w:rPr>
        <w:t xml:space="preserve"> </w:t>
      </w:r>
      <w:r>
        <w:rPr>
          <w:lang w:val="hu-HU"/>
        </w:rPr>
        <w:fldChar w:fldCharType="begin"/>
      </w:r>
      <w:r>
        <w:rPr>
          <w:lang w:val="hu-HU"/>
        </w:rPr>
        <w:instrText xml:space="preserve"> REF _Ref420518210 \h </w:instrText>
      </w:r>
      <w:r>
        <w:rPr>
          <w:lang w:val="hu-HU"/>
        </w:rPr>
      </w:r>
      <w:r>
        <w:rPr>
          <w:lang w:val="hu-HU"/>
        </w:rPr>
        <w:fldChar w:fldCharType="separate"/>
      </w:r>
      <w:r w:rsidR="00DB5C9B">
        <w:t xml:space="preserve">Kép. </w:t>
      </w:r>
      <w:r w:rsidR="00DB5C9B">
        <w:rPr>
          <w:noProof/>
        </w:rPr>
        <w:t>5</w:t>
      </w:r>
      <w:r w:rsidR="00DB5C9B">
        <w:t>.</w:t>
      </w:r>
      <w:r w:rsidR="00DB5C9B">
        <w:rPr>
          <w:noProof/>
        </w:rPr>
        <w:t>28</w:t>
      </w:r>
      <w:r>
        <w:rPr>
          <w:lang w:val="hu-HU"/>
        </w:rPr>
        <w:fldChar w:fldCharType="end"/>
      </w:r>
      <w:r w:rsidRPr="00B632B4">
        <w:rPr>
          <w:lang w:val="hu-HU"/>
        </w:rPr>
        <w:t>.</w:t>
      </w:r>
    </w:p>
    <w:p w14:paraId="08ED5A9E"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A „</w:t>
      </w:r>
      <w:r w:rsidRPr="00B632B4">
        <w:rPr>
          <w:i/>
          <w:lang w:val="hu-HU"/>
        </w:rPr>
        <w:t>Config</w:t>
      </w:r>
      <w:r w:rsidRPr="00B632B4">
        <w:rPr>
          <w:lang w:val="hu-HU"/>
        </w:rPr>
        <w:t>” osztott regiszter bitjeivel be- vagy kikapcsolhatunk funkciókat:</w:t>
      </w:r>
    </w:p>
    <w:p w14:paraId="14BA076A"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 PWM generátorok kimentének engedélyező jele</w:t>
      </w:r>
    </w:p>
    <w:p w14:paraId="3FBB20D6" w14:textId="77777777" w:rsidR="009C4177" w:rsidRDefault="009C4177" w:rsidP="009C4177">
      <w:pPr>
        <w:pStyle w:val="NormalWeb"/>
        <w:spacing w:before="0" w:beforeAutospacing="0" w:after="0" w:afterAutospacing="0" w:line="360" w:lineRule="auto"/>
        <w:ind w:firstLine="576"/>
        <w:rPr>
          <w:lang w:val="hu-HU"/>
        </w:rPr>
      </w:pPr>
      <w:r w:rsidRPr="00B632B4">
        <w:rPr>
          <w:lang w:val="hu-HU"/>
        </w:rPr>
        <w:t>- sebesség mérésének valamint a pozíció mérésének előjel változtatása</w:t>
      </w:r>
    </w:p>
    <w:tbl>
      <w:tblPr>
        <w:tblStyle w:val="TableGrid"/>
        <w:tblW w:w="0" w:type="auto"/>
        <w:jc w:val="center"/>
        <w:tblLook w:val="04A0" w:firstRow="1" w:lastRow="0" w:firstColumn="1" w:lastColumn="0" w:noHBand="0" w:noVBand="1"/>
      </w:tblPr>
      <w:tblGrid>
        <w:gridCol w:w="1712"/>
        <w:gridCol w:w="1711"/>
        <w:gridCol w:w="1711"/>
        <w:gridCol w:w="1484"/>
        <w:gridCol w:w="1094"/>
        <w:gridCol w:w="1094"/>
      </w:tblGrid>
      <w:tr w:rsidR="00B94072" w:rsidRPr="00BE4225" w14:paraId="7E962247" w14:textId="77777777" w:rsidTr="00B94072">
        <w:trPr>
          <w:jc w:val="center"/>
        </w:trPr>
        <w:tc>
          <w:tcPr>
            <w:tcW w:w="1712" w:type="dxa"/>
          </w:tcPr>
          <w:p w14:paraId="41D24F04" w14:textId="77777777" w:rsidR="00B94072" w:rsidRPr="00BE4225" w:rsidRDefault="00ED22AB" w:rsidP="00BC64C7">
            <w:pPr>
              <w:pStyle w:val="NormalWeb"/>
              <w:spacing w:before="0" w:beforeAutospacing="0" w:after="0" w:afterAutospacing="0" w:line="360" w:lineRule="auto"/>
              <w:rPr>
                <w:sz w:val="20"/>
                <w:szCs w:val="20"/>
                <w:lang w:val="hu-HU"/>
              </w:rPr>
            </w:pPr>
            <w:r w:rsidRPr="00BE4225">
              <w:rPr>
                <w:sz w:val="20"/>
                <w:szCs w:val="20"/>
                <w:lang w:val="hu-HU"/>
              </w:rPr>
              <w:t>Bit0</w:t>
            </w:r>
          </w:p>
        </w:tc>
        <w:tc>
          <w:tcPr>
            <w:tcW w:w="1711" w:type="dxa"/>
          </w:tcPr>
          <w:p w14:paraId="3C2E259E" w14:textId="77777777" w:rsidR="00B94072" w:rsidRPr="00BE4225" w:rsidRDefault="00ED22AB" w:rsidP="00BC64C7">
            <w:pPr>
              <w:pStyle w:val="NormalWeb"/>
              <w:spacing w:before="0" w:beforeAutospacing="0" w:after="0" w:afterAutospacing="0" w:line="360" w:lineRule="auto"/>
              <w:rPr>
                <w:sz w:val="20"/>
                <w:szCs w:val="20"/>
                <w:lang w:val="hu-HU"/>
              </w:rPr>
            </w:pPr>
            <w:r w:rsidRPr="00BE4225">
              <w:rPr>
                <w:sz w:val="20"/>
                <w:szCs w:val="20"/>
                <w:lang w:val="hu-HU"/>
              </w:rPr>
              <w:t>Bit1</w:t>
            </w:r>
          </w:p>
        </w:tc>
        <w:tc>
          <w:tcPr>
            <w:tcW w:w="1711" w:type="dxa"/>
          </w:tcPr>
          <w:p w14:paraId="5165FE15" w14:textId="77777777" w:rsidR="00B94072" w:rsidRPr="00BE4225" w:rsidRDefault="00ED22AB" w:rsidP="00FC3556">
            <w:pPr>
              <w:pStyle w:val="NormalWeb"/>
              <w:spacing w:before="0" w:beforeAutospacing="0" w:after="0" w:afterAutospacing="0" w:line="360" w:lineRule="auto"/>
              <w:rPr>
                <w:sz w:val="20"/>
                <w:szCs w:val="20"/>
                <w:lang w:val="hu-HU"/>
              </w:rPr>
            </w:pPr>
            <w:r w:rsidRPr="00BE4225">
              <w:rPr>
                <w:sz w:val="20"/>
                <w:szCs w:val="20"/>
                <w:lang w:val="hu-HU"/>
              </w:rPr>
              <w:t>Bit2</w:t>
            </w:r>
          </w:p>
        </w:tc>
        <w:tc>
          <w:tcPr>
            <w:tcW w:w="1484" w:type="dxa"/>
          </w:tcPr>
          <w:p w14:paraId="50D143BE" w14:textId="77777777" w:rsidR="00B94072" w:rsidRPr="00BE4225" w:rsidRDefault="00ED22AB" w:rsidP="001F5941">
            <w:pPr>
              <w:pStyle w:val="NormalWeb"/>
              <w:spacing w:before="0" w:beforeAutospacing="0" w:after="0" w:afterAutospacing="0" w:line="360" w:lineRule="auto"/>
              <w:rPr>
                <w:sz w:val="20"/>
                <w:szCs w:val="20"/>
                <w:lang w:val="hu-HU"/>
              </w:rPr>
            </w:pPr>
            <w:r w:rsidRPr="00BE4225">
              <w:rPr>
                <w:sz w:val="20"/>
                <w:szCs w:val="20"/>
                <w:lang w:val="hu-HU"/>
              </w:rPr>
              <w:t>Bit3</w:t>
            </w:r>
          </w:p>
        </w:tc>
        <w:tc>
          <w:tcPr>
            <w:tcW w:w="775" w:type="dxa"/>
          </w:tcPr>
          <w:p w14:paraId="0720C13E" w14:textId="77777777" w:rsidR="00B94072" w:rsidRPr="00BE4225" w:rsidRDefault="00ED22AB" w:rsidP="001F5941">
            <w:pPr>
              <w:pStyle w:val="NormalWeb"/>
              <w:spacing w:before="0" w:beforeAutospacing="0" w:after="0" w:afterAutospacing="0" w:line="360" w:lineRule="auto"/>
              <w:rPr>
                <w:sz w:val="20"/>
                <w:szCs w:val="20"/>
                <w:lang w:val="hu-HU"/>
              </w:rPr>
            </w:pPr>
            <w:r w:rsidRPr="00BE4225">
              <w:rPr>
                <w:sz w:val="20"/>
                <w:szCs w:val="20"/>
                <w:lang w:val="hu-HU"/>
              </w:rPr>
              <w:t>Bit4</w:t>
            </w:r>
          </w:p>
        </w:tc>
        <w:tc>
          <w:tcPr>
            <w:tcW w:w="775" w:type="dxa"/>
          </w:tcPr>
          <w:p w14:paraId="0EA22C9C" w14:textId="77777777" w:rsidR="00B94072" w:rsidRPr="00BE4225" w:rsidRDefault="00ED22AB" w:rsidP="001F5941">
            <w:pPr>
              <w:pStyle w:val="NormalWeb"/>
              <w:spacing w:before="0" w:beforeAutospacing="0" w:after="0" w:afterAutospacing="0" w:line="360" w:lineRule="auto"/>
              <w:rPr>
                <w:sz w:val="20"/>
                <w:szCs w:val="20"/>
                <w:lang w:val="hu-HU"/>
              </w:rPr>
            </w:pPr>
            <w:r w:rsidRPr="00BE4225">
              <w:rPr>
                <w:sz w:val="20"/>
                <w:szCs w:val="20"/>
                <w:lang w:val="hu-HU"/>
              </w:rPr>
              <w:t>Bit5</w:t>
            </w:r>
          </w:p>
        </w:tc>
      </w:tr>
      <w:tr w:rsidR="00B94072" w:rsidRPr="00BE4225" w14:paraId="290CB1EA" w14:textId="77777777" w:rsidTr="00B94072">
        <w:trPr>
          <w:jc w:val="center"/>
        </w:trPr>
        <w:tc>
          <w:tcPr>
            <w:tcW w:w="1712" w:type="dxa"/>
          </w:tcPr>
          <w:p w14:paraId="60ADF42E" w14:textId="77777777" w:rsidR="00B94072" w:rsidRPr="00BE4225" w:rsidRDefault="00ED22AB" w:rsidP="0071433B">
            <w:pPr>
              <w:pStyle w:val="NormalWeb"/>
              <w:spacing w:before="0" w:beforeAutospacing="0" w:after="0" w:afterAutospacing="0" w:line="360" w:lineRule="auto"/>
              <w:rPr>
                <w:sz w:val="20"/>
                <w:szCs w:val="20"/>
                <w:lang w:val="hu-HU"/>
              </w:rPr>
            </w:pPr>
            <w:r w:rsidRPr="00BE4225">
              <w:rPr>
                <w:sz w:val="20"/>
                <w:szCs w:val="20"/>
                <w:lang w:val="hu-HU"/>
              </w:rPr>
              <w:t>Pozíció PWM engedélyezése</w:t>
            </w:r>
          </w:p>
        </w:tc>
        <w:tc>
          <w:tcPr>
            <w:tcW w:w="1711" w:type="dxa"/>
          </w:tcPr>
          <w:p w14:paraId="0C7D6241" w14:textId="77777777" w:rsidR="00B94072" w:rsidRPr="00BE4225" w:rsidRDefault="00ED22AB" w:rsidP="00911B32">
            <w:pPr>
              <w:pStyle w:val="NormalWeb"/>
              <w:spacing w:before="0" w:beforeAutospacing="0" w:after="0" w:afterAutospacing="0" w:line="360" w:lineRule="auto"/>
              <w:rPr>
                <w:sz w:val="20"/>
                <w:szCs w:val="20"/>
                <w:lang w:val="hu-HU"/>
              </w:rPr>
            </w:pPr>
            <w:r w:rsidRPr="00BE4225">
              <w:rPr>
                <w:sz w:val="20"/>
                <w:szCs w:val="20"/>
                <w:lang w:val="hu-HU"/>
              </w:rPr>
              <w:t>Null sáv engedélyezése</w:t>
            </w:r>
          </w:p>
        </w:tc>
        <w:tc>
          <w:tcPr>
            <w:tcW w:w="1711" w:type="dxa"/>
          </w:tcPr>
          <w:p w14:paraId="412F0D69" w14:textId="77777777" w:rsidR="00B94072" w:rsidRPr="00BE4225" w:rsidRDefault="00ED22AB" w:rsidP="00A05E75">
            <w:pPr>
              <w:pStyle w:val="NormalWeb"/>
              <w:spacing w:before="0" w:beforeAutospacing="0" w:after="0" w:afterAutospacing="0" w:line="360" w:lineRule="auto"/>
              <w:rPr>
                <w:sz w:val="20"/>
                <w:szCs w:val="20"/>
                <w:lang w:val="hu-HU"/>
              </w:rPr>
            </w:pPr>
            <w:r w:rsidRPr="00BE4225">
              <w:rPr>
                <w:sz w:val="20"/>
                <w:szCs w:val="20"/>
                <w:lang w:val="hu-HU"/>
              </w:rPr>
              <w:t>Sebesség PWM engedélyezése</w:t>
            </w:r>
          </w:p>
        </w:tc>
        <w:tc>
          <w:tcPr>
            <w:tcW w:w="1484" w:type="dxa"/>
          </w:tcPr>
          <w:p w14:paraId="45225F05" w14:textId="77777777" w:rsidR="00B94072" w:rsidRPr="00BE4225" w:rsidRDefault="00ED22AB" w:rsidP="00BC64C7">
            <w:pPr>
              <w:pStyle w:val="NormalWeb"/>
              <w:spacing w:before="0" w:beforeAutospacing="0" w:after="0" w:afterAutospacing="0" w:line="360" w:lineRule="auto"/>
              <w:rPr>
                <w:sz w:val="20"/>
                <w:szCs w:val="20"/>
                <w:lang w:val="hu-HU"/>
              </w:rPr>
            </w:pPr>
            <w:r w:rsidRPr="00BE4225">
              <w:rPr>
                <w:sz w:val="20"/>
                <w:szCs w:val="20"/>
                <w:lang w:val="hu-HU"/>
              </w:rPr>
              <w:t>Sebességek csatolása</w:t>
            </w:r>
          </w:p>
        </w:tc>
        <w:tc>
          <w:tcPr>
            <w:tcW w:w="775" w:type="dxa"/>
          </w:tcPr>
          <w:p w14:paraId="52A40F8B" w14:textId="77777777" w:rsidR="00B94072" w:rsidRPr="00BE4225" w:rsidRDefault="00ED22AB" w:rsidP="00BC64C7">
            <w:pPr>
              <w:pStyle w:val="NormalWeb"/>
              <w:spacing w:before="0" w:beforeAutospacing="0" w:after="0" w:afterAutospacing="0" w:line="360" w:lineRule="auto"/>
              <w:rPr>
                <w:sz w:val="20"/>
                <w:szCs w:val="20"/>
                <w:lang w:val="hu-HU"/>
              </w:rPr>
            </w:pPr>
            <w:r w:rsidRPr="00BE4225">
              <w:rPr>
                <w:sz w:val="20"/>
                <w:szCs w:val="20"/>
                <w:lang w:val="hu-HU"/>
              </w:rPr>
              <w:t>Pozíció mérés irányváltás</w:t>
            </w:r>
          </w:p>
        </w:tc>
        <w:tc>
          <w:tcPr>
            <w:tcW w:w="775" w:type="dxa"/>
          </w:tcPr>
          <w:p w14:paraId="7AF52155" w14:textId="77777777" w:rsidR="00B94072" w:rsidRPr="00BE4225" w:rsidRDefault="00ED22AB" w:rsidP="00BC64C7">
            <w:pPr>
              <w:pStyle w:val="NormalWeb"/>
              <w:keepNext/>
              <w:spacing w:before="0" w:beforeAutospacing="0" w:after="0" w:afterAutospacing="0" w:line="360" w:lineRule="auto"/>
              <w:rPr>
                <w:sz w:val="20"/>
                <w:szCs w:val="20"/>
                <w:lang w:val="hu-HU"/>
              </w:rPr>
            </w:pPr>
            <w:r w:rsidRPr="00BE4225">
              <w:rPr>
                <w:sz w:val="20"/>
                <w:szCs w:val="20"/>
                <w:lang w:val="hu-HU"/>
              </w:rPr>
              <w:t>Sebesség mérés irányváltás</w:t>
            </w:r>
          </w:p>
        </w:tc>
      </w:tr>
    </w:tbl>
    <w:p w14:paraId="6712378C" w14:textId="161DF4AE" w:rsidR="00573316" w:rsidRPr="00BE4225" w:rsidRDefault="00ED22AB" w:rsidP="00AC2DFF">
      <w:pPr>
        <w:pStyle w:val="Caption"/>
        <w:spacing w:line="360" w:lineRule="auto"/>
        <w:jc w:val="center"/>
        <w:rPr>
          <w:rFonts w:ascii="Times New Roman" w:hAnsi="Times New Roman"/>
          <w:sz w:val="24"/>
          <w:szCs w:val="24"/>
        </w:rPr>
      </w:pPr>
      <w:r w:rsidRPr="00BE4225">
        <w:t xml:space="preserve">Tábla. </w:t>
      </w:r>
      <w:r w:rsidRPr="00BE4225">
        <w:fldChar w:fldCharType="begin"/>
      </w:r>
      <w:r w:rsidRPr="00BE4225">
        <w:instrText xml:space="preserve"> SEQ Tábla. \* ARABIC </w:instrText>
      </w:r>
      <w:r w:rsidRPr="00BE4225">
        <w:fldChar w:fldCharType="separate"/>
      </w:r>
      <w:r w:rsidR="00DB5C9B">
        <w:rPr>
          <w:noProof/>
        </w:rPr>
        <w:t>1</w:t>
      </w:r>
      <w:r w:rsidRPr="00BE4225">
        <w:fldChar w:fldCharType="end"/>
      </w:r>
      <w:r w:rsidRPr="00BE4225">
        <w:t>Konfig regiszter funkciói</w:t>
      </w:r>
    </w:p>
    <w:p w14:paraId="0BA47DEA"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 xml:space="preserve">A </w:t>
      </w:r>
      <w:commentRangeStart w:id="2533"/>
      <w:r w:rsidRPr="00B632B4">
        <w:rPr>
          <w:lang w:val="hu-HU"/>
        </w:rPr>
        <w:t xml:space="preserve">robot forgó talpa, </w:t>
      </w:r>
      <w:commentRangeEnd w:id="2533"/>
      <w:r w:rsidRPr="00B632B4">
        <w:rPr>
          <w:rStyle w:val="CommentReference"/>
          <w:rFonts w:eastAsiaTheme="minorEastAsia"/>
          <w:sz w:val="24"/>
          <w:szCs w:val="24"/>
          <w:lang w:val="hu-HU"/>
        </w:rPr>
        <w:commentReference w:id="2533"/>
      </w:r>
      <w:r w:rsidRPr="00B632B4">
        <w:rPr>
          <w:lang w:val="hu-HU"/>
        </w:rPr>
        <w:t>a szög pozíciójának deriváltja. A kis keréknél sebesség jön létre, ezért meg kell változtatni a lánctalp sebességét, hogy a talajhoz viszonyítva a robot sebessége ne változón meg. A sebesség szabályozó referencia bemenetéhez hozzá kell adni a pozíció változását megszorozva egy arányossági tényezővel.</w:t>
      </w:r>
    </w:p>
    <w:p w14:paraId="407F40F7"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 xml:space="preserve">A </w:t>
      </w:r>
      <w:r w:rsidRPr="00B632B4">
        <w:rPr>
          <w:lang w:val="hu-HU"/>
        </w:rPr>
        <w:fldChar w:fldCharType="begin"/>
      </w:r>
      <w:r w:rsidRPr="00B632B4">
        <w:rPr>
          <w:lang w:val="hu-HU"/>
        </w:rPr>
        <w:instrText xml:space="preserve"> REF _Ref420526887 \h  \* MERGEFORMAT </w:instrText>
      </w:r>
      <w:r w:rsidRPr="00B632B4">
        <w:rPr>
          <w:lang w:val="hu-HU"/>
        </w:rPr>
      </w:r>
      <w:r w:rsidRPr="00B632B4">
        <w:rPr>
          <w:lang w:val="hu-HU"/>
        </w:rPr>
        <w:fldChar w:fldCharType="separate"/>
      </w:r>
      <w:r w:rsidR="00DB5C9B" w:rsidRPr="00DB5C9B">
        <w:rPr>
          <w:lang w:val="hu-HU"/>
        </w:rPr>
        <w:t>Kép. 5.62</w:t>
      </w:r>
      <w:r w:rsidRPr="00B632B4">
        <w:rPr>
          <w:lang w:val="hu-HU"/>
        </w:rPr>
        <w:fldChar w:fldCharType="end"/>
      </w:r>
      <w:r w:rsidRPr="00B632B4">
        <w:rPr>
          <w:lang w:val="hu-HU"/>
        </w:rPr>
        <w:t xml:space="preserve"> látható az 1 forgó talp </w:t>
      </w:r>
      <m:oMath>
        <m:sSub>
          <m:sSubPr>
            <m:ctrlPr>
              <w:rPr>
                <w:rFonts w:ascii="Cambria Math" w:hAnsi="Cambria Math"/>
                <w:i/>
                <w:lang w:val="hu-HU"/>
              </w:rPr>
            </m:ctrlPr>
          </m:sSubPr>
          <m:e>
            <m:r>
              <w:rPr>
                <w:rFonts w:ascii="Cambria Math" w:hAnsi="Cambria Math"/>
                <w:lang w:val="hu-HU"/>
              </w:rPr>
              <m:t>V</m:t>
            </m:r>
          </m:e>
          <m:sub>
            <m:sSub>
              <m:sSubPr>
                <m:ctrlPr>
                  <w:rPr>
                    <w:rFonts w:ascii="Cambria Math" w:hAnsi="Cambria Math"/>
                    <w:i/>
                    <w:lang w:val="hu-HU"/>
                  </w:rPr>
                </m:ctrlPr>
              </m:sSubPr>
              <m:e>
                <m:r>
                  <w:rPr>
                    <w:rFonts w:ascii="Cambria Math" w:hAnsi="Cambria Math"/>
                    <w:lang w:val="hu-HU"/>
                  </w:rPr>
                  <m:t>T</m:t>
                </m:r>
              </m:e>
              <m:sub>
                <m:r>
                  <w:rPr>
                    <w:rFonts w:ascii="Cambria Math" w:hAnsi="Cambria Math"/>
                    <w:lang w:val="hu-HU"/>
                  </w:rPr>
                  <m:t>i</m:t>
                </m:r>
              </m:sub>
            </m:sSub>
          </m:sub>
        </m:sSub>
      </m:oMath>
      <w:r w:rsidRPr="00B632B4">
        <w:rPr>
          <w:lang w:val="hu-HU"/>
        </w:rPr>
        <w:t xml:space="preserve"> sebességet generál az </w:t>
      </w:r>
      <m:oMath>
        <m:sSub>
          <m:sSubPr>
            <m:ctrlPr>
              <w:rPr>
                <w:rFonts w:ascii="Cambria Math" w:hAnsi="Cambria Math"/>
                <w:i/>
                <w:lang w:val="hu-HU"/>
              </w:rPr>
            </m:ctrlPr>
          </m:sSubPr>
          <m:e>
            <m:r>
              <w:rPr>
                <w:rFonts w:ascii="Cambria Math" w:hAnsi="Cambria Math"/>
                <w:lang w:val="hu-HU"/>
              </w:rPr>
              <m:t>f</m:t>
            </m:r>
          </m:e>
          <m:sub>
            <m:r>
              <w:rPr>
                <w:rFonts w:ascii="Cambria Math" w:hAnsi="Cambria Math"/>
                <w:lang w:val="hu-HU"/>
              </w:rPr>
              <m:t>i</m:t>
            </m:r>
          </m:sub>
        </m:sSub>
      </m:oMath>
      <w:r w:rsidRPr="00B632B4">
        <w:rPr>
          <w:lang w:val="hu-HU"/>
        </w:rPr>
        <w:t xml:space="preserve"> kör mentén, a robot lánctalpának az aktuális sebessége </w:t>
      </w:r>
      <m:oMath>
        <m:sSub>
          <m:sSubPr>
            <m:ctrlPr>
              <w:rPr>
                <w:rFonts w:ascii="Cambria Math" w:hAnsi="Cambria Math"/>
                <w:i/>
                <w:lang w:val="hu-HU"/>
              </w:rPr>
            </m:ctrlPr>
          </m:sSubPr>
          <m:e>
            <m:r>
              <w:rPr>
                <w:rFonts w:ascii="Cambria Math" w:hAnsi="Cambria Math"/>
                <w:lang w:val="hu-HU"/>
              </w:rPr>
              <m:t>V</m:t>
            </m:r>
          </m:e>
          <m:sub>
            <m:sSub>
              <m:sSubPr>
                <m:ctrlPr>
                  <w:rPr>
                    <w:rFonts w:ascii="Cambria Math" w:hAnsi="Cambria Math"/>
                    <w:i/>
                    <w:lang w:val="hu-HU"/>
                  </w:rPr>
                </m:ctrlPr>
              </m:sSubPr>
              <m:e>
                <m:r>
                  <w:rPr>
                    <w:rFonts w:ascii="Cambria Math" w:hAnsi="Cambria Math"/>
                    <w:lang w:val="hu-HU"/>
                  </w:rPr>
                  <m:t>K</m:t>
                </m:r>
              </m:e>
              <m:sub>
                <m:r>
                  <w:rPr>
                    <w:rFonts w:ascii="Cambria Math" w:hAnsi="Cambria Math"/>
                    <w:lang w:val="hu-HU"/>
                  </w:rPr>
                  <m:t>i</m:t>
                </m:r>
              </m:sub>
            </m:sSub>
          </m:sub>
        </m:sSub>
        <m:r>
          <w:rPr>
            <w:rFonts w:ascii="Cambria Math" w:hAnsi="Cambria Math"/>
            <w:lang w:val="hu-HU"/>
          </w:rPr>
          <m:t>.</m:t>
        </m:r>
      </m:oMath>
    </w:p>
    <w:p w14:paraId="6CEC1E17" w14:textId="77777777" w:rsidR="009C4177" w:rsidRPr="00B632B4" w:rsidRDefault="00967446" w:rsidP="009C4177">
      <w:pPr>
        <w:pStyle w:val="NormalWeb"/>
        <w:spacing w:before="0" w:beforeAutospacing="0" w:after="0" w:afterAutospacing="0" w:line="360" w:lineRule="auto"/>
        <w:ind w:firstLine="576"/>
        <w:rPr>
          <w:lang w:val="hu-HU"/>
        </w:rPr>
      </w:pPr>
      <m:oMathPara>
        <m:oMath>
          <m:sSub>
            <m:sSubPr>
              <m:ctrlPr>
                <w:rPr>
                  <w:rFonts w:ascii="Cambria Math" w:hAnsi="Cambria Math"/>
                  <w:i/>
                  <w:lang w:val="hu-HU"/>
                </w:rPr>
              </m:ctrlPr>
            </m:sSubPr>
            <m:e>
              <m:sSub>
                <m:sSubPr>
                  <m:ctrlPr>
                    <w:rPr>
                      <w:rFonts w:ascii="Cambria Math" w:hAnsi="Cambria Math"/>
                      <w:i/>
                      <w:lang w:val="hu-HU"/>
                    </w:rPr>
                  </m:ctrlPr>
                </m:sSubPr>
                <m:e>
                  <m:r>
                    <w:rPr>
                      <w:rFonts w:ascii="Cambria Math" w:hAnsi="Cambria Math"/>
                      <w:lang w:val="hu-HU"/>
                    </w:rPr>
                    <m:t>V</m:t>
                  </m:r>
                </m:e>
                <m:sub>
                  <m:r>
                    <w:rPr>
                      <w:rFonts w:ascii="Cambria Math" w:hAnsi="Cambria Math"/>
                      <w:lang w:val="hu-HU"/>
                    </w:rPr>
                    <m:t>i</m:t>
                  </m:r>
                </m:sub>
              </m:sSub>
              <m:r>
                <w:rPr>
                  <w:rFonts w:ascii="Cambria Math" w:hAnsi="Cambria Math"/>
                  <w:lang w:val="hu-HU"/>
                </w:rPr>
                <m:t>=V</m:t>
              </m:r>
            </m:e>
            <m:sub>
              <m:sSub>
                <m:sSubPr>
                  <m:ctrlPr>
                    <w:rPr>
                      <w:rFonts w:ascii="Cambria Math" w:hAnsi="Cambria Math"/>
                      <w:i/>
                      <w:lang w:val="hu-HU"/>
                    </w:rPr>
                  </m:ctrlPr>
                </m:sSubPr>
                <m:e>
                  <m:r>
                    <w:rPr>
                      <w:rFonts w:ascii="Cambria Math" w:hAnsi="Cambria Math"/>
                      <w:lang w:val="hu-HU"/>
                    </w:rPr>
                    <m:t>K</m:t>
                  </m:r>
                </m:e>
                <m:sub>
                  <m:r>
                    <w:rPr>
                      <w:rFonts w:ascii="Cambria Math" w:hAnsi="Cambria Math"/>
                      <w:lang w:val="hu-HU"/>
                    </w:rPr>
                    <m:t>i</m:t>
                  </m:r>
                </m:sub>
              </m:sSub>
            </m:sub>
          </m:sSub>
          <m:r>
            <w:rPr>
              <w:rFonts w:ascii="Cambria Math" w:hAnsi="Cambria Math"/>
              <w:lang w:val="hu-HU"/>
            </w:rPr>
            <m:t>+</m:t>
          </m:r>
          <m:sSub>
            <m:sSubPr>
              <m:ctrlPr>
                <w:rPr>
                  <w:rFonts w:ascii="Cambria Math" w:hAnsi="Cambria Math"/>
                  <w:i/>
                  <w:lang w:val="hu-HU"/>
                </w:rPr>
              </m:ctrlPr>
            </m:sSubPr>
            <m:e>
              <m:r>
                <w:rPr>
                  <w:rFonts w:ascii="Cambria Math" w:hAnsi="Cambria Math"/>
                  <w:lang w:val="hu-HU"/>
                </w:rPr>
                <m:t>V</m:t>
              </m:r>
            </m:e>
            <m:sub>
              <m:sSub>
                <m:sSubPr>
                  <m:ctrlPr>
                    <w:rPr>
                      <w:rFonts w:ascii="Cambria Math" w:hAnsi="Cambria Math"/>
                      <w:i/>
                      <w:lang w:val="hu-HU"/>
                    </w:rPr>
                  </m:ctrlPr>
                </m:sSubPr>
                <m:e>
                  <m:r>
                    <w:rPr>
                      <w:rFonts w:ascii="Cambria Math" w:hAnsi="Cambria Math"/>
                      <w:lang w:val="hu-HU"/>
                    </w:rPr>
                    <m:t>T</m:t>
                  </m:r>
                </m:e>
                <m:sub>
                  <m:r>
                    <w:rPr>
                      <w:rFonts w:ascii="Cambria Math" w:hAnsi="Cambria Math"/>
                      <w:lang w:val="hu-HU"/>
                    </w:rPr>
                    <m:t>i</m:t>
                  </m:r>
                </m:sub>
              </m:sSub>
            </m:sub>
          </m:sSub>
        </m:oMath>
      </m:oMathPara>
    </w:p>
    <w:p w14:paraId="394B5ACE"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A sebességek összeadását (</w:t>
      </w:r>
      <w:r w:rsidRPr="00B632B4">
        <w:rPr>
          <w:lang w:val="hu-HU"/>
        </w:rPr>
        <w:fldChar w:fldCharType="begin"/>
      </w:r>
      <w:r w:rsidRPr="00B632B4">
        <w:rPr>
          <w:lang w:val="hu-HU"/>
        </w:rPr>
        <w:instrText xml:space="preserve"> REF _Ref422042216 \h  \* MERGEFORMAT </w:instrText>
      </w:r>
      <w:r w:rsidRPr="00B632B4">
        <w:rPr>
          <w:lang w:val="hu-HU"/>
        </w:rPr>
      </w:r>
      <w:r w:rsidRPr="00B632B4">
        <w:rPr>
          <w:lang w:val="hu-HU"/>
        </w:rPr>
        <w:fldChar w:fldCharType="separate"/>
      </w:r>
      <w:r w:rsidR="00DB5C9B" w:rsidRPr="00DB5C9B">
        <w:rPr>
          <w:lang w:val="hu-HU"/>
        </w:rPr>
        <w:t>Kép. 5.16</w:t>
      </w:r>
      <w:r w:rsidRPr="00B632B4">
        <w:rPr>
          <w:lang w:val="hu-HU"/>
        </w:rPr>
        <w:fldChar w:fldCharType="end"/>
      </w:r>
      <w:r w:rsidRPr="00B632B4">
        <w:rPr>
          <w:lang w:val="hu-HU"/>
        </w:rPr>
        <w:t xml:space="preserve"> látható) </w:t>
      </w:r>
      <w:r w:rsidRPr="00B632B4">
        <w:rPr>
          <w:i/>
          <w:lang w:val="hu-HU"/>
        </w:rPr>
        <w:t>Mult, Mux, Viszacsatolás</w:t>
      </w:r>
      <w:r w:rsidRPr="00B632B4">
        <w:rPr>
          <w:lang w:val="hu-HU"/>
        </w:rPr>
        <w:t xml:space="preserve"> modulok végzik el. Az összeadást ki vagy be kapcsolhatjuk a </w:t>
      </w:r>
      <w:r w:rsidRPr="00B632B4">
        <w:rPr>
          <w:i/>
          <w:lang w:val="hu-HU"/>
        </w:rPr>
        <w:t>Config</w:t>
      </w:r>
      <w:r w:rsidRPr="00B632B4">
        <w:rPr>
          <w:lang w:val="hu-HU"/>
        </w:rPr>
        <w:t xml:space="preserve"> regiszter negyedik bitjével.</w:t>
      </w:r>
    </w:p>
    <w:p w14:paraId="1AE773D2"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lastRenderedPageBreak/>
        <w:t xml:space="preserve">Abban az esetben, ha az összekapcsolást létre szeretnénk hozni a </w:t>
      </w:r>
      <w:r w:rsidRPr="00B632B4">
        <w:rPr>
          <w:i/>
          <w:lang w:val="hu-HU"/>
        </w:rPr>
        <w:t>MUX</w:t>
      </w:r>
      <w:r w:rsidRPr="00B632B4">
        <w:rPr>
          <w:lang w:val="hu-HU"/>
        </w:rPr>
        <w:t xml:space="preserve"> elnevezésű modul szelekciós bementére 1t adunk így kiválasztva a szorzó modultól érkező 16 bites egész számot. Az egész számot úgy generáljuk, hogy a mért szögsebességét beszorozzuk a Forgótalpak hosszával, majd elosztva a nagykerék kerületével. </w:t>
      </w:r>
    </w:p>
    <w:p w14:paraId="3C52F0BE"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Jelen esetben:</w:t>
      </w:r>
    </w:p>
    <w:p w14:paraId="54EA7E5E" w14:textId="77777777" w:rsidR="009C4177" w:rsidRPr="00B632B4" w:rsidRDefault="009C4177" w:rsidP="009C4177">
      <w:pPr>
        <w:pStyle w:val="NormalWeb"/>
        <w:spacing w:before="0" w:beforeAutospacing="0" w:after="0" w:afterAutospacing="0" w:line="360" w:lineRule="auto"/>
        <w:ind w:firstLine="576"/>
        <w:rPr>
          <w:lang w:val="hu-HU"/>
        </w:rPr>
      </w:pPr>
      <m:oMathPara>
        <m:oMath>
          <m:r>
            <w:rPr>
              <w:rFonts w:ascii="Cambria Math" w:hAnsi="Cambria Math"/>
              <w:lang w:val="hu-HU"/>
            </w:rPr>
            <m:t>γ=</m:t>
          </m:r>
          <m:f>
            <m:fPr>
              <m:ctrlPr>
                <w:rPr>
                  <w:rFonts w:ascii="Cambria Math" w:hAnsi="Cambria Math"/>
                  <w:i/>
                  <w:lang w:val="hu-HU"/>
                </w:rPr>
              </m:ctrlPr>
            </m:fPr>
            <m:num>
              <m:r>
                <w:rPr>
                  <w:rFonts w:ascii="Cambria Math" w:hAnsi="Cambria Math"/>
                  <w:lang w:val="hu-HU"/>
                </w:rPr>
                <m:t>Forgótalpak hossza</m:t>
              </m:r>
            </m:num>
            <m:den>
              <m:r>
                <w:rPr>
                  <w:rFonts w:ascii="Cambria Math" w:hAnsi="Cambria Math"/>
                  <w:lang w:val="hu-HU"/>
                </w:rPr>
                <m:t xml:space="preserve"> nagykerék kerület</m:t>
              </m:r>
              <m:r>
                <w:rPr>
                  <w:rFonts w:ascii="Cambria Math"/>
                  <w:lang w:val="hu-HU"/>
                </w:rPr>
                <m:t>e</m:t>
              </m:r>
            </m:den>
          </m:f>
          <m:r>
            <m:rPr>
              <m:sty m:val="p"/>
            </m:rPr>
            <w:rPr>
              <w:rFonts w:ascii="Cambria Math" w:hAnsi="Cambria Math"/>
              <w:lang w:val="hu-HU"/>
            </w:rPr>
            <m:t xml:space="preserve">= </m:t>
          </m:r>
          <m:f>
            <m:fPr>
              <m:ctrlPr>
                <w:rPr>
                  <w:rFonts w:ascii="Cambria Math" w:hAnsi="Cambria Math"/>
                  <w:lang w:val="hu-HU"/>
                </w:rPr>
              </m:ctrlPr>
            </m:fPr>
            <m:num>
              <m:r>
                <w:rPr>
                  <w:rFonts w:ascii="Cambria Math" w:hAnsi="Cambria Math"/>
                  <w:lang w:val="hu-HU"/>
                </w:rPr>
                <m:t>40cm</m:t>
              </m:r>
            </m:num>
            <m:den>
              <m:r>
                <w:rPr>
                  <w:rFonts w:ascii="Cambria Math" w:hAnsi="Cambria Math"/>
                  <w:lang w:val="hu-HU"/>
                </w:rPr>
                <m:t>37,68cm</m:t>
              </m:r>
            </m:den>
          </m:f>
          <m:r>
            <w:rPr>
              <w:rFonts w:ascii="Cambria Math" w:hAnsi="Cambria Math"/>
              <w:lang w:val="hu-HU"/>
            </w:rPr>
            <m:t>=1,06</m:t>
          </m:r>
        </m:oMath>
      </m:oMathPara>
    </w:p>
    <w:p w14:paraId="42FEB1B7"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Következésképpen, ha a Forgótalpak pozícióját változtatjuk, miközben a rajta levő lánctalp konstans sebességgel halad a földhöz képest, a lánctalp sebességét nem tudjuk konstanson tartani csak a sebesség szabályzóval. Eezért van szükség a sebesség szabályozó referencia értékének a módosítására.</w:t>
      </w:r>
    </w:p>
    <w:p w14:paraId="3FF4A3F4"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 xml:space="preserve">Az osztott regiszterek olyan hardveres elemek, amelyeket az FPGA-ban hozunk létre, szoftveresen a memóriába illesztett címekkel rendelkeznek, amelyeket írhatunk vagy olvashatunk. A System generátorban a </w:t>
      </w:r>
      <w:r w:rsidRPr="00B632B4">
        <w:rPr>
          <w:i/>
          <w:lang w:val="hu-HU"/>
        </w:rPr>
        <w:t>ToRegister</w:t>
      </w:r>
      <w:r w:rsidRPr="00B632B4">
        <w:rPr>
          <w:lang w:val="hu-HU"/>
        </w:rPr>
        <w:t xml:space="preserve"> illetve </w:t>
      </w:r>
      <w:r w:rsidRPr="00B632B4">
        <w:rPr>
          <w:i/>
          <w:lang w:val="hu-HU"/>
        </w:rPr>
        <w:t>FromRegister</w:t>
      </w:r>
      <w:r w:rsidRPr="00B632B4">
        <w:rPr>
          <w:lang w:val="hu-HU"/>
        </w:rPr>
        <w:t xml:space="preserve"> elemekkel tudjuk kivitelezni. </w:t>
      </w:r>
      <w:commentRangeStart w:id="2534"/>
      <w:r w:rsidRPr="00B632B4">
        <w:rPr>
          <w:lang w:val="hu-HU"/>
        </w:rPr>
        <w:t xml:space="preserve">A </w:t>
      </w:r>
      <w:r w:rsidRPr="00B632B4">
        <w:rPr>
          <w:i/>
          <w:lang w:val="hu-HU"/>
        </w:rPr>
        <w:t>ToRegister</w:t>
      </w:r>
      <w:r w:rsidRPr="00B632B4">
        <w:rPr>
          <w:lang w:val="hu-HU"/>
        </w:rPr>
        <w:t xml:space="preserve"> típusú regiszterek csak írhatóak, a szoftvertől tudunk adatokat leküldeni a hardvernek. A </w:t>
      </w:r>
      <w:r w:rsidRPr="00B632B4">
        <w:rPr>
          <w:i/>
          <w:lang w:val="hu-HU"/>
        </w:rPr>
        <w:t xml:space="preserve">FromRegister </w:t>
      </w:r>
      <w:r w:rsidRPr="00B632B4">
        <w:rPr>
          <w:lang w:val="hu-HU"/>
        </w:rPr>
        <w:t>típusúak pedig csak olvashatók</w:t>
      </w:r>
      <w:commentRangeEnd w:id="2534"/>
      <w:r w:rsidRPr="00B632B4">
        <w:rPr>
          <w:lang w:val="hu-HU"/>
        </w:rPr>
        <w:t>, vagyis adatokat tudunk felvinni a szoftvernek</w:t>
      </w:r>
      <w:r w:rsidRPr="00B632B4">
        <w:rPr>
          <w:rStyle w:val="CommentReference"/>
          <w:rFonts w:asciiTheme="minorHAnsi" w:eastAsiaTheme="minorEastAsia" w:hAnsiTheme="minorHAnsi" w:cstheme="minorBidi"/>
          <w:lang w:val="hu-HU"/>
        </w:rPr>
        <w:commentReference w:id="2534"/>
      </w:r>
      <w:r w:rsidRPr="00B632B4">
        <w:rPr>
          <w:lang w:val="hu-HU"/>
        </w:rPr>
        <w:t>, ha a hardver oldalról nézzük. A szoftver általában egy MicroBlaze processzoron fut vagy egy beépített mikroprocesszoron. A regisztereknek betudunk állítani típusokat. A rendszerben, a könnyebb kezelhetőség érdekében, az osztott regiszterek típusa 16-bit vagy 32-bit nagyságúak, előjeles vagy előjel nélküliek. Szoftveresen pedig egy memória művelettel tudjuk kinyerni vagy beírni az adatokat.</w:t>
      </w:r>
    </w:p>
    <w:p w14:paraId="2742A5C1"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 xml:space="preserve">Memória műveletek: </w:t>
      </w:r>
      <w:r w:rsidRPr="00B632B4">
        <w:rPr>
          <w:b/>
          <w:lang w:val="hu-HU"/>
        </w:rPr>
        <w:t xml:space="preserve">Xil_Out32 </w:t>
      </w:r>
      <w:r w:rsidRPr="00B632B4">
        <w:rPr>
          <w:lang w:val="hu-HU"/>
        </w:rPr>
        <w:t>(</w:t>
      </w:r>
      <w:r w:rsidRPr="00B632B4">
        <w:rPr>
          <w:i/>
          <w:lang w:val="hu-HU"/>
        </w:rPr>
        <w:t>regiszter címe,változó neve</w:t>
      </w:r>
      <w:r w:rsidRPr="00B632B4">
        <w:rPr>
          <w:lang w:val="hu-HU"/>
        </w:rPr>
        <w:t>), az utasítás egy 32 bites értéket olvas ki a megadott címről a megadott változóba.</w:t>
      </w:r>
    </w:p>
    <w:p w14:paraId="42DD95FC" w14:textId="77777777" w:rsidR="009C4177" w:rsidRPr="00B632B4" w:rsidRDefault="009C4177" w:rsidP="009C4177">
      <w:pPr>
        <w:pStyle w:val="NormalWeb"/>
        <w:spacing w:before="0" w:beforeAutospacing="0" w:after="0" w:afterAutospacing="0" w:line="360" w:lineRule="auto"/>
        <w:ind w:firstLine="576"/>
        <w:rPr>
          <w:b/>
          <w:lang w:val="hu-HU"/>
        </w:rPr>
      </w:pPr>
      <w:r w:rsidRPr="00B632B4">
        <w:rPr>
          <w:i/>
          <w:lang w:val="hu-HU"/>
        </w:rPr>
        <w:t>Változó neve</w:t>
      </w:r>
      <w:r w:rsidRPr="00B632B4">
        <w:rPr>
          <w:b/>
          <w:lang w:val="hu-HU"/>
        </w:rPr>
        <w:t xml:space="preserve"> =Xil_In32</w:t>
      </w:r>
      <w:r w:rsidRPr="00B632B4">
        <w:rPr>
          <w:lang w:val="hu-HU"/>
        </w:rPr>
        <w:t>(</w:t>
      </w:r>
      <w:r w:rsidRPr="00B632B4">
        <w:rPr>
          <w:i/>
          <w:lang w:val="hu-HU"/>
        </w:rPr>
        <w:t>regiszter címe</w:t>
      </w:r>
      <w:r w:rsidRPr="00B632B4">
        <w:rPr>
          <w:lang w:val="hu-HU"/>
        </w:rPr>
        <w:t xml:space="preserve">), utasítással egy 32 biten értelmezett értéket olvasunk ki a megadott címről a megadott változóba. 16bites értékek esetén hasonlóan járunk el annyi különbséggel, hogy a </w:t>
      </w:r>
      <w:r w:rsidRPr="00B632B4">
        <w:rPr>
          <w:b/>
          <w:lang w:val="hu-HU"/>
        </w:rPr>
        <w:t xml:space="preserve">Xil_Out16, Xil_In16 </w:t>
      </w:r>
      <w:r w:rsidRPr="00B632B4">
        <w:rPr>
          <w:lang w:val="hu-HU"/>
        </w:rPr>
        <w:t>utasításokat használjuk</w:t>
      </w:r>
      <w:r w:rsidRPr="00B632B4">
        <w:rPr>
          <w:b/>
          <w:lang w:val="hu-HU"/>
        </w:rPr>
        <w:t>.</w:t>
      </w:r>
    </w:p>
    <w:p w14:paraId="49CFB937" w14:textId="77777777" w:rsidR="009C4177" w:rsidRPr="00B632B4" w:rsidRDefault="009C4177" w:rsidP="009C4177">
      <w:pPr>
        <w:spacing w:line="360" w:lineRule="auto"/>
        <w:rPr>
          <w:szCs w:val="24"/>
        </w:rPr>
      </w:pPr>
      <w:r w:rsidRPr="00B632B4">
        <w:tab/>
      </w:r>
      <w:r w:rsidRPr="00B632B4">
        <w:rPr>
          <w:szCs w:val="24"/>
        </w:rPr>
        <w:t>Az IPmag modul erőforrás igénye az FPGA rendszerben: Flip-Flops=760, LUTs=579 rendelkezésre álló erőforrások : Flip-Flops=9,312, LUTs=9,312.</w:t>
      </w:r>
    </w:p>
    <w:p w14:paraId="4101568F" w14:textId="77777777" w:rsidR="009C4177" w:rsidRPr="00B632B4" w:rsidRDefault="009C4177" w:rsidP="009C4177">
      <w:pPr>
        <w:spacing w:line="360" w:lineRule="auto"/>
        <w:rPr>
          <w:szCs w:val="24"/>
        </w:rPr>
      </w:pPr>
      <w:r w:rsidRPr="00B632B4">
        <w:rPr>
          <w:szCs w:val="24"/>
        </w:rPr>
        <w:tab/>
        <w:t>Az IPmagok az FPGA-ba hardveresen vannak összealítva logikai kapuk és egyéb digitális elemek segítségével, ezért a benne található modulok mind az FPGA 50Mhz órajelére működnek.</w:t>
      </w:r>
    </w:p>
    <w:p w14:paraId="35206B2F" w14:textId="05FAAAEF" w:rsidR="007F4544" w:rsidRPr="00BE4225" w:rsidRDefault="00C81A1F" w:rsidP="007852B4">
      <w:pPr>
        <w:spacing w:line="360" w:lineRule="auto"/>
        <w:rPr>
          <w:b/>
        </w:rPr>
      </w:pPr>
      <w:r w:rsidRPr="00BE4225">
        <w:rPr>
          <w:noProof/>
          <w:lang w:val="en-US"/>
        </w:rPr>
        <w:lastRenderedPageBreak/>
        <mc:AlternateContent>
          <mc:Choice Requires="wps">
            <w:drawing>
              <wp:anchor distT="0" distB="0" distL="114300" distR="114300" simplePos="0" relativeHeight="251679232" behindDoc="0" locked="0" layoutInCell="1" allowOverlap="1" wp14:anchorId="72028463" wp14:editId="49937C08">
                <wp:simplePos x="0" y="0"/>
                <wp:positionH relativeFrom="column">
                  <wp:posOffset>-913765</wp:posOffset>
                </wp:positionH>
                <wp:positionV relativeFrom="paragraph">
                  <wp:posOffset>8142605</wp:posOffset>
                </wp:positionV>
                <wp:extent cx="8147685" cy="258445"/>
                <wp:effectExtent l="635" t="0" r="0" b="0"/>
                <wp:wrapSquare wrapText="bothSides"/>
                <wp:docPr id="139"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4768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9DAEBE" w14:textId="1FC8960A" w:rsidR="005F456C" w:rsidRDefault="005F456C" w:rsidP="007852B4">
                            <w:pPr>
                              <w:pStyle w:val="Caption"/>
                              <w:jc w:val="center"/>
                              <w:rPr>
                                <w:noProof/>
                              </w:rPr>
                            </w:pPr>
                            <w:bookmarkStart w:id="2535" w:name="_Ref422342921"/>
                            <w:bookmarkStart w:id="2536" w:name="_Toc422898580"/>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14</w:t>
                            </w:r>
                            <w:r>
                              <w:fldChar w:fldCharType="end"/>
                            </w:r>
                            <w:bookmarkEnd w:id="2535"/>
                            <w:r>
                              <w:t xml:space="preserve"> Sebesség és pozíció szabályózást tartalazó Ipmag System generátoros felépítése</w:t>
                            </w:r>
                            <w:bookmarkEnd w:id="253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2028463" id="Text Box 178" o:spid="_x0000_s1078" type="#_x0000_t202" style="position:absolute;left:0;text-align:left;margin-left:-71.95pt;margin-top:641.15pt;width:641.55pt;height:20.3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" stroked="f">
                <v:textbox style="mso-fit-shape-to-text:t" inset="0,0,0,0">
                  <w:txbxContent>
                    <w:p w14:paraId="659DAEBE" w14:textId="1FC8960A" w:rsidR="005F456C" w:rsidRDefault="005F456C" w:rsidP="007852B4">
                      <w:pPr>
                        <w:pStyle w:val="Caption"/>
                        <w:jc w:val="center"/>
                        <w:rPr>
                          <w:noProof/>
                        </w:rPr>
                      </w:pPr>
                      <w:bookmarkStart w:id="2537" w:name="_Ref422342921"/>
                      <w:bookmarkStart w:id="2538" w:name="_Toc422898580"/>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14</w:t>
                      </w:r>
                      <w:r>
                        <w:fldChar w:fldCharType="end"/>
                      </w:r>
                      <w:bookmarkEnd w:id="2537"/>
                      <w:r>
                        <w:t xml:space="preserve"> Sebesség és pozíció szabályózást tartalazó Ipmag System generátoros felépítése</w:t>
                      </w:r>
                      <w:bookmarkEnd w:id="2538"/>
                    </w:p>
                  </w:txbxContent>
                </v:textbox>
                <w10:wrap type="square"/>
              </v:shape>
            </w:pict>
          </mc:Fallback>
        </mc:AlternateContent>
      </w:r>
      <w:r w:rsidR="007F4544" w:rsidRPr="00BE4225">
        <w:rPr>
          <w:noProof/>
          <w:lang w:val="en-US"/>
        </w:rPr>
        <w:drawing>
          <wp:anchor distT="0" distB="0" distL="114300" distR="114300" simplePos="0" relativeHeight="251554304" behindDoc="0" locked="0" layoutInCell="1" allowOverlap="1" wp14:anchorId="0898D6A6" wp14:editId="3A0A1620">
            <wp:simplePos x="0" y="0"/>
            <wp:positionH relativeFrom="column">
              <wp:posOffset>-1080135</wp:posOffset>
            </wp:positionH>
            <wp:positionV relativeFrom="paragraph">
              <wp:posOffset>1173480</wp:posOffset>
            </wp:positionV>
            <wp:extent cx="7919926" cy="5674552"/>
            <wp:effectExtent l="0" t="1123950" r="0" b="110744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rot="-5400000">
                      <a:off x="0" y="0"/>
                      <a:ext cx="7919926" cy="567455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2CA9C4" w14:textId="21443EB7" w:rsidR="001F6D44" w:rsidRPr="00BE4225" w:rsidRDefault="006D61B3" w:rsidP="007852B4">
      <w:pPr>
        <w:pStyle w:val="NormalWeb"/>
        <w:spacing w:before="0" w:beforeAutospacing="0" w:after="0" w:afterAutospacing="0" w:line="360" w:lineRule="auto"/>
        <w:ind w:firstLine="576"/>
        <w:rPr>
          <w:lang w:val="hu-HU"/>
        </w:rPr>
      </w:pPr>
      <w:r w:rsidRPr="00BE4225">
        <w:rPr>
          <w:rStyle w:val="CommentReference"/>
          <w:lang w:val="hu-HU"/>
        </w:rPr>
        <w:lastRenderedPageBreak/>
        <w:commentReference w:id="2539"/>
      </w:r>
    </w:p>
    <w:p w14:paraId="4A9C1BCB" w14:textId="77777777" w:rsidR="0096484A" w:rsidRDefault="00C81A1F" w:rsidP="00CB34B4">
      <w:pPr>
        <w:keepNext/>
        <w:spacing w:line="360" w:lineRule="auto"/>
        <w:rPr>
          <w:rFonts w:ascii="Times New Roman" w:hAnsi="Times New Roman"/>
        </w:rPr>
      </w:pPr>
      <w:r w:rsidRPr="00BE4225">
        <w:rPr>
          <w:noProof/>
          <w:lang w:val="en-US"/>
        </w:rPr>
        <mc:AlternateContent>
          <mc:Choice Requires="wpg">
            <w:drawing>
              <wp:inline distT="0" distB="0" distL="0" distR="0" wp14:anchorId="44B8D1DB" wp14:editId="2FFF8D96">
                <wp:extent cx="5626735" cy="3738244"/>
                <wp:effectExtent l="0" t="0" r="0" b="0"/>
                <wp:docPr id="183"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26735" cy="3738244"/>
                          <a:chOff x="0" y="-40193"/>
                          <a:chExt cx="5627279" cy="3738426"/>
                        </a:xfrm>
                      </wpg:grpSpPr>
                      <pic:pic xmlns:pic="http://schemas.openxmlformats.org/drawingml/2006/picture">
                        <pic:nvPicPr>
                          <pic:cNvPr id="162" name="Picture 162"/>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65314" y="-40193"/>
                            <a:ext cx="5561965" cy="3509010"/>
                          </a:xfrm>
                          <a:prstGeom prst="rect">
                            <a:avLst/>
                          </a:prstGeom>
                        </pic:spPr>
                      </pic:pic>
                      <wps:wsp>
                        <wps:cNvPr id="181" name="Text Box 181"/>
                        <wps:cNvSpPr txBox="1"/>
                        <wps:spPr>
                          <a:xfrm>
                            <a:off x="0" y="3566782"/>
                            <a:ext cx="5561868" cy="131451"/>
                          </a:xfrm>
                          <a:prstGeom prst="rect">
                            <a:avLst/>
                          </a:prstGeom>
                          <a:solidFill>
                            <a:prstClr val="white"/>
                          </a:solidFill>
                          <a:ln>
                            <a:noFill/>
                          </a:ln>
                          <a:effectLst/>
                        </wps:spPr>
                        <wps:txbx>
                          <w:txbxContent>
                            <w:p w14:paraId="0C539EC8" w14:textId="70CD7279" w:rsidR="005F456C" w:rsidRPr="00E81403" w:rsidRDefault="005F456C" w:rsidP="00966B9C">
                              <w:pPr>
                                <w:pStyle w:val="Caption"/>
                                <w:jc w:val="center"/>
                                <w:rPr>
                                  <w:rFonts w:ascii="Times New Roman" w:hAnsi="Times New Roman"/>
                                  <w:noProof/>
                                  <w:sz w:val="24"/>
                                  <w:szCs w:val="24"/>
                                </w:rPr>
                              </w:pPr>
                              <w:bookmarkStart w:id="2540" w:name="_Ref422043582"/>
                              <w:bookmarkStart w:id="2541" w:name="_Ref422043507"/>
                              <w:bookmarkStart w:id="2542" w:name="_Toc422898581"/>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15</w:t>
                              </w:r>
                              <w:r>
                                <w:fldChar w:fldCharType="end"/>
                              </w:r>
                              <w:bookmarkEnd w:id="2540"/>
                              <w:r>
                                <w:t xml:space="preserve"> Pozíció Szab modul belső felépítése a </w:t>
                              </w:r>
                              <w:bookmarkEnd w:id="2541"/>
                              <w:r>
                                <w:fldChar w:fldCharType="begin"/>
                              </w:r>
                              <w:r>
                                <w:instrText xml:space="preserve"> REF _Ref422342921 \h </w:instrText>
                              </w:r>
                              <w:r>
                                <w:fldChar w:fldCharType="separate"/>
                              </w:r>
                              <w:r>
                                <w:t xml:space="preserve">Kép. </w:t>
                              </w:r>
                              <w:r>
                                <w:rPr>
                                  <w:noProof/>
                                </w:rPr>
                                <w:t>5</w:t>
                              </w:r>
                              <w:r>
                                <w:t>.</w:t>
                              </w:r>
                              <w:r>
                                <w:rPr>
                                  <w:noProof/>
                                </w:rPr>
                                <w:t>14</w:t>
                              </w:r>
                              <w:bookmarkEnd w:id="254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4B8D1DB" id="Group 183" o:spid="_x0000_s1079" style="width:443.05pt;height:294.35pt;mso-position-horizontal-relative:char;mso-position-vertical-relative:line" coordorigin=",-401" coordsize="56272,373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5/xD/wAhzwn/ANhW&#10;T/0iuq6Cuf8AEP8AyHPCf/YVk/8ASK6roKACiiigArn/AA9/yHPFn/YVj/8ASK1roK5/w9/yHPFn&#10;/YVj/wDSK1oA6CiiigAooooAKKKKACiiigAooooAKKKKACiiigAooooAKKKKACiiigArn/Bv/IDu&#10;f+wrqX/pbNXQVz/g3/kB3P8A2FdS/wDS2agDo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">
                <v:shape id="Picture 162" o:spid="_x0000_s1080" type="#_x0000_t75" style="position:absolute;left:653;top:-401;width:55619;height:35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LaUnDAAAA3AAAAA8AAABkcnMvZG93bnJldi54bWxET0uLwjAQvgv7H8IIe9NUcX1UoyyCy4IL&#10;0urB49CMbbWZlCZq/fdmQfA2H99zFqvWVOJGjSstKxj0IxDEmdUl5woO+01vCsJ5ZI2VZVLwIAer&#10;5UdngbG2d07olvpchBB2MSoovK9jKV1WkEHXtzVx4E62MegDbHKpG7yHcFPJYRSNpcGSQ0OBNa0L&#10;yi7p1Sj4sX/ndIZfg+S4PV537WM0jSYjpT677fcchKfWv8Uv968O88dD+H8mXCCXT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stpScMAAADcAAAADwAAAAAAAAAAAAAAAACf&#10;AgAAZHJzL2Rvd25yZXYueG1sUEsFBgAAAAAEAAQA9wAAAI8DAAAAAA==&#10;">
                  <v:imagedata r:id="rId58" o:title=""/>
                  <v:path arrowok="t"/>
                </v:shape>
                <v:shape id="Text Box 181" o:spid="_x0000_s1081" type="#_x0000_t202" style="position:absolute;top:35667;width:55618;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mPt8QA&#10;AADcAAAADwAAAGRycy9kb3ducmV2LnhtbERPTWsCMRC9F/wPYQQvpWa1IrIaRUSh9SLdevE2bMbN&#10;tpvJkmR1++9NodDbPN7nrDa9bcSNfKgdK5iMMxDEpdM1VwrOn4eXBYgQkTU2jknBDwXYrAdPK8y1&#10;u/MH3YpYiRTCIUcFJsY2lzKUhiyGsWuJE3d13mJM0FdSe7yncNvIaZbNpcWaU4PBlnaGyu+iswpO&#10;s8vJPHfX/XE7e/Xv5243/6oKpUbDfrsEEamP/+I/95tO8xcT+H0mXS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pj7fEAAAA3AAAAA8AAAAAAAAAAAAAAAAAmAIAAGRycy9k&#10;b3ducmV2LnhtbFBLBQYAAAAABAAEAPUAAACJAwAAAAA=&#10;" stroked="f">
                  <v:textbox style="mso-fit-shape-to-text:t" inset="0,0,0,0">
                    <w:txbxContent>
                      <w:p w14:paraId="0C539EC8" w14:textId="70CD7279" w:rsidR="005F456C" w:rsidRPr="00E81403" w:rsidRDefault="005F456C" w:rsidP="00966B9C">
                        <w:pPr>
                          <w:pStyle w:val="Caption"/>
                          <w:jc w:val="center"/>
                          <w:rPr>
                            <w:rFonts w:ascii="Times New Roman" w:hAnsi="Times New Roman"/>
                            <w:noProof/>
                            <w:sz w:val="24"/>
                            <w:szCs w:val="24"/>
                          </w:rPr>
                        </w:pPr>
                        <w:bookmarkStart w:id="2543" w:name="_Ref422043582"/>
                        <w:bookmarkStart w:id="2544" w:name="_Ref422043507"/>
                        <w:bookmarkStart w:id="2545" w:name="_Toc422898581"/>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15</w:t>
                        </w:r>
                        <w:r>
                          <w:fldChar w:fldCharType="end"/>
                        </w:r>
                        <w:bookmarkEnd w:id="2543"/>
                        <w:r>
                          <w:t xml:space="preserve"> Pozíció Szab modul belső felépítése a </w:t>
                        </w:r>
                        <w:bookmarkEnd w:id="2544"/>
                        <w:r>
                          <w:fldChar w:fldCharType="begin"/>
                        </w:r>
                        <w:r>
                          <w:instrText xml:space="preserve"> REF _Ref422342921 \h </w:instrText>
                        </w:r>
                        <w:r>
                          <w:fldChar w:fldCharType="separate"/>
                        </w:r>
                        <w:r>
                          <w:t xml:space="preserve">Kép. </w:t>
                        </w:r>
                        <w:r>
                          <w:rPr>
                            <w:noProof/>
                          </w:rPr>
                          <w:t>5</w:t>
                        </w:r>
                        <w:r>
                          <w:t>.</w:t>
                        </w:r>
                        <w:r>
                          <w:rPr>
                            <w:noProof/>
                          </w:rPr>
                          <w:t>14</w:t>
                        </w:r>
                        <w:bookmarkEnd w:id="2545"/>
                        <w:r>
                          <w:fldChar w:fldCharType="end"/>
                        </w:r>
                      </w:p>
                    </w:txbxContent>
                  </v:textbox>
                </v:shape>
                <w10:anchorlock/>
              </v:group>
            </w:pict>
          </mc:Fallback>
        </mc:AlternateContent>
      </w:r>
      <w:r w:rsidR="00396652" w:rsidRPr="00BE4225">
        <w:rPr>
          <w:rFonts w:ascii="Times New Roman" w:hAnsi="Times New Roman"/>
        </w:rPr>
        <w:tab/>
      </w:r>
    </w:p>
    <w:p w14:paraId="663BE905" w14:textId="77777777" w:rsidR="0096484A" w:rsidRPr="00B632B4" w:rsidRDefault="0096484A" w:rsidP="0096484A">
      <w:pPr>
        <w:keepNext/>
        <w:spacing w:line="360" w:lineRule="auto"/>
        <w:rPr>
          <w:rFonts w:ascii="Times New Roman" w:hAnsi="Times New Roman"/>
          <w:szCs w:val="24"/>
        </w:rPr>
      </w:pPr>
      <w:r w:rsidRPr="00B632B4">
        <w:rPr>
          <w:rFonts w:ascii="Times New Roman" w:hAnsi="Times New Roman"/>
          <w:b/>
          <w:szCs w:val="24"/>
        </w:rPr>
        <w:t>Pozíció szabályozó modulok</w:t>
      </w:r>
      <w:r w:rsidRPr="00B632B4">
        <w:rPr>
          <w:rFonts w:ascii="Times New Roman" w:hAnsi="Times New Roman"/>
          <w:szCs w:val="24"/>
        </w:rPr>
        <w:t>:</w:t>
      </w:r>
    </w:p>
    <w:p w14:paraId="23674A6C" w14:textId="62D40920" w:rsidR="0096484A" w:rsidRPr="0096484A" w:rsidRDefault="0096484A" w:rsidP="0096484A">
      <w:pPr>
        <w:pStyle w:val="ListParagraph"/>
        <w:keepNext/>
        <w:numPr>
          <w:ilvl w:val="0"/>
          <w:numId w:val="15"/>
        </w:numPr>
        <w:spacing w:line="360" w:lineRule="auto"/>
        <w:rPr>
          <w:rFonts w:ascii="Times New Roman" w:hAnsi="Times New Roman"/>
          <w:szCs w:val="24"/>
        </w:rPr>
      </w:pPr>
      <w:commentRangeStart w:id="2546"/>
      <w:r w:rsidRPr="0096484A">
        <w:rPr>
          <w:rFonts w:ascii="Times New Roman" w:hAnsi="Times New Roman"/>
          <w:szCs w:val="24"/>
        </w:rPr>
        <w:t>A „</w:t>
      </w:r>
      <w:r w:rsidRPr="0096484A">
        <w:rPr>
          <w:rFonts w:ascii="Times New Roman" w:hAnsi="Times New Roman"/>
          <w:i/>
          <w:szCs w:val="24"/>
        </w:rPr>
        <w:t>Pozíció</w:t>
      </w:r>
      <w:r w:rsidRPr="0096484A">
        <w:rPr>
          <w:rFonts w:ascii="Times New Roman" w:hAnsi="Times New Roman"/>
          <w:szCs w:val="24"/>
        </w:rPr>
        <w:t xml:space="preserve">” nevű modul tartalmazza a </w:t>
      </w:r>
      <w:r w:rsidRPr="0096484A">
        <w:rPr>
          <w:rFonts w:ascii="Times New Roman" w:hAnsi="Times New Roman"/>
          <w:b/>
          <w:bCs/>
          <w:lang w:val="en-US"/>
        </w:rPr>
        <w:fldChar w:fldCharType="begin"/>
      </w:r>
      <w:r w:rsidRPr="0096484A">
        <w:rPr>
          <w:rFonts w:ascii="Times New Roman" w:hAnsi="Times New Roman"/>
          <w:szCs w:val="24"/>
        </w:rPr>
        <w:instrText xml:space="preserve"> REF _Ref422692677 \h </w:instrText>
      </w:r>
      <w:r>
        <w:rPr>
          <w:rFonts w:ascii="Times New Roman" w:hAnsi="Times New Roman"/>
          <w:b/>
          <w:bCs/>
          <w:lang w:val="en-US"/>
        </w:rPr>
        <w:instrText xml:space="preserve"> \* MERGEFORMAT </w:instrText>
      </w:r>
      <w:r w:rsidRPr="0096484A">
        <w:rPr>
          <w:rFonts w:ascii="Times New Roman" w:hAnsi="Times New Roman"/>
          <w:b/>
          <w:bCs/>
          <w:lang w:val="en-US"/>
        </w:rPr>
      </w:r>
      <w:r w:rsidRPr="0096484A">
        <w:rPr>
          <w:rFonts w:ascii="Times New Roman" w:hAnsi="Times New Roman"/>
          <w:b/>
          <w:bCs/>
          <w:lang w:val="en-US"/>
        </w:rPr>
        <w:fldChar w:fldCharType="separate"/>
      </w:r>
      <w:r w:rsidR="00DB5C9B">
        <w:t xml:space="preserve">Kép. </w:t>
      </w:r>
      <w:r w:rsidR="00DB5C9B">
        <w:rPr>
          <w:noProof/>
        </w:rPr>
        <w:t>5.31</w:t>
      </w:r>
      <w:r w:rsidRPr="0096484A">
        <w:rPr>
          <w:rFonts w:ascii="Times New Roman" w:hAnsi="Times New Roman"/>
          <w:b/>
          <w:bCs/>
          <w:lang w:val="en-US"/>
        </w:rPr>
        <w:fldChar w:fldCharType="end"/>
      </w:r>
      <w:r w:rsidRPr="0096484A">
        <w:rPr>
          <w:rFonts w:ascii="Times New Roman" w:hAnsi="Times New Roman"/>
          <w:b/>
          <w:bCs/>
          <w:lang w:val="en-US"/>
        </w:rPr>
        <w:t xml:space="preserve"> </w:t>
      </w:r>
      <w:r w:rsidRPr="0096484A">
        <w:rPr>
          <w:rFonts w:ascii="Times New Roman" w:hAnsi="Times New Roman"/>
          <w:szCs w:val="24"/>
        </w:rPr>
        <w:t xml:space="preserve">látható, feladata a relatív pozíció mérése impulzusban, kimenete egy 16 bites előjeles szám. </w:t>
      </w:r>
    </w:p>
    <w:p w14:paraId="4C9ED066" w14:textId="7B6EF553" w:rsidR="0096484A" w:rsidRPr="0096484A" w:rsidRDefault="0096484A" w:rsidP="0096484A">
      <w:pPr>
        <w:pStyle w:val="ListParagraph"/>
        <w:keepNext/>
        <w:numPr>
          <w:ilvl w:val="0"/>
          <w:numId w:val="15"/>
        </w:numPr>
        <w:spacing w:line="360" w:lineRule="auto"/>
        <w:rPr>
          <w:rFonts w:ascii="Times New Roman" w:hAnsi="Times New Roman"/>
          <w:szCs w:val="24"/>
        </w:rPr>
      </w:pPr>
      <w:r w:rsidRPr="0096484A">
        <w:rPr>
          <w:rFonts w:ascii="Times New Roman" w:hAnsi="Times New Roman"/>
          <w:szCs w:val="24"/>
        </w:rPr>
        <w:t>A „</w:t>
      </w:r>
      <w:r w:rsidRPr="0096484A">
        <w:rPr>
          <w:rFonts w:ascii="Times New Roman" w:hAnsi="Times New Roman"/>
          <w:i/>
          <w:szCs w:val="24"/>
        </w:rPr>
        <w:t>Sebesség Mérő</w:t>
      </w:r>
      <w:r w:rsidRPr="0096484A">
        <w:rPr>
          <w:rFonts w:ascii="Times New Roman" w:hAnsi="Times New Roman"/>
          <w:szCs w:val="24"/>
        </w:rPr>
        <w:t>” modul (</w:t>
      </w:r>
      <w:r w:rsidRPr="0096484A">
        <w:rPr>
          <w:rFonts w:ascii="Times New Roman" w:hAnsi="Times New Roman"/>
          <w:szCs w:val="24"/>
        </w:rPr>
        <w:fldChar w:fldCharType="begin"/>
      </w:r>
      <w:r w:rsidRPr="0096484A">
        <w:rPr>
          <w:rFonts w:ascii="Times New Roman" w:hAnsi="Times New Roman"/>
          <w:szCs w:val="24"/>
        </w:rPr>
        <w:instrText xml:space="preserve"> REF _Ref420524887 \h </w:instrText>
      </w:r>
      <w:r>
        <w:rPr>
          <w:rFonts w:ascii="Times New Roman" w:hAnsi="Times New Roman"/>
          <w:szCs w:val="24"/>
        </w:rPr>
        <w:instrText xml:space="preserve"> \* MERGEFORMAT </w:instrText>
      </w:r>
      <w:r w:rsidRPr="0096484A">
        <w:rPr>
          <w:rFonts w:ascii="Times New Roman" w:hAnsi="Times New Roman"/>
          <w:szCs w:val="24"/>
        </w:rPr>
      </w:r>
      <w:r w:rsidRPr="0096484A">
        <w:rPr>
          <w:rFonts w:ascii="Times New Roman" w:hAnsi="Times New Roman"/>
          <w:szCs w:val="24"/>
        </w:rPr>
        <w:fldChar w:fldCharType="separate"/>
      </w:r>
      <w:r w:rsidR="00DB5C9B">
        <w:t xml:space="preserve">Kép. </w:t>
      </w:r>
      <w:r w:rsidR="00DB5C9B">
        <w:rPr>
          <w:noProof/>
        </w:rPr>
        <w:t>5.32</w:t>
      </w:r>
      <w:r w:rsidRPr="0096484A">
        <w:rPr>
          <w:rFonts w:ascii="Times New Roman" w:hAnsi="Times New Roman"/>
          <w:szCs w:val="24"/>
        </w:rPr>
        <w:fldChar w:fldCharType="end"/>
      </w:r>
      <w:r w:rsidRPr="0096484A">
        <w:rPr>
          <w:rFonts w:ascii="Times New Roman" w:hAnsi="Times New Roman"/>
          <w:szCs w:val="24"/>
        </w:rPr>
        <w:t xml:space="preserve"> moduljai) feladata a sebesség mérése impulzus per mintavételben, a kimenete egy 16 bites előjeles szám. </w:t>
      </w:r>
    </w:p>
    <w:p w14:paraId="03ADB79E" w14:textId="6AC67626" w:rsidR="0096484A" w:rsidRPr="0096484A" w:rsidRDefault="0096484A" w:rsidP="0096484A">
      <w:pPr>
        <w:pStyle w:val="ListParagraph"/>
        <w:keepNext/>
        <w:numPr>
          <w:ilvl w:val="0"/>
          <w:numId w:val="15"/>
        </w:numPr>
        <w:spacing w:line="360" w:lineRule="auto"/>
        <w:rPr>
          <w:rFonts w:ascii="Times New Roman" w:hAnsi="Times New Roman"/>
          <w:szCs w:val="24"/>
        </w:rPr>
      </w:pPr>
      <w:r w:rsidRPr="0096484A">
        <w:rPr>
          <w:rFonts w:ascii="Times New Roman" w:hAnsi="Times New Roman"/>
          <w:szCs w:val="24"/>
        </w:rPr>
        <w:t>A „</w:t>
      </w:r>
      <w:r w:rsidRPr="0096484A">
        <w:rPr>
          <w:rFonts w:ascii="Times New Roman" w:hAnsi="Times New Roman"/>
          <w:i/>
          <w:szCs w:val="24"/>
        </w:rPr>
        <w:t>Pozíció Szab</w:t>
      </w:r>
      <w:r w:rsidRPr="0096484A">
        <w:rPr>
          <w:rFonts w:ascii="Times New Roman" w:hAnsi="Times New Roman"/>
          <w:szCs w:val="24"/>
        </w:rPr>
        <w:t>” nevű modul (</w:t>
      </w:r>
      <w:r w:rsidRPr="0096484A">
        <w:rPr>
          <w:rFonts w:ascii="Times New Roman" w:hAnsi="Times New Roman"/>
          <w:szCs w:val="24"/>
        </w:rPr>
        <w:fldChar w:fldCharType="begin"/>
      </w:r>
      <w:r w:rsidRPr="0096484A">
        <w:rPr>
          <w:rFonts w:ascii="Times New Roman" w:hAnsi="Times New Roman"/>
          <w:szCs w:val="24"/>
        </w:rPr>
        <w:instrText xml:space="preserve"> REF _Ref420513713 \h </w:instrText>
      </w:r>
      <w:r>
        <w:rPr>
          <w:rFonts w:ascii="Times New Roman" w:hAnsi="Times New Roman"/>
          <w:szCs w:val="24"/>
        </w:rPr>
        <w:instrText xml:space="preserve"> \* MERGEFORMAT </w:instrText>
      </w:r>
      <w:r w:rsidRPr="0096484A">
        <w:rPr>
          <w:rFonts w:ascii="Times New Roman" w:hAnsi="Times New Roman"/>
          <w:szCs w:val="24"/>
        </w:rPr>
      </w:r>
      <w:r w:rsidRPr="0096484A">
        <w:rPr>
          <w:rFonts w:ascii="Times New Roman" w:hAnsi="Times New Roman"/>
          <w:szCs w:val="24"/>
        </w:rPr>
        <w:fldChar w:fldCharType="separate"/>
      </w:r>
      <w:r w:rsidR="00DB5C9B">
        <w:t xml:space="preserve">Kép. </w:t>
      </w:r>
      <w:r w:rsidR="00DB5C9B">
        <w:rPr>
          <w:noProof/>
        </w:rPr>
        <w:t>5.10</w:t>
      </w:r>
      <w:r w:rsidRPr="0096484A">
        <w:rPr>
          <w:rFonts w:ascii="Times New Roman" w:hAnsi="Times New Roman"/>
          <w:szCs w:val="24"/>
        </w:rPr>
        <w:fldChar w:fldCharType="end"/>
      </w:r>
      <w:r w:rsidRPr="0096484A">
        <w:rPr>
          <w:rFonts w:ascii="Times New Roman" w:hAnsi="Times New Roman"/>
          <w:szCs w:val="24"/>
        </w:rPr>
        <w:t xml:space="preserve"> moduljai) feladata a pozíció szabályozása.</w:t>
      </w:r>
      <w:commentRangeEnd w:id="2546"/>
      <w:r w:rsidRPr="0096484A">
        <w:rPr>
          <w:rStyle w:val="CommentReference"/>
          <w:sz w:val="24"/>
          <w:szCs w:val="24"/>
        </w:rPr>
        <w:commentReference w:id="2546"/>
      </w:r>
    </w:p>
    <w:p w14:paraId="3A69E4B7" w14:textId="5AAF7987" w:rsidR="0096484A" w:rsidRPr="0096484A" w:rsidRDefault="0096484A" w:rsidP="0096484A">
      <w:pPr>
        <w:pStyle w:val="ListParagraph"/>
        <w:keepNext/>
        <w:numPr>
          <w:ilvl w:val="0"/>
          <w:numId w:val="15"/>
        </w:numPr>
        <w:spacing w:line="360" w:lineRule="auto"/>
        <w:rPr>
          <w:rFonts w:ascii="Times New Roman" w:hAnsi="Times New Roman"/>
          <w:szCs w:val="24"/>
        </w:rPr>
      </w:pPr>
      <w:r w:rsidRPr="0096484A">
        <w:rPr>
          <w:rFonts w:ascii="Times New Roman" w:hAnsi="Times New Roman"/>
          <w:szCs w:val="24"/>
        </w:rPr>
        <w:t>A „</w:t>
      </w:r>
      <w:r w:rsidRPr="0096484A">
        <w:rPr>
          <w:rFonts w:ascii="Times New Roman" w:hAnsi="Times New Roman"/>
          <w:i/>
          <w:szCs w:val="24"/>
        </w:rPr>
        <w:t>PWM</w:t>
      </w:r>
      <w:r w:rsidRPr="0096484A">
        <w:rPr>
          <w:rFonts w:ascii="Times New Roman" w:hAnsi="Times New Roman"/>
          <w:szCs w:val="24"/>
        </w:rPr>
        <w:t>” nevű modul (</w:t>
      </w:r>
      <w:r w:rsidRPr="0096484A">
        <w:rPr>
          <w:szCs w:val="24"/>
        </w:rPr>
        <w:fldChar w:fldCharType="begin"/>
      </w:r>
      <w:r w:rsidRPr="0096484A">
        <w:rPr>
          <w:rFonts w:ascii="Times New Roman" w:hAnsi="Times New Roman"/>
          <w:szCs w:val="24"/>
        </w:rPr>
        <w:instrText xml:space="preserve"> REF _Ref420525276 \h </w:instrText>
      </w:r>
      <w:r>
        <w:rPr>
          <w:szCs w:val="24"/>
        </w:rPr>
        <w:instrText xml:space="preserve"> \* MERGEFORMAT </w:instrText>
      </w:r>
      <w:r w:rsidRPr="0096484A">
        <w:rPr>
          <w:szCs w:val="24"/>
        </w:rPr>
      </w:r>
      <w:r w:rsidRPr="0096484A">
        <w:rPr>
          <w:szCs w:val="24"/>
        </w:rPr>
        <w:fldChar w:fldCharType="separate"/>
      </w:r>
      <w:r w:rsidR="00DB5C9B">
        <w:t xml:space="preserve">Kép. </w:t>
      </w:r>
      <w:r w:rsidR="00DB5C9B">
        <w:rPr>
          <w:noProof/>
        </w:rPr>
        <w:t>5.39</w:t>
      </w:r>
      <w:r w:rsidRPr="0096484A">
        <w:rPr>
          <w:szCs w:val="24"/>
        </w:rPr>
        <w:fldChar w:fldCharType="end"/>
      </w:r>
      <w:r w:rsidRPr="0096484A">
        <w:rPr>
          <w:szCs w:val="24"/>
        </w:rPr>
        <w:t xml:space="preserve"> moduljai) </w:t>
      </w:r>
      <w:r w:rsidRPr="0096484A">
        <w:rPr>
          <w:rFonts w:ascii="Times New Roman" w:hAnsi="Times New Roman"/>
          <w:szCs w:val="24"/>
        </w:rPr>
        <w:t xml:space="preserve">feladata a pwm jel előállítása. </w:t>
      </w:r>
    </w:p>
    <w:p w14:paraId="0B7822CA" w14:textId="77777777" w:rsidR="0096484A" w:rsidRPr="0096484A" w:rsidRDefault="0096484A" w:rsidP="0096484A">
      <w:pPr>
        <w:pStyle w:val="ListParagraph"/>
        <w:keepNext/>
        <w:numPr>
          <w:ilvl w:val="0"/>
          <w:numId w:val="15"/>
        </w:numPr>
        <w:spacing w:line="360" w:lineRule="auto"/>
        <w:rPr>
          <w:rFonts w:ascii="Times New Roman" w:hAnsi="Times New Roman"/>
          <w:szCs w:val="24"/>
        </w:rPr>
      </w:pPr>
      <w:r w:rsidRPr="0096484A">
        <w:rPr>
          <w:rFonts w:ascii="Times New Roman" w:hAnsi="Times New Roman"/>
          <w:szCs w:val="24"/>
        </w:rPr>
        <w:t>A „</w:t>
      </w:r>
      <w:r w:rsidRPr="0096484A">
        <w:rPr>
          <w:rFonts w:ascii="Times New Roman" w:hAnsi="Times New Roman"/>
          <w:i/>
          <w:szCs w:val="24"/>
        </w:rPr>
        <w:t>BitBasher6</w:t>
      </w:r>
      <w:r w:rsidRPr="0096484A">
        <w:rPr>
          <w:rFonts w:ascii="Times New Roman" w:hAnsi="Times New Roman"/>
          <w:szCs w:val="24"/>
        </w:rPr>
        <w:t>”, és a „</w:t>
      </w:r>
      <w:r w:rsidRPr="0096484A">
        <w:rPr>
          <w:rFonts w:ascii="Times New Roman" w:hAnsi="Times New Roman"/>
          <w:i/>
          <w:szCs w:val="24"/>
        </w:rPr>
        <w:t>SignToUsign</w:t>
      </w:r>
      <w:r w:rsidRPr="0096484A">
        <w:rPr>
          <w:rFonts w:ascii="Times New Roman" w:hAnsi="Times New Roman"/>
          <w:szCs w:val="24"/>
        </w:rPr>
        <w:t xml:space="preserve">” nevű modulok átalakítják a szabályozótól érkező 17 bites előjeles számot egy 16 bites előjel nélküli számmá és egy 1 bites jellé, amely tartalmazza az a17 bites szám előjelét. </w:t>
      </w:r>
    </w:p>
    <w:p w14:paraId="0B924427" w14:textId="6A7BB777" w:rsidR="00396652" w:rsidRPr="00BE4225" w:rsidRDefault="0096484A" w:rsidP="0096484A">
      <w:pPr>
        <w:keepNext/>
        <w:spacing w:line="360" w:lineRule="auto"/>
        <w:ind w:firstLine="360"/>
        <w:rPr>
          <w:rFonts w:ascii="Times New Roman" w:hAnsi="Times New Roman"/>
        </w:rPr>
      </w:pPr>
      <w:r>
        <w:rPr>
          <w:rFonts w:ascii="Times New Roman" w:hAnsi="Times New Roman"/>
        </w:rPr>
        <w:tab/>
      </w:r>
      <w:r w:rsidRPr="00B632B4">
        <w:rPr>
          <w:rFonts w:ascii="Times New Roman" w:hAnsi="Times New Roman"/>
          <w:szCs w:val="24"/>
        </w:rPr>
        <w:t>A mért paraméterek osztott regiszterekbe kerülnek: „</w:t>
      </w:r>
      <w:r w:rsidRPr="00B632B4">
        <w:rPr>
          <w:rFonts w:ascii="Times New Roman" w:hAnsi="Times New Roman"/>
          <w:i/>
          <w:szCs w:val="24"/>
        </w:rPr>
        <w:t>UPozicio</w:t>
      </w:r>
      <w:r w:rsidRPr="00B632B4">
        <w:rPr>
          <w:rFonts w:ascii="Times New Roman" w:hAnsi="Times New Roman"/>
          <w:szCs w:val="24"/>
        </w:rPr>
        <w:t>”,-a beavatkozó jel, „</w:t>
      </w:r>
      <w:r w:rsidRPr="00B632B4">
        <w:rPr>
          <w:rFonts w:ascii="Times New Roman" w:hAnsi="Times New Roman"/>
          <w:i/>
          <w:szCs w:val="24"/>
        </w:rPr>
        <w:t>SebessegPozicio</w:t>
      </w:r>
      <w:r w:rsidRPr="00B632B4">
        <w:rPr>
          <w:rFonts w:ascii="Times New Roman" w:hAnsi="Times New Roman"/>
          <w:szCs w:val="24"/>
        </w:rPr>
        <w:t>”- pozíció deriváltja, „</w:t>
      </w:r>
      <w:r w:rsidRPr="00B632B4">
        <w:rPr>
          <w:rFonts w:ascii="Times New Roman" w:hAnsi="Times New Roman"/>
          <w:i/>
          <w:szCs w:val="24"/>
        </w:rPr>
        <w:t>AktPozicio</w:t>
      </w:r>
      <w:r w:rsidRPr="00B632B4">
        <w:rPr>
          <w:rFonts w:ascii="Times New Roman" w:hAnsi="Times New Roman"/>
          <w:szCs w:val="24"/>
        </w:rPr>
        <w:t>”- pozíció. A szabályozó körök az FPGA hardveres szabályzóin keresztül zárodnak, a kikerülő mért adatok csak kirajzoláshoz szükségesek. A „</w:t>
      </w:r>
      <w:r w:rsidRPr="00B632B4">
        <w:rPr>
          <w:rFonts w:ascii="Times New Roman" w:hAnsi="Times New Roman"/>
          <w:i/>
          <w:szCs w:val="24"/>
        </w:rPr>
        <w:t>Pozició</w:t>
      </w:r>
      <w:r w:rsidRPr="00B632B4">
        <w:rPr>
          <w:rFonts w:ascii="Times New Roman" w:hAnsi="Times New Roman"/>
          <w:szCs w:val="24"/>
        </w:rPr>
        <w:t xml:space="preserve">” modul segítségével megkapjuk a szöget, amelyben a Forgótalp pillanatnyilag áll. A </w:t>
      </w:r>
      <w:r w:rsidRPr="00B632B4">
        <w:rPr>
          <w:rFonts w:ascii="Times New Roman" w:hAnsi="Times New Roman"/>
          <w:i/>
          <w:szCs w:val="24"/>
        </w:rPr>
        <w:t xml:space="preserve">Sebesség Mérő </w:t>
      </w:r>
      <w:r w:rsidRPr="00B632B4">
        <w:rPr>
          <w:rFonts w:ascii="Times New Roman" w:hAnsi="Times New Roman"/>
          <w:szCs w:val="24"/>
        </w:rPr>
        <w:t xml:space="preserve">visszatéríti a pozíció deriváltját, a szögsebességet impulzus/mintavételben. A szögsebesség mérése szinkronizálva van </w:t>
      </w:r>
      <w:r w:rsidRPr="00B632B4">
        <w:rPr>
          <w:rFonts w:ascii="Times New Roman" w:hAnsi="Times New Roman"/>
          <w:szCs w:val="24"/>
        </w:rPr>
        <w:lastRenderedPageBreak/>
        <w:t>„</w:t>
      </w:r>
      <w:r w:rsidRPr="00B632B4">
        <w:rPr>
          <w:rFonts w:ascii="Times New Roman" w:hAnsi="Times New Roman"/>
          <w:i/>
          <w:szCs w:val="24"/>
        </w:rPr>
        <w:t>PidTsImpSignal</w:t>
      </w:r>
      <w:r w:rsidRPr="00B632B4">
        <w:rPr>
          <w:rFonts w:ascii="Times New Roman" w:hAnsi="Times New Roman"/>
          <w:szCs w:val="24"/>
        </w:rPr>
        <w:t xml:space="preserve">” bemeneten keresztül a PID szabályozó mintavételi periódusával, </w:t>
      </w:r>
      <w:r w:rsidR="001114D1" w:rsidRPr="00BE4225">
        <w:rPr>
          <w:rFonts w:ascii="Times New Roman" w:hAnsi="Times New Roman"/>
        </w:rPr>
        <w:t xml:space="preserve">amelyet a </w:t>
      </w:r>
      <w:r w:rsidR="001114D1" w:rsidRPr="00BE4225">
        <w:rPr>
          <w:rFonts w:ascii="Times New Roman" w:hAnsi="Times New Roman"/>
        </w:rPr>
        <w:fldChar w:fldCharType="begin"/>
      </w:r>
      <w:r w:rsidR="001114D1" w:rsidRPr="00BE4225">
        <w:rPr>
          <w:rFonts w:ascii="Times New Roman" w:hAnsi="Times New Roman"/>
        </w:rPr>
        <w:instrText xml:space="preserve"> REF _Ref422042216 \h </w:instrText>
      </w:r>
      <w:r w:rsidR="001114D1" w:rsidRPr="00BE4225">
        <w:rPr>
          <w:rFonts w:ascii="Times New Roman" w:hAnsi="Times New Roman"/>
        </w:rPr>
      </w:r>
      <w:r w:rsidR="001114D1" w:rsidRPr="00BE4225">
        <w:rPr>
          <w:rFonts w:ascii="Times New Roman" w:hAnsi="Times New Roman"/>
        </w:rPr>
        <w:fldChar w:fldCharType="separate"/>
      </w:r>
      <w:r w:rsidR="00DB5C9B">
        <w:t xml:space="preserve">Kép. </w:t>
      </w:r>
      <w:r w:rsidR="00DB5C9B">
        <w:rPr>
          <w:noProof/>
        </w:rPr>
        <w:t>5</w:t>
      </w:r>
      <w:r w:rsidR="00DB5C9B">
        <w:t>.</w:t>
      </w:r>
      <w:r w:rsidR="00DB5C9B">
        <w:rPr>
          <w:noProof/>
        </w:rPr>
        <w:t>16</w:t>
      </w:r>
      <w:r w:rsidR="001114D1" w:rsidRPr="00BE4225">
        <w:rPr>
          <w:rFonts w:ascii="Times New Roman" w:hAnsi="Times New Roman"/>
        </w:rPr>
        <w:fldChar w:fldCharType="end"/>
      </w:r>
      <w:r w:rsidR="001114D1" w:rsidRPr="00BE4225">
        <w:rPr>
          <w:rFonts w:ascii="Times New Roman" w:hAnsi="Times New Roman"/>
        </w:rPr>
        <w:t xml:space="preserve"> látható „</w:t>
      </w:r>
      <w:r w:rsidR="001114D1" w:rsidRPr="00BE4225">
        <w:rPr>
          <w:rFonts w:ascii="Times New Roman" w:hAnsi="Times New Roman"/>
          <w:i/>
        </w:rPr>
        <w:t>Mintavételi jel Generátor</w:t>
      </w:r>
      <w:r w:rsidR="001114D1" w:rsidRPr="00BE4225">
        <w:rPr>
          <w:rFonts w:ascii="Times New Roman" w:hAnsi="Times New Roman"/>
        </w:rPr>
        <w:t>” állit elő.</w:t>
      </w:r>
    </w:p>
    <w:p w14:paraId="293FEECF" w14:textId="77777777" w:rsidR="0096484A" w:rsidRPr="00B632B4" w:rsidRDefault="00C81A1F" w:rsidP="0096484A">
      <w:pPr>
        <w:keepNext/>
        <w:spacing w:line="360" w:lineRule="auto"/>
        <w:rPr>
          <w:rFonts w:ascii="Times New Roman" w:hAnsi="Times New Roman"/>
          <w:szCs w:val="24"/>
        </w:rPr>
      </w:pPr>
      <w:r w:rsidRPr="00BE4225">
        <w:rPr>
          <w:noProof/>
          <w:lang w:val="en-US"/>
        </w:rPr>
        <mc:AlternateContent>
          <mc:Choice Requires="wpg">
            <w:drawing>
              <wp:inline distT="0" distB="0" distL="0" distR="0" wp14:anchorId="1A8F3AEF" wp14:editId="79E783AA">
                <wp:extent cx="5700033" cy="3227706"/>
                <wp:effectExtent l="0" t="0" r="0" b="0"/>
                <wp:docPr id="184" name="Group 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00033" cy="3227706"/>
                          <a:chOff x="291421" y="3321629"/>
                          <a:chExt cx="5701353" cy="3228922"/>
                        </a:xfrm>
                      </wpg:grpSpPr>
                      <pic:pic xmlns:pic="http://schemas.openxmlformats.org/drawingml/2006/picture">
                        <pic:nvPicPr>
                          <pic:cNvPr id="163" name="Picture 163"/>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291421" y="3321629"/>
                            <a:ext cx="5566410" cy="3097530"/>
                          </a:xfrm>
                          <a:prstGeom prst="rect">
                            <a:avLst/>
                          </a:prstGeom>
                        </pic:spPr>
                      </pic:pic>
                      <wps:wsp>
                        <wps:cNvPr id="182" name="Text Box 182"/>
                        <wps:cNvSpPr txBox="1"/>
                        <wps:spPr>
                          <a:xfrm>
                            <a:off x="426980" y="6419056"/>
                            <a:ext cx="5565794" cy="131495"/>
                          </a:xfrm>
                          <a:prstGeom prst="rect">
                            <a:avLst/>
                          </a:prstGeom>
                          <a:solidFill>
                            <a:prstClr val="white"/>
                          </a:solidFill>
                          <a:ln>
                            <a:noFill/>
                          </a:ln>
                          <a:effectLst/>
                        </wps:spPr>
                        <wps:txbx>
                          <w:txbxContent>
                            <w:p w14:paraId="1D27B457" w14:textId="68EEF14E" w:rsidR="005F456C" w:rsidRDefault="005F456C" w:rsidP="00893985">
                              <w:pPr>
                                <w:pStyle w:val="Caption"/>
                                <w:jc w:val="center"/>
                                <w:rPr>
                                  <w:noProof/>
                                </w:rPr>
                              </w:pPr>
                              <w:bookmarkStart w:id="2547" w:name="_Ref422042216"/>
                              <w:bookmarkStart w:id="2548" w:name="_Toc422898582"/>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16</w:t>
                              </w:r>
                              <w:r>
                                <w:fldChar w:fldCharType="end"/>
                              </w:r>
                              <w:bookmarkEnd w:id="2547"/>
                              <w:r>
                                <w:t xml:space="preserve"> Sebesség Szab modul felépítése a </w:t>
                              </w:r>
                              <w:r>
                                <w:fldChar w:fldCharType="begin"/>
                              </w:r>
                              <w:r>
                                <w:instrText xml:space="preserve"> REF _Ref422342921 \h </w:instrText>
                              </w:r>
                              <w:r>
                                <w:fldChar w:fldCharType="separate"/>
                              </w:r>
                              <w:r>
                                <w:t xml:space="preserve">Kép. </w:t>
                              </w:r>
                              <w:r>
                                <w:rPr>
                                  <w:noProof/>
                                </w:rPr>
                                <w:t>5</w:t>
                              </w:r>
                              <w:r>
                                <w:t>.</w:t>
                              </w:r>
                              <w:r>
                                <w:rPr>
                                  <w:noProof/>
                                </w:rPr>
                                <w:t>14</w:t>
                              </w:r>
                              <w:bookmarkEnd w:id="254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A8F3AEF" id="Group 184" o:spid="_x0000_s1082" style="width:448.8pt;height:254.15pt;mso-position-horizontal-relative:char;mso-position-vertical-relative:line" coordorigin="2914,33216" coordsize="57013,3228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">
                <v:shape id="Picture 163" o:spid="_x0000_s1083" type="#_x0000_t75" style="position:absolute;left:2914;top:33216;width:55664;height:30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3Cc7CAAAA3AAAAA8AAABkcnMvZG93bnJldi54bWxET0trwkAQvhf8D8sIvdWNCiKpqxQf4Klt&#10;ohdvQ3aapGZnY3bU9N93CwVv8/E9Z7HqXaNu1IXas4HxKAFFXHhbc2ngeNi9zEEFQbbYeCYDPxRg&#10;tRw8LTC1/s4Z3XIpVQzhkKKBSqRNtQ5FRQ7DyLfEkfvynUOJsCu17fAew12jJ0ky0w5rjg0VtrSu&#10;qDjnV2cA16fjPs++N/L5sc2yyzyR9/pszPOwf3sFJdTLQ/zv3ts4fzaFv2fiBXr5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twnOwgAAANwAAAAPAAAAAAAAAAAAAAAAAJ8C&#10;AABkcnMvZG93bnJldi54bWxQSwUGAAAAAAQABAD3AAAAjgMAAAAA&#10;">
                  <v:imagedata r:id="rId60" o:title=""/>
                  <v:path arrowok="t"/>
                </v:shape>
                <v:shape id="Text Box 182" o:spid="_x0000_s1084" type="#_x0000_t202" style="position:absolute;left:4269;top:64190;width:55658;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sRwMQA&#10;AADcAAAADwAAAGRycy9kb3ducmV2LnhtbERPTWsCMRC9F/ofwhR6KZqtishqFJEWai/S1Yu3YTNu&#10;VjeTJcnq9t83gtDbPN7nLFa9bcSVfKgdK3gfZiCIS6drrhQc9p+DGYgQkTU2jknBLwVYLZ+fFphr&#10;d+MfuhaxEimEQ44KTIxtLmUoDVkMQ9cSJ+7kvMWYoK+k9nhL4baRoyybSos1pwaDLW0MlZeiswp2&#10;k+POvHWnj+/1ZOy3h24zPVeFUq8v/XoOIlIf/8UP95dO82cjuD+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7EcDEAAAA3AAAAA8AAAAAAAAAAAAAAAAAmAIAAGRycy9k&#10;b3ducmV2LnhtbFBLBQYAAAAABAAEAPUAAACJAwAAAAA=&#10;" stroked="f">
                  <v:textbox style="mso-fit-shape-to-text:t" inset="0,0,0,0">
                    <w:txbxContent>
                      <w:p w14:paraId="1D27B457" w14:textId="68EEF14E" w:rsidR="005F456C" w:rsidRDefault="005F456C" w:rsidP="00893985">
                        <w:pPr>
                          <w:pStyle w:val="Caption"/>
                          <w:jc w:val="center"/>
                          <w:rPr>
                            <w:noProof/>
                          </w:rPr>
                        </w:pPr>
                        <w:bookmarkStart w:id="2549" w:name="_Ref422042216"/>
                        <w:bookmarkStart w:id="2550" w:name="_Toc422898582"/>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16</w:t>
                        </w:r>
                        <w:r>
                          <w:fldChar w:fldCharType="end"/>
                        </w:r>
                        <w:bookmarkEnd w:id="2549"/>
                        <w:r>
                          <w:t xml:space="preserve"> Sebesség Szab modul felépítése a </w:t>
                        </w:r>
                        <w:r>
                          <w:fldChar w:fldCharType="begin"/>
                        </w:r>
                        <w:r>
                          <w:instrText xml:space="preserve"> REF _Ref422342921 \h </w:instrText>
                        </w:r>
                        <w:r>
                          <w:fldChar w:fldCharType="separate"/>
                        </w:r>
                        <w:r>
                          <w:t xml:space="preserve">Kép. </w:t>
                        </w:r>
                        <w:r>
                          <w:rPr>
                            <w:noProof/>
                          </w:rPr>
                          <w:t>5</w:t>
                        </w:r>
                        <w:r>
                          <w:t>.</w:t>
                        </w:r>
                        <w:r>
                          <w:rPr>
                            <w:noProof/>
                          </w:rPr>
                          <w:t>14</w:t>
                        </w:r>
                        <w:bookmarkEnd w:id="2550"/>
                        <w:r>
                          <w:fldChar w:fldCharType="end"/>
                        </w:r>
                      </w:p>
                    </w:txbxContent>
                  </v:textbox>
                </v:shape>
                <w10:anchorlock/>
              </v:group>
            </w:pict>
          </mc:Fallback>
        </mc:AlternateContent>
      </w:r>
      <w:r w:rsidR="00893985" w:rsidRPr="00BE4225">
        <w:rPr>
          <w:rFonts w:ascii="Times New Roman" w:hAnsi="Times New Roman"/>
        </w:rPr>
        <w:tab/>
      </w:r>
      <w:r w:rsidR="0096484A" w:rsidRPr="00B632B4">
        <w:rPr>
          <w:rFonts w:ascii="Times New Roman" w:hAnsi="Times New Roman"/>
          <w:szCs w:val="24"/>
        </w:rPr>
        <w:t>A „</w:t>
      </w:r>
      <w:r w:rsidR="0096484A" w:rsidRPr="00B632B4">
        <w:rPr>
          <w:rFonts w:ascii="Times New Roman" w:hAnsi="Times New Roman"/>
          <w:i/>
          <w:szCs w:val="24"/>
        </w:rPr>
        <w:t>Sebesség Szab</w:t>
      </w:r>
      <w:r w:rsidR="0096484A" w:rsidRPr="00B632B4">
        <w:rPr>
          <w:rFonts w:ascii="Times New Roman" w:hAnsi="Times New Roman"/>
          <w:szCs w:val="24"/>
        </w:rPr>
        <w:t xml:space="preserve">” modul felépítése hasonló a pozíció szabályzó felépítésére, annyi eltérés van, hogy itt nem jelenik meg pozíció mérés csak sebesség. Viszont megjelenik a „Mintavételi Jel Generátor” (lásd </w:t>
      </w:r>
      <w:r w:rsidR="0096484A" w:rsidRPr="00B632B4">
        <w:rPr>
          <w:szCs w:val="24"/>
        </w:rPr>
        <w:fldChar w:fldCharType="begin"/>
      </w:r>
      <w:r w:rsidR="0096484A" w:rsidRPr="00B632B4">
        <w:rPr>
          <w:szCs w:val="24"/>
        </w:rPr>
        <w:instrText xml:space="preserve"> REF _Ref420526046 \h  \* MERGEFORMAT </w:instrText>
      </w:r>
      <w:r w:rsidR="0096484A" w:rsidRPr="00B632B4">
        <w:rPr>
          <w:szCs w:val="24"/>
        </w:rPr>
      </w:r>
      <w:r w:rsidR="0096484A" w:rsidRPr="00B632B4">
        <w:rPr>
          <w:szCs w:val="24"/>
        </w:rPr>
        <w:fldChar w:fldCharType="separate"/>
      </w:r>
      <w:r w:rsidR="00DB5C9B" w:rsidRPr="00DB5C9B">
        <w:rPr>
          <w:rFonts w:ascii="Times New Roman" w:hAnsi="Times New Roman"/>
          <w:szCs w:val="24"/>
        </w:rPr>
        <w:t>Kép. 5.8</w:t>
      </w:r>
      <w:r w:rsidR="0096484A" w:rsidRPr="00B632B4">
        <w:rPr>
          <w:szCs w:val="24"/>
        </w:rPr>
        <w:fldChar w:fldCharType="end"/>
      </w:r>
      <w:r w:rsidR="0096484A" w:rsidRPr="00B632B4">
        <w:rPr>
          <w:szCs w:val="24"/>
        </w:rPr>
        <w:t>)</w:t>
      </w:r>
      <w:r w:rsidR="0096484A" w:rsidRPr="00B632B4">
        <w:rPr>
          <w:rFonts w:ascii="Times New Roman" w:hAnsi="Times New Roman"/>
          <w:szCs w:val="24"/>
        </w:rPr>
        <w:t>, melynek feladata, hogy biztosítja a mintavételi periódust a sebesség mérő modulok PID szabályzók számára.</w:t>
      </w:r>
    </w:p>
    <w:p w14:paraId="14B94D40" w14:textId="77777777" w:rsidR="0096484A" w:rsidRPr="00B632B4" w:rsidRDefault="0096484A" w:rsidP="0096484A">
      <w:pPr>
        <w:keepNext/>
        <w:spacing w:line="360" w:lineRule="auto"/>
        <w:rPr>
          <w:rFonts w:ascii="Times New Roman" w:hAnsi="Times New Roman"/>
          <w:szCs w:val="24"/>
        </w:rPr>
      </w:pPr>
      <w:r w:rsidRPr="00B632B4">
        <w:rPr>
          <w:rFonts w:ascii="Times New Roman" w:hAnsi="Times New Roman"/>
        </w:rPr>
        <w:tab/>
      </w:r>
      <w:r w:rsidRPr="00B632B4">
        <w:rPr>
          <w:rFonts w:ascii="Times New Roman" w:hAnsi="Times New Roman"/>
          <w:szCs w:val="24"/>
        </w:rPr>
        <w:t xml:space="preserve">A „PIDrek” nevű modul tartalmazza a pid szabályozót a </w:t>
      </w:r>
      <w:r w:rsidRPr="00B632B4">
        <w:rPr>
          <w:szCs w:val="24"/>
        </w:rPr>
        <w:fldChar w:fldCharType="begin"/>
      </w:r>
      <w:r w:rsidRPr="00B632B4">
        <w:rPr>
          <w:szCs w:val="24"/>
        </w:rPr>
        <w:instrText xml:space="preserve"> REF _Ref420502757 \h  \* MERGEFORMAT </w:instrText>
      </w:r>
      <w:r w:rsidRPr="00B632B4">
        <w:rPr>
          <w:szCs w:val="24"/>
        </w:rPr>
      </w:r>
      <w:r w:rsidRPr="00B632B4">
        <w:rPr>
          <w:szCs w:val="24"/>
        </w:rPr>
        <w:fldChar w:fldCharType="separate"/>
      </w:r>
      <w:r w:rsidR="00DB5C9B" w:rsidRPr="00DB5C9B">
        <w:rPr>
          <w:rFonts w:ascii="Times New Roman" w:hAnsi="Times New Roman"/>
          <w:szCs w:val="24"/>
        </w:rPr>
        <w:t>Kép. 5.3</w:t>
      </w:r>
      <w:r w:rsidRPr="00B632B4">
        <w:rPr>
          <w:szCs w:val="24"/>
        </w:rPr>
        <w:fldChar w:fldCharType="end"/>
      </w:r>
      <w:r w:rsidRPr="00B632B4">
        <w:rPr>
          <w:rFonts w:ascii="Times New Roman" w:hAnsi="Times New Roman"/>
          <w:szCs w:val="24"/>
        </w:rPr>
        <w:t xml:space="preserve"> látható kialakításban.</w:t>
      </w:r>
    </w:p>
    <w:p w14:paraId="5BD21C43" w14:textId="77777777" w:rsidR="0096484A" w:rsidRDefault="0096484A" w:rsidP="0096484A">
      <w:pPr>
        <w:keepNext/>
        <w:spacing w:line="360" w:lineRule="auto"/>
      </w:pPr>
      <w:r>
        <w:rPr>
          <w:rFonts w:ascii="Times New Roman" w:hAnsi="Times New Roman"/>
          <w:noProof/>
          <w:lang w:val="en-US"/>
        </w:rPr>
        <w:drawing>
          <wp:inline distT="0" distB="0" distL="0" distR="0" wp14:anchorId="31112F40" wp14:editId="41B2F83C">
            <wp:extent cx="5566410" cy="26035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aca\Desktop\Allamvizsga\Dolgozat\SebessegOszekapcsolasaSzemletetes.bmp"/>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4796" t="22245" r="-12" b="10482"/>
                    <a:stretch/>
                  </pic:blipFill>
                  <pic:spPr bwMode="auto">
                    <a:xfrm>
                      <a:off x="0" y="0"/>
                      <a:ext cx="5566410" cy="2603500"/>
                    </a:xfrm>
                    <a:prstGeom prst="rect">
                      <a:avLst/>
                    </a:prstGeom>
                    <a:noFill/>
                    <a:ln>
                      <a:noFill/>
                    </a:ln>
                    <a:extLst>
                      <a:ext uri="{53640926-AAD7-44D8-BBD7-CCE9431645EC}">
                        <a14:shadowObscured xmlns:a14="http://schemas.microsoft.com/office/drawing/2010/main"/>
                      </a:ext>
                    </a:extLst>
                  </pic:spPr>
                </pic:pic>
              </a:graphicData>
            </a:graphic>
          </wp:inline>
        </w:drawing>
      </w:r>
    </w:p>
    <w:p w14:paraId="2693101C" w14:textId="563DDC5F" w:rsidR="0096484A" w:rsidRDefault="0096484A" w:rsidP="0096484A">
      <w:pPr>
        <w:pStyle w:val="Caption"/>
        <w:jc w:val="center"/>
      </w:pPr>
      <w:bookmarkStart w:id="2551" w:name="_Toc422898583"/>
      <w:r>
        <w:t xml:space="preserve">Kép. </w:t>
      </w:r>
      <w:r w:rsidR="0048426F">
        <w:fldChar w:fldCharType="begin"/>
      </w:r>
      <w:r w:rsidR="0048426F">
        <w:instrText xml:space="preserve"> STYLEREF 1 \s </w:instrText>
      </w:r>
      <w:r w:rsidR="0048426F">
        <w:fldChar w:fldCharType="separate"/>
      </w:r>
      <w:r w:rsidR="0048426F">
        <w:rPr>
          <w:noProof/>
        </w:rPr>
        <w:t>5</w:t>
      </w:r>
      <w:r w:rsidR="0048426F">
        <w:fldChar w:fldCharType="end"/>
      </w:r>
      <w:r w:rsidR="0048426F">
        <w:t>.</w:t>
      </w:r>
      <w:r w:rsidR="0048426F">
        <w:fldChar w:fldCharType="begin"/>
      </w:r>
      <w:r w:rsidR="0048426F">
        <w:instrText xml:space="preserve"> SEQ Kép. \* ARABIC \s 1 </w:instrText>
      </w:r>
      <w:r w:rsidR="0048426F">
        <w:fldChar w:fldCharType="separate"/>
      </w:r>
      <w:r w:rsidR="0048426F">
        <w:rPr>
          <w:noProof/>
        </w:rPr>
        <w:t>17</w:t>
      </w:r>
      <w:r w:rsidR="0048426F">
        <w:fldChar w:fldCharType="end"/>
      </w:r>
      <w:r>
        <w:t xml:space="preserve"> Szabályzó körök összekapcsolásának elvi kialakítása</w:t>
      </w:r>
      <w:bookmarkEnd w:id="2551"/>
    </w:p>
    <w:p w14:paraId="2D31956C" w14:textId="30968EBA" w:rsidR="0096484A" w:rsidRDefault="0096484A" w:rsidP="0096484A">
      <w:pPr>
        <w:keepNext/>
        <w:spacing w:line="360" w:lineRule="auto"/>
      </w:pPr>
      <w:r w:rsidRPr="00B632B4">
        <w:rPr>
          <w:rFonts w:ascii="Times New Roman" w:hAnsi="Times New Roman"/>
          <w:szCs w:val="24"/>
        </w:rPr>
        <w:lastRenderedPageBreak/>
        <w:tab/>
        <w:t>Abban az esetben, ha változtatjuk a karok pozícióját és vele egy időben konstanson szeretnénk tartani a lánctalpak sebességét, akkor össze kell adni a két sebességet a megfelelő előjellel.</w:t>
      </w:r>
    </w:p>
    <w:p w14:paraId="1755C3AD" w14:textId="77777777" w:rsidR="0096484A" w:rsidRPr="00B632B4" w:rsidRDefault="00ED22AB" w:rsidP="0096484A">
      <w:pPr>
        <w:keepNext/>
        <w:spacing w:line="360" w:lineRule="auto"/>
        <w:rPr>
          <w:rFonts w:ascii="Times New Roman" w:hAnsi="Times New Roman"/>
          <w:szCs w:val="24"/>
        </w:rPr>
      </w:pPr>
      <w:r w:rsidRPr="00BE4225">
        <w:rPr>
          <w:rFonts w:ascii="Times New Roman" w:hAnsi="Times New Roman"/>
        </w:rPr>
        <w:tab/>
        <w:t xml:space="preserve">A </w:t>
      </w:r>
      <w:r w:rsidR="00F61364" w:rsidRPr="00BE4225">
        <w:fldChar w:fldCharType="begin"/>
      </w:r>
      <w:r w:rsidR="00F61364" w:rsidRPr="00BE4225">
        <w:instrText xml:space="preserve"> REF _Ref420526887 \h  \* MERGEFORMAT </w:instrText>
      </w:r>
      <w:r w:rsidR="00F61364" w:rsidRPr="00BE4225">
        <w:fldChar w:fldCharType="separate"/>
      </w:r>
      <w:r w:rsidR="00DB5C9B" w:rsidRPr="00DB5C9B">
        <w:rPr>
          <w:rFonts w:ascii="Times New Roman" w:hAnsi="Times New Roman"/>
        </w:rPr>
        <w:t>Kép. 5.62</w:t>
      </w:r>
      <w:r w:rsidR="00F61364" w:rsidRPr="00BE4225">
        <w:fldChar w:fldCharType="end"/>
      </w:r>
      <w:r w:rsidR="00E2570C" w:rsidRPr="00BE4225">
        <w:rPr>
          <w:rFonts w:ascii="Times New Roman" w:hAnsi="Times New Roman"/>
        </w:rPr>
        <w:t xml:space="preserve"> </w:t>
      </w:r>
      <w:r w:rsidR="0096484A" w:rsidRPr="00B632B4">
        <w:rPr>
          <w:rFonts w:ascii="Times New Roman" w:hAnsi="Times New Roman"/>
          <w:szCs w:val="24"/>
        </w:rPr>
        <w:t xml:space="preserve">látható alsó ábrán a pozíció változása </w:t>
      </w:r>
      <m:oMath>
        <m:sSub>
          <m:sSubPr>
            <m:ctrlPr>
              <w:rPr>
                <w:rFonts w:ascii="Cambria Math" w:hAnsi="Cambria Math"/>
                <w:szCs w:val="24"/>
              </w:rPr>
            </m:ctrlPr>
          </m:sSubPr>
          <m:e>
            <m:r>
              <w:rPr>
                <w:rFonts w:ascii="Cambria Math" w:hAnsi="Cambria Math"/>
                <w:szCs w:val="24"/>
              </w:rPr>
              <m:t>V</m:t>
            </m:r>
          </m:e>
          <m:sub>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sub>
        </m:sSub>
      </m:oMath>
      <w:r w:rsidR="0096484A" w:rsidRPr="00B632B4">
        <w:rPr>
          <w:rFonts w:ascii="Times New Roman" w:hAnsi="Times New Roman"/>
          <w:szCs w:val="24"/>
        </w:rPr>
        <w:t xml:space="preserve"> sebességet generál a kis keréknek, ha mi a</w:t>
      </w:r>
      <m:oMath>
        <m:sSub>
          <m:sSubPr>
            <m:ctrlPr>
              <w:rPr>
                <w:rFonts w:ascii="Cambria Math" w:hAnsi="Cambria Math"/>
                <w:szCs w:val="24"/>
              </w:rPr>
            </m:ctrlPr>
          </m:sSubPr>
          <m:e>
            <m:r>
              <w:rPr>
                <w:rFonts w:ascii="Cambria Math" w:hAnsi="Cambria Math"/>
                <w:szCs w:val="24"/>
              </w:rPr>
              <m:t>V</m:t>
            </m:r>
          </m:e>
          <m:sub>
            <m:sSub>
              <m:sSubPr>
                <m:ctrlPr>
                  <w:rPr>
                    <w:rFonts w:ascii="Cambria Math" w:hAnsi="Cambria Math"/>
                    <w:i/>
                    <w:szCs w:val="24"/>
                  </w:rPr>
                </m:ctrlPr>
              </m:sSubPr>
              <m:e>
                <m:r>
                  <w:rPr>
                    <w:rFonts w:ascii="Cambria Math" w:hAnsi="Cambria Math"/>
                    <w:szCs w:val="24"/>
                  </w:rPr>
                  <m:t>K</m:t>
                </m:r>
              </m:e>
              <m:sub>
                <m:r>
                  <w:rPr>
                    <w:rFonts w:ascii="Cambria Math" w:hAnsi="Cambria Math"/>
                    <w:szCs w:val="24"/>
                  </w:rPr>
                  <m:t>2</m:t>
                </m:r>
              </m:sub>
            </m:sSub>
          </m:sub>
        </m:sSub>
      </m:oMath>
      <w:r w:rsidR="0096484A" w:rsidRPr="00B632B4">
        <w:rPr>
          <w:rFonts w:ascii="Times New Roman" w:hAnsi="Times New Roman"/>
          <w:szCs w:val="24"/>
        </w:rPr>
        <w:t xml:space="preserve"> sebességet szeretnénk tartani, akkor a következő a teendő: előírjuk a sebesség szabályzónak hogy ne változón meg a sebesség: </w:t>
      </w:r>
      <m:oMath>
        <m:r>
          <m:rPr>
            <m:sty m:val="p"/>
          </m:rPr>
          <w:rPr>
            <w:rFonts w:ascii="Cambria Math" w:hAnsi="Cambria Math"/>
            <w:szCs w:val="24"/>
          </w:rPr>
          <m:t>refSpeed=</m:t>
        </m:r>
        <m:sSub>
          <m:sSubPr>
            <m:ctrlPr>
              <w:rPr>
                <w:rFonts w:ascii="Cambria Math" w:hAnsi="Cambria Math"/>
                <w:szCs w:val="24"/>
              </w:rPr>
            </m:ctrlPr>
          </m:sSubPr>
          <m:e>
            <m:r>
              <w:rPr>
                <w:rFonts w:ascii="Cambria Math" w:hAnsi="Cambria Math"/>
                <w:szCs w:val="24"/>
              </w:rPr>
              <m:t>V</m:t>
            </m:r>
          </m:e>
          <m:sub>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sub>
        </m:sSub>
        <m:r>
          <m:rPr>
            <m:sty m:val="p"/>
          </m:rPr>
          <w:rPr>
            <w:rFonts w:ascii="Cambria Math" w:hAnsi="Cambria Math"/>
            <w:szCs w:val="24"/>
          </w:rPr>
          <m:t>*</m:t>
        </m:r>
        <m:r>
          <w:rPr>
            <w:rFonts w:ascii="Cambria Math" w:hAnsi="Cambria Math"/>
            <w:szCs w:val="24"/>
          </w:rPr>
          <m:t>γ</m:t>
        </m:r>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V</m:t>
            </m:r>
          </m:e>
          <m:sub>
            <m:sSub>
              <m:sSubPr>
                <m:ctrlPr>
                  <w:rPr>
                    <w:rFonts w:ascii="Cambria Math" w:hAnsi="Cambria Math"/>
                    <w:i/>
                    <w:szCs w:val="24"/>
                  </w:rPr>
                </m:ctrlPr>
              </m:sSubPr>
              <m:e>
                <m:r>
                  <w:rPr>
                    <w:rFonts w:ascii="Cambria Math" w:hAnsi="Cambria Math"/>
                    <w:szCs w:val="24"/>
                  </w:rPr>
                  <m:t>K</m:t>
                </m:r>
              </m:e>
              <m:sub>
                <m:r>
                  <w:rPr>
                    <w:rFonts w:ascii="Cambria Math" w:hAnsi="Cambria Math"/>
                    <w:szCs w:val="24"/>
                  </w:rPr>
                  <m:t>2</m:t>
                </m:r>
              </m:sub>
            </m:sSub>
          </m:sub>
        </m:sSub>
      </m:oMath>
      <w:r w:rsidR="0096484A" w:rsidRPr="00B632B4">
        <w:rPr>
          <w:rFonts w:ascii="Times New Roman" w:hAnsi="Times New Roman"/>
          <w:szCs w:val="24"/>
        </w:rPr>
        <w:t xml:space="preserve">, ahol az </w:t>
      </w:r>
      <m:oMath>
        <m:r>
          <w:rPr>
            <w:rFonts w:ascii="Cambria Math" w:hAnsi="Cambria Math"/>
            <w:szCs w:val="24"/>
          </w:rPr>
          <m:t>γ</m:t>
        </m:r>
      </m:oMath>
      <w:r w:rsidR="0096484A" w:rsidRPr="00B632B4">
        <w:rPr>
          <w:rFonts w:ascii="Times New Roman" w:hAnsi="Times New Roman"/>
          <w:szCs w:val="24"/>
        </w:rPr>
        <w:t xml:space="preserve"> egy arányos ági tényező.</w:t>
      </w:r>
    </w:p>
    <w:p w14:paraId="4ED94246" w14:textId="15FB0F9E" w:rsidR="00E412C8" w:rsidRDefault="00E412C8" w:rsidP="0096484A">
      <w:pPr>
        <w:keepNext/>
        <w:spacing w:line="360" w:lineRule="auto"/>
        <w:rPr>
          <w:rFonts w:ascii="Times New Roman" w:hAnsi="Times New Roman"/>
          <w:szCs w:val="24"/>
        </w:rPr>
      </w:pPr>
      <w:r w:rsidRPr="00BE4225">
        <w:rPr>
          <w:rFonts w:ascii="Times New Roman" w:hAnsi="Times New Roman"/>
        </w:rPr>
        <w:tab/>
      </w:r>
      <w:r w:rsidR="0096484A" w:rsidRPr="00B632B4">
        <w:rPr>
          <w:rFonts w:ascii="Times New Roman" w:hAnsi="Times New Roman"/>
          <w:szCs w:val="24"/>
        </w:rPr>
        <w:t>A PWM generátorok, mind a sebesség mind a pozíció szabályzóknál, függetlenül működnek a szabályzóktól, a szabályzó csak a kitöltést tudja befolyásolni. A szabályzó kimente hardveresen összekapcsolódik a PWM generátor bemenetével. A sebesség mérő modul a „</w:t>
      </w:r>
      <w:r w:rsidR="0096484A" w:rsidRPr="00B632B4">
        <w:rPr>
          <w:rFonts w:ascii="Times New Roman" w:hAnsi="Times New Roman"/>
          <w:i/>
          <w:szCs w:val="24"/>
        </w:rPr>
        <w:t>Mintavételi Jel Generátor</w:t>
      </w:r>
      <w:r w:rsidR="0096484A" w:rsidRPr="00B632B4">
        <w:rPr>
          <w:rFonts w:ascii="Times New Roman" w:hAnsi="Times New Roman"/>
          <w:szCs w:val="24"/>
        </w:rPr>
        <w:t>” által előállított periodikus impulzusok között méri meg az inkrementális tárcsa elfordulását. A sebességmérő közvetlenül csatlakozik, a szabályozóhoz egy 16 bites fizikai összeköttetés segítségével.</w:t>
      </w:r>
    </w:p>
    <w:p w14:paraId="09774F12" w14:textId="77777777" w:rsidR="00283440" w:rsidRDefault="00283440" w:rsidP="00283440">
      <w:pPr>
        <w:pStyle w:val="Heading3"/>
        <w:rPr>
          <w:rFonts w:ascii="Times New Roman" w:hAnsi="Times New Roman"/>
          <w:sz w:val="32"/>
          <w:szCs w:val="32"/>
        </w:rPr>
      </w:pPr>
      <w:r>
        <w:rPr>
          <w:rFonts w:ascii="Times New Roman" w:hAnsi="Times New Roman"/>
          <w:b w:val="0"/>
          <w:szCs w:val="24"/>
        </w:rPr>
        <w:tab/>
      </w:r>
      <w:bookmarkStart w:id="2552" w:name="_Toc422854224"/>
      <w:r w:rsidRPr="00283440">
        <w:rPr>
          <w:rFonts w:ascii="Times New Roman" w:hAnsi="Times New Roman"/>
          <w:sz w:val="32"/>
          <w:szCs w:val="32"/>
        </w:rPr>
        <w:t>Mérések a rendszeren</w:t>
      </w:r>
      <w:bookmarkEnd w:id="2552"/>
    </w:p>
    <w:p w14:paraId="4734E47A" w14:textId="41212754" w:rsidR="0094283C" w:rsidRPr="00283440" w:rsidRDefault="0094283C" w:rsidP="00283440">
      <w:pPr>
        <w:pStyle w:val="Heading4"/>
        <w:rPr>
          <w:sz w:val="32"/>
          <w:szCs w:val="32"/>
        </w:rPr>
      </w:pPr>
      <w:bookmarkStart w:id="2553" w:name="_Toc422854225"/>
      <w:r w:rsidRPr="00283440">
        <w:t>A robot lánctalpának sebesség szabályózása</w:t>
      </w:r>
      <w:bookmarkEnd w:id="2553"/>
    </w:p>
    <w:p w14:paraId="7BF4C668" w14:textId="77777777" w:rsidR="00D93CBB" w:rsidRDefault="00D93CBB" w:rsidP="0096484A">
      <w:pPr>
        <w:keepNext/>
        <w:spacing w:line="360" w:lineRule="auto"/>
        <w:rPr>
          <w:rFonts w:ascii="Times New Roman" w:hAnsi="Times New Roman"/>
        </w:rPr>
      </w:pPr>
      <w:r>
        <w:rPr>
          <w:rFonts w:ascii="Times New Roman" w:hAnsi="Times New Roman"/>
          <w:b/>
        </w:rPr>
        <w:tab/>
      </w:r>
      <w:r>
        <w:rPr>
          <w:rFonts w:ascii="Times New Roman" w:hAnsi="Times New Roman"/>
        </w:rPr>
        <w:t xml:space="preserve">Első lépésben megprobáltam beálítani a szabályozó paramétereit kézzel. Az </w:t>
      </w:r>
      <w:r>
        <w:rPr>
          <w:rFonts w:ascii="Times New Roman" w:hAnsi="Times New Roman"/>
        </w:rPr>
        <w:fldChar w:fldCharType="begin"/>
      </w:r>
      <w:r>
        <w:rPr>
          <w:rFonts w:ascii="Times New Roman" w:hAnsi="Times New Roman"/>
        </w:rPr>
        <w:instrText xml:space="preserve"> REF _Ref422761530 \h </w:instrText>
      </w:r>
      <w:r>
        <w:rPr>
          <w:rFonts w:ascii="Times New Roman" w:hAnsi="Times New Roman"/>
        </w:rPr>
      </w:r>
      <w:r>
        <w:rPr>
          <w:rFonts w:ascii="Times New Roman" w:hAnsi="Times New Roman"/>
        </w:rPr>
        <w:fldChar w:fldCharType="separate"/>
      </w:r>
      <w:r w:rsidR="00DB5C9B">
        <w:t xml:space="preserve">Kép. </w:t>
      </w:r>
      <w:r w:rsidR="00DB5C9B">
        <w:rPr>
          <w:noProof/>
        </w:rPr>
        <w:t>5</w:t>
      </w:r>
      <w:r w:rsidR="00DB5C9B">
        <w:t>.</w:t>
      </w:r>
      <w:r w:rsidR="00DB5C9B">
        <w:rPr>
          <w:noProof/>
        </w:rPr>
        <w:t>18</w:t>
      </w:r>
      <w:r>
        <w:rPr>
          <w:rFonts w:ascii="Times New Roman" w:hAnsi="Times New Roman"/>
        </w:rPr>
        <w:fldChar w:fldCharType="end"/>
      </w:r>
      <w:r>
        <w:rPr>
          <w:rFonts w:ascii="Times New Roman" w:hAnsi="Times New Roman"/>
        </w:rPr>
        <w:t xml:space="preserve"> látható mérési eredménzeket kaptam szabályzás közben. </w:t>
      </w:r>
    </w:p>
    <w:p w14:paraId="7674FFE3" w14:textId="3EE13CCA" w:rsidR="00D93CBB" w:rsidRPr="00D93CBB" w:rsidRDefault="00D93CBB" w:rsidP="0096484A">
      <w:pPr>
        <w:keepNext/>
        <w:spacing w:line="360" w:lineRule="auto"/>
        <w:rPr>
          <w:rFonts w:ascii="Times New Roman" w:hAnsi="Times New Roman"/>
        </w:rPr>
      </w:pPr>
      <w:r>
        <w:rPr>
          <w:rFonts w:ascii="Times New Roman" w:hAnsi="Times New Roman"/>
        </w:rPr>
        <w:t>A PID paraméterei: Kp:0.5, Ti:0.001s, D:0s, Ts:0.1s</w:t>
      </w:r>
    </w:p>
    <w:p w14:paraId="3CDECEC0" w14:textId="5DB27740" w:rsidR="00BE0687" w:rsidRDefault="00BE0687" w:rsidP="00BE0687">
      <w:pPr>
        <w:keepNext/>
        <w:spacing w:line="360" w:lineRule="auto"/>
      </w:pPr>
      <w:r>
        <w:rPr>
          <w:rFonts w:ascii="Times New Roman" w:hAnsi="Times New Roman"/>
          <w:b/>
          <w:noProof/>
          <w:lang w:val="en-US"/>
        </w:rPr>
        <w:drawing>
          <wp:inline distT="0" distB="0" distL="0" distR="0" wp14:anchorId="64A1A69A" wp14:editId="09E9E9CC">
            <wp:extent cx="5565526" cy="286702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DmeresARoboton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69112" cy="2868872"/>
                    </a:xfrm>
                    <a:prstGeom prst="rect">
                      <a:avLst/>
                    </a:prstGeom>
                  </pic:spPr>
                </pic:pic>
              </a:graphicData>
            </a:graphic>
          </wp:inline>
        </w:drawing>
      </w:r>
      <w:r w:rsidR="00D9192F">
        <w:rPr>
          <w:rFonts w:ascii="Times New Roman" w:hAnsi="Times New Roman"/>
          <w:b/>
          <w:noProof/>
          <w:lang w:val="en-US"/>
        </w:rPr>
        <mc:AlternateContent>
          <mc:Choice Requires="wps">
            <w:drawing>
              <wp:inline distT="0" distB="0" distL="0" distR="0" wp14:anchorId="1AE99C0C" wp14:editId="2F2947C1">
                <wp:extent cx="5934710" cy="635"/>
                <wp:effectExtent l="0" t="0" r="1270" b="3175"/>
                <wp:docPr id="233" name="Text 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710" cy="131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144581" w14:textId="4843996B" w:rsidR="005F456C" w:rsidRPr="005D759F" w:rsidRDefault="005F456C" w:rsidP="00BE0687">
                            <w:pPr>
                              <w:pStyle w:val="Caption"/>
                              <w:jc w:val="center"/>
                              <w:rPr>
                                <w:rFonts w:ascii="Times New Roman" w:hAnsi="Times New Roman"/>
                                <w:b/>
                                <w:noProof/>
                                <w:sz w:val="24"/>
                              </w:rPr>
                            </w:pPr>
                            <w:bookmarkStart w:id="2554" w:name="_Ref422761530"/>
                            <w:bookmarkStart w:id="2555" w:name="_Toc422898584"/>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18</w:t>
                            </w:r>
                            <w:r>
                              <w:fldChar w:fldCharType="end"/>
                            </w:r>
                            <w:bookmarkEnd w:id="2554"/>
                            <w:r>
                              <w:t xml:space="preserve"> PID szabályozó a robot lánctalpának a sebességét szabályozva.</w:t>
                            </w:r>
                            <w:bookmarkEnd w:id="2555"/>
                          </w:p>
                        </w:txbxContent>
                      </wps:txbx>
                      <wps:bodyPr rot="0" vert="horz" wrap="square" lIns="0" tIns="0" rIns="0" bIns="0" anchor="t" anchorCtr="0" upright="1">
                        <a:spAutoFit/>
                      </wps:bodyPr>
                    </wps:wsp>
                  </a:graphicData>
                </a:graphic>
              </wp:inline>
            </w:drawing>
          </mc:Choice>
          <mc:Fallback>
            <w:pict>
              <v:shape w14:anchorId="1AE99C0C" id="Text Box 228" o:spid="_x0000_s1085" type="#_x0000_t202" style="width:467.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" stroked="f">
                <v:textbox style="mso-fit-shape-to-text:t" inset="0,0,0,0">
                  <w:txbxContent>
                    <w:p w14:paraId="0F144581" w14:textId="4843996B" w:rsidR="005F456C" w:rsidRPr="005D759F" w:rsidRDefault="005F456C" w:rsidP="00BE0687">
                      <w:pPr>
                        <w:pStyle w:val="Caption"/>
                        <w:jc w:val="center"/>
                        <w:rPr>
                          <w:rFonts w:ascii="Times New Roman" w:hAnsi="Times New Roman"/>
                          <w:b/>
                          <w:noProof/>
                          <w:sz w:val="24"/>
                        </w:rPr>
                      </w:pPr>
                      <w:bookmarkStart w:id="2556" w:name="_Ref422761530"/>
                      <w:bookmarkStart w:id="2557" w:name="_Toc422898584"/>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18</w:t>
                      </w:r>
                      <w:r>
                        <w:fldChar w:fldCharType="end"/>
                      </w:r>
                      <w:bookmarkEnd w:id="2556"/>
                      <w:r>
                        <w:t xml:space="preserve"> PID szabályozó a robot lánctalpának a sebességét szabályozva.</w:t>
                      </w:r>
                      <w:bookmarkEnd w:id="2557"/>
                    </w:p>
                  </w:txbxContent>
                </v:textbox>
                <w10:anchorlock/>
              </v:shape>
            </w:pict>
          </mc:Fallback>
        </mc:AlternateContent>
      </w:r>
    </w:p>
    <w:p w14:paraId="364BD2DB" w14:textId="6139AD57" w:rsidR="00D93CBB" w:rsidRDefault="0091198F" w:rsidP="00BE0687">
      <w:pPr>
        <w:keepNext/>
        <w:spacing w:line="360" w:lineRule="auto"/>
      </w:pPr>
      <w:r>
        <w:tab/>
        <w:t>A feni képen látható a lánctalpaknak sebeségének a szabály</w:t>
      </w:r>
      <w:r w:rsidR="00D93CBB">
        <w:t>o</w:t>
      </w:r>
      <w:r>
        <w:t>zása kupkerék átételen kereszül.</w:t>
      </w:r>
    </w:p>
    <w:p w14:paraId="7CBBCF79" w14:textId="77777777" w:rsidR="00DB5C9B" w:rsidRDefault="00DB5C9B" w:rsidP="00BE0687">
      <w:pPr>
        <w:keepNext/>
        <w:spacing w:line="360" w:lineRule="auto"/>
      </w:pPr>
    </w:p>
    <w:p w14:paraId="65A0B36E" w14:textId="606FA64D" w:rsidR="00D93CBB" w:rsidRDefault="00D93CBB" w:rsidP="00BE0687">
      <w:pPr>
        <w:keepNext/>
        <w:spacing w:line="360" w:lineRule="auto"/>
        <w:rPr>
          <w:b/>
        </w:rPr>
      </w:pPr>
      <w:r w:rsidRPr="00D93CBB">
        <w:rPr>
          <w:b/>
        </w:rPr>
        <w:t>Hangolás op</w:t>
      </w:r>
      <w:r>
        <w:rPr>
          <w:b/>
        </w:rPr>
        <w:t>p</w:t>
      </w:r>
      <w:r w:rsidRPr="00D93CBB">
        <w:rPr>
          <w:b/>
        </w:rPr>
        <w:t>elt modszerrel</w:t>
      </w:r>
    </w:p>
    <w:p w14:paraId="15E4F134" w14:textId="79D5A05F" w:rsidR="00D93CBB" w:rsidRPr="00D93CBB" w:rsidRDefault="00D93CBB" w:rsidP="00BE0687">
      <w:pPr>
        <w:keepNext/>
        <w:spacing w:line="360" w:lineRule="auto"/>
      </w:pPr>
      <w:r>
        <w:rPr>
          <w:b/>
        </w:rPr>
        <w:tab/>
      </w:r>
      <w:r>
        <w:t xml:space="preserve">A motorra maximális vezérlőjelet kapcsoltam kiiktatva a szabályozót, és mértem a rendszernek a szögsebességét (impulzus/mintavételi idő) –ben. A motora a vezérlőjelet a megépített PWM generátor segítségével kapcsoltam rá H-hídon keresztül. A PWM generátor bemenetét is elmnetettem, látható a </w:t>
      </w:r>
      <w:r w:rsidR="00AC2DFF">
        <w:fldChar w:fldCharType="begin"/>
      </w:r>
      <w:r w:rsidR="00AC2DFF">
        <w:instrText xml:space="preserve"> REF _Ref422823914 </w:instrText>
      </w:r>
      <w:r w:rsidR="00AC2DFF">
        <w:fldChar w:fldCharType="separate"/>
      </w:r>
      <w:r w:rsidR="00AC2DFF">
        <w:t xml:space="preserve">Kép. </w:t>
      </w:r>
      <w:r w:rsidR="00AC2DFF">
        <w:rPr>
          <w:noProof/>
        </w:rPr>
        <w:t>5</w:t>
      </w:r>
      <w:r w:rsidR="00AC2DFF">
        <w:t>.</w:t>
      </w:r>
      <w:r w:rsidR="00AC2DFF">
        <w:rPr>
          <w:noProof/>
        </w:rPr>
        <w:t>19</w:t>
      </w:r>
      <w:r w:rsidR="00AC2DFF">
        <w:fldChar w:fldCharType="end"/>
      </w:r>
      <w:r w:rsidR="00AC2DFF">
        <w:t>.</w:t>
      </w:r>
    </w:p>
    <w:p w14:paraId="2D8F8DF9" w14:textId="1A043ADC" w:rsidR="003446C3" w:rsidRDefault="00D9192F" w:rsidP="003446C3">
      <w:pPr>
        <w:keepNext/>
        <w:spacing w:line="360" w:lineRule="auto"/>
      </w:pPr>
      <w:r>
        <w:rPr>
          <w:noProof/>
          <w:lang w:val="en-US"/>
        </w:rPr>
        <w:drawing>
          <wp:inline distT="0" distB="0" distL="0" distR="0" wp14:anchorId="3303218E" wp14:editId="652D6839">
            <wp:extent cx="5553075" cy="2076450"/>
            <wp:effectExtent l="0" t="0" r="9525" b="0"/>
            <wp:docPr id="92" name="Picture 4" descr="idoallandoesaholtidoSebes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doallandoesaholtidoSebese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53075" cy="2076450"/>
                    </a:xfrm>
                    <a:prstGeom prst="rect">
                      <a:avLst/>
                    </a:prstGeom>
                    <a:noFill/>
                    <a:ln>
                      <a:noFill/>
                    </a:ln>
                  </pic:spPr>
                </pic:pic>
              </a:graphicData>
            </a:graphic>
          </wp:inline>
        </w:drawing>
      </w:r>
    </w:p>
    <w:p w14:paraId="070F2246" w14:textId="1A17F953" w:rsidR="00D93CBB" w:rsidRDefault="003446C3" w:rsidP="003446C3">
      <w:pPr>
        <w:pStyle w:val="Caption"/>
        <w:jc w:val="center"/>
      </w:pPr>
      <w:bookmarkStart w:id="2558" w:name="_Ref422823914"/>
      <w:bookmarkStart w:id="2559" w:name="_Toc422898585"/>
      <w:r>
        <w:t xml:space="preserve">Kép. </w:t>
      </w:r>
      <w:r w:rsidR="0048426F">
        <w:fldChar w:fldCharType="begin"/>
      </w:r>
      <w:r w:rsidR="0048426F">
        <w:instrText xml:space="preserve"> STYLEREF 1 \s </w:instrText>
      </w:r>
      <w:r w:rsidR="0048426F">
        <w:fldChar w:fldCharType="separate"/>
      </w:r>
      <w:r w:rsidR="0048426F">
        <w:rPr>
          <w:noProof/>
        </w:rPr>
        <w:t>5</w:t>
      </w:r>
      <w:r w:rsidR="0048426F">
        <w:fldChar w:fldCharType="end"/>
      </w:r>
      <w:r w:rsidR="0048426F">
        <w:t>.</w:t>
      </w:r>
      <w:r w:rsidR="0048426F">
        <w:fldChar w:fldCharType="begin"/>
      </w:r>
      <w:r w:rsidR="0048426F">
        <w:instrText xml:space="preserve"> SEQ Kép. \* ARABIC \s 1 </w:instrText>
      </w:r>
      <w:r w:rsidR="0048426F">
        <w:fldChar w:fldCharType="separate"/>
      </w:r>
      <w:r w:rsidR="0048426F">
        <w:rPr>
          <w:noProof/>
        </w:rPr>
        <w:t>19</w:t>
      </w:r>
      <w:r w:rsidR="0048426F">
        <w:fldChar w:fldCharType="end"/>
      </w:r>
      <w:bookmarkEnd w:id="2558"/>
      <w:r>
        <w:t xml:space="preserve"> DC motor és a kupfogaskerék átétel szogsebessége maximális vezérlőjelre.</w:t>
      </w:r>
      <w:bookmarkEnd w:id="2559"/>
    </w:p>
    <w:p w14:paraId="75E18D20" w14:textId="0682D9A9" w:rsidR="00D93CBB" w:rsidRDefault="00D93CBB" w:rsidP="00D93CBB">
      <w:pPr>
        <w:keepNext/>
        <w:spacing w:line="360" w:lineRule="auto"/>
      </w:pPr>
      <w:r>
        <w:tab/>
        <w:t>A mérés során a rendszer</w:t>
      </w:r>
      <w:r w:rsidR="003446C3">
        <w:t>:</w:t>
      </w:r>
      <w:r>
        <w:t xml:space="preserve"> </w:t>
      </w:r>
      <m:oMath>
        <m:r>
          <w:rPr>
            <w:rFonts w:ascii="Cambria Math" w:hAnsi="Cambria Math"/>
          </w:rPr>
          <m:t>holtidője:</m:t>
        </m:r>
        <m:r>
          <w:rPr>
            <w:rFonts w:ascii="Cambria Math" w:hAnsi="Cambria Math" w:cstheme="minorHAnsi"/>
          </w:rPr>
          <m:t>τ=0.1s</m:t>
        </m:r>
      </m:oMath>
      <w:r>
        <w:t>,</w:t>
      </w:r>
      <w:r w:rsidR="003446C3">
        <w:t xml:space="preserve"> </w:t>
      </w:r>
      <m:oMath>
        <m:sSub>
          <m:sSubPr>
            <m:ctrlPr>
              <w:rPr>
                <w:rFonts w:ascii="Cambria Math" w:hAnsi="Cambria Math"/>
                <w:i/>
              </w:rPr>
            </m:ctrlPr>
          </m:sSubPr>
          <m:e>
            <m:r>
              <m:rPr>
                <m:sty m:val="p"/>
              </m:rPr>
              <w:rPr>
                <w:rFonts w:ascii="Cambria Math" w:hAnsi="Cambria Math"/>
              </w:rPr>
              <m:t xml:space="preserve"> időállandója</m:t>
            </m:r>
            <m:r>
              <m:rPr>
                <m:sty m:val="p"/>
              </m:rPr>
              <w:rPr>
                <w:rFonts w:ascii="Cambria Math"/>
              </w:rPr>
              <m:t xml:space="preserve"> </m:t>
            </m:r>
            <m:r>
              <w:rPr>
                <w:rFonts w:ascii="Cambria Math" w:hAnsi="Cambria Math"/>
              </w:rPr>
              <m:t>T</m:t>
            </m:r>
          </m:e>
          <m:sub>
            <m:r>
              <w:rPr>
                <w:rFonts w:ascii="Cambria Math" w:hAnsi="Cambria Math"/>
              </w:rPr>
              <m:t>F</m:t>
            </m:r>
          </m:sub>
        </m:sSub>
        <m:r>
          <w:rPr>
            <w:rFonts w:ascii="Cambria Math" w:hAnsi="Cambria Math"/>
          </w:rPr>
          <m:t>=0.915s</m:t>
        </m:r>
      </m:oMath>
    </w:p>
    <w:p w14:paraId="6156DC7B" w14:textId="5AC8601C" w:rsidR="003446C3" w:rsidRPr="003446C3" w:rsidRDefault="003446C3" w:rsidP="00D93CBB">
      <w:pPr>
        <w:keepNext/>
        <w:spacing w:line="360" w:lineRule="auto"/>
      </w:pPr>
      <m:oMath>
        <m:r>
          <w:rPr>
            <w:rFonts w:ascii="Cambria Math" w:hAnsi="Cambria Math"/>
          </w:rPr>
          <m:t xml:space="preserve">erősítése: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72</m:t>
            </m:r>
          </m:num>
          <m:den>
            <m:r>
              <w:rPr>
                <w:rFonts w:ascii="Cambria Math" w:hAnsi="Cambria Math"/>
              </w:rPr>
              <m:t>100</m:t>
            </m:r>
          </m:den>
        </m:f>
        <m:r>
          <w:rPr>
            <w:rFonts w:ascii="Cambria Math" w:hAnsi="Cambria Math"/>
          </w:rPr>
          <m:t>=0.72</m:t>
        </m:r>
      </m:oMath>
      <w:r>
        <w:t xml:space="preserve"> </w:t>
      </w:r>
      <w:r>
        <w:tab/>
      </w:r>
      <w:r>
        <w:tab/>
      </w:r>
      <m:oMath>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sSub>
              <m:sSubPr>
                <m:ctrlPr>
                  <w:rPr>
                    <w:rFonts w:ascii="Cambria Math" w:hAnsi="Cambria Math"/>
                    <w:i/>
                  </w:rPr>
                </m:ctrlPr>
              </m:sSubPr>
              <m:e>
                <m:r>
                  <w:rPr>
                    <w:rFonts w:ascii="Cambria Math" w:hAnsi="Cambria Math"/>
                  </w:rPr>
                  <m:t>T</m:t>
                </m:r>
              </m:e>
              <m:sub>
                <m:r>
                  <w:rPr>
                    <w:rFonts w:ascii="Cambria Math" w:hAnsi="Cambria Math"/>
                  </w:rPr>
                  <m:t>F</m:t>
                </m:r>
              </m:sub>
            </m:sSub>
          </m:den>
        </m:f>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cstheme="minorHAnsi"/>
              </w:rPr>
              <m:t>τ</m:t>
            </m:r>
          </m:den>
        </m:f>
        <m:r>
          <w:rPr>
            <w:rFonts w:ascii="Cambria Math" w:hAnsi="Cambria Math"/>
          </w:rPr>
          <m:t xml:space="preserve"> </m:t>
        </m:r>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a=</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cstheme="minorHAnsi"/>
              </w:rPr>
              <m:t>*τ</m:t>
            </m:r>
          </m:num>
          <m:den>
            <m:sSub>
              <m:sSubPr>
                <m:ctrlPr>
                  <w:rPr>
                    <w:rFonts w:ascii="Cambria Math" w:hAnsi="Cambria Math"/>
                    <w:i/>
                  </w:rPr>
                </m:ctrlPr>
              </m:sSubPr>
              <m:e>
                <m:r>
                  <w:rPr>
                    <w:rFonts w:ascii="Cambria Math" w:hAnsi="Cambria Math"/>
                  </w:rPr>
                  <m:t>T</m:t>
                </m:r>
              </m:e>
              <m:sub>
                <m:r>
                  <w:rPr>
                    <w:rFonts w:ascii="Cambria Math" w:hAnsi="Cambria Math"/>
                  </w:rPr>
                  <m:t>F</m:t>
                </m:r>
              </m:sub>
            </m:sSub>
          </m:den>
        </m:f>
        <m:r>
          <w:rPr>
            <w:rFonts w:ascii="Cambria Math" w:hAnsi="Cambria Math"/>
          </w:rPr>
          <m:t>=</m:t>
        </m:r>
        <m:f>
          <m:fPr>
            <m:ctrlPr>
              <w:rPr>
                <w:rFonts w:ascii="Cambria Math" w:hAnsi="Cambria Math"/>
                <w:i/>
              </w:rPr>
            </m:ctrlPr>
          </m:fPr>
          <m:num>
            <m:r>
              <w:rPr>
                <w:rFonts w:ascii="Cambria Math" w:hAnsi="Cambria Math"/>
              </w:rPr>
              <m:t>0.72*0.1</m:t>
            </m:r>
          </m:num>
          <m:den>
            <m:r>
              <w:rPr>
                <w:rFonts w:ascii="Cambria Math" w:hAnsi="Cambria Math"/>
              </w:rPr>
              <m:t>0.915</m:t>
            </m:r>
          </m:den>
        </m:f>
        <m:r>
          <w:rPr>
            <w:rFonts w:ascii="Cambria Math" w:hAnsi="Cambria Math"/>
          </w:rPr>
          <m:t>=0.078</m:t>
        </m:r>
      </m:oMath>
    </w:p>
    <w:p w14:paraId="41E0DB27" w14:textId="699796E0" w:rsidR="003446C3" w:rsidRDefault="00557942" w:rsidP="003446C3">
      <w:pPr>
        <w:spacing w:line="360" w:lineRule="auto"/>
      </w:pPr>
      <w:r>
        <w:rPr>
          <w:noProof/>
          <w:lang w:val="en-US"/>
        </w:rPr>
        <w:drawing>
          <wp:anchor distT="0" distB="0" distL="114300" distR="114300" simplePos="0" relativeHeight="251791872" behindDoc="0" locked="0" layoutInCell="1" allowOverlap="1" wp14:anchorId="7E8A29BF" wp14:editId="6DBADBF9">
            <wp:simplePos x="0" y="0"/>
            <wp:positionH relativeFrom="column">
              <wp:posOffset>949960</wp:posOffset>
            </wp:positionH>
            <wp:positionV relativeFrom="paragraph">
              <wp:posOffset>643875</wp:posOffset>
            </wp:positionV>
            <wp:extent cx="3501390" cy="252476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3CE6D1.tmp"/>
                    <pic:cNvPicPr/>
                  </pic:nvPicPr>
                  <pic:blipFill>
                    <a:blip r:embed="rId33">
                      <a:extLst>
                        <a:ext uri="{28A0092B-C50C-407E-A947-70E740481C1C}">
                          <a14:useLocalDpi xmlns:a14="http://schemas.microsoft.com/office/drawing/2010/main" val="0"/>
                        </a:ext>
                      </a:extLst>
                    </a:blip>
                    <a:stretch>
                      <a:fillRect/>
                    </a:stretch>
                  </pic:blipFill>
                  <pic:spPr>
                    <a:xfrm>
                      <a:off x="0" y="0"/>
                      <a:ext cx="3501390" cy="2524760"/>
                    </a:xfrm>
                    <a:prstGeom prst="rect">
                      <a:avLst/>
                    </a:prstGeom>
                  </pic:spPr>
                </pic:pic>
              </a:graphicData>
            </a:graphic>
            <wp14:sizeRelH relativeFrom="margin">
              <wp14:pctWidth>0</wp14:pctWidth>
            </wp14:sizeRelH>
            <wp14:sizeRelV relativeFrom="margin">
              <wp14:pctHeight>0</wp14:pctHeight>
            </wp14:sizeRelV>
          </wp:anchor>
        </w:drawing>
      </w:r>
      <w:r w:rsidR="003446C3">
        <w:t xml:space="preserve"> </w:t>
      </w:r>
      <w:r w:rsidR="003446C3">
        <w:tab/>
        <w:t xml:space="preserve">A </w:t>
      </w:r>
      <w:r w:rsidR="003446C3">
        <w:fldChar w:fldCharType="begin"/>
      </w:r>
      <w:r w:rsidR="003446C3">
        <w:instrText xml:space="preserve"> REF _Ref422762809 \h </w:instrText>
      </w:r>
      <w:r w:rsidR="003446C3">
        <w:fldChar w:fldCharType="separate"/>
      </w:r>
      <w:r w:rsidR="00DB5C9B">
        <w:t xml:space="preserve">Táblázat. </w:t>
      </w:r>
      <w:r w:rsidR="00DB5C9B">
        <w:rPr>
          <w:noProof/>
        </w:rPr>
        <w:t>4</w:t>
      </w:r>
      <w:r w:rsidR="00DB5C9B">
        <w:noBreakHyphen/>
      </w:r>
      <w:r w:rsidR="00DB5C9B">
        <w:rPr>
          <w:noProof/>
        </w:rPr>
        <w:t>2</w:t>
      </w:r>
      <w:r w:rsidR="003446C3">
        <w:fldChar w:fldCharType="end"/>
      </w:r>
      <w:r w:rsidR="003446C3">
        <w:t xml:space="preserve"> alapján a PID paramétereinek az értékei:</w:t>
      </w:r>
    </w:p>
    <w:p w14:paraId="1DDBE808" w14:textId="1C907034" w:rsidR="003446C3" w:rsidRPr="00557942" w:rsidRDefault="003446C3" w:rsidP="003446C3">
      <w:pPr>
        <w:spacing w:line="360" w:lineRule="auto"/>
      </w:pPr>
      <m:oMath>
        <m:r>
          <w:rPr>
            <w:rFonts w:ascii="Cambria Math" w:hAnsi="Cambria Math"/>
          </w:rPr>
          <m:t>Kp=15,3</m:t>
        </m:r>
      </m:oMath>
      <w:r w:rsidR="00557942">
        <w:t xml:space="preserve">   </w:t>
      </w:r>
      <m:oMath>
        <m:r>
          <w:rPr>
            <w:rFonts w:ascii="Cambria Math" w:hAnsi="Cambria Math"/>
          </w:rPr>
          <m:t>Ti=0,2s</m:t>
        </m:r>
      </m:oMath>
      <w:r w:rsidR="00557942">
        <w:t xml:space="preserve">  </w:t>
      </w:r>
      <m:oMath>
        <m:r>
          <w:rPr>
            <w:rFonts w:ascii="Cambria Math" w:hAnsi="Cambria Math"/>
          </w:rPr>
          <m:t>Td=0,024</m:t>
        </m:r>
      </m:oMath>
    </w:p>
    <w:p w14:paraId="5E1A7C94" w14:textId="751731C1" w:rsidR="00557942" w:rsidRDefault="00D9192F" w:rsidP="003446C3">
      <w:pPr>
        <w:spacing w:line="360" w:lineRule="auto"/>
      </w:pPr>
      <w:r>
        <w:rPr>
          <w:noProof/>
          <w:lang w:val="en-US"/>
        </w:rPr>
        <mc:AlternateContent>
          <mc:Choice Requires="wps">
            <w:drawing>
              <wp:anchor distT="0" distB="0" distL="114300" distR="114300" simplePos="0" relativeHeight="251663360" behindDoc="0" locked="0" layoutInCell="1" allowOverlap="1" wp14:anchorId="66C7BC09" wp14:editId="11C95D91">
                <wp:simplePos x="0" y="0"/>
                <wp:positionH relativeFrom="column">
                  <wp:posOffset>1123315</wp:posOffset>
                </wp:positionH>
                <wp:positionV relativeFrom="paragraph">
                  <wp:posOffset>2647950</wp:posOffset>
                </wp:positionV>
                <wp:extent cx="3331210" cy="344170"/>
                <wp:effectExtent l="3175" t="1905" r="0" b="0"/>
                <wp:wrapSquare wrapText="bothSides"/>
                <wp:docPr id="232"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210" cy="3441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8590CB" w14:textId="5ADB587D" w:rsidR="005F456C" w:rsidRDefault="005F456C" w:rsidP="00557942">
                            <w:pPr>
                              <w:pStyle w:val="Caption"/>
                              <w:jc w:val="center"/>
                            </w:pPr>
                            <w:bookmarkStart w:id="2560" w:name="_Toc422898586"/>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20</w:t>
                            </w:r>
                            <w:r>
                              <w:fldChar w:fldCharType="end"/>
                            </w:r>
                            <w:r>
                              <w:t xml:space="preserve"> A rendszer egységugrásra adott válasza és megközelítése egyenesekkel.</w:t>
                            </w:r>
                            <w:bookmarkEnd w:id="2560"/>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C7BC09" id="Text Box 195" o:spid="_x0000_s1086" type="#_x0000_t202" style="position:absolute;left:0;text-align:left;margin-left:88.45pt;margin-top:208.5pt;width:262.3pt;height:27.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" stroked="f">
                <v:textbox inset="0,0,0,0">
                  <w:txbxContent>
                    <w:p w14:paraId="178590CB" w14:textId="5ADB587D" w:rsidR="005F456C" w:rsidRDefault="005F456C" w:rsidP="00557942">
                      <w:pPr>
                        <w:pStyle w:val="Caption"/>
                        <w:jc w:val="center"/>
                      </w:pPr>
                      <w:bookmarkStart w:id="2561" w:name="_Toc422898586"/>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20</w:t>
                      </w:r>
                      <w:r>
                        <w:fldChar w:fldCharType="end"/>
                      </w:r>
                      <w:r>
                        <w:t xml:space="preserve"> A rendszer egységugrásra adott válasza és megközelítése egyenesekkel.</w:t>
                      </w:r>
                      <w:bookmarkEnd w:id="2561"/>
                    </w:p>
                  </w:txbxContent>
                </v:textbox>
                <w10:wrap type="square"/>
              </v:shape>
            </w:pict>
          </mc:Fallback>
        </mc:AlternateContent>
      </w:r>
    </w:p>
    <w:p w14:paraId="369755EA" w14:textId="7D56EF17" w:rsidR="003446C3" w:rsidRDefault="003446C3" w:rsidP="003446C3">
      <w:pPr>
        <w:keepNext/>
        <w:spacing w:line="360" w:lineRule="auto"/>
        <w:rPr>
          <w:szCs w:val="24"/>
        </w:rPr>
      </w:pPr>
      <w:r>
        <w:lastRenderedPageBreak/>
        <w:tab/>
      </w:r>
      <w:r w:rsidRPr="00B632B4">
        <w:rPr>
          <w:szCs w:val="24"/>
        </w:rPr>
        <w:t xml:space="preserve">Mintavételes megvalósításnál a rendszer mintavételezési periódusát a </w:t>
      </w:r>
      <m:oMath>
        <m:r>
          <w:rPr>
            <w:rFonts w:ascii="Cambria Math" w:hAnsi="Cambria Math"/>
            <w:szCs w:val="24"/>
          </w:rPr>
          <m:t>Ts</m:t>
        </m:r>
        <m:r>
          <m:rPr>
            <m:sty m:val="p"/>
          </m:rPr>
          <w:rPr>
            <w:rFonts w:ascii="Cambria Math" w:hAnsi="Cambria Math" w:cs="Cambria Math"/>
            <w:szCs w:val="24"/>
          </w:rPr>
          <m:t>≅</m:t>
        </m:r>
        <m:r>
          <m:rPr>
            <m:sty m:val="p"/>
          </m:rPr>
          <w:rPr>
            <w:rFonts w:ascii="Cambria Math" w:hAnsi="Cambria Math"/>
            <w:szCs w:val="24"/>
          </w:rPr>
          <m:t>0.3τ=0,03s</m:t>
        </m:r>
      </m:oMath>
      <w:r>
        <w:rPr>
          <w:szCs w:val="24"/>
        </w:rPr>
        <w:t xml:space="preserve"> értékre választottam.</w:t>
      </w:r>
    </w:p>
    <w:p w14:paraId="775C7A0E" w14:textId="6190795F" w:rsidR="003446C3" w:rsidRDefault="003446C3" w:rsidP="003446C3">
      <w:pPr>
        <w:keepNext/>
        <w:spacing w:line="360" w:lineRule="auto"/>
        <w:rPr>
          <w:b/>
        </w:rPr>
      </w:pPr>
      <w:r w:rsidRPr="003446C3">
        <w:rPr>
          <w:b/>
          <w:szCs w:val="24"/>
        </w:rPr>
        <w:t>Mért eredmények a hangolás után:</w:t>
      </w:r>
    </w:p>
    <w:p w14:paraId="662F74C0" w14:textId="459EE6A8" w:rsidR="00283440" w:rsidRDefault="003446C3" w:rsidP="003446C3">
      <w:pPr>
        <w:keepNext/>
        <w:spacing w:line="360" w:lineRule="auto"/>
      </w:pPr>
      <w:r>
        <w:rPr>
          <w:b/>
          <w:noProof/>
          <w:lang w:val="en-US"/>
        </w:rPr>
        <w:drawing>
          <wp:inline distT="0" distB="0" distL="0" distR="0" wp14:anchorId="18D62376" wp14:editId="3495C762">
            <wp:extent cx="5566410" cy="20878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DmeresARoboton2opeltmodsyerrel.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66410" cy="2087880"/>
                    </a:xfrm>
                    <a:prstGeom prst="rect">
                      <a:avLst/>
                    </a:prstGeom>
                  </pic:spPr>
                </pic:pic>
              </a:graphicData>
            </a:graphic>
          </wp:inline>
        </w:drawing>
      </w:r>
    </w:p>
    <w:p w14:paraId="31C362D3" w14:textId="05C7C1D2" w:rsidR="003446C3" w:rsidRDefault="003446C3" w:rsidP="00FD2000">
      <w:pPr>
        <w:pStyle w:val="Caption"/>
        <w:jc w:val="center"/>
      </w:pPr>
      <w:bookmarkStart w:id="2562" w:name="_Toc422898587"/>
      <w:r>
        <w:t xml:space="preserve">Kép. </w:t>
      </w:r>
      <w:r w:rsidR="0048426F">
        <w:fldChar w:fldCharType="begin"/>
      </w:r>
      <w:r w:rsidR="0048426F">
        <w:instrText xml:space="preserve"> STYLEREF 1 \s </w:instrText>
      </w:r>
      <w:r w:rsidR="0048426F">
        <w:fldChar w:fldCharType="separate"/>
      </w:r>
      <w:r w:rsidR="0048426F">
        <w:rPr>
          <w:noProof/>
        </w:rPr>
        <w:t>5</w:t>
      </w:r>
      <w:r w:rsidR="0048426F">
        <w:fldChar w:fldCharType="end"/>
      </w:r>
      <w:r w:rsidR="0048426F">
        <w:t>.</w:t>
      </w:r>
      <w:r w:rsidR="0048426F">
        <w:fldChar w:fldCharType="begin"/>
      </w:r>
      <w:r w:rsidR="0048426F">
        <w:instrText xml:space="preserve"> SEQ Kép. \* ARABIC \s 1 </w:instrText>
      </w:r>
      <w:r w:rsidR="0048426F">
        <w:fldChar w:fldCharType="separate"/>
      </w:r>
      <w:r w:rsidR="0048426F">
        <w:rPr>
          <w:noProof/>
        </w:rPr>
        <w:t>21</w:t>
      </w:r>
      <w:r w:rsidR="0048426F">
        <w:fldChar w:fldCharType="end"/>
      </w:r>
      <w:r>
        <w:t xml:space="preserve"> Sebes</w:t>
      </w:r>
      <w:r w:rsidR="00FD2000">
        <w:t>ség szabályzása PID el oppelt hangolási modszer után</w:t>
      </w:r>
      <w:bookmarkEnd w:id="2562"/>
    </w:p>
    <w:p w14:paraId="5C105689" w14:textId="79D4A5E6" w:rsidR="00283440" w:rsidRPr="00283440" w:rsidRDefault="00283440" w:rsidP="00283440">
      <w:pPr>
        <w:pStyle w:val="Heading4"/>
      </w:pPr>
      <w:bookmarkStart w:id="2563" w:name="_Toc422854226"/>
      <w:r>
        <w:t>Pozicíó szabályozása</w:t>
      </w:r>
      <w:bookmarkEnd w:id="2563"/>
    </w:p>
    <w:p w14:paraId="00831C41" w14:textId="08B8C6A1" w:rsidR="007B44D2" w:rsidRDefault="007B44D2" w:rsidP="00EE1357">
      <w:pPr>
        <w:keepNext/>
        <w:spacing w:after="200"/>
        <w:jc w:val="left"/>
      </w:pPr>
      <w:r>
        <w:rPr>
          <w:noProof/>
          <w:lang w:val="en-US"/>
        </w:rPr>
        <w:drawing>
          <wp:inline distT="0" distB="0" distL="0" distR="0" wp14:anchorId="33A8C244" wp14:editId="710ED20A">
            <wp:extent cx="5566410" cy="20974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oziciomerese.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66410" cy="2097405"/>
                    </a:xfrm>
                    <a:prstGeom prst="rect">
                      <a:avLst/>
                    </a:prstGeom>
                  </pic:spPr>
                </pic:pic>
              </a:graphicData>
            </a:graphic>
          </wp:inline>
        </w:drawing>
      </w:r>
    </w:p>
    <w:p w14:paraId="38556460" w14:textId="77D51552" w:rsidR="00587D77" w:rsidRDefault="00EE1357" w:rsidP="00EE1357">
      <w:pPr>
        <w:pStyle w:val="Caption"/>
        <w:jc w:val="center"/>
      </w:pPr>
      <w:bookmarkStart w:id="2564" w:name="_Ref422764799"/>
      <w:bookmarkStart w:id="2565" w:name="_Ref422764794"/>
      <w:bookmarkStart w:id="2566" w:name="_Toc422898588"/>
      <w:r>
        <w:t xml:space="preserve">Kép. </w:t>
      </w:r>
      <w:r w:rsidR="0048426F">
        <w:fldChar w:fldCharType="begin"/>
      </w:r>
      <w:r w:rsidR="0048426F">
        <w:instrText xml:space="preserve"> STYLEREF 1 \s </w:instrText>
      </w:r>
      <w:r w:rsidR="0048426F">
        <w:fldChar w:fldCharType="separate"/>
      </w:r>
      <w:r w:rsidR="0048426F">
        <w:rPr>
          <w:noProof/>
        </w:rPr>
        <w:t>5</w:t>
      </w:r>
      <w:r w:rsidR="0048426F">
        <w:fldChar w:fldCharType="end"/>
      </w:r>
      <w:r w:rsidR="0048426F">
        <w:t>.</w:t>
      </w:r>
      <w:r w:rsidR="0048426F">
        <w:fldChar w:fldCharType="begin"/>
      </w:r>
      <w:r w:rsidR="0048426F">
        <w:instrText xml:space="preserve"> SEQ Kép. \* ARABIC \s 1 </w:instrText>
      </w:r>
      <w:r w:rsidR="0048426F">
        <w:fldChar w:fldCharType="separate"/>
      </w:r>
      <w:r w:rsidR="0048426F">
        <w:rPr>
          <w:noProof/>
        </w:rPr>
        <w:t>22</w:t>
      </w:r>
      <w:r w:rsidR="0048426F">
        <w:fldChar w:fldCharType="end"/>
      </w:r>
      <w:bookmarkEnd w:id="2564"/>
      <w:r>
        <w:t>Pozicíó szabályozás csiga fogaskerék átételen keresztül</w:t>
      </w:r>
      <w:bookmarkEnd w:id="2565"/>
      <w:bookmarkEnd w:id="2566"/>
    </w:p>
    <w:p w14:paraId="5578E640" w14:textId="218986CD" w:rsidR="007B44D2" w:rsidRDefault="007B44D2" w:rsidP="007B44D2">
      <w:r>
        <w:tab/>
        <w:t xml:space="preserve">A </w:t>
      </w:r>
      <w:r>
        <w:rPr>
          <w:lang w:val="ro-RO"/>
        </w:rPr>
        <w:fldChar w:fldCharType="begin"/>
      </w:r>
      <w:r>
        <w:instrText xml:space="preserve"> REF _Ref422764794 \h </w:instrText>
      </w:r>
      <w:r>
        <w:rPr>
          <w:lang w:val="ro-RO"/>
        </w:rPr>
      </w:r>
      <w:r>
        <w:rPr>
          <w:lang w:val="ro-RO"/>
        </w:rPr>
        <w:fldChar w:fldCharType="separate"/>
      </w:r>
      <w:r w:rsidR="00DB5C9B">
        <w:t xml:space="preserve">Kép. </w:t>
      </w:r>
      <w:r w:rsidR="00DB5C9B">
        <w:rPr>
          <w:noProof/>
        </w:rPr>
        <w:t>5</w:t>
      </w:r>
      <w:r w:rsidR="00DB5C9B">
        <w:t>.</w:t>
      </w:r>
      <w:r w:rsidR="00DB5C9B">
        <w:rPr>
          <w:noProof/>
        </w:rPr>
        <w:t>22</w:t>
      </w:r>
      <w:r w:rsidR="00DB5C9B">
        <w:t>Pozicíó szabályozás csiga fogaskerék átételen keresztül</w:t>
      </w:r>
      <w:r>
        <w:rPr>
          <w:lang w:val="ro-RO"/>
        </w:rPr>
        <w:fldChar w:fldCharType="end"/>
      </w:r>
      <w:r>
        <w:rPr>
          <w:lang w:val="ro-RO"/>
        </w:rPr>
        <w:fldChar w:fldCharType="begin"/>
      </w:r>
      <w:r>
        <w:rPr>
          <w:lang w:val="ro-RO"/>
        </w:rPr>
        <w:instrText xml:space="preserve"> REF _Ref422764799 \h </w:instrText>
      </w:r>
      <w:r>
        <w:rPr>
          <w:lang w:val="ro-RO"/>
        </w:rPr>
      </w:r>
      <w:r>
        <w:rPr>
          <w:lang w:val="ro-RO"/>
        </w:rPr>
        <w:fldChar w:fldCharType="separate"/>
      </w:r>
      <w:r w:rsidR="00DB5C9B">
        <w:t xml:space="preserve">Kép. </w:t>
      </w:r>
      <w:r w:rsidR="00DB5C9B">
        <w:rPr>
          <w:noProof/>
        </w:rPr>
        <w:t>5</w:t>
      </w:r>
      <w:r w:rsidR="00DB5C9B">
        <w:t>.</w:t>
      </w:r>
      <w:r w:rsidR="00DB5C9B">
        <w:rPr>
          <w:noProof/>
        </w:rPr>
        <w:t>22</w:t>
      </w:r>
      <w:r>
        <w:rPr>
          <w:lang w:val="ro-RO"/>
        </w:rPr>
        <w:fldChar w:fldCharType="end"/>
      </w:r>
      <w:r>
        <w:rPr>
          <w:lang w:val="ro-RO"/>
        </w:rPr>
        <w:t xml:space="preserve"> </w:t>
      </w:r>
      <w:r>
        <w:t>látható a felső ábrán mért és az előírt pozicíó impulzusokban megadva, az alső ábrán a beavatkozó PWM jel % ban megadva. A szabályozónak külömböző poziciókat irtam elő: 10imp, 20imp, 30imp, 60imp. Az alsó képeken látható a rendszer forgótalának a pozicíója külömböző értékekre.</w:t>
      </w:r>
    </w:p>
    <w:p w14:paraId="23C52D27" w14:textId="170560D7" w:rsidR="007B44D2" w:rsidRPr="007B44D2" w:rsidRDefault="007B44D2" w:rsidP="007B44D2"/>
    <w:p w14:paraId="5CB6A03B" w14:textId="566AFD67" w:rsidR="00EE1357" w:rsidRDefault="00D9192F">
      <w:pPr>
        <w:spacing w:after="200"/>
        <w:jc w:val="left"/>
        <w:rPr>
          <w:lang w:val="en-US"/>
        </w:rPr>
      </w:pPr>
      <w:r>
        <w:rPr>
          <w:noProof/>
          <w:lang w:val="en-US"/>
        </w:rPr>
        <mc:AlternateContent>
          <mc:Choice Requires="wpg">
            <w:drawing>
              <wp:anchor distT="0" distB="0" distL="114300" distR="114300" simplePos="0" relativeHeight="251665408" behindDoc="0" locked="0" layoutInCell="1" allowOverlap="1" wp14:anchorId="1B4116BC" wp14:editId="2EADA3A0">
                <wp:simplePos x="0" y="0"/>
                <wp:positionH relativeFrom="column">
                  <wp:posOffset>716280</wp:posOffset>
                </wp:positionH>
                <wp:positionV relativeFrom="paragraph">
                  <wp:posOffset>6985</wp:posOffset>
                </wp:positionV>
                <wp:extent cx="3461385" cy="888365"/>
                <wp:effectExtent l="24765" t="79375" r="76200" b="22860"/>
                <wp:wrapNone/>
                <wp:docPr id="229"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61385" cy="888365"/>
                          <a:chOff x="2888" y="10879"/>
                          <a:chExt cx="5451" cy="1399"/>
                        </a:xfrm>
                      </wpg:grpSpPr>
                      <wps:wsp>
                        <wps:cNvPr id="230" name="AutoShape 205"/>
                        <wps:cNvCnPr>
                          <a:cxnSpLocks noChangeShapeType="1"/>
                        </wps:cNvCnPr>
                        <wps:spPr bwMode="auto">
                          <a:xfrm flipV="1">
                            <a:off x="2888" y="11130"/>
                            <a:ext cx="2032" cy="1148"/>
                          </a:xfrm>
                          <a:prstGeom prst="straightConnector1">
                            <a:avLst/>
                          </a:prstGeom>
                          <a:noFill/>
                          <a:ln w="381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wps:wsp>
                      <wps:wsp>
                        <wps:cNvPr id="231" name="AutoShape 207"/>
                        <wps:cNvCnPr>
                          <a:cxnSpLocks noChangeShapeType="1"/>
                        </wps:cNvCnPr>
                        <wps:spPr bwMode="auto">
                          <a:xfrm flipV="1">
                            <a:off x="7131" y="10879"/>
                            <a:ext cx="1208" cy="1380"/>
                          </a:xfrm>
                          <a:prstGeom prst="straightConnector1">
                            <a:avLst/>
                          </a:prstGeom>
                          <a:noFill/>
                          <a:ln w="381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D7487A9" id="Group 213" o:spid="_x0000_s1026" style="position:absolute;margin-left:56.4pt;margin-top:.55pt;width:272.55pt;height:69.95pt;z-index:251665408" coordorigin="2888,10879" coordsize="5451,13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">
                <v:shapetype id="_x0000_t32" coordsize="21600,21600" o:spt="32" o:oned="t" path="m,l21600,21600e" filled="f">
                  <v:path arrowok="t" fillok="f" o:connecttype="none"/>
                  <o:lock v:ext="edit" shapetype="t"/>
                </v:shapetype>
                <v:shape id="AutoShape 205" o:spid="_x0000_s1027" type="#_x0000_t32" style="position:absolute;left:2888;top:11130;width:2032;height:114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I5IMMAAADcAAAADwAAAGRycy9kb3ducmV2LnhtbERPXWvCMBR9F/wP4Q72pmkdm6May9gQ&#10;xoShnSi+XZq7ttjclCTT9t8vD4KPh/O9zHvTigs531hWkE4TEMSl1Q1XCvY/68krCB+QNbaWScFA&#10;HvLVeLTETNsr7+hShErEEPYZKqhD6DIpfVmTQT+1HXHkfq0zGCJ0ldQOrzHctHKWJC/SYMOxocaO&#10;3msqz8WfUXDoj2bz8f11XOPwXKTbQZ8286DU40P/tgARqA938c39qRXMnuL8eCYeAbn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kyOSDDAAAA3AAAAA8AAAAAAAAAAAAA&#10;AAAAoQIAAGRycy9kb3ducmV2LnhtbFBLBQYAAAAABAAEAPkAAACRAwAAAAA=&#10;" strokecolor="red" strokeweight="3pt">
                  <v:stroke endarrow="block"/>
                  <v:shadow color="#7f7f7f [1601]" opacity=".5" offset="1pt"/>
                </v:shape>
                <v:shape id="AutoShape 207" o:spid="_x0000_s1028" type="#_x0000_t32" style="position:absolute;left:7131;top:10879;width:1208;height:13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6cu8YAAADcAAAADwAAAGRycy9kb3ducmV2LnhtbESPQWvCQBSE74L/YXlCb3UTi62k2UhR&#10;hKIgbSqKt0f2NQnNvg3ZrSb/3i0UPA4z8w2TLnvTiAt1rrasIJ5GIIgLq2suFRy+No8LEM4ja2ws&#10;k4KBHCyz8SjFRNsrf9Il96UIEHYJKqi8bxMpXVGRQTe1LXHwvm1n0AfZlVJ3eA1w08hZFD1LgzWH&#10;hQpbWlVU/OS/RsGxP5nder89bXCY5/HHoM+7F6/Uw6R/ewXhqff38H/7XSuYPcXwdyYcAZ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nLvGAAAA3AAAAA8AAAAAAAAA&#10;AAAAAAAAoQIAAGRycy9kb3ducmV2LnhtbFBLBQYAAAAABAAEAPkAAACUAwAAAAA=&#10;" strokecolor="red" strokeweight="3pt">
                  <v:stroke endarrow="block"/>
                  <v:shadow color="#7f7f7f [1601]" opacity=".5" offset="1pt"/>
                </v:shape>
              </v:group>
            </w:pict>
          </mc:Fallback>
        </mc:AlternateContent>
      </w:r>
      <w:r>
        <w:rPr>
          <w:noProof/>
          <w:lang w:val="en-US"/>
        </w:rPr>
        <mc:AlternateContent>
          <mc:Choice Requires="wps">
            <w:drawing>
              <wp:anchor distT="0" distB="0" distL="114300" distR="114300" simplePos="0" relativeHeight="251666432" behindDoc="0" locked="0" layoutInCell="1" allowOverlap="1" wp14:anchorId="4FBE850E" wp14:editId="48708C40">
                <wp:simplePos x="0" y="0"/>
                <wp:positionH relativeFrom="column">
                  <wp:posOffset>3770630</wp:posOffset>
                </wp:positionH>
                <wp:positionV relativeFrom="paragraph">
                  <wp:posOffset>772160</wp:posOffset>
                </wp:positionV>
                <wp:extent cx="755650" cy="300990"/>
                <wp:effectExtent l="12065" t="6350" r="13335" b="6985"/>
                <wp:wrapNone/>
                <wp:docPr id="228"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300990"/>
                        </a:xfrm>
                        <a:prstGeom prst="rect">
                          <a:avLst/>
                        </a:prstGeom>
                        <a:solidFill>
                          <a:srgbClr val="FFFFFF"/>
                        </a:solidFill>
                        <a:ln w="9525">
                          <a:solidFill>
                            <a:srgbClr val="000000"/>
                          </a:solidFill>
                          <a:miter lim="800000"/>
                          <a:headEnd/>
                          <a:tailEnd/>
                        </a:ln>
                      </wps:spPr>
                      <wps:txbx>
                        <w:txbxContent>
                          <w:p w14:paraId="64EBC920" w14:textId="583D755F" w:rsidR="005F456C" w:rsidRDefault="005F456C" w:rsidP="00EE1357">
                            <w:r>
                              <w:t>20imp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BE850E" id="Text Box 208" o:spid="_x0000_s1087" type="#_x0000_t202" style="position:absolute;margin-left:296.9pt;margin-top:60.8pt;width:59.5pt;height:23.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">
                <v:textbox>
                  <w:txbxContent>
                    <w:p w14:paraId="64EBC920" w14:textId="583D755F" w:rsidR="005F456C" w:rsidRDefault="005F456C" w:rsidP="00EE1357">
                      <w:r>
                        <w:t>20imp</w:t>
                      </w:r>
                    </w:p>
                  </w:txbxContent>
                </v:textbox>
              </v:shape>
            </w:pict>
          </mc:Fallback>
        </mc:AlternateContent>
      </w:r>
      <w:r>
        <w:rPr>
          <w:noProof/>
          <w:lang w:val="en-US"/>
        </w:rPr>
        <mc:AlternateContent>
          <mc:Choice Requires="wps">
            <w:drawing>
              <wp:anchor distT="0" distB="0" distL="114300" distR="114300" simplePos="0" relativeHeight="251664384" behindDoc="0" locked="0" layoutInCell="1" allowOverlap="1" wp14:anchorId="4FBE850E" wp14:editId="6D26D111">
                <wp:simplePos x="0" y="0"/>
                <wp:positionH relativeFrom="column">
                  <wp:posOffset>1710690</wp:posOffset>
                </wp:positionH>
                <wp:positionV relativeFrom="paragraph">
                  <wp:posOffset>699135</wp:posOffset>
                </wp:positionV>
                <wp:extent cx="755650" cy="300990"/>
                <wp:effectExtent l="9525" t="9525" r="6350" b="13335"/>
                <wp:wrapNone/>
                <wp:docPr id="227"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300990"/>
                        </a:xfrm>
                        <a:prstGeom prst="rect">
                          <a:avLst/>
                        </a:prstGeom>
                        <a:solidFill>
                          <a:srgbClr val="FFFFFF"/>
                        </a:solidFill>
                        <a:ln w="9525">
                          <a:solidFill>
                            <a:srgbClr val="000000"/>
                          </a:solidFill>
                          <a:miter lim="800000"/>
                          <a:headEnd/>
                          <a:tailEnd/>
                        </a:ln>
                      </wps:spPr>
                      <wps:txbx>
                        <w:txbxContent>
                          <w:p w14:paraId="2976B412" w14:textId="49E6DC12" w:rsidR="005F456C" w:rsidRDefault="005F456C">
                            <w:r>
                              <w:t>10imp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BE850E" id="Text Box 206" o:spid="_x0000_s1088" type="#_x0000_t202" style="position:absolute;margin-left:134.7pt;margin-top:55.05pt;width:59.5pt;height:23.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">
                <v:textbox>
                  <w:txbxContent>
                    <w:p w14:paraId="2976B412" w14:textId="49E6DC12" w:rsidR="005F456C" w:rsidRDefault="005F456C">
                      <w:r>
                        <w:t>10imp</w:t>
                      </w:r>
                    </w:p>
                  </w:txbxContent>
                </v:textbox>
              </v:shape>
            </w:pict>
          </mc:Fallback>
        </mc:AlternateContent>
      </w:r>
      <w:r>
        <w:rPr>
          <w:noProof/>
          <w:lang w:val="en-US"/>
        </w:rPr>
        <w:drawing>
          <wp:inline distT="0" distB="0" distL="0" distR="0" wp14:anchorId="0168709B" wp14:editId="53EA9E4D">
            <wp:extent cx="2657475" cy="1762125"/>
            <wp:effectExtent l="0" t="0" r="9525" b="9525"/>
            <wp:docPr id="87" name="Picture 5" descr="IMG_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259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57475" cy="1762125"/>
                    </a:xfrm>
                    <a:prstGeom prst="rect">
                      <a:avLst/>
                    </a:prstGeom>
                    <a:noFill/>
                    <a:ln>
                      <a:noFill/>
                    </a:ln>
                  </pic:spPr>
                </pic:pic>
              </a:graphicData>
            </a:graphic>
          </wp:inline>
        </w:drawing>
      </w:r>
      <w:r>
        <w:rPr>
          <w:noProof/>
          <w:lang w:val="en-US"/>
        </w:rPr>
        <w:drawing>
          <wp:inline distT="0" distB="0" distL="0" distR="0" wp14:anchorId="6D4B3F79" wp14:editId="1ACDD99B">
            <wp:extent cx="2657475" cy="1762125"/>
            <wp:effectExtent l="0" t="0" r="9525" b="9525"/>
            <wp:docPr id="84" name="Picture 6" descr="IMG_2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_259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57475" cy="1762125"/>
                    </a:xfrm>
                    <a:prstGeom prst="rect">
                      <a:avLst/>
                    </a:prstGeom>
                    <a:noFill/>
                    <a:ln>
                      <a:noFill/>
                    </a:ln>
                  </pic:spPr>
                </pic:pic>
              </a:graphicData>
            </a:graphic>
          </wp:inline>
        </w:drawing>
      </w:r>
    </w:p>
    <w:p w14:paraId="418361A6" w14:textId="23F9EC41" w:rsidR="007B44D2" w:rsidRDefault="00D9192F" w:rsidP="007B44D2">
      <w:pPr>
        <w:keepNext/>
        <w:spacing w:after="200"/>
        <w:jc w:val="left"/>
      </w:pPr>
      <w:r>
        <w:rPr>
          <w:noProof/>
          <w:lang w:val="en-US"/>
        </w:rPr>
        <w:lastRenderedPageBreak/>
        <mc:AlternateContent>
          <mc:Choice Requires="wps">
            <w:drawing>
              <wp:anchor distT="0" distB="0" distL="114300" distR="114300" simplePos="0" relativeHeight="251668480" behindDoc="0" locked="0" layoutInCell="1" allowOverlap="1" wp14:anchorId="4FBE850E" wp14:editId="0E6A6D90">
                <wp:simplePos x="0" y="0"/>
                <wp:positionH relativeFrom="column">
                  <wp:posOffset>3717290</wp:posOffset>
                </wp:positionH>
                <wp:positionV relativeFrom="paragraph">
                  <wp:posOffset>967740</wp:posOffset>
                </wp:positionV>
                <wp:extent cx="755650" cy="300990"/>
                <wp:effectExtent l="6350" t="5715" r="9525" b="7620"/>
                <wp:wrapNone/>
                <wp:docPr id="226"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300990"/>
                        </a:xfrm>
                        <a:prstGeom prst="rect">
                          <a:avLst/>
                        </a:prstGeom>
                        <a:solidFill>
                          <a:srgbClr val="FFFFFF"/>
                        </a:solidFill>
                        <a:ln w="9525">
                          <a:solidFill>
                            <a:srgbClr val="000000"/>
                          </a:solidFill>
                          <a:miter lim="800000"/>
                          <a:headEnd/>
                          <a:tailEnd/>
                        </a:ln>
                      </wps:spPr>
                      <wps:txbx>
                        <w:txbxContent>
                          <w:p w14:paraId="03DC67A5" w14:textId="0877481C" w:rsidR="005F456C" w:rsidRDefault="005F456C" w:rsidP="00EE1357">
                            <w:r>
                              <w:t>30imp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BE850E" id="Text Box 210" o:spid="_x0000_s1089" type="#_x0000_t202" style="position:absolute;margin-left:292.7pt;margin-top:76.2pt;width:59.5pt;height:23.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">
                <v:textbox>
                  <w:txbxContent>
                    <w:p w14:paraId="03DC67A5" w14:textId="0877481C" w:rsidR="005F456C" w:rsidRDefault="005F456C" w:rsidP="00EE1357">
                      <w:r>
                        <w:t>30imp</w:t>
                      </w:r>
                    </w:p>
                  </w:txbxContent>
                </v:textbox>
              </v:shape>
            </w:pict>
          </mc:Fallback>
        </mc:AlternateContent>
      </w:r>
      <w:r>
        <w:rPr>
          <w:noProof/>
          <w:lang w:val="en-US"/>
        </w:rPr>
        <mc:AlternateContent>
          <mc:Choice Requires="wps">
            <w:drawing>
              <wp:anchor distT="0" distB="0" distL="114300" distR="114300" simplePos="0" relativeHeight="251667456" behindDoc="0" locked="0" layoutInCell="1" allowOverlap="1" wp14:anchorId="4FBE850E" wp14:editId="28EFA2A1">
                <wp:simplePos x="0" y="0"/>
                <wp:positionH relativeFrom="column">
                  <wp:posOffset>970280</wp:posOffset>
                </wp:positionH>
                <wp:positionV relativeFrom="paragraph">
                  <wp:posOffset>946150</wp:posOffset>
                </wp:positionV>
                <wp:extent cx="755650" cy="300990"/>
                <wp:effectExtent l="12065" t="12700" r="13335" b="10160"/>
                <wp:wrapNone/>
                <wp:docPr id="225"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300990"/>
                        </a:xfrm>
                        <a:prstGeom prst="rect">
                          <a:avLst/>
                        </a:prstGeom>
                        <a:solidFill>
                          <a:srgbClr val="FFFFFF"/>
                        </a:solidFill>
                        <a:ln w="9525">
                          <a:solidFill>
                            <a:srgbClr val="000000"/>
                          </a:solidFill>
                          <a:miter lim="800000"/>
                          <a:headEnd/>
                          <a:tailEnd/>
                        </a:ln>
                      </wps:spPr>
                      <wps:txbx>
                        <w:txbxContent>
                          <w:p w14:paraId="37B8590D" w14:textId="5FC02EDB" w:rsidR="005F456C" w:rsidRDefault="005F456C" w:rsidP="00EE1357">
                            <w:r>
                              <w:t>60imp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BE850E" id="Text Box 209" o:spid="_x0000_s1090" type="#_x0000_t202" style="position:absolute;margin-left:76.4pt;margin-top:74.5pt;width:59.5pt;height:23.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">
                <v:textbox>
                  <w:txbxContent>
                    <w:p w14:paraId="37B8590D" w14:textId="5FC02EDB" w:rsidR="005F456C" w:rsidRDefault="005F456C" w:rsidP="00EE1357">
                      <w:r>
                        <w:t>60imp</w:t>
                      </w:r>
                    </w:p>
                  </w:txbxContent>
                </v:textbox>
              </v:shape>
            </w:pict>
          </mc:Fallback>
        </mc:AlternateContent>
      </w:r>
      <w:r>
        <w:rPr>
          <w:noProof/>
          <w:lang w:val="en-US"/>
        </w:rPr>
        <mc:AlternateContent>
          <mc:Choice Requires="wps">
            <w:drawing>
              <wp:anchor distT="0" distB="0" distL="114300" distR="114300" simplePos="0" relativeHeight="251669504" behindDoc="0" locked="0" layoutInCell="1" allowOverlap="1" wp14:anchorId="694E1929" wp14:editId="4ABCA539">
                <wp:simplePos x="0" y="0"/>
                <wp:positionH relativeFrom="column">
                  <wp:posOffset>3175</wp:posOffset>
                </wp:positionH>
                <wp:positionV relativeFrom="paragraph">
                  <wp:posOffset>-33020</wp:posOffset>
                </wp:positionV>
                <wp:extent cx="748665" cy="882015"/>
                <wp:effectExtent l="83185" t="71755" r="25400" b="27305"/>
                <wp:wrapNone/>
                <wp:docPr id="224" name="AutoShape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48665" cy="882015"/>
                        </a:xfrm>
                        <a:prstGeom prst="straightConnector1">
                          <a:avLst/>
                        </a:prstGeom>
                        <a:noFill/>
                        <a:ln w="381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B431ADD" id="AutoShape 211" o:spid="_x0000_s1026" type="#_x0000_t32" style="position:absolute;margin-left:.25pt;margin-top:-2.6pt;width:58.95pt;height:69.45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" strokecolor="red" strokeweight="3pt">
                <v:stroke endarrow="block"/>
                <v:shadow color="#7f7f7f [1601]" opacity=".5" offset="1pt"/>
              </v:shape>
            </w:pict>
          </mc:Fallback>
        </mc:AlternateContent>
      </w:r>
      <w:r>
        <w:rPr>
          <w:noProof/>
          <w:lang w:val="en-US"/>
        </w:rPr>
        <mc:AlternateContent>
          <mc:Choice Requires="wps">
            <w:drawing>
              <wp:anchor distT="0" distB="0" distL="114300" distR="114300" simplePos="0" relativeHeight="251670528" behindDoc="0" locked="0" layoutInCell="1" allowOverlap="1" wp14:anchorId="694E1929" wp14:editId="1ECFDC6E">
                <wp:simplePos x="0" y="0"/>
                <wp:positionH relativeFrom="column">
                  <wp:posOffset>3430905</wp:posOffset>
                </wp:positionH>
                <wp:positionV relativeFrom="paragraph">
                  <wp:posOffset>5080</wp:posOffset>
                </wp:positionV>
                <wp:extent cx="272415" cy="831850"/>
                <wp:effectExtent l="24765" t="52705" r="93345" b="20320"/>
                <wp:wrapNone/>
                <wp:docPr id="223" name="AutoShape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2415" cy="831850"/>
                        </a:xfrm>
                        <a:prstGeom prst="straightConnector1">
                          <a:avLst/>
                        </a:prstGeom>
                        <a:noFill/>
                        <a:ln w="381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867C8B6" id="AutoShape 212" o:spid="_x0000_s1026" type="#_x0000_t32" style="position:absolute;margin-left:270.15pt;margin-top:.4pt;width:21.45pt;height:65.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" strokecolor="red" strokeweight="3pt">
                <v:stroke endarrow="block"/>
                <v:shadow color="#7f7f7f [1601]" opacity=".5" offset="1pt"/>
              </v:shape>
            </w:pict>
          </mc:Fallback>
        </mc:AlternateContent>
      </w:r>
      <w:r>
        <w:rPr>
          <w:noProof/>
          <w:lang w:val="en-US"/>
        </w:rPr>
        <w:drawing>
          <wp:inline distT="0" distB="0" distL="0" distR="0" wp14:anchorId="62AAED36" wp14:editId="6259EB8B">
            <wp:extent cx="2657475" cy="1762125"/>
            <wp:effectExtent l="0" t="0" r="9525" b="9525"/>
            <wp:docPr id="80" name="Picture 7" descr="IMG_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_260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57475" cy="1762125"/>
                    </a:xfrm>
                    <a:prstGeom prst="rect">
                      <a:avLst/>
                    </a:prstGeom>
                    <a:noFill/>
                    <a:ln>
                      <a:noFill/>
                    </a:ln>
                  </pic:spPr>
                </pic:pic>
              </a:graphicData>
            </a:graphic>
          </wp:inline>
        </w:drawing>
      </w:r>
      <w:r>
        <w:rPr>
          <w:noProof/>
          <w:lang w:val="en-US"/>
        </w:rPr>
        <w:drawing>
          <wp:inline distT="0" distB="0" distL="0" distR="0" wp14:anchorId="766EA83B" wp14:editId="69958E11">
            <wp:extent cx="2657475" cy="1733550"/>
            <wp:effectExtent l="0" t="0" r="9525" b="0"/>
            <wp:docPr id="78" name="Picture 8" descr="IMG_2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_259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57475" cy="1733550"/>
                    </a:xfrm>
                    <a:prstGeom prst="rect">
                      <a:avLst/>
                    </a:prstGeom>
                    <a:noFill/>
                    <a:ln>
                      <a:noFill/>
                    </a:ln>
                  </pic:spPr>
                </pic:pic>
              </a:graphicData>
            </a:graphic>
          </wp:inline>
        </w:drawing>
      </w:r>
    </w:p>
    <w:p w14:paraId="12D31E7A" w14:textId="1A08764D" w:rsidR="00EE1357" w:rsidRDefault="007B44D2" w:rsidP="007B44D2">
      <w:pPr>
        <w:pStyle w:val="Caption"/>
        <w:jc w:val="center"/>
        <w:rPr>
          <w:lang w:val="en-US"/>
        </w:rPr>
      </w:pPr>
      <w:bookmarkStart w:id="2567" w:name="_Toc422898589"/>
      <w:r>
        <w:t xml:space="preserve">Kép. </w:t>
      </w:r>
      <w:r w:rsidR="0048426F">
        <w:fldChar w:fldCharType="begin"/>
      </w:r>
      <w:r w:rsidR="0048426F">
        <w:instrText xml:space="preserve"> STYLEREF 1 \s </w:instrText>
      </w:r>
      <w:r w:rsidR="0048426F">
        <w:fldChar w:fldCharType="separate"/>
      </w:r>
      <w:r w:rsidR="0048426F">
        <w:rPr>
          <w:noProof/>
        </w:rPr>
        <w:t>5</w:t>
      </w:r>
      <w:r w:rsidR="0048426F">
        <w:fldChar w:fldCharType="end"/>
      </w:r>
      <w:r w:rsidR="0048426F">
        <w:t>.</w:t>
      </w:r>
      <w:r w:rsidR="0048426F">
        <w:fldChar w:fldCharType="begin"/>
      </w:r>
      <w:r w:rsidR="0048426F">
        <w:instrText xml:space="preserve"> SEQ Kép. \* ARABIC \s 1 </w:instrText>
      </w:r>
      <w:r w:rsidR="0048426F">
        <w:fldChar w:fldCharType="separate"/>
      </w:r>
      <w:r w:rsidR="0048426F">
        <w:rPr>
          <w:noProof/>
        </w:rPr>
        <w:t>23</w:t>
      </w:r>
      <w:r w:rsidR="0048426F">
        <w:fldChar w:fldCharType="end"/>
      </w:r>
      <w:r>
        <w:t>Forgotalp pozicíója szabályzás közben</w:t>
      </w:r>
      <w:bookmarkEnd w:id="2567"/>
    </w:p>
    <w:p w14:paraId="780DA4E0" w14:textId="22B6A91D" w:rsidR="00BE0687" w:rsidRPr="003446C3" w:rsidRDefault="00BE0687">
      <w:pPr>
        <w:spacing w:after="200"/>
        <w:jc w:val="left"/>
        <w:rPr>
          <w:lang w:val="en-US"/>
        </w:rPr>
      </w:pPr>
      <w:r>
        <w:br w:type="page"/>
      </w:r>
    </w:p>
    <w:p w14:paraId="006215D6" w14:textId="118039A7" w:rsidR="00E60B91" w:rsidRPr="00BE4225" w:rsidRDefault="0000617B" w:rsidP="007852B4">
      <w:pPr>
        <w:pStyle w:val="Heading2"/>
        <w:spacing w:line="360" w:lineRule="auto"/>
      </w:pPr>
      <w:bookmarkStart w:id="2568" w:name="_Toc422854227"/>
      <w:r w:rsidRPr="00BE4225">
        <w:lastRenderedPageBreak/>
        <w:t>Szenzorok</w:t>
      </w:r>
      <w:bookmarkEnd w:id="2568"/>
    </w:p>
    <w:p w14:paraId="4DEC5116" w14:textId="6790093A" w:rsidR="00C638CF" w:rsidRPr="00BE4225" w:rsidRDefault="00E30619" w:rsidP="007852B4">
      <w:pPr>
        <w:pStyle w:val="Heading3"/>
        <w:spacing w:line="360" w:lineRule="auto"/>
      </w:pPr>
      <w:bookmarkStart w:id="2569" w:name="_Toc422854228"/>
      <w:r>
        <w:t>InkrementálisÉrz</w:t>
      </w:r>
      <w:r w:rsidR="00ED22AB" w:rsidRPr="00BE4225">
        <w:t>ékelő</w:t>
      </w:r>
      <w:bookmarkEnd w:id="2569"/>
    </w:p>
    <w:p w14:paraId="7DEFA87C" w14:textId="77777777" w:rsidR="00C638CF" w:rsidRPr="00BE4225" w:rsidRDefault="00ED22AB" w:rsidP="007852B4">
      <w:pPr>
        <w:pStyle w:val="Heading4"/>
        <w:spacing w:line="360" w:lineRule="auto"/>
      </w:pPr>
      <w:bookmarkStart w:id="2570" w:name="_Toc422854229"/>
      <w:r w:rsidRPr="00BE4225">
        <w:t>Optikai inkrementális vevő felépítése</w:t>
      </w:r>
      <w:bookmarkEnd w:id="2570"/>
    </w:p>
    <w:p w14:paraId="297E8BD0" w14:textId="6E2951D5" w:rsidR="0096484A" w:rsidRPr="00B632B4" w:rsidRDefault="00C638CF" w:rsidP="0096484A">
      <w:pPr>
        <w:spacing w:line="360" w:lineRule="auto"/>
        <w:rPr>
          <w:rFonts w:ascii="Times New Roman" w:hAnsi="Times New Roman"/>
          <w:szCs w:val="24"/>
        </w:rPr>
      </w:pPr>
      <w:r w:rsidRPr="00BE4225">
        <w:rPr>
          <w:rFonts w:ascii="Times New Roman" w:hAnsi="Times New Roman"/>
        </w:rPr>
        <w:tab/>
      </w:r>
      <w:r w:rsidR="0096484A" w:rsidRPr="00B632B4">
        <w:rPr>
          <w:rFonts w:ascii="Times New Roman" w:hAnsi="Times New Roman"/>
          <w:szCs w:val="24"/>
        </w:rPr>
        <w:t xml:space="preserve">Az optikai érzékelő két részből áll, egy optikai forrásból és egy vevő részből. Két optikai kapcsoló eszközt tartalmaz egymástól </w:t>
      </w:r>
      <m:oMath>
        <m:r>
          <w:rPr>
            <w:rFonts w:ascii="Cambria Math" w:hAnsi="Cambria Math"/>
            <w:szCs w:val="24"/>
          </w:rPr>
          <m:t>xd</m:t>
        </m:r>
      </m:oMath>
      <w:r w:rsidR="0096484A" w:rsidRPr="00B632B4">
        <w:rPr>
          <w:rFonts w:ascii="Times New Roman" w:hAnsi="Times New Roman"/>
          <w:szCs w:val="24"/>
        </w:rPr>
        <w:t xml:space="preserve"> távolságra.</w:t>
      </w:r>
    </w:p>
    <w:p w14:paraId="76C66A79" w14:textId="77777777" w:rsidR="0096484A" w:rsidRPr="00B632B4" w:rsidRDefault="0096484A" w:rsidP="0096484A">
      <w:pPr>
        <w:spacing w:line="360" w:lineRule="auto"/>
        <w:rPr>
          <w:rFonts w:ascii="Times New Roman" w:hAnsi="Times New Roman"/>
          <w:szCs w:val="24"/>
        </w:rPr>
      </w:pPr>
      <w:r w:rsidRPr="00B632B4">
        <w:rPr>
          <w:rFonts w:ascii="Times New Roman" w:hAnsi="Times New Roman"/>
          <w:szCs w:val="24"/>
        </w:rPr>
        <w:tab/>
        <w:t>Két vezeték segítségével táplálhatjuk be a piros (3,3V-5V), fekete (GND), a sárga és a kék vezetékek, azok kimeneti jelek az érzékelőtől.</w:t>
      </w:r>
    </w:p>
    <w:p w14:paraId="34EFA1D6" w14:textId="77777777" w:rsidR="0096484A" w:rsidRPr="00B632B4" w:rsidRDefault="0096484A" w:rsidP="0096484A">
      <w:pPr>
        <w:spacing w:line="360" w:lineRule="auto"/>
        <w:rPr>
          <w:rFonts w:ascii="Times New Roman" w:hAnsi="Times New Roman"/>
          <w:szCs w:val="24"/>
        </w:rPr>
      </w:pPr>
      <w:r w:rsidRPr="00B632B4">
        <w:rPr>
          <w:rFonts w:ascii="Times New Roman" w:hAnsi="Times New Roman"/>
          <w:szCs w:val="24"/>
        </w:rPr>
        <w:tab/>
        <w:t>A sárga vezetéken érkező jeleket nevezzük el A jelnek, míg a kék vezetéken érkező jeleket B-nek.</w:t>
      </w:r>
    </w:p>
    <w:p w14:paraId="68206E93" w14:textId="38D70B04" w:rsidR="0096484A" w:rsidRPr="00B632B4" w:rsidRDefault="0096484A" w:rsidP="0096484A">
      <w:pPr>
        <w:spacing w:line="360" w:lineRule="auto"/>
        <w:rPr>
          <w:rFonts w:ascii="Times New Roman" w:hAnsi="Times New Roman"/>
          <w:szCs w:val="24"/>
        </w:rPr>
      </w:pPr>
      <w:r w:rsidRPr="00BE4225">
        <w:rPr>
          <w:rFonts w:ascii="Times New Roman" w:hAnsi="Times New Roman"/>
          <w:noProof/>
          <w:lang w:val="en-US"/>
        </w:rPr>
        <w:drawing>
          <wp:anchor distT="0" distB="0" distL="114300" distR="114300" simplePos="0" relativeHeight="251599360" behindDoc="0" locked="0" layoutInCell="1" allowOverlap="1" wp14:anchorId="220FB4B1" wp14:editId="609CC8DC">
            <wp:simplePos x="0" y="0"/>
            <wp:positionH relativeFrom="column">
              <wp:posOffset>64135</wp:posOffset>
            </wp:positionH>
            <wp:positionV relativeFrom="paragraph">
              <wp:posOffset>11430</wp:posOffset>
            </wp:positionV>
            <wp:extent cx="1489588" cy="1579419"/>
            <wp:effectExtent l="0" t="0" r="0" b="1905"/>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optikai erzekelo.JPG"/>
                    <pic:cNvPicPr/>
                  </pic:nvPicPr>
                  <pic:blipFill rotWithShape="1">
                    <a:blip r:embed="rId70">
                      <a:extLst>
                        <a:ext uri="{28A0092B-C50C-407E-A947-70E740481C1C}">
                          <a14:useLocalDpi xmlns:a14="http://schemas.microsoft.com/office/drawing/2010/main" val="0"/>
                        </a:ext>
                      </a:extLst>
                    </a:blip>
                    <a:srcRect l="37233" t="1096" r="496" b="26027"/>
                    <a:stretch/>
                  </pic:blipFill>
                  <pic:spPr bwMode="auto">
                    <a:xfrm>
                      <a:off x="0" y="0"/>
                      <a:ext cx="1489588" cy="1579419"/>
                    </a:xfrm>
                    <a:prstGeom prst="rect">
                      <a:avLst/>
                    </a:prstGeom>
                    <a:ln>
                      <a:noFill/>
                    </a:ln>
                    <a:extLst>
                      <a:ext uri="{53640926-AAD7-44D8-BBD7-CCE9431645EC}">
                        <a14:shadowObscured xmlns:a14="http://schemas.microsoft.com/office/drawing/2010/main"/>
                      </a:ext>
                    </a:extLst>
                  </pic:spPr>
                </pic:pic>
              </a:graphicData>
            </a:graphic>
          </wp:anchor>
        </w:drawing>
      </w:r>
      <w:r w:rsidRPr="00B632B4">
        <w:rPr>
          <w:rFonts w:ascii="Times New Roman" w:hAnsi="Times New Roman"/>
          <w:szCs w:val="24"/>
        </w:rPr>
        <w:tab/>
        <w:t xml:space="preserve">Az érzékelő számára a tárcsát </w:t>
      </w:r>
      <w:r>
        <w:rPr>
          <w:rFonts w:ascii="Times New Roman" w:hAnsi="Times New Roman"/>
          <w:szCs w:val="24"/>
        </w:rPr>
        <w:fldChar w:fldCharType="begin"/>
      </w:r>
      <w:r>
        <w:rPr>
          <w:rFonts w:ascii="Times New Roman" w:hAnsi="Times New Roman"/>
          <w:szCs w:val="24"/>
        </w:rPr>
        <w:instrText xml:space="preserve"> REF _Ref422127953 \h </w:instrText>
      </w:r>
      <w:r>
        <w:rPr>
          <w:rFonts w:ascii="Times New Roman" w:hAnsi="Times New Roman"/>
          <w:szCs w:val="24"/>
        </w:rPr>
      </w:r>
      <w:r>
        <w:rPr>
          <w:rFonts w:ascii="Times New Roman" w:hAnsi="Times New Roman"/>
          <w:szCs w:val="24"/>
        </w:rPr>
        <w:fldChar w:fldCharType="separate"/>
      </w:r>
      <w:r w:rsidR="00DB5C9B">
        <w:t xml:space="preserve">Kép. </w:t>
      </w:r>
      <w:r w:rsidR="00DB5C9B">
        <w:rPr>
          <w:noProof/>
        </w:rPr>
        <w:t>5</w:t>
      </w:r>
      <w:r w:rsidR="00DB5C9B">
        <w:t>.</w:t>
      </w:r>
      <w:r w:rsidR="00DB5C9B">
        <w:rPr>
          <w:noProof/>
        </w:rPr>
        <w:t>24</w:t>
      </w:r>
      <w:r>
        <w:rPr>
          <w:rFonts w:ascii="Times New Roman" w:hAnsi="Times New Roman"/>
          <w:szCs w:val="24"/>
        </w:rPr>
        <w:fldChar w:fldCharType="end"/>
      </w:r>
      <w:r>
        <w:rPr>
          <w:rFonts w:ascii="Times New Roman" w:hAnsi="Times New Roman"/>
          <w:szCs w:val="24"/>
        </w:rPr>
        <w:t xml:space="preserve"> </w:t>
      </w:r>
      <w:r w:rsidRPr="00B632B4">
        <w:rPr>
          <w:rFonts w:ascii="Times New Roman" w:hAnsi="Times New Roman"/>
          <w:szCs w:val="24"/>
        </w:rPr>
        <w:t>látható módon kell illeszteni.</w:t>
      </w:r>
    </w:p>
    <w:p w14:paraId="6B671918" w14:textId="6B014411" w:rsidR="00C638CF" w:rsidRPr="00BE4225" w:rsidRDefault="00ED22AB" w:rsidP="0096484A">
      <w:pPr>
        <w:spacing w:line="360" w:lineRule="auto"/>
        <w:rPr>
          <w:rFonts w:ascii="Times New Roman" w:hAnsi="Times New Roman"/>
        </w:rPr>
      </w:pPr>
      <w:r w:rsidRPr="00BE4225">
        <w:rPr>
          <w:rFonts w:ascii="Times New Roman" w:hAnsi="Times New Roman"/>
        </w:rPr>
        <w:tab/>
      </w:r>
      <w:r w:rsidR="0096484A" w:rsidRPr="00B632B4">
        <w:rPr>
          <w:rFonts w:ascii="Times New Roman" w:hAnsi="Times New Roman"/>
          <w:szCs w:val="24"/>
        </w:rPr>
        <w:t>Könnyen belátható, hogy a tárcsán a rések mérete és dőlés szöge befolyásolja az A, B jelek időbeni eltolását. A könnyebb kivitelezés kedvéért, a tárcsákat lézeres nyomtató segítségével átlátszó fóliára szeretnénk nyomtatni</w:t>
      </w:r>
      <w:r w:rsidRPr="00BE4225">
        <w:rPr>
          <w:rFonts w:ascii="Times New Roman" w:hAnsi="Times New Roman"/>
        </w:rPr>
        <w:t>.</w:t>
      </w:r>
    </w:p>
    <w:p w14:paraId="6D3AB15E" w14:textId="57190D56" w:rsidR="00C638CF" w:rsidRPr="00BE4225" w:rsidRDefault="0096484A" w:rsidP="00BC64C7">
      <w:pPr>
        <w:spacing w:line="360" w:lineRule="auto"/>
        <w:rPr>
          <w:rFonts w:ascii="Times New Roman" w:hAnsi="Times New Roman"/>
        </w:rPr>
      </w:pPr>
      <w:r w:rsidRPr="00BE4225">
        <w:rPr>
          <w:rFonts w:ascii="Times New Roman" w:hAnsi="Times New Roman"/>
          <w:noProof/>
          <w:lang w:val="en-US"/>
        </w:rPr>
        <mc:AlternateContent>
          <mc:Choice Requires="wpg">
            <w:drawing>
              <wp:anchor distT="0" distB="0" distL="114300" distR="114300" simplePos="0" relativeHeight="251690496" behindDoc="0" locked="0" layoutInCell="1" allowOverlap="1" wp14:anchorId="0C3CCC05" wp14:editId="79D28A3E">
                <wp:simplePos x="0" y="0"/>
                <wp:positionH relativeFrom="column">
                  <wp:posOffset>-1565910</wp:posOffset>
                </wp:positionH>
                <wp:positionV relativeFrom="paragraph">
                  <wp:posOffset>152400</wp:posOffset>
                </wp:positionV>
                <wp:extent cx="2905125" cy="2228850"/>
                <wp:effectExtent l="0" t="0" r="0" b="0"/>
                <wp:wrapSquare wrapText="bothSides"/>
                <wp:docPr id="132"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05125" cy="2228850"/>
                          <a:chOff x="0" y="0"/>
                          <a:chExt cx="3187700" cy="2701925"/>
                        </a:xfrm>
                      </wpg:grpSpPr>
                      <pic:pic xmlns:pic="http://schemas.openxmlformats.org/drawingml/2006/picture">
                        <pic:nvPicPr>
                          <pic:cNvPr id="133" name="Picture 3"/>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187700" cy="2517140"/>
                          </a:xfrm>
                          <a:prstGeom prst="rect">
                            <a:avLst/>
                          </a:prstGeom>
                        </pic:spPr>
                      </pic:pic>
                      <wps:wsp>
                        <wps:cNvPr id="134" name="Text Box 39"/>
                        <wps:cNvSpPr txBox="1"/>
                        <wps:spPr>
                          <a:xfrm>
                            <a:off x="0" y="2570480"/>
                            <a:ext cx="3187700" cy="131445"/>
                          </a:xfrm>
                          <a:prstGeom prst="rect">
                            <a:avLst/>
                          </a:prstGeom>
                          <a:solidFill>
                            <a:prstClr val="white"/>
                          </a:solidFill>
                          <a:ln>
                            <a:noFill/>
                          </a:ln>
                          <a:effectLst/>
                        </wps:spPr>
                        <wps:txbx>
                          <w:txbxContent>
                            <w:p w14:paraId="4964C7D0" w14:textId="1FA7E918" w:rsidR="005F456C" w:rsidRPr="00F756D1" w:rsidRDefault="005F456C" w:rsidP="00CF0169">
                              <w:pPr>
                                <w:pStyle w:val="Caption"/>
                                <w:jc w:val="center"/>
                                <w:rPr>
                                  <w:rFonts w:ascii="Times New Roman" w:hAnsi="Times New Roman"/>
                                  <w:noProof/>
                                  <w:sz w:val="24"/>
                                  <w:szCs w:val="24"/>
                                </w:rPr>
                              </w:pPr>
                              <w:bookmarkStart w:id="2571" w:name="_Ref422127953"/>
                              <w:bookmarkStart w:id="2572" w:name="_Toc422898590"/>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24</w:t>
                              </w:r>
                              <w:r>
                                <w:fldChar w:fldCharType="end"/>
                              </w:r>
                              <w:bookmarkEnd w:id="2571"/>
                              <w:r>
                                <w:t xml:space="preserve"> Optikai inkrementális vevő felépítése és elhelyezése</w:t>
                              </w:r>
                              <w:bookmarkEnd w:id="25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C3CCC05" id="Group 41" o:spid="_x0000_s1091" style="position:absolute;left:0;text-align:left;margin-left:-123.3pt;margin-top:12pt;width:228.75pt;height:175.5pt;z-index:251690496;mso-position-horizontal-relative:text;mso-position-vertical-relative:text" coordsize="31877,2701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">
                <v:shape id="Picture 3" o:spid="_x0000_s1092" type="#_x0000_t75" style="position:absolute;width:31877;height:251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o9OHEAAAA3AAAAA8AAABkcnMvZG93bnJldi54bWxET01rAjEQvQv9D2EKvYgmVrBla5RiaSv0&#10;pFtLexs2083iZrIkUdd/bwpCb/N4nzNf9q4VRwqx8axhMlYgiCtvGq41fJavo0cQMSEbbD2ThjNF&#10;WC5uBnMsjD/xho7bVIscwrFADTalrpAyVpYcxrHviDP364PDlGGopQl4yuGulfdKzaTDhnODxY5W&#10;lqr99uA0PHRU2u/h+8dbqeTu5XxQXz9hr/Xdbf/8BCJRn/7FV/fa5PnTKfw9ky+Qiw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Ro9OHEAAAA3AAAAA8AAAAAAAAAAAAAAAAA&#10;nwIAAGRycy9kb3ducmV2LnhtbFBLBQYAAAAABAAEAPcAAACQAwAAAAA=&#10;">
                  <v:imagedata r:id="rId72" o:title=""/>
                  <v:path arrowok="t"/>
                </v:shape>
                <v:shape id="Text Box 39" o:spid="_x0000_s1093" type="#_x0000_t202" style="position:absolute;top:25704;width:31877;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B6tcMA&#10;AADcAAAADwAAAGRycy9kb3ducmV2LnhtbERPS2vCQBC+F/wPywi9FN00LSLRVaxpoYf2oBXPQ3ZM&#10;gtnZsLvm8e+7hYK3+fies94OphEdOV9bVvA8T0AQF1bXXCo4/XzMliB8QNbYWCYFI3nYbiYPa8y0&#10;7flA3TGUIoawz1BBFUKbSemLigz6uW2JI3exzmCI0JVSO+xjuGlkmiQLabDm2FBhS/uKiuvxZhQs&#10;cnfrD7x/yk/vX/jdlun5bTwr9TgddisQgYZwF/+7P3Wc//IKf8/EC+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B6tcMAAADcAAAADwAAAAAAAAAAAAAAAACYAgAAZHJzL2Rv&#10;d25yZXYueG1sUEsFBgAAAAAEAAQA9QAAAIgDAAAAAA==&#10;" stroked="f">
                  <v:textbox inset="0,0,0,0">
                    <w:txbxContent>
                      <w:p w14:paraId="4964C7D0" w14:textId="1FA7E918" w:rsidR="005F456C" w:rsidRPr="00F756D1" w:rsidRDefault="005F456C" w:rsidP="00CF0169">
                        <w:pPr>
                          <w:pStyle w:val="Caption"/>
                          <w:jc w:val="center"/>
                          <w:rPr>
                            <w:rFonts w:ascii="Times New Roman" w:hAnsi="Times New Roman"/>
                            <w:noProof/>
                            <w:sz w:val="24"/>
                            <w:szCs w:val="24"/>
                          </w:rPr>
                        </w:pPr>
                        <w:bookmarkStart w:id="2573" w:name="_Ref422127953"/>
                        <w:bookmarkStart w:id="2574" w:name="_Toc422898590"/>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24</w:t>
                        </w:r>
                        <w:r>
                          <w:fldChar w:fldCharType="end"/>
                        </w:r>
                        <w:bookmarkEnd w:id="2573"/>
                        <w:r>
                          <w:t xml:space="preserve"> Optikai inkrementális vevő felépítése és elhelyezése</w:t>
                        </w:r>
                        <w:bookmarkEnd w:id="2574"/>
                      </w:p>
                    </w:txbxContent>
                  </v:textbox>
                </v:shape>
                <w10:wrap type="square"/>
              </v:group>
            </w:pict>
          </mc:Fallback>
        </mc:AlternateContent>
      </w:r>
      <w:r w:rsidR="00C638CF" w:rsidRPr="00BE4225">
        <w:rPr>
          <w:rFonts w:ascii="Times New Roman" w:hAnsi="Times New Roman"/>
        </w:rPr>
        <w:tab/>
        <w:t xml:space="preserve">Ha a </w:t>
      </w:r>
      <w:r w:rsidR="003401E3" w:rsidRPr="00BE4225">
        <w:rPr>
          <w:rFonts w:ascii="Times New Roman" w:hAnsi="Times New Roman"/>
        </w:rPr>
        <w:fldChar w:fldCharType="begin"/>
      </w:r>
      <w:r w:rsidR="003401E3" w:rsidRPr="00BE4225">
        <w:rPr>
          <w:rFonts w:ascii="Times New Roman" w:hAnsi="Times New Roman"/>
        </w:rPr>
        <w:instrText xml:space="preserve"> REF _Ref422127953 \h </w:instrText>
      </w:r>
      <w:r w:rsidR="003401E3" w:rsidRPr="00BE4225">
        <w:rPr>
          <w:rFonts w:ascii="Times New Roman" w:hAnsi="Times New Roman"/>
        </w:rPr>
      </w:r>
      <w:r w:rsidR="003401E3" w:rsidRPr="00BE4225">
        <w:rPr>
          <w:rFonts w:ascii="Times New Roman" w:hAnsi="Times New Roman"/>
        </w:rPr>
        <w:fldChar w:fldCharType="separate"/>
      </w:r>
      <w:r w:rsidR="00DB5C9B">
        <w:t xml:space="preserve">Kép. </w:t>
      </w:r>
      <w:r w:rsidR="00DB5C9B">
        <w:rPr>
          <w:noProof/>
        </w:rPr>
        <w:t>5</w:t>
      </w:r>
      <w:r w:rsidR="00DB5C9B">
        <w:t>.</w:t>
      </w:r>
      <w:r w:rsidR="00DB5C9B">
        <w:rPr>
          <w:noProof/>
        </w:rPr>
        <w:t>24</w:t>
      </w:r>
      <w:r w:rsidR="003401E3" w:rsidRPr="00BE4225">
        <w:rPr>
          <w:rFonts w:ascii="Times New Roman" w:hAnsi="Times New Roman"/>
        </w:rPr>
        <w:fldChar w:fldCharType="end"/>
      </w:r>
      <w:r w:rsidR="003401E3" w:rsidRPr="00BE4225">
        <w:rPr>
          <w:rFonts w:ascii="Times New Roman" w:hAnsi="Times New Roman"/>
        </w:rPr>
        <w:t xml:space="preserve"> </w:t>
      </w:r>
      <w:r w:rsidRPr="00B632B4">
        <w:rPr>
          <w:rFonts w:ascii="Times New Roman" w:hAnsi="Times New Roman"/>
          <w:szCs w:val="24"/>
        </w:rPr>
        <w:t>látható módon helyezzük el, sugár irányban nem jön létre késés a két jel között (A és B), így nem lehetne meghatározni a forgás irányát. Ez elkerülendő, a réseket meg kell dönteni egy alfa szöggel így kialakul a késés is</w:t>
      </w:r>
      <w:r w:rsidR="00ED22AB" w:rsidRPr="00BE4225">
        <w:rPr>
          <w:rFonts w:ascii="Times New Roman" w:hAnsi="Times New Roman"/>
        </w:rPr>
        <w:t xml:space="preserve">. </w:t>
      </w:r>
    </w:p>
    <w:p w14:paraId="748C04A5" w14:textId="5887E5EF" w:rsidR="0096484A" w:rsidRPr="00B632B4" w:rsidRDefault="00BE0687" w:rsidP="0096484A">
      <w:pPr>
        <w:spacing w:line="360" w:lineRule="auto"/>
        <w:rPr>
          <w:rFonts w:ascii="Times New Roman" w:hAnsi="Times New Roman"/>
          <w:szCs w:val="24"/>
        </w:rPr>
      </w:pPr>
      <w:r w:rsidRPr="00BE4225">
        <w:rPr>
          <w:rFonts w:ascii="Times New Roman" w:hAnsi="Times New Roman"/>
          <w:noProof/>
          <w:lang w:val="en-US"/>
        </w:rPr>
        <mc:AlternateContent>
          <mc:Choice Requires="wpg">
            <w:drawing>
              <wp:anchor distT="0" distB="0" distL="114300" distR="114300" simplePos="0" relativeHeight="251758080" behindDoc="0" locked="0" layoutInCell="1" allowOverlap="1" wp14:anchorId="136B8870" wp14:editId="1D0E6310">
                <wp:simplePos x="0" y="0"/>
                <wp:positionH relativeFrom="column">
                  <wp:posOffset>-2900680</wp:posOffset>
                </wp:positionH>
                <wp:positionV relativeFrom="paragraph">
                  <wp:posOffset>681355</wp:posOffset>
                </wp:positionV>
                <wp:extent cx="1266190" cy="2203450"/>
                <wp:effectExtent l="0" t="0" r="0" b="6350"/>
                <wp:wrapSquare wrapText="bothSides"/>
                <wp:docPr id="129"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66190" cy="2203450"/>
                          <a:chOff x="0" y="0"/>
                          <a:chExt cx="1586865" cy="3248660"/>
                        </a:xfrm>
                      </wpg:grpSpPr>
                      <pic:pic xmlns:pic="http://schemas.openxmlformats.org/drawingml/2006/picture">
                        <pic:nvPicPr>
                          <pic:cNvPr id="130" name="Picture 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1586865" cy="2748915"/>
                          </a:xfrm>
                          <a:prstGeom prst="rect">
                            <a:avLst/>
                          </a:prstGeom>
                        </pic:spPr>
                      </pic:pic>
                      <wps:wsp>
                        <wps:cNvPr id="131" name="Text Box 45"/>
                        <wps:cNvSpPr txBox="1"/>
                        <wps:spPr>
                          <a:xfrm>
                            <a:off x="0" y="2806065"/>
                            <a:ext cx="1586865" cy="442595"/>
                          </a:xfrm>
                          <a:prstGeom prst="rect">
                            <a:avLst/>
                          </a:prstGeom>
                          <a:solidFill>
                            <a:prstClr val="white"/>
                          </a:solidFill>
                          <a:ln>
                            <a:noFill/>
                          </a:ln>
                          <a:effectLst/>
                        </wps:spPr>
                        <wps:txbx>
                          <w:txbxContent>
                            <w:p w14:paraId="03170EC4" w14:textId="64118EE5" w:rsidR="005F456C" w:rsidRPr="00054502" w:rsidRDefault="005F456C" w:rsidP="0000617B">
                              <w:pPr>
                                <w:pStyle w:val="Caption"/>
                                <w:jc w:val="center"/>
                                <w:rPr>
                                  <w:rFonts w:ascii="Times New Roman" w:hAnsi="Times New Roman"/>
                                  <w:noProof/>
                                  <w:sz w:val="24"/>
                                  <w:szCs w:val="24"/>
                                </w:rPr>
                              </w:pPr>
                              <w:bookmarkStart w:id="2575" w:name="_Ref422127915"/>
                              <w:bookmarkStart w:id="2576" w:name="_Toc422898591"/>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25</w:t>
                              </w:r>
                              <w:r>
                                <w:fldChar w:fldCharType="end"/>
                              </w:r>
                              <w:bookmarkEnd w:id="2575"/>
                              <w:r>
                                <w:t xml:space="preserve"> Érzékelő tranzisztorok elhelyezése</w:t>
                              </w:r>
                              <w:bookmarkEnd w:id="25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36B8870" id="Group 48" o:spid="_x0000_s1094" style="position:absolute;left:0;text-align:left;margin-left:-228.4pt;margin-top:53.65pt;width:99.7pt;height:173.5pt;z-index:251758080;mso-position-horizontal-relative:text;mso-position-vertical-relative:text" coordsize="15868,3248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">
                <v:shape id="Picture 1" o:spid="_x0000_s1095" type="#_x0000_t75" style="position:absolute;width:15868;height:27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7zgzGAAAA3AAAAA8AAABkcnMvZG93bnJldi54bWxEj0FrwkAQhe+F/odlhN7qxsQWm7qKCIVe&#10;KhirXofsNAnNzobsVpN/7xyE3mZ4b977ZrkeXKsu1IfGs4HZNAFFXHrbcGXg+/DxvAAVIrLF1jMZ&#10;GCnAevX4sMTc+ivv6VLESkkIhxwN1DF2udahrMlhmPqOWLQf3zuMsvaVtj1eJdy1Ok2SV+2wYWmo&#10;saNtTeVv8ecM7E7ZuMnScf5y/jqWh3S7b97iYMzTZNi8g4o0xH/z/frTCn4m+PKMTKBX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XvODMYAAADcAAAADwAAAAAAAAAAAAAA&#10;AACfAgAAZHJzL2Rvd25yZXYueG1sUEsFBgAAAAAEAAQA9wAAAJIDAAAAAA==&#10;">
                  <v:imagedata r:id="rId74" o:title=""/>
                  <v:path arrowok="t"/>
                </v:shape>
                <v:shape id="Text Box 45" o:spid="_x0000_s1096" type="#_x0000_t202" style="position:absolute;top:28060;width:15868;height:4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fZLcIA&#10;AADcAAAADwAAAGRycy9kb3ducmV2LnhtbERPS4vCMBC+L/gfwgh7WTTVBZFqlPWx4EEPVfE8NGNb&#10;tpmUJNr6782C4G0+vufMl52pxZ2crywrGA0TEMS51RUXCs6n38EUhA/IGmvLpOBBHpaL3sccU21b&#10;zuh+DIWIIexTVFCG0KRS+rwkg35oG+LIXa0zGCJ0hdQO2xhuajlOkok0WHFsKLGhdUn53/FmFEw2&#10;7tZmvP7anLd7PDTF+LJ6XJT67Hc/MxCBuvAWv9w7Hed/j+D/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R9ktwgAAANwAAAAPAAAAAAAAAAAAAAAAAJgCAABkcnMvZG93&#10;bnJldi54bWxQSwUGAAAAAAQABAD1AAAAhwMAAAAA&#10;" stroked="f">
                  <v:textbox inset="0,0,0,0">
                    <w:txbxContent>
                      <w:p w14:paraId="03170EC4" w14:textId="64118EE5" w:rsidR="005F456C" w:rsidRPr="00054502" w:rsidRDefault="005F456C" w:rsidP="0000617B">
                        <w:pPr>
                          <w:pStyle w:val="Caption"/>
                          <w:jc w:val="center"/>
                          <w:rPr>
                            <w:rFonts w:ascii="Times New Roman" w:hAnsi="Times New Roman"/>
                            <w:noProof/>
                            <w:sz w:val="24"/>
                            <w:szCs w:val="24"/>
                          </w:rPr>
                        </w:pPr>
                        <w:bookmarkStart w:id="2577" w:name="_Ref422127915"/>
                        <w:bookmarkStart w:id="2578" w:name="_Toc422898591"/>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25</w:t>
                        </w:r>
                        <w:r>
                          <w:fldChar w:fldCharType="end"/>
                        </w:r>
                        <w:bookmarkEnd w:id="2577"/>
                        <w:r>
                          <w:t xml:space="preserve"> Érzékelő tranzisztorok elhelyezése</w:t>
                        </w:r>
                        <w:bookmarkEnd w:id="2578"/>
                      </w:p>
                    </w:txbxContent>
                  </v:textbox>
                </v:shape>
                <w10:wrap type="square"/>
              </v:group>
            </w:pict>
          </mc:Fallback>
        </mc:AlternateContent>
      </w:r>
      <w:r w:rsidR="00ED22AB" w:rsidRPr="00BE4225">
        <w:rPr>
          <w:rFonts w:ascii="Times New Roman" w:hAnsi="Times New Roman"/>
        </w:rPr>
        <w:tab/>
      </w:r>
      <w:r w:rsidR="0096484A" w:rsidRPr="00B632B4">
        <w:rPr>
          <w:rFonts w:ascii="Times New Roman" w:hAnsi="Times New Roman"/>
          <w:szCs w:val="24"/>
        </w:rPr>
        <w:t>Tekintsük az A és B pontokat az Érzékelő A és Érzékelő B pontjainak. Az AB szakasz hossza ismert, amely megadja az érzékelők közti távolságot.</w:t>
      </w:r>
    </w:p>
    <w:p w14:paraId="7FB34287" w14:textId="7E9FEE5A" w:rsidR="00C638CF" w:rsidRPr="00BE4225" w:rsidRDefault="0096484A" w:rsidP="00BC64C7">
      <w:pPr>
        <w:spacing w:line="360" w:lineRule="auto"/>
        <w:rPr>
          <w:rFonts w:ascii="Times New Roman" w:hAnsi="Times New Roman"/>
        </w:rPr>
      </w:pPr>
      <w:r w:rsidRPr="00B632B4">
        <w:rPr>
          <w:rFonts w:ascii="Times New Roman" w:hAnsi="Times New Roman"/>
          <w:szCs w:val="24"/>
        </w:rPr>
        <w:tab/>
        <w:t xml:space="preserve">Az </w:t>
      </w:r>
      <m:oMath>
        <m:r>
          <w:rPr>
            <w:rFonts w:ascii="Cambria Math" w:hAnsi="Cambria Math"/>
            <w:szCs w:val="24"/>
          </w:rPr>
          <m:t>O</m:t>
        </m:r>
      </m:oMath>
      <w:r w:rsidRPr="00B632B4">
        <w:rPr>
          <w:rFonts w:ascii="Times New Roman" w:hAnsi="Times New Roman"/>
          <w:szCs w:val="24"/>
        </w:rPr>
        <w:t xml:space="preserve"> pont az inkrementális tárcsa középpontja, amely körül Omega szögsebességgel forog</w:t>
      </w:r>
      <w:r w:rsidR="00ED22AB" w:rsidRPr="00BE4225">
        <w:rPr>
          <w:rFonts w:ascii="Times New Roman" w:hAnsi="Times New Roman"/>
        </w:rPr>
        <w:t>.</w:t>
      </w:r>
    </w:p>
    <w:p w14:paraId="5F328D4E" w14:textId="36C3704D" w:rsidR="00C638CF" w:rsidRPr="00BE4225" w:rsidRDefault="00ED22AB" w:rsidP="0096484A">
      <w:pPr>
        <w:spacing w:line="360" w:lineRule="auto"/>
        <w:rPr>
          <w:rFonts w:ascii="Times New Roman" w:hAnsi="Times New Roman"/>
        </w:rPr>
      </w:pPr>
      <w:r w:rsidRPr="00BE4225">
        <w:rPr>
          <w:rFonts w:ascii="Times New Roman" w:hAnsi="Times New Roman"/>
        </w:rPr>
        <w:tab/>
      </w:r>
      <w:r w:rsidR="005D5C99" w:rsidRPr="00BE4225">
        <w:rPr>
          <w:rFonts w:ascii="Times New Roman" w:hAnsi="Times New Roman"/>
        </w:rPr>
        <w:t>A</w:t>
      </w:r>
      <w:r w:rsidR="00C9496D" w:rsidRPr="00BE4225">
        <w:rPr>
          <w:rFonts w:ascii="Times New Roman" w:hAnsi="Times New Roman"/>
        </w:rPr>
        <w:t>z</w:t>
      </w:r>
      <w:r w:rsidR="003401E3" w:rsidRPr="00BE4225">
        <w:rPr>
          <w:rFonts w:ascii="Times New Roman" w:hAnsi="Times New Roman"/>
        </w:rPr>
        <w:t xml:space="preserve"> </w:t>
      </w:r>
      <w:r w:rsidR="003401E3" w:rsidRPr="00BE4225">
        <w:rPr>
          <w:rFonts w:ascii="Times New Roman" w:hAnsi="Times New Roman"/>
        </w:rPr>
        <w:fldChar w:fldCharType="begin"/>
      </w:r>
      <w:r w:rsidR="003401E3" w:rsidRPr="00BE4225">
        <w:rPr>
          <w:rFonts w:ascii="Times New Roman" w:hAnsi="Times New Roman"/>
        </w:rPr>
        <w:instrText xml:space="preserve"> REF _Ref422127915 \h </w:instrText>
      </w:r>
      <w:r w:rsidR="003401E3" w:rsidRPr="00BE4225">
        <w:rPr>
          <w:rFonts w:ascii="Times New Roman" w:hAnsi="Times New Roman"/>
        </w:rPr>
      </w:r>
      <w:r w:rsidR="003401E3" w:rsidRPr="00BE4225">
        <w:rPr>
          <w:rFonts w:ascii="Times New Roman" w:hAnsi="Times New Roman"/>
        </w:rPr>
        <w:fldChar w:fldCharType="separate"/>
      </w:r>
      <w:r w:rsidR="00DB5C9B">
        <w:t xml:space="preserve">Kép. </w:t>
      </w:r>
      <w:r w:rsidR="00DB5C9B">
        <w:rPr>
          <w:noProof/>
        </w:rPr>
        <w:t>5</w:t>
      </w:r>
      <w:r w:rsidR="00DB5C9B">
        <w:t>.</w:t>
      </w:r>
      <w:r w:rsidR="00DB5C9B">
        <w:rPr>
          <w:noProof/>
        </w:rPr>
        <w:t>25</w:t>
      </w:r>
      <w:r w:rsidR="003401E3" w:rsidRPr="00BE4225">
        <w:rPr>
          <w:rFonts w:ascii="Times New Roman" w:hAnsi="Times New Roman"/>
        </w:rPr>
        <w:fldChar w:fldCharType="end"/>
      </w:r>
      <w:r w:rsidR="003401E3" w:rsidRPr="00BE4225">
        <w:rPr>
          <w:rFonts w:ascii="Times New Roman" w:hAnsi="Times New Roman"/>
        </w:rPr>
        <w:t xml:space="preserve"> </w:t>
      </w:r>
      <w:r w:rsidRPr="00BE4225">
        <w:rPr>
          <w:rFonts w:ascii="Times New Roman" w:hAnsi="Times New Roman"/>
        </w:rPr>
        <w:t>a fehér mezők az inkrementális tárcsa réseit képviselik. A rések száma megadja, a tárcsa felbontását N.</w:t>
      </w:r>
    </w:p>
    <w:p w14:paraId="3163DFA6" w14:textId="55033E77" w:rsidR="00CF0169" w:rsidRPr="00BE4225" w:rsidRDefault="00ED22AB" w:rsidP="001F5941">
      <w:pPr>
        <w:spacing w:line="360" w:lineRule="auto"/>
        <w:rPr>
          <w:rFonts w:ascii="Times New Roman" w:hAnsi="Times New Roman"/>
        </w:rPr>
      </w:pPr>
      <w:r w:rsidRPr="00BE4225">
        <w:rPr>
          <w:rFonts w:ascii="Times New Roman" w:hAnsi="Times New Roman"/>
        </w:rPr>
        <w:lastRenderedPageBreak/>
        <w:tab/>
        <w:t>Azokban a pontokban ahol a rések fedik az érzékelőket ott az érzékelő kimeneti jele logikai magas szinten, míg ahol nem fedik, ott logikai alacsony szinten van.</w:t>
      </w:r>
    </w:p>
    <w:p w14:paraId="5F87B5E0" w14:textId="28075E84" w:rsidR="00C638CF" w:rsidRPr="00BE4225" w:rsidRDefault="00BE0687" w:rsidP="001F5941">
      <w:pPr>
        <w:spacing w:line="360" w:lineRule="auto"/>
        <w:rPr>
          <w:rFonts w:ascii="Times New Roman" w:hAnsi="Times New Roman"/>
        </w:rPr>
      </w:pPr>
      <w:r w:rsidRPr="0096484A">
        <w:rPr>
          <w:rFonts w:ascii="Times New Roman" w:hAnsi="Times New Roman"/>
          <w:noProof/>
          <w:lang w:val="en-US"/>
        </w:rPr>
        <mc:AlternateContent>
          <mc:Choice Requires="wpg">
            <w:drawing>
              <wp:anchor distT="0" distB="0" distL="114300" distR="114300" simplePos="0" relativeHeight="251780608" behindDoc="0" locked="0" layoutInCell="1" allowOverlap="1" wp14:anchorId="7043F582" wp14:editId="4BFB1E13">
                <wp:simplePos x="0" y="0"/>
                <wp:positionH relativeFrom="margin">
                  <wp:posOffset>635</wp:posOffset>
                </wp:positionH>
                <wp:positionV relativeFrom="paragraph">
                  <wp:posOffset>1179195</wp:posOffset>
                </wp:positionV>
                <wp:extent cx="2967355" cy="2913380"/>
                <wp:effectExtent l="0" t="0" r="0" b="0"/>
                <wp:wrapTopAndBottom/>
                <wp:docPr id="125"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67355" cy="2913380"/>
                          <a:chOff x="0" y="24063"/>
                          <a:chExt cx="2967856" cy="2913450"/>
                        </a:xfrm>
                      </wpg:grpSpPr>
                      <pic:pic xmlns:pic="http://schemas.openxmlformats.org/drawingml/2006/picture">
                        <pic:nvPicPr>
                          <pic:cNvPr id="126" name="Picture 9"/>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162426" y="24063"/>
                            <a:ext cx="2805430" cy="2748280"/>
                          </a:xfrm>
                          <a:prstGeom prst="rect">
                            <a:avLst/>
                          </a:prstGeom>
                        </pic:spPr>
                      </pic:pic>
                      <wps:wsp>
                        <wps:cNvPr id="127" name="Text Box 52"/>
                        <wps:cNvSpPr txBox="1"/>
                        <wps:spPr>
                          <a:xfrm>
                            <a:off x="0" y="2806065"/>
                            <a:ext cx="2805269" cy="131448"/>
                          </a:xfrm>
                          <a:prstGeom prst="rect">
                            <a:avLst/>
                          </a:prstGeom>
                          <a:solidFill>
                            <a:prstClr val="white"/>
                          </a:solidFill>
                          <a:ln>
                            <a:noFill/>
                          </a:ln>
                          <a:effectLst/>
                        </wps:spPr>
                        <wps:txbx>
                          <w:txbxContent>
                            <w:p w14:paraId="364134F9" w14:textId="6675030F" w:rsidR="005F456C" w:rsidRPr="001E4AE7" w:rsidRDefault="005F456C" w:rsidP="00CF0169">
                              <w:pPr>
                                <w:pStyle w:val="Caption"/>
                                <w:rPr>
                                  <w:rFonts w:ascii="Times New Roman" w:hAnsi="Times New Roman"/>
                                  <w:noProof/>
                                  <w:sz w:val="24"/>
                                  <w:szCs w:val="24"/>
                                </w:rPr>
                              </w:pPr>
                              <w:bookmarkStart w:id="2579" w:name="_Ref422127846"/>
                              <w:bookmarkStart w:id="2580" w:name="_Toc422898592"/>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26</w:t>
                              </w:r>
                              <w:r>
                                <w:fldChar w:fldCharType="end"/>
                              </w:r>
                              <w:bookmarkEnd w:id="2579"/>
                              <w:r>
                                <w:t xml:space="preserve"> Rések és az Érzékelők közti kapcsolat</w:t>
                              </w:r>
                              <w:bookmarkEnd w:id="25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043F582" id="Group 53" o:spid="_x0000_s1097" style="position:absolute;left:0;text-align:left;margin-left:.05pt;margin-top:92.85pt;width:233.65pt;height:229.4pt;z-index:251780608;mso-position-horizontal-relative:margin;mso-position-vertical-relative:text" coordorigin=",240" coordsize="29678,2913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">
                <v:shape id="Picture 9" o:spid="_x0000_s1098" type="#_x0000_t75" style="position:absolute;left:1624;top:240;width:28054;height:274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HEgvDAAAA3AAAAA8AAABkcnMvZG93bnJldi54bWxET01rwkAQvRf6H5YReqsbrViJ2QSRCvWm&#10;aaEeJ9lpNjQ7G7Krpv/eLRS8zeN9TlaMthMXGnzrWMFsmoAgrp1uuVHw+bF7XoHwAVlj55gU/JKH&#10;In98yDDV7spHupShETGEfYoKTAh9KqWvDVn0U9cTR+7bDRZDhEMj9YDXGG47OU+SpbTYcmww2NPW&#10;UP1Tnq2C08t+VX21x1dZy9Jsw9thkVQbpZ4m42YNItAY7uJ/97uO8+dL+HsmXiDzG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IcSC8MAAADcAAAADwAAAAAAAAAAAAAAAACf&#10;AgAAZHJzL2Rvd25yZXYueG1sUEsFBgAAAAAEAAQA9wAAAI8DAAAAAA==&#10;">
                  <v:imagedata r:id="rId76" o:title=""/>
                  <v:path arrowok="t"/>
                </v:shape>
                <v:shape id="Text Box 52" o:spid="_x0000_s1099" type="#_x0000_t202" style="position:absolute;top:28060;width:28052;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tYsQA&#10;AADcAAAADwAAAGRycy9kb3ducmV2LnhtbERPTWsCMRC9C/0PYQpeRLO1YmU1ikiFthfp1ou3YTNu&#10;VjeTJcnq9t83hUJv83ifs9r0thE38qF2rOBpkoEgLp2uuVJw/NqPFyBCRNbYOCYF3xRgs34YrDDX&#10;7s6fdCtiJVIIhxwVmBjbXMpQGrIYJq4lTtzZeYsxQV9J7fGewm0jp1k2lxZrTg0GW9oZKq9FZxUc&#10;ZqeDGXXn14/t7Nm/H7vd/FIVSg0f++0SRKQ+/ov/3G86zZ++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q7WLEAAAA3AAAAA8AAAAAAAAAAAAAAAAAmAIAAGRycy9k&#10;b3ducmV2LnhtbFBLBQYAAAAABAAEAPUAAACJAwAAAAA=&#10;" stroked="f">
                  <v:textbox style="mso-fit-shape-to-text:t" inset="0,0,0,0">
                    <w:txbxContent>
                      <w:p w14:paraId="364134F9" w14:textId="6675030F" w:rsidR="005F456C" w:rsidRPr="001E4AE7" w:rsidRDefault="005F456C" w:rsidP="00CF0169">
                        <w:pPr>
                          <w:pStyle w:val="Caption"/>
                          <w:rPr>
                            <w:rFonts w:ascii="Times New Roman" w:hAnsi="Times New Roman"/>
                            <w:noProof/>
                            <w:sz w:val="24"/>
                            <w:szCs w:val="24"/>
                          </w:rPr>
                        </w:pPr>
                        <w:bookmarkStart w:id="2581" w:name="_Ref422127846"/>
                        <w:bookmarkStart w:id="2582" w:name="_Toc422898592"/>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26</w:t>
                        </w:r>
                        <w:r>
                          <w:fldChar w:fldCharType="end"/>
                        </w:r>
                        <w:bookmarkEnd w:id="2581"/>
                        <w:r>
                          <w:t xml:space="preserve"> Rések és az Érzékelők közti kapcsolat</w:t>
                        </w:r>
                        <w:bookmarkEnd w:id="2582"/>
                      </w:p>
                    </w:txbxContent>
                  </v:textbox>
                </v:shape>
                <w10:wrap type="topAndBottom" anchorx="margin"/>
              </v:group>
            </w:pict>
          </mc:Fallback>
        </mc:AlternateContent>
      </w:r>
      <w:r w:rsidR="00ED22AB" w:rsidRPr="00BE4225">
        <w:rPr>
          <w:rFonts w:ascii="Times New Roman" w:hAnsi="Times New Roman"/>
        </w:rPr>
        <w:tab/>
      </w:r>
      <w:r w:rsidR="0096484A" w:rsidRPr="00B632B4">
        <w:rPr>
          <w:rFonts w:ascii="Times New Roman" w:hAnsi="Times New Roman"/>
          <w:szCs w:val="24"/>
        </w:rPr>
        <w:t xml:space="preserve">Ha az A, B, O pontok egy egyenesen találhatok (könnyebb az érzékelő felfogatása), akkor meg kel dönteni a réseket az A, B pontok által meghatározott egyeneshez képest </w:t>
      </w:r>
      <m:oMath>
        <m:r>
          <w:rPr>
            <w:rFonts w:ascii="Cambria Math" w:hAnsi="Cambria Math"/>
            <w:szCs w:val="24"/>
          </w:rPr>
          <m:t>α</m:t>
        </m:r>
      </m:oMath>
      <w:r w:rsidR="0096484A" w:rsidRPr="00B632B4">
        <w:rPr>
          <w:rFonts w:ascii="Times New Roman" w:hAnsi="Times New Roman"/>
          <w:szCs w:val="24"/>
        </w:rPr>
        <w:t xml:space="preserve"> szöggel</w:t>
      </w:r>
      <w:r w:rsidR="00ED22AB" w:rsidRPr="00BE4225">
        <w:rPr>
          <w:rFonts w:ascii="Times New Roman" w:hAnsi="Times New Roman"/>
        </w:rPr>
        <w:t xml:space="preserve"> (</w:t>
      </w:r>
      <w:r w:rsidR="00A94709" w:rsidRPr="00BE4225">
        <w:rPr>
          <w:rFonts w:ascii="Times New Roman" w:hAnsi="Times New Roman"/>
        </w:rPr>
        <w:fldChar w:fldCharType="begin"/>
      </w:r>
      <w:r w:rsidR="00A94709" w:rsidRPr="00BE4225">
        <w:rPr>
          <w:rFonts w:ascii="Times New Roman" w:hAnsi="Times New Roman"/>
        </w:rPr>
        <w:instrText xml:space="preserve"> REF _Ref422127846 \h </w:instrText>
      </w:r>
      <w:r w:rsidR="00A94709" w:rsidRPr="00BE4225">
        <w:rPr>
          <w:rFonts w:ascii="Times New Roman" w:hAnsi="Times New Roman"/>
        </w:rPr>
      </w:r>
      <w:r w:rsidR="00A94709" w:rsidRPr="00BE4225">
        <w:rPr>
          <w:rFonts w:ascii="Times New Roman" w:hAnsi="Times New Roman"/>
        </w:rPr>
        <w:fldChar w:fldCharType="separate"/>
      </w:r>
      <w:r w:rsidR="00DB5C9B">
        <w:t xml:space="preserve">Kép. </w:t>
      </w:r>
      <w:r w:rsidR="00DB5C9B">
        <w:rPr>
          <w:noProof/>
        </w:rPr>
        <w:t>5</w:t>
      </w:r>
      <w:r w:rsidR="00DB5C9B">
        <w:t>.</w:t>
      </w:r>
      <w:r w:rsidR="00DB5C9B">
        <w:rPr>
          <w:noProof/>
        </w:rPr>
        <w:t>26</w:t>
      </w:r>
      <w:r w:rsidR="00A94709" w:rsidRPr="00BE4225">
        <w:rPr>
          <w:rFonts w:ascii="Times New Roman" w:hAnsi="Times New Roman"/>
        </w:rPr>
        <w:fldChar w:fldCharType="end"/>
      </w:r>
      <w:r w:rsidR="00ED22AB" w:rsidRPr="00BE4225">
        <w:rPr>
          <w:rFonts w:ascii="Times New Roman" w:hAnsi="Times New Roman"/>
        </w:rPr>
        <w:t>).</w:t>
      </w:r>
    </w:p>
    <w:p w14:paraId="745932A8" w14:textId="3DC1BB5B" w:rsidR="00E67FAB" w:rsidRPr="0096484A" w:rsidRDefault="00BE0687" w:rsidP="001F5941">
      <w:pPr>
        <w:spacing w:line="360" w:lineRule="auto"/>
        <w:rPr>
          <w:rFonts w:ascii="Times New Roman" w:hAnsi="Times New Roman"/>
        </w:rPr>
      </w:pPr>
      <w:r w:rsidRPr="00BE4225">
        <w:rPr>
          <w:rFonts w:ascii="Times New Roman" w:hAnsi="Times New Roman"/>
          <w:noProof/>
          <w:lang w:val="en-US"/>
        </w:rPr>
        <mc:AlternateContent>
          <mc:Choice Requires="wps">
            <w:drawing>
              <wp:anchor distT="0" distB="0" distL="114300" distR="114300" simplePos="0" relativeHeight="251588096" behindDoc="0" locked="0" layoutInCell="1" allowOverlap="1" wp14:anchorId="1F5DFDC1" wp14:editId="7BBDA0C1">
                <wp:simplePos x="0" y="0"/>
                <wp:positionH relativeFrom="margin">
                  <wp:posOffset>3132455</wp:posOffset>
                </wp:positionH>
                <wp:positionV relativeFrom="paragraph">
                  <wp:posOffset>2622550</wp:posOffset>
                </wp:positionV>
                <wp:extent cx="2991485" cy="361950"/>
                <wp:effectExtent l="0" t="0" r="0" b="0"/>
                <wp:wrapSquare wrapText="bothSides"/>
                <wp:docPr id="128"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1485" cy="361950"/>
                        </a:xfrm>
                        <a:prstGeom prst="rect">
                          <a:avLst/>
                        </a:prstGeom>
                        <a:solidFill>
                          <a:prstClr val="white"/>
                        </a:solidFill>
                        <a:ln>
                          <a:noFill/>
                        </a:ln>
                        <a:effectLst/>
                      </wps:spPr>
                      <wps:txbx>
                        <w:txbxContent>
                          <w:p w14:paraId="1CDBE944" w14:textId="155529B0" w:rsidR="005F456C" w:rsidRPr="00845BD4" w:rsidRDefault="005F456C" w:rsidP="00E67FAB">
                            <w:pPr>
                              <w:pStyle w:val="Caption"/>
                              <w:jc w:val="center"/>
                              <w:rPr>
                                <w:rFonts w:ascii="Times New Roman" w:eastAsiaTheme="minorHAnsi" w:hAnsi="Times New Roman"/>
                                <w:noProof/>
                                <w:sz w:val="24"/>
                                <w:szCs w:val="24"/>
                              </w:rPr>
                            </w:pPr>
                            <w:bookmarkStart w:id="2583" w:name="_Toc422898593"/>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27</w:t>
                            </w:r>
                            <w:r>
                              <w:fldChar w:fldCharType="end"/>
                            </w:r>
                            <w:r>
                              <w:t xml:space="preserve"> Idődiagram a Tárcsa paraméterei függvényében</w:t>
                            </w:r>
                            <w:bookmarkEnd w:id="25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DFDC1" id="Text Box 54" o:spid="_x0000_s1100" type="#_x0000_t202" style="position:absolute;left:0;text-align:left;margin-left:246.65pt;margin-top:206.5pt;width:235.55pt;height:28.5pt;z-index:25158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" stroked="f">
                <v:path arrowok="t"/>
                <v:textbox inset="0,0,0,0">
                  <w:txbxContent>
                    <w:p w14:paraId="1CDBE944" w14:textId="155529B0" w:rsidR="005F456C" w:rsidRPr="00845BD4" w:rsidRDefault="005F456C" w:rsidP="00E67FAB">
                      <w:pPr>
                        <w:pStyle w:val="Caption"/>
                        <w:jc w:val="center"/>
                        <w:rPr>
                          <w:rFonts w:ascii="Times New Roman" w:eastAsiaTheme="minorHAnsi" w:hAnsi="Times New Roman"/>
                          <w:noProof/>
                          <w:sz w:val="24"/>
                          <w:szCs w:val="24"/>
                        </w:rPr>
                      </w:pPr>
                      <w:bookmarkStart w:id="2584" w:name="_Toc422898593"/>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27</w:t>
                      </w:r>
                      <w:r>
                        <w:fldChar w:fldCharType="end"/>
                      </w:r>
                      <w:r>
                        <w:t xml:space="preserve"> Idődiagram a Tárcsa paraméterei függvényében</w:t>
                      </w:r>
                      <w:bookmarkEnd w:id="2584"/>
                    </w:p>
                  </w:txbxContent>
                </v:textbox>
                <w10:wrap type="square" anchorx="margin"/>
              </v:shape>
            </w:pict>
          </mc:Fallback>
        </mc:AlternateContent>
      </w:r>
      <w:r w:rsidRPr="00BE4225">
        <w:rPr>
          <w:noProof/>
          <w:lang w:val="en-US"/>
        </w:rPr>
        <w:drawing>
          <wp:anchor distT="0" distB="0" distL="114300" distR="114300" simplePos="0" relativeHeight="251610624" behindDoc="0" locked="0" layoutInCell="1" allowOverlap="1" wp14:anchorId="73DC94C3" wp14:editId="34CD14DC">
            <wp:simplePos x="0" y="0"/>
            <wp:positionH relativeFrom="margin">
              <wp:posOffset>3129915</wp:posOffset>
            </wp:positionH>
            <wp:positionV relativeFrom="paragraph">
              <wp:posOffset>993775</wp:posOffset>
            </wp:positionV>
            <wp:extent cx="2999740" cy="1433830"/>
            <wp:effectExtent l="0" t="0" r="0" b="0"/>
            <wp:wrapSquare wrapText="bothSides"/>
            <wp:docPr id="170" name="Picture 170" descr="InkrementalisJele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InkrementalisJelek1"/>
                    <pic:cNvPicPr>
                      <a:picLocks noChangeAspect="1" noChangeArrowheads="1"/>
                    </pic:cNvPicPr>
                  </pic:nvPicPr>
                  <pic:blipFill>
                    <a:blip r:embed="rId77">
                      <a:extLst>
                        <a:ext uri="{28A0092B-C50C-407E-A947-70E740481C1C}">
                          <a14:useLocalDpi xmlns:a14="http://schemas.microsoft.com/office/drawing/2010/main" val="0"/>
                        </a:ext>
                      </a:extLst>
                    </a:blip>
                    <a:srcRect l="24985" t="20773" r="24721" b="45326"/>
                    <a:stretch>
                      <a:fillRect/>
                    </a:stretch>
                  </pic:blipFill>
                  <pic:spPr bwMode="auto">
                    <a:xfrm>
                      <a:off x="0" y="0"/>
                      <a:ext cx="2999740" cy="1433830"/>
                    </a:xfrm>
                    <a:prstGeom prst="rect">
                      <a:avLst/>
                    </a:prstGeom>
                    <a:noFill/>
                  </pic:spPr>
                </pic:pic>
              </a:graphicData>
            </a:graphic>
            <wp14:sizeRelH relativeFrom="page">
              <wp14:pctWidth>0</wp14:pctWidth>
            </wp14:sizeRelH>
            <wp14:sizeRelV relativeFrom="page">
              <wp14:pctHeight>0</wp14:pctHeight>
            </wp14:sizeRelV>
          </wp:anchor>
        </w:drawing>
      </w:r>
      <w:r w:rsidR="008A0507" w:rsidRPr="0096484A">
        <w:rPr>
          <w:rFonts w:ascii="Times New Roman" w:hAnsi="Times New Roman"/>
          <w:b/>
        </w:rPr>
        <w:t>Ismert</w:t>
      </w:r>
      <w:r w:rsidR="00C638CF" w:rsidRPr="0096484A">
        <w:rPr>
          <w:rFonts w:ascii="Times New Roman" w:hAnsi="Times New Roman"/>
          <w:b/>
        </w:rPr>
        <w:t>adatok</w:t>
      </w:r>
      <w:r w:rsidR="00C638CF" w:rsidRPr="0096484A">
        <w:rPr>
          <w:rFonts w:ascii="Times New Roman" w:hAnsi="Times New Roman"/>
        </w:rPr>
        <w:t>:</w:t>
      </w:r>
      <m:oMath>
        <m:r>
          <w:rPr>
            <w:rFonts w:ascii="Cambria Math" w:hAnsi="Cambria Math"/>
          </w:rPr>
          <m:t>R-tárcsa sugara,</m:t>
        </m:r>
      </m:oMath>
    </w:p>
    <w:p w14:paraId="1CF94088" w14:textId="77777777" w:rsidR="00E67FAB" w:rsidRPr="0096484A" w:rsidRDefault="00ED22AB" w:rsidP="001F5941">
      <w:pPr>
        <w:spacing w:line="360" w:lineRule="auto"/>
        <w:rPr>
          <w:rFonts w:ascii="Times New Roman" w:hAnsi="Times New Roman"/>
        </w:rPr>
      </w:pPr>
      <m:oMathPara>
        <m:oMathParaPr>
          <m:jc m:val="left"/>
        </m:oMathParaPr>
        <m:oMath>
          <m:r>
            <w:rPr>
              <w:rFonts w:ascii="Cambria Math" w:hAnsi="Cambria Math"/>
            </w:rPr>
            <m:t xml:space="preserve"> N-tárcsa felbontása, Don-</m:t>
          </m:r>
          <m:d>
            <m:dPr>
              <m:ctrlPr>
                <w:rPr>
                  <w:rFonts w:ascii="Cambria Math" w:hAnsi="Cambria Math"/>
                  <w:i/>
                </w:rPr>
              </m:ctrlPr>
            </m:dPr>
            <m:e>
              <m:r>
                <w:rPr>
                  <w:rFonts w:ascii="Cambria Math" w:hAnsi="Cambria Math"/>
                </w:rPr>
                <m:t>QU</m:t>
              </m:r>
            </m:e>
          </m:d>
          <m:r>
            <w:rPr>
              <w:rFonts w:ascii="Cambria Math" w:hAnsi="Cambria Math"/>
            </w:rPr>
            <m:t xml:space="preserve"> a résekhez tartozó köriv hossza, </m:t>
          </m:r>
        </m:oMath>
      </m:oMathPara>
    </w:p>
    <w:p w14:paraId="212D71A8" w14:textId="77777777" w:rsidR="00E67FAB" w:rsidRPr="0096484A" w:rsidRDefault="00ED22AB" w:rsidP="001F5941">
      <w:pPr>
        <w:spacing w:line="360" w:lineRule="auto"/>
        <w:rPr>
          <w:rFonts w:ascii="Times New Roman" w:hAnsi="Times New Roman"/>
        </w:rPr>
      </w:pPr>
      <m:oMathPara>
        <m:oMathParaPr>
          <m:jc m:val="left"/>
        </m:oMathParaPr>
        <m:oMath>
          <m:r>
            <w:rPr>
              <w:rFonts w:ascii="Cambria Math" w:hAnsi="Cambria Math"/>
            </w:rPr>
            <m:t>Doff-</m:t>
          </m:r>
          <m:d>
            <m:dPr>
              <m:ctrlPr>
                <w:rPr>
                  <w:rFonts w:ascii="Cambria Math" w:hAnsi="Cambria Math"/>
                  <w:i/>
                </w:rPr>
              </m:ctrlPr>
            </m:dPr>
            <m:e>
              <m:r>
                <w:rPr>
                  <w:rFonts w:ascii="Cambria Math" w:hAnsi="Cambria Math"/>
                </w:rPr>
                <m:t>SQ</m:t>
              </m:r>
            </m:e>
          </m:d>
          <m:r>
            <w:rPr>
              <w:rFonts w:ascii="Cambria Math" w:hAnsi="Cambria Math"/>
            </w:rPr>
            <m:t>a sotétmezőkhöz tartozó köriv</m:t>
          </m:r>
        </m:oMath>
      </m:oMathPara>
    </w:p>
    <w:p w14:paraId="676E021C" w14:textId="77777777" w:rsidR="00E67FAB" w:rsidRPr="0096484A" w:rsidRDefault="00967446" w:rsidP="001F5941">
      <w:pPr>
        <w:spacing w:line="360" w:lineRule="auto"/>
        <w:rPr>
          <w:rFonts w:ascii="Times New Roman" w:hAnsi="Times New Roman"/>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A ésB pontok közti távolság</m:t>
              </m:r>
            </m:e>
          </m:d>
          <m:r>
            <w:rPr>
              <w:rFonts w:ascii="Cambria Math" w:hAnsi="Cambria Math"/>
            </w:rPr>
            <m:t xml:space="preserve"> érzékelők közti távolság,</m:t>
          </m:r>
        </m:oMath>
      </m:oMathPara>
    </w:p>
    <w:p w14:paraId="0253E256" w14:textId="77777777" w:rsidR="00C638CF" w:rsidRPr="0096484A" w:rsidRDefault="001301EF" w:rsidP="00ED1A56">
      <w:pPr>
        <w:spacing w:line="360" w:lineRule="auto"/>
        <w:rPr>
          <w:rFonts w:ascii="Times New Roman" w:hAnsi="Times New Roman"/>
        </w:rPr>
      </w:pPr>
      <m:oMathPara>
        <m:oMathParaPr>
          <m:jc m:val="left"/>
        </m:oMathParaPr>
        <m:oMath>
          <m:r>
            <w:rPr>
              <w:rFonts w:ascii="Cambria Math" w:hAnsi="Cambria Math"/>
            </w:rPr>
            <m:t>h-LM szakasz hossza.</m:t>
          </m:r>
        </m:oMath>
      </m:oMathPara>
    </w:p>
    <w:p w14:paraId="671EC1E0" w14:textId="77777777" w:rsidR="00B06E26" w:rsidRPr="0096484A" w:rsidRDefault="00ED22AB" w:rsidP="00ED1A56">
      <w:pPr>
        <w:spacing w:line="360" w:lineRule="auto"/>
        <w:rPr>
          <w:rFonts w:ascii="Times New Roman" w:hAnsi="Times New Roman"/>
        </w:rPr>
      </w:pPr>
      <w:r w:rsidRPr="0096484A">
        <w:rPr>
          <w:rFonts w:ascii="Times New Roman" w:hAnsi="Times New Roman"/>
        </w:rPr>
        <w:tab/>
        <w:t xml:space="preserve">A magas állapot és alacsony állapot közti arány egyenesen arányos az </w:t>
      </w:r>
      <m:oMath>
        <m:r>
          <w:rPr>
            <w:rFonts w:ascii="Cambria Math" w:hAnsi="Cambria Math"/>
          </w:rPr>
          <m:t xml:space="preserve">Don </m:t>
        </m:r>
      </m:oMath>
      <w:r w:rsidRPr="0096484A">
        <w:rPr>
          <w:rFonts w:ascii="Times New Roman" w:hAnsi="Times New Roman"/>
        </w:rPr>
        <w:t xml:space="preserve">és a </w:t>
      </w:r>
      <m:oMath>
        <m:r>
          <w:rPr>
            <w:rFonts w:ascii="Cambria Math" w:hAnsi="Cambria Math"/>
          </w:rPr>
          <m:t>Doff</m:t>
        </m:r>
      </m:oMath>
      <w:r w:rsidRPr="0096484A">
        <w:rPr>
          <w:rFonts w:ascii="Times New Roman" w:hAnsi="Times New Roman"/>
        </w:rPr>
        <w:t xml:space="preserve"> szakaszok aranyával, látható a bal oldali ábrán.</w:t>
      </w:r>
    </w:p>
    <w:p w14:paraId="220096E8" w14:textId="490F9949" w:rsidR="001301EF" w:rsidRPr="0096484A" w:rsidRDefault="00ED22AB" w:rsidP="00ED1A56">
      <w:pPr>
        <w:spacing w:line="360" w:lineRule="auto"/>
        <w:ind w:firstLine="720"/>
        <w:rPr>
          <w:rFonts w:ascii="Times New Roman" w:hAnsi="Times New Roman"/>
        </w:rPr>
      </w:pPr>
      <w:r w:rsidRPr="0096484A">
        <w:rPr>
          <w:rFonts w:ascii="Times New Roman" w:hAnsi="Times New Roman"/>
        </w:rPr>
        <w:t xml:space="preserve">Az érzékelő </w:t>
      </w:r>
      <w:r w:rsidR="003401E3" w:rsidRPr="0096484A">
        <w:rPr>
          <w:rFonts w:ascii="Times New Roman" w:hAnsi="Times New Roman"/>
        </w:rPr>
        <w:fldChar w:fldCharType="begin"/>
      </w:r>
      <w:r w:rsidR="003401E3" w:rsidRPr="0096484A">
        <w:rPr>
          <w:rFonts w:ascii="Times New Roman" w:hAnsi="Times New Roman"/>
        </w:rPr>
        <w:instrText xml:space="preserve"> REF _Ref422127846 \h </w:instrText>
      </w:r>
      <w:r w:rsidR="0096484A">
        <w:rPr>
          <w:rFonts w:ascii="Times New Roman" w:hAnsi="Times New Roman"/>
        </w:rPr>
        <w:instrText xml:space="preserve"> \* MERGEFORMAT </w:instrText>
      </w:r>
      <w:r w:rsidR="003401E3" w:rsidRPr="0096484A">
        <w:rPr>
          <w:rFonts w:ascii="Times New Roman" w:hAnsi="Times New Roman"/>
        </w:rPr>
      </w:r>
      <w:r w:rsidR="003401E3" w:rsidRPr="0096484A">
        <w:rPr>
          <w:rFonts w:ascii="Times New Roman" w:hAnsi="Times New Roman"/>
        </w:rPr>
        <w:fldChar w:fldCharType="separate"/>
      </w:r>
      <w:r w:rsidR="00DB5C9B">
        <w:t>Kép. 5.26</w:t>
      </w:r>
      <w:r w:rsidR="003401E3" w:rsidRPr="0096484A">
        <w:rPr>
          <w:rFonts w:ascii="Times New Roman" w:hAnsi="Times New Roman"/>
        </w:rPr>
        <w:fldChar w:fldCharType="end"/>
      </w:r>
      <w:r w:rsidR="003401E3" w:rsidRPr="0096484A">
        <w:rPr>
          <w:rFonts w:ascii="Times New Roman" w:hAnsi="Times New Roman"/>
        </w:rPr>
        <w:t xml:space="preserve"> </w:t>
      </w:r>
      <w:r w:rsidRPr="0096484A">
        <w:rPr>
          <w:rFonts w:ascii="Times New Roman" w:hAnsi="Times New Roman"/>
        </w:rPr>
        <w:t xml:space="preserve">módon van illesztve a tárcsához, </w:t>
      </w:r>
      <w:r w:rsidR="003401E3" w:rsidRPr="0096484A">
        <w:rPr>
          <w:rFonts w:ascii="Times New Roman" w:hAnsi="Times New Roman"/>
        </w:rPr>
        <w:t>akkor felírható</w:t>
      </w:r>
      <w:r w:rsidRPr="0096484A">
        <w:rPr>
          <w:rFonts w:ascii="Times New Roman" w:hAnsi="Times New Roman"/>
        </w:rPr>
        <w:t xml:space="preserve"> az összefüggés</w:t>
      </w:r>
      <w:r w:rsidR="003401E3" w:rsidRPr="0096484A">
        <w:rPr>
          <w:rFonts w:ascii="Times New Roman" w:hAnsi="Times New Roman"/>
        </w:rPr>
        <w:t>, amely</w:t>
      </w:r>
      <w:r w:rsidRPr="0096484A">
        <w:rPr>
          <w:rFonts w:ascii="Times New Roman" w:hAnsi="Times New Roman"/>
        </w:rPr>
        <w:t xml:space="preserve"> meghatározza a két jel közti késést.</w:t>
      </w:r>
    </w:p>
    <w:p w14:paraId="0BA9F550" w14:textId="77777777" w:rsidR="008A0507" w:rsidRPr="0096484A" w:rsidRDefault="00967446" w:rsidP="00ED1A56">
      <w:pPr>
        <w:spacing w:line="360" w:lineRule="auto"/>
        <w:rPr>
          <w:rFonts w:ascii="Times New Roman" w:hAnsi="Times New Roman"/>
        </w:rPr>
      </w:pPr>
      <m:oMath>
        <m:func>
          <m:funcPr>
            <m:ctrlPr>
              <w:rPr>
                <w:rFonts w:ascii="Cambria Math" w:hAnsi="Cambria Math"/>
              </w:rPr>
            </m:ctrlPr>
          </m:funcPr>
          <m:fName>
            <m:r>
              <m:rPr>
                <m:sty m:val="p"/>
              </m:rPr>
              <w:rPr>
                <w:rFonts w:ascii="Cambria Math" w:hAnsi="Cambria Math"/>
              </w:rPr>
              <m:t>h=tan</m:t>
            </m:r>
          </m:fName>
          <m:e>
            <m:d>
              <m:dPr>
                <m:ctrlPr>
                  <w:rPr>
                    <w:rFonts w:ascii="Cambria Math" w:hAnsi="Cambria Math"/>
                    <w:i/>
                  </w:rPr>
                </m:ctrlPr>
              </m:dPr>
              <m:e>
                <m:r>
                  <w:rPr>
                    <w:rFonts w:ascii="Cambria Math" w:hAnsi="Cambria Math"/>
                  </w:rPr>
                  <m:t>α</m:t>
                </m:r>
              </m:e>
            </m:d>
          </m:e>
        </m:func>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 xml:space="preserve"> ,α=</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e>
        </m:d>
      </m:oMath>
      <w:r w:rsidR="005B01CA" w:rsidRPr="0096484A">
        <w:rPr>
          <w:rFonts w:ascii="Times New Roman" w:hAnsi="Times New Roman"/>
        </w:rPr>
        <w:t xml:space="preserve"> ,</w:t>
      </w:r>
      <m:oMath>
        <m:r>
          <w:rPr>
            <w:rFonts w:ascii="Cambria Math" w:hAnsi="Cambria Math"/>
          </w:rPr>
          <m:t>SU=</m:t>
        </m:r>
        <m:f>
          <m:fPr>
            <m:ctrlPr>
              <w:rPr>
                <w:rFonts w:ascii="Cambria Math" w:hAnsi="Cambria Math"/>
                <w:i/>
              </w:rPr>
            </m:ctrlPr>
          </m:fPr>
          <m:num>
            <m:r>
              <w:rPr>
                <w:rFonts w:ascii="Cambria Math" w:hAnsi="Cambria Math"/>
              </w:rPr>
              <m:t>2πR</m:t>
            </m:r>
          </m:num>
          <m:den>
            <m:r>
              <w:rPr>
                <w:rFonts w:ascii="Cambria Math" w:hAnsi="Cambria Math"/>
              </w:rPr>
              <m:t>N</m:t>
            </m:r>
          </m:den>
        </m:f>
        <m:r>
          <w:rPr>
            <w:rFonts w:ascii="Cambria Math" w:hAnsi="Cambria Math"/>
          </w:rPr>
          <m:t>, SU=Don+Doff</m:t>
        </m:r>
      </m:oMath>
      <w:r w:rsidR="00ED22AB" w:rsidRPr="0096484A">
        <w:rPr>
          <w:rFonts w:ascii="Times New Roman" w:hAnsi="Times New Roman"/>
        </w:rPr>
        <w:t>.</w:t>
      </w:r>
    </w:p>
    <w:p w14:paraId="1234A5ED" w14:textId="77777777" w:rsidR="008A0507" w:rsidRPr="0096484A" w:rsidRDefault="00ED22AB" w:rsidP="00ED1A56">
      <w:pPr>
        <w:spacing w:line="360" w:lineRule="auto"/>
        <w:rPr>
          <w:rFonts w:ascii="Times New Roman" w:hAnsi="Times New Roman"/>
        </w:rPr>
      </w:pPr>
      <w:r w:rsidRPr="0096484A">
        <w:rPr>
          <w:rFonts w:ascii="Times New Roman" w:hAnsi="Times New Roman"/>
        </w:rPr>
        <w:tab/>
        <w:t xml:space="preserve">A </w:t>
      </w:r>
      <m:oMath>
        <m:r>
          <w:rPr>
            <w:rFonts w:ascii="Cambria Math" w:hAnsi="Cambria Math"/>
          </w:rPr>
          <m:t>h</m:t>
        </m:r>
      </m:oMath>
      <w:r w:rsidRPr="0096484A">
        <w:rPr>
          <w:rFonts w:ascii="Times New Roman" w:hAnsi="Times New Roman"/>
        </w:rPr>
        <w:t xml:space="preserve"> minden esetben nagyobbnak kell lennie, mint a </w:t>
      </w:r>
      <m:oMath>
        <m:sSub>
          <m:sSubPr>
            <m:ctrlPr>
              <w:rPr>
                <w:rFonts w:ascii="Cambria Math" w:hAnsi="Cambria Math"/>
                <w:i/>
              </w:rPr>
            </m:ctrlPr>
          </m:sSubPr>
          <m:e>
            <m:r>
              <w:rPr>
                <w:rFonts w:ascii="Cambria Math" w:hAnsi="Cambria Math"/>
              </w:rPr>
              <m:t>x</m:t>
            </m:r>
          </m:e>
          <m:sub>
            <m:r>
              <w:rPr>
                <w:rFonts w:ascii="Cambria Math" w:hAnsi="Cambria Math"/>
              </w:rPr>
              <m:t>d</m:t>
            </m:r>
          </m:sub>
        </m:sSub>
      </m:oMath>
      <w:r w:rsidR="008A0507" w:rsidRPr="0096484A">
        <w:rPr>
          <w:rFonts w:ascii="Times New Roman" w:hAnsi="Times New Roman"/>
        </w:rPr>
        <w:t xml:space="preserve"> távolságnak.</w:t>
      </w:r>
    </w:p>
    <w:p w14:paraId="08CE40DB" w14:textId="77777777" w:rsidR="00C638CF" w:rsidRPr="0096484A" w:rsidRDefault="003B4AE1" w:rsidP="007852B4">
      <w:pPr>
        <w:pStyle w:val="Heading3"/>
        <w:spacing w:line="360" w:lineRule="auto"/>
        <w:rPr>
          <w:color w:val="auto"/>
        </w:rPr>
      </w:pPr>
      <w:bookmarkStart w:id="2585" w:name="_Toc422854230"/>
      <w:r w:rsidRPr="0096484A">
        <w:rPr>
          <w:color w:val="auto"/>
        </w:rPr>
        <w:t>Inkrementális érzékelő jeleinek a feldolgozása</w:t>
      </w:r>
      <w:r w:rsidR="00786046" w:rsidRPr="0096484A">
        <w:rPr>
          <w:color w:val="auto"/>
        </w:rPr>
        <w:t xml:space="preserve"> FPGA áramkö</w:t>
      </w:r>
      <w:r w:rsidR="00ED22AB" w:rsidRPr="0096484A">
        <w:rPr>
          <w:color w:val="auto"/>
        </w:rPr>
        <w:t>r segítségével</w:t>
      </w:r>
      <w:bookmarkEnd w:id="2585"/>
    </w:p>
    <w:p w14:paraId="6CB8A0DE" w14:textId="77777777" w:rsidR="0096484A" w:rsidRPr="00B632B4" w:rsidRDefault="00ED22AB" w:rsidP="0096484A">
      <w:pPr>
        <w:spacing w:line="360" w:lineRule="auto"/>
        <w:rPr>
          <w:rFonts w:ascii="Times New Roman" w:hAnsi="Times New Roman"/>
          <w:szCs w:val="24"/>
        </w:rPr>
      </w:pPr>
      <w:r w:rsidRPr="0096484A">
        <w:rPr>
          <w:rFonts w:ascii="Times New Roman" w:hAnsi="Times New Roman"/>
        </w:rPr>
        <w:tab/>
      </w:r>
      <w:r w:rsidR="0096484A" w:rsidRPr="00B632B4">
        <w:rPr>
          <w:rFonts w:ascii="Times New Roman" w:hAnsi="Times New Roman"/>
          <w:szCs w:val="24"/>
        </w:rPr>
        <w:t>Az elkészített modulba bemenő A és B jelek, amelyek az inkrementális érzékelőtől érkeznek az FPGA áramkörbe.</w:t>
      </w:r>
    </w:p>
    <w:p w14:paraId="020049A8" w14:textId="77777777" w:rsidR="0096484A" w:rsidRPr="00B632B4" w:rsidRDefault="0096484A" w:rsidP="0096484A">
      <w:pPr>
        <w:spacing w:line="360" w:lineRule="auto"/>
        <w:ind w:firstLine="720"/>
        <w:rPr>
          <w:rFonts w:ascii="Times New Roman" w:hAnsi="Times New Roman"/>
          <w:szCs w:val="24"/>
        </w:rPr>
      </w:pPr>
      <w:r w:rsidRPr="00B632B4">
        <w:rPr>
          <w:rFonts w:ascii="Times New Roman" w:hAnsi="Times New Roman"/>
          <w:szCs w:val="24"/>
        </w:rPr>
        <w:t xml:space="preserve">A modul VHDL programnyelven készült a </w:t>
      </w:r>
      <w:r w:rsidRPr="00B632B4">
        <w:rPr>
          <w:szCs w:val="24"/>
        </w:rPr>
        <w:fldChar w:fldCharType="begin"/>
      </w:r>
      <w:r w:rsidRPr="00B632B4">
        <w:rPr>
          <w:szCs w:val="24"/>
        </w:rPr>
        <w:instrText xml:space="preserve"> REF _Ref420518210 \h  \* MERGEFORMAT </w:instrText>
      </w:r>
      <w:r w:rsidRPr="00B632B4">
        <w:rPr>
          <w:szCs w:val="24"/>
        </w:rPr>
      </w:r>
      <w:r w:rsidRPr="00B632B4">
        <w:rPr>
          <w:szCs w:val="24"/>
        </w:rPr>
        <w:fldChar w:fldCharType="separate"/>
      </w:r>
      <w:r w:rsidR="00DB5C9B" w:rsidRPr="00DB5C9B">
        <w:rPr>
          <w:szCs w:val="24"/>
        </w:rPr>
        <w:t>Kép. 5.28</w:t>
      </w:r>
      <w:r w:rsidRPr="00B632B4">
        <w:rPr>
          <w:szCs w:val="24"/>
        </w:rPr>
        <w:fldChar w:fldCharType="end"/>
      </w:r>
      <w:r w:rsidRPr="00B632B4">
        <w:rPr>
          <w:szCs w:val="24"/>
        </w:rPr>
        <w:t xml:space="preserve"> </w:t>
      </w:r>
      <w:r w:rsidRPr="00B632B4">
        <w:rPr>
          <w:rFonts w:ascii="Times New Roman" w:hAnsi="Times New Roman"/>
          <w:szCs w:val="24"/>
        </w:rPr>
        <w:t xml:space="preserve">látható kialakítás szerint. BlackBox modul segítségével integráljuk a System Generátor környezetben (BLACK </w:t>
      </w:r>
      <w:r w:rsidRPr="00B632B4">
        <w:rPr>
          <w:rFonts w:ascii="Times New Roman" w:hAnsi="Times New Roman"/>
          <w:szCs w:val="24"/>
        </w:rPr>
        <w:lastRenderedPageBreak/>
        <w:t>BOX1). A ki és bemeneti portókat illesztjük a System Generátor környezetben található elemekhez, majd létrehozzuk a szimulációs bemeneti jelelt, amelyeket az A, B sárgával jelölt modulokon keresztül viszünk be a rendszerbe. Az FPGA áramkörben megtalálható modul segítségével a jeleket feldolgozzuk és két kimenő jelet generálunk a Dir (megadja a forgás irányát), valamint az Imp (minden ablak elhaladásakor generál egy felfutó jelet).</w:t>
      </w:r>
    </w:p>
    <w:p w14:paraId="60165FD0" w14:textId="77777777" w:rsidR="0096484A" w:rsidRPr="00B632B4" w:rsidRDefault="0096484A" w:rsidP="0096484A">
      <w:pPr>
        <w:spacing w:line="360" w:lineRule="auto"/>
        <w:rPr>
          <w:rFonts w:ascii="Times New Roman" w:hAnsi="Times New Roman"/>
          <w:szCs w:val="24"/>
        </w:rPr>
      </w:pPr>
      <w:r w:rsidRPr="00B632B4">
        <w:rPr>
          <w:rFonts w:ascii="Times New Roman" w:hAnsi="Times New Roman"/>
        </w:rPr>
        <w:tab/>
      </w:r>
      <w:r w:rsidRPr="00B632B4">
        <w:rPr>
          <w:rFonts w:ascii="Times New Roman" w:hAnsi="Times New Roman"/>
          <w:szCs w:val="24"/>
        </w:rPr>
        <w:t xml:space="preserve">A beérkező A és B jeleket egy tagadó kapu segítségével bekötjük a FDC tárolok CLR bemenetére, a </w:t>
      </w:r>
      <w:r w:rsidRPr="00B632B4">
        <w:rPr>
          <w:rFonts w:ascii="Times New Roman" w:hAnsi="Times New Roman"/>
          <w:szCs w:val="24"/>
        </w:rPr>
        <w:fldChar w:fldCharType="begin"/>
      </w:r>
      <w:r w:rsidRPr="00B632B4">
        <w:rPr>
          <w:rFonts w:ascii="Times New Roman" w:hAnsi="Times New Roman"/>
          <w:szCs w:val="24"/>
        </w:rPr>
        <w:instrText xml:space="preserve"> REF _Ref420518210 \h  \* MERGEFORMAT </w:instrText>
      </w:r>
      <w:r w:rsidRPr="00B632B4">
        <w:rPr>
          <w:rFonts w:ascii="Times New Roman" w:hAnsi="Times New Roman"/>
          <w:szCs w:val="24"/>
        </w:rPr>
      </w:r>
      <w:r w:rsidRPr="00B632B4">
        <w:rPr>
          <w:rFonts w:ascii="Times New Roman" w:hAnsi="Times New Roman"/>
          <w:szCs w:val="24"/>
        </w:rPr>
        <w:fldChar w:fldCharType="separate"/>
      </w:r>
      <w:r w:rsidR="00DB5C9B" w:rsidRPr="00DB5C9B">
        <w:rPr>
          <w:szCs w:val="24"/>
        </w:rPr>
        <w:t>Kép. 5.28</w:t>
      </w:r>
      <w:r w:rsidRPr="00B632B4">
        <w:rPr>
          <w:rFonts w:ascii="Times New Roman" w:hAnsi="Times New Roman"/>
          <w:szCs w:val="24"/>
        </w:rPr>
        <w:fldChar w:fldCharType="end"/>
      </w:r>
      <w:r w:rsidRPr="00B632B4">
        <w:rPr>
          <w:rFonts w:ascii="Times New Roman" w:hAnsi="Times New Roman"/>
          <w:szCs w:val="24"/>
        </w:rPr>
        <w:t xml:space="preserve"> látható módon. Egy harmadik tároló segítségével meghatározhatjuk a forgás irányát.  Az „</w:t>
      </w:r>
      <w:r w:rsidRPr="00B632B4">
        <w:rPr>
          <w:rFonts w:ascii="Times New Roman" w:hAnsi="Times New Roman"/>
          <w:i/>
          <w:szCs w:val="24"/>
        </w:rPr>
        <w:t>imp</w:t>
      </w:r>
      <w:r w:rsidRPr="00B632B4">
        <w:rPr>
          <w:rFonts w:ascii="Times New Roman" w:hAnsi="Times New Roman"/>
          <w:szCs w:val="24"/>
        </w:rPr>
        <w:t>” impulzus kimenete akkor lesz logikai 1, ha valamely FDC tároló Q kimenete is Logikai 1 lesz.</w:t>
      </w:r>
    </w:p>
    <w:p w14:paraId="4A6A0722" w14:textId="16A2558C" w:rsidR="00803DC4" w:rsidRPr="00BE4225" w:rsidRDefault="00C81A1F" w:rsidP="0096484A">
      <w:pPr>
        <w:spacing w:line="360" w:lineRule="auto"/>
        <w:rPr>
          <w:rFonts w:ascii="Times New Roman" w:hAnsi="Times New Roman"/>
        </w:rPr>
      </w:pPr>
      <w:r w:rsidRPr="00BE4225">
        <w:rPr>
          <w:rFonts w:ascii="Times New Roman" w:hAnsi="Times New Roman"/>
          <w:noProof/>
          <w:lang w:val="en-US"/>
        </w:rPr>
        <mc:AlternateContent>
          <mc:Choice Requires="wpg">
            <w:drawing>
              <wp:inline distT="0" distB="0" distL="0" distR="0" wp14:anchorId="649C1761" wp14:editId="3AA6026E">
                <wp:extent cx="2837180" cy="2086610"/>
                <wp:effectExtent l="0" t="0" r="1270" b="8890"/>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37180" cy="2086610"/>
                          <a:chOff x="0" y="0"/>
                          <a:chExt cx="2837180" cy="1941087"/>
                        </a:xfrm>
                      </wpg:grpSpPr>
                      <pic:pic xmlns:pic="http://schemas.openxmlformats.org/drawingml/2006/picture">
                        <pic:nvPicPr>
                          <pic:cNvPr id="119" name="Picture 24"/>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37180" cy="1600835"/>
                          </a:xfrm>
                          <a:prstGeom prst="rect">
                            <a:avLst/>
                          </a:prstGeom>
                        </pic:spPr>
                      </pic:pic>
                      <wps:wsp>
                        <wps:cNvPr id="124" name="Text Box 105"/>
                        <wps:cNvSpPr txBox="1"/>
                        <wps:spPr>
                          <a:xfrm>
                            <a:off x="0" y="1591770"/>
                            <a:ext cx="2837180" cy="349317"/>
                          </a:xfrm>
                          <a:prstGeom prst="rect">
                            <a:avLst/>
                          </a:prstGeom>
                          <a:solidFill>
                            <a:prstClr val="white"/>
                          </a:solidFill>
                          <a:ln>
                            <a:noFill/>
                          </a:ln>
                          <a:effectLst/>
                        </wps:spPr>
                        <wps:txbx>
                          <w:txbxContent>
                            <w:p w14:paraId="779EE5B8" w14:textId="6F5DFDDF" w:rsidR="005F456C" w:rsidRPr="00F46EC5" w:rsidRDefault="005F456C" w:rsidP="00CF0169">
                              <w:pPr>
                                <w:pStyle w:val="Caption"/>
                                <w:jc w:val="center"/>
                                <w:rPr>
                                  <w:rFonts w:ascii="Times New Roman" w:hAnsi="Times New Roman"/>
                                  <w:noProof/>
                                  <w:sz w:val="24"/>
                                  <w:szCs w:val="24"/>
                                </w:rPr>
                              </w:pPr>
                              <w:bookmarkStart w:id="2586" w:name="_Ref420518210"/>
                              <w:bookmarkStart w:id="2587" w:name="_Toc422898594"/>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28</w:t>
                              </w:r>
                              <w:r>
                                <w:fldChar w:fldCharType="end"/>
                              </w:r>
                              <w:bookmarkEnd w:id="2586"/>
                              <w:r>
                                <w:t xml:space="preserve"> Inkrementális Jelfeldolgozó modul1 érzékelő modul belső felépítése</w:t>
                              </w:r>
                              <w:bookmarkEnd w:id="25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49C1761" id="Group 106" o:spid="_x0000_s1101" style="width:223.4pt;height:164.3pt;mso-position-horizontal-relative:char;mso-position-vertical-relative:line" coordsize="28371,1941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">
                <v:shape id="Picture 24" o:spid="_x0000_s1102" type="#_x0000_t75" style="position:absolute;width:28371;height:160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y5bDDAAAA3AAAAA8AAABkcnMvZG93bnJldi54bWxET01rAjEQvRf8D2EK3mpWwaJbo1SpoKfW&#10;1Utv42bcLG4myyZ1479vCgVv83ifs1hF24gbdb52rGA8ykAQl07XXCk4HbcvMxA+IGtsHJOCO3lY&#10;LQdPC8y16/lAtyJUIoWwz1GBCaHNpfSlIYt+5FrixF1cZzEk2FVSd9incNvISZa9Sos1pwaDLW0M&#10;ldfixyqYTc+TuOOv/fdnP7+si1Pcrz+MUsPn+P4GIlAMD/G/e6fT/PEc/p5JF8jl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7LlsMMAAADcAAAADwAAAAAAAAAAAAAAAACf&#10;AgAAZHJzL2Rvd25yZXYueG1sUEsFBgAAAAAEAAQA9wAAAI8DAAAAAA==&#10;">
                  <v:imagedata r:id="rId79" o:title=""/>
                  <v:path arrowok="t"/>
                </v:shape>
                <v:shape id="Text Box 105" o:spid="_x0000_s1103" type="#_x0000_t202" style="position:absolute;top:15917;width:28371;height:3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nsaMIA&#10;AADcAAAADwAAAGRycy9kb3ducmV2LnhtbERPS4vCMBC+C/sfwizsRTS1iEg1yq664GE9+MDz0Ixt&#10;sZmUJNr6742w4G0+vufMl52pxZ2crywrGA0TEMS51RUXCk7H38EUhA/IGmvLpOBBHpaLj94cM21b&#10;3tP9EAoRQ9hnqKAMocmk9HlJBv3QNsSRu1hnMEToCqkdtjHc1DJNkok0WHFsKLGhVUn59XAzCiZr&#10;d2v3vOqvT5s/3DVFev55nJX6+uy+ZyACdeEt/ndvdZyfjuH1TLx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6exowgAAANwAAAAPAAAAAAAAAAAAAAAAAJgCAABkcnMvZG93&#10;bnJldi54bWxQSwUGAAAAAAQABAD1AAAAhwMAAAAA&#10;" stroked="f">
                  <v:textbox inset="0,0,0,0">
                    <w:txbxContent>
                      <w:p w14:paraId="779EE5B8" w14:textId="6F5DFDDF" w:rsidR="005F456C" w:rsidRPr="00F46EC5" w:rsidRDefault="005F456C" w:rsidP="00CF0169">
                        <w:pPr>
                          <w:pStyle w:val="Caption"/>
                          <w:jc w:val="center"/>
                          <w:rPr>
                            <w:rFonts w:ascii="Times New Roman" w:hAnsi="Times New Roman"/>
                            <w:noProof/>
                            <w:sz w:val="24"/>
                            <w:szCs w:val="24"/>
                          </w:rPr>
                        </w:pPr>
                        <w:bookmarkStart w:id="2588" w:name="_Ref420518210"/>
                        <w:bookmarkStart w:id="2589" w:name="_Toc422898594"/>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28</w:t>
                        </w:r>
                        <w:r>
                          <w:fldChar w:fldCharType="end"/>
                        </w:r>
                        <w:bookmarkEnd w:id="2588"/>
                        <w:r>
                          <w:t xml:space="preserve"> Inkrementális Jelfeldolgozó modul1 érzékelő modul belső felépítése</w:t>
                        </w:r>
                        <w:bookmarkEnd w:id="2589"/>
                      </w:p>
                    </w:txbxContent>
                  </v:textbox>
                </v:shape>
                <w10:anchorlock/>
              </v:group>
            </w:pict>
          </mc:Fallback>
        </mc:AlternateContent>
      </w:r>
    </w:p>
    <w:p w14:paraId="60A090AC" w14:textId="77777777" w:rsidR="008A064A" w:rsidRPr="00BE4225" w:rsidRDefault="008A064A" w:rsidP="007852B4">
      <w:pPr>
        <w:pStyle w:val="Heading4"/>
        <w:spacing w:line="360" w:lineRule="auto"/>
      </w:pPr>
      <w:bookmarkStart w:id="2590" w:name="_Toc422854231"/>
      <w:r w:rsidRPr="00BE4225">
        <w:t>Szimuláció System Generatorban</w:t>
      </w:r>
      <w:bookmarkEnd w:id="2590"/>
    </w:p>
    <w:p w14:paraId="0ADAF0DA" w14:textId="48BB3E7F" w:rsidR="005D1BE6" w:rsidRPr="00BE4225" w:rsidRDefault="00846DFE" w:rsidP="007852B4">
      <w:pPr>
        <w:spacing w:line="360" w:lineRule="auto"/>
        <w:rPr>
          <w:rFonts w:ascii="Times New Roman" w:hAnsi="Times New Roman"/>
        </w:rPr>
      </w:pPr>
      <w:r w:rsidRPr="00BE4225">
        <w:rPr>
          <w:rFonts w:ascii="Times New Roman" w:hAnsi="Times New Roman"/>
        </w:rPr>
        <w:tab/>
      </w:r>
      <w:r w:rsidR="00EF5B0B" w:rsidRPr="00BE4225">
        <w:rPr>
          <w:rFonts w:ascii="Times New Roman" w:hAnsi="Times New Roman"/>
        </w:rPr>
        <w:t>A</w:t>
      </w:r>
      <w:r w:rsidR="00A94709" w:rsidRPr="00BE4225">
        <w:rPr>
          <w:rFonts w:ascii="Times New Roman" w:hAnsi="Times New Roman"/>
        </w:rPr>
        <w:t xml:space="preserve"> </w:t>
      </w:r>
      <w:r w:rsidR="00F61364" w:rsidRPr="00BE4225">
        <w:fldChar w:fldCharType="begin"/>
      </w:r>
      <w:r w:rsidR="00F61364" w:rsidRPr="00BE4225">
        <w:instrText xml:space="preserve"> REF _Ref420518646 \h  \* MERGEFORMAT </w:instrText>
      </w:r>
      <w:r w:rsidR="00F61364" w:rsidRPr="00BE4225">
        <w:fldChar w:fldCharType="separate"/>
      </w:r>
      <w:r w:rsidR="00DB5C9B">
        <w:t>Kép. 5.30</w:t>
      </w:r>
      <w:r w:rsidR="00F61364" w:rsidRPr="00BE4225">
        <w:fldChar w:fldCharType="end"/>
      </w:r>
      <w:r w:rsidR="003401E3" w:rsidRPr="00BE4225">
        <w:t xml:space="preserve"> </w:t>
      </w:r>
      <w:r w:rsidR="00EF5B0B" w:rsidRPr="00BE4225">
        <w:rPr>
          <w:rFonts w:ascii="Times New Roman" w:hAnsi="Times New Roman"/>
        </w:rPr>
        <w:t>látható a szimulációs eredmén</w:t>
      </w:r>
      <w:r w:rsidR="00075618" w:rsidRPr="00BE4225">
        <w:rPr>
          <w:rFonts w:ascii="Times New Roman" w:hAnsi="Times New Roman"/>
        </w:rPr>
        <w:t>y</w:t>
      </w:r>
      <w:r w:rsidR="00EF5B0B" w:rsidRPr="00BE4225">
        <w:rPr>
          <w:rFonts w:ascii="Times New Roman" w:hAnsi="Times New Roman"/>
        </w:rPr>
        <w:t xml:space="preserve">ek az </w:t>
      </w:r>
      <w:r w:rsidR="00EF5B0B" w:rsidRPr="00BE4225">
        <w:rPr>
          <w:rFonts w:ascii="Times New Roman" w:hAnsi="Times New Roman"/>
          <w:i/>
        </w:rPr>
        <w:t xml:space="preserve">A </w:t>
      </w:r>
      <w:r w:rsidR="00EF5B0B" w:rsidRPr="00BE4225">
        <w:rPr>
          <w:rFonts w:ascii="Times New Roman" w:hAnsi="Times New Roman"/>
        </w:rPr>
        <w:t xml:space="preserve">és </w:t>
      </w:r>
      <w:r w:rsidR="00EF5B0B" w:rsidRPr="00BE4225">
        <w:rPr>
          <w:rFonts w:ascii="Times New Roman" w:hAnsi="Times New Roman"/>
          <w:i/>
        </w:rPr>
        <w:t>B</w:t>
      </w:r>
      <w:r w:rsidR="00F51CCB" w:rsidRPr="00BE4225">
        <w:rPr>
          <w:rFonts w:ascii="Times New Roman" w:hAnsi="Times New Roman"/>
        </w:rPr>
        <w:t xml:space="preserve"> bementi jelek (alsó ábra), </w:t>
      </w:r>
      <w:r w:rsidR="00F51CCB" w:rsidRPr="00BE4225">
        <w:rPr>
          <w:rFonts w:ascii="Times New Roman" w:hAnsi="Times New Roman"/>
          <w:i/>
        </w:rPr>
        <w:t>Dir</w:t>
      </w:r>
      <w:r w:rsidR="00A94709" w:rsidRPr="00BE4225">
        <w:rPr>
          <w:rFonts w:ascii="Times New Roman" w:hAnsi="Times New Roman"/>
        </w:rPr>
        <w:t xml:space="preserve"> </w:t>
      </w:r>
      <w:r w:rsidR="00EF5B0B" w:rsidRPr="00BE4225">
        <w:rPr>
          <w:rFonts w:ascii="Times New Roman" w:hAnsi="Times New Roman"/>
        </w:rPr>
        <w:t xml:space="preserve">és </w:t>
      </w:r>
      <w:r w:rsidR="00EF5B0B" w:rsidRPr="00BE4225">
        <w:rPr>
          <w:rFonts w:ascii="Times New Roman" w:hAnsi="Times New Roman"/>
          <w:i/>
        </w:rPr>
        <w:t>Imp</w:t>
      </w:r>
      <w:r w:rsidR="00A94709" w:rsidRPr="00BE4225">
        <w:rPr>
          <w:rFonts w:ascii="Times New Roman" w:hAnsi="Times New Roman"/>
        </w:rPr>
        <w:t xml:space="preserve"> kimentek </w:t>
      </w:r>
      <w:r w:rsidR="00ED22AB" w:rsidRPr="00BE4225">
        <w:rPr>
          <w:rFonts w:ascii="Times New Roman" w:hAnsi="Times New Roman"/>
        </w:rPr>
        <w:t>(felső ábra).</w:t>
      </w:r>
    </w:p>
    <w:p w14:paraId="0C5690EC" w14:textId="13A7BB85" w:rsidR="00401B65" w:rsidRPr="00BE4225" w:rsidRDefault="00C81A1F" w:rsidP="007852B4">
      <w:pPr>
        <w:spacing w:line="360" w:lineRule="auto"/>
        <w:rPr>
          <w:rFonts w:ascii="Times New Roman" w:hAnsi="Times New Roman"/>
        </w:rPr>
      </w:pPr>
      <w:r w:rsidRPr="00BE4225">
        <w:rPr>
          <w:rFonts w:ascii="Times New Roman" w:hAnsi="Times New Roman"/>
          <w:noProof/>
          <w:lang w:val="en-US"/>
        </w:rPr>
        <mc:AlternateContent>
          <mc:Choice Requires="wpg">
            <w:drawing>
              <wp:inline distT="0" distB="0" distL="0" distR="0" wp14:anchorId="6A9C8728" wp14:editId="0DB80CE2">
                <wp:extent cx="5231130" cy="2178685"/>
                <wp:effectExtent l="0" t="0" r="0" b="0"/>
                <wp:docPr id="99"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31130" cy="2178685"/>
                          <a:chOff x="0" y="0"/>
                          <a:chExt cx="5231130" cy="2178685"/>
                        </a:xfrm>
                      </wpg:grpSpPr>
                      <pic:pic xmlns:pic="http://schemas.openxmlformats.org/drawingml/2006/picture">
                        <pic:nvPicPr>
                          <pic:cNvPr id="100" name="Picture 27"/>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275021" y="0"/>
                            <a:ext cx="4681088" cy="1990725"/>
                          </a:xfrm>
                          <a:prstGeom prst="rect">
                            <a:avLst/>
                          </a:prstGeom>
                        </pic:spPr>
                      </pic:pic>
                      <wps:wsp>
                        <wps:cNvPr id="105" name="Text Box 55"/>
                        <wps:cNvSpPr txBox="1"/>
                        <wps:spPr>
                          <a:xfrm>
                            <a:off x="0" y="2047240"/>
                            <a:ext cx="5231130" cy="131445"/>
                          </a:xfrm>
                          <a:prstGeom prst="rect">
                            <a:avLst/>
                          </a:prstGeom>
                          <a:solidFill>
                            <a:prstClr val="white"/>
                          </a:solidFill>
                          <a:ln>
                            <a:noFill/>
                          </a:ln>
                          <a:effectLst/>
                        </wps:spPr>
                        <wps:txbx>
                          <w:txbxContent>
                            <w:p w14:paraId="10D33BC1" w14:textId="50E32BE3" w:rsidR="005F456C" w:rsidRPr="00B5142E" w:rsidRDefault="005F456C" w:rsidP="00846DFE">
                              <w:pPr>
                                <w:pStyle w:val="Caption"/>
                                <w:jc w:val="center"/>
                                <w:rPr>
                                  <w:rFonts w:ascii="Times New Roman" w:hAnsi="Times New Roman"/>
                                  <w:noProof/>
                                  <w:sz w:val="24"/>
                                  <w:szCs w:val="24"/>
                                </w:rPr>
                              </w:pPr>
                              <w:bookmarkStart w:id="2591" w:name="_Toc422898595"/>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29</w:t>
                              </w:r>
                              <w:r>
                                <w:fldChar w:fldCharType="end"/>
                              </w:r>
                              <w:r>
                                <w:t xml:space="preserve"> Inkrementális érzékelőtől érkező jelek átalakító irány és impulzus jelekre</w:t>
                              </w:r>
                              <w:bookmarkEnd w:id="25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A9C8728" id="Group 57" o:spid="_x0000_s1104" style="width:411.9pt;height:171.55pt;mso-position-horizontal-relative:char;mso-position-vertical-relative:line" coordsize="52311,2178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">
                <v:shape id="Picture 27" o:spid="_x0000_s1105" type="#_x0000_t75" style="position:absolute;left:2750;width:46811;height:19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CjMbFAAAA3AAAAA8AAABkcnMvZG93bnJldi54bWxEj09vwjAMxe+T+A6RkXYbKT3wpxAQQkKa&#10;2C6wHThajWkKjVM1GXT79PMBiZut9/zez8t17xt1oy7WgQ2MRxko4jLYmisD31+7txmomJAtNoHJ&#10;wC9FWK8GL0ssbLjzgW7HVCkJ4VigAZdSW2gdS0ce4yi0xKKdQ+cxydpV2nZ4l3Df6DzLJtpjzdLg&#10;sKWto/J6/PEGztv5R9i7/O9waU+bvIrldBw+jXkd9psFqER9epof1+9W8DPBl2dkAr36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wozGxQAAANwAAAAPAAAAAAAAAAAAAAAA&#10;AJ8CAABkcnMvZG93bnJldi54bWxQSwUGAAAAAAQABAD3AAAAkQMAAAAA&#10;">
                  <v:imagedata r:id="rId81" o:title=""/>
                  <v:path arrowok="t"/>
                </v:shape>
                <v:shape id="Text Box 55" o:spid="_x0000_s1106" type="#_x0000_t202" style="position:absolute;top:20472;width:5231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GK7sQA&#10;AADcAAAADwAAAGRycy9kb3ducmV2LnhtbERPTWsCMRC9C/6HMIIXqVlbK7I1ikiFthfp1ou3YTNu&#10;tm4mS5LV7b9vCgVv83ifs9r0thFX8qF2rGA2zUAQl07XXCk4fu0fliBCRNbYOCYFPxRgsx4OVphr&#10;d+NPuhaxEimEQ44KTIxtLmUoDVkMU9cSJ+7svMWYoK+k9nhL4baRj1m2kBZrTg0GW9oZKi9FZxUc&#10;5qeDmXTn14/t/Mm/H7vd4rsqlBqP+u0LiEh9vIv/3W86zc+e4e+ZdIF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Biu7EAAAA3AAAAA8AAAAAAAAAAAAAAAAAmAIAAGRycy9k&#10;b3ducmV2LnhtbFBLBQYAAAAABAAEAPUAAACJAwAAAAA=&#10;" stroked="f">
                  <v:textbox style="mso-fit-shape-to-text:t" inset="0,0,0,0">
                    <w:txbxContent>
                      <w:p w14:paraId="10D33BC1" w14:textId="50E32BE3" w:rsidR="005F456C" w:rsidRPr="00B5142E" w:rsidRDefault="005F456C" w:rsidP="00846DFE">
                        <w:pPr>
                          <w:pStyle w:val="Caption"/>
                          <w:jc w:val="center"/>
                          <w:rPr>
                            <w:rFonts w:ascii="Times New Roman" w:hAnsi="Times New Roman"/>
                            <w:noProof/>
                            <w:sz w:val="24"/>
                            <w:szCs w:val="24"/>
                          </w:rPr>
                        </w:pPr>
                        <w:bookmarkStart w:id="2592" w:name="_Toc422898595"/>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29</w:t>
                        </w:r>
                        <w:r>
                          <w:fldChar w:fldCharType="end"/>
                        </w:r>
                        <w:r>
                          <w:t xml:space="preserve"> Inkrementális érzékelőtől érkező jelek átalakító irány és impulzus jelekre</w:t>
                        </w:r>
                        <w:bookmarkEnd w:id="2592"/>
                      </w:p>
                    </w:txbxContent>
                  </v:textbox>
                </v:shape>
                <w10:anchorlock/>
              </v:group>
            </w:pict>
          </mc:Fallback>
        </mc:AlternateContent>
      </w:r>
    </w:p>
    <w:p w14:paraId="7DBFD818" w14:textId="77777777" w:rsidR="0096484A" w:rsidRPr="00B632B4" w:rsidRDefault="0096484A" w:rsidP="0096484A">
      <w:pPr>
        <w:spacing w:line="360" w:lineRule="auto"/>
        <w:rPr>
          <w:rFonts w:ascii="Times New Roman" w:hAnsi="Times New Roman"/>
          <w:szCs w:val="24"/>
        </w:rPr>
      </w:pPr>
      <w:r w:rsidRPr="00B632B4">
        <w:rPr>
          <w:rFonts w:ascii="Times New Roman" w:hAnsi="Times New Roman"/>
          <w:szCs w:val="24"/>
        </w:rPr>
        <w:t>A bementi jelek négy kategóriába sorolhatók:</w:t>
      </w:r>
    </w:p>
    <w:p w14:paraId="43D21125" w14:textId="77777777" w:rsidR="0096484A" w:rsidRPr="00B632B4" w:rsidRDefault="0096484A" w:rsidP="0096484A">
      <w:pPr>
        <w:pStyle w:val="ListParagraph"/>
        <w:numPr>
          <w:ilvl w:val="0"/>
          <w:numId w:val="1"/>
        </w:numPr>
        <w:spacing w:line="360" w:lineRule="auto"/>
        <w:rPr>
          <w:rFonts w:ascii="Times New Roman" w:hAnsi="Times New Roman"/>
          <w:szCs w:val="24"/>
        </w:rPr>
      </w:pPr>
      <w:r w:rsidRPr="00B632B4">
        <w:rPr>
          <w:rFonts w:ascii="Times New Roman" w:hAnsi="Times New Roman"/>
          <w:szCs w:val="24"/>
        </w:rPr>
        <w:t>Az A jel késik a B jelhez képest, a kimeneti jeleken látható (érkező impulzusok és az irány).</w:t>
      </w:r>
    </w:p>
    <w:p w14:paraId="6CE89F2A" w14:textId="77777777" w:rsidR="0096484A" w:rsidRPr="00B632B4" w:rsidRDefault="0096484A" w:rsidP="0096484A">
      <w:pPr>
        <w:pStyle w:val="ListParagraph"/>
        <w:numPr>
          <w:ilvl w:val="0"/>
          <w:numId w:val="1"/>
        </w:numPr>
        <w:spacing w:line="360" w:lineRule="auto"/>
        <w:rPr>
          <w:rFonts w:ascii="Times New Roman" w:hAnsi="Times New Roman"/>
          <w:szCs w:val="24"/>
        </w:rPr>
      </w:pPr>
      <w:r w:rsidRPr="00B632B4">
        <w:rPr>
          <w:rFonts w:ascii="Times New Roman" w:hAnsi="Times New Roman"/>
          <w:szCs w:val="24"/>
        </w:rPr>
        <w:t>Az B jel késik az A jelhez képest, látható hogy az irány megfordult.</w:t>
      </w:r>
    </w:p>
    <w:p w14:paraId="332F0F96" w14:textId="77777777" w:rsidR="0096484A" w:rsidRPr="00B632B4" w:rsidRDefault="0096484A" w:rsidP="0096484A">
      <w:pPr>
        <w:pStyle w:val="ListParagraph"/>
        <w:numPr>
          <w:ilvl w:val="0"/>
          <w:numId w:val="1"/>
        </w:numPr>
        <w:spacing w:line="360" w:lineRule="auto"/>
        <w:rPr>
          <w:rFonts w:ascii="Times New Roman" w:hAnsi="Times New Roman"/>
          <w:szCs w:val="24"/>
        </w:rPr>
      </w:pPr>
      <w:r w:rsidRPr="00B632B4">
        <w:rPr>
          <w:rFonts w:ascii="Times New Roman" w:hAnsi="Times New Roman"/>
          <w:szCs w:val="24"/>
        </w:rPr>
        <w:lastRenderedPageBreak/>
        <w:t>Az A bemeneti jelen hibás jelek érkeznek, látható, hogy ekkor nem történik impulzus generálás a kimeneten.</w:t>
      </w:r>
    </w:p>
    <w:p w14:paraId="2F75B4C0" w14:textId="77777777" w:rsidR="0096484A" w:rsidRPr="00B632B4" w:rsidRDefault="0096484A" w:rsidP="0096484A">
      <w:pPr>
        <w:pStyle w:val="ListParagraph"/>
        <w:numPr>
          <w:ilvl w:val="0"/>
          <w:numId w:val="1"/>
        </w:numPr>
        <w:spacing w:line="360" w:lineRule="auto"/>
        <w:rPr>
          <w:rFonts w:ascii="Times New Roman" w:hAnsi="Times New Roman"/>
          <w:szCs w:val="24"/>
        </w:rPr>
      </w:pPr>
      <w:r w:rsidRPr="00B632B4">
        <w:rPr>
          <w:rFonts w:ascii="Times New Roman" w:hAnsi="Times New Roman"/>
          <w:szCs w:val="24"/>
        </w:rPr>
        <w:t xml:space="preserve">Az A bemeneti jelen ismét hibás adatok érkeznek, ez az eset akkor történik meg, amikor a tárcsa forgási iránya azelőtt változik meg mielőtt elérte volna a sötét mező a </w:t>
      </w:r>
      <w:r w:rsidRPr="00B632B4">
        <w:rPr>
          <w:rFonts w:ascii="Times New Roman" w:hAnsi="Times New Roman"/>
          <w:i/>
          <w:szCs w:val="24"/>
        </w:rPr>
        <w:t>B</w:t>
      </w:r>
      <w:r w:rsidRPr="00B632B4">
        <w:rPr>
          <w:rFonts w:ascii="Times New Roman" w:hAnsi="Times New Roman"/>
          <w:szCs w:val="24"/>
        </w:rPr>
        <w:t xml:space="preserve"> foto tranzisztort.</w:t>
      </w:r>
    </w:p>
    <w:p w14:paraId="53498BE1" w14:textId="0377A305" w:rsidR="00177FBB" w:rsidRPr="00BE4225" w:rsidRDefault="00C81A1F" w:rsidP="00BC64C7">
      <w:pPr>
        <w:spacing w:line="360" w:lineRule="auto"/>
        <w:rPr>
          <w:rFonts w:ascii="Times New Roman" w:hAnsi="Times New Roman"/>
        </w:rPr>
      </w:pPr>
      <w:r w:rsidRPr="00BE4225">
        <w:rPr>
          <w:rFonts w:ascii="Times New Roman" w:hAnsi="Times New Roman"/>
          <w:noProof/>
          <w:lang w:val="en-US"/>
        </w:rPr>
        <mc:AlternateContent>
          <mc:Choice Requires="wpg">
            <w:drawing>
              <wp:inline distT="0" distB="0" distL="0" distR="0" wp14:anchorId="3FA7CABB" wp14:editId="68D2E230">
                <wp:extent cx="5566410" cy="3764915"/>
                <wp:effectExtent l="0" t="0" r="0" b="6985"/>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6410" cy="3764915"/>
                          <a:chOff x="0" y="0"/>
                          <a:chExt cx="5332730" cy="2913202"/>
                        </a:xfrm>
                      </wpg:grpSpPr>
                      <wps:wsp>
                        <wps:cNvPr id="97" name="Text Box 59"/>
                        <wps:cNvSpPr txBox="1"/>
                        <wps:spPr>
                          <a:xfrm>
                            <a:off x="877824" y="2640787"/>
                            <a:ext cx="3927475" cy="272415"/>
                          </a:xfrm>
                          <a:prstGeom prst="rect">
                            <a:avLst/>
                          </a:prstGeom>
                          <a:solidFill>
                            <a:prstClr val="white"/>
                          </a:solidFill>
                          <a:ln>
                            <a:noFill/>
                          </a:ln>
                          <a:effectLst/>
                        </wps:spPr>
                        <wps:txbx>
                          <w:txbxContent>
                            <w:p w14:paraId="52E2F86F" w14:textId="6BECB151" w:rsidR="005F456C" w:rsidRPr="00EF53AB" w:rsidRDefault="005F456C" w:rsidP="00846DFE">
                              <w:pPr>
                                <w:pStyle w:val="Caption"/>
                                <w:jc w:val="center"/>
                                <w:rPr>
                                  <w:rFonts w:ascii="Times New Roman" w:hAnsi="Times New Roman"/>
                                  <w:noProof/>
                                  <w:sz w:val="24"/>
                                  <w:szCs w:val="24"/>
                                </w:rPr>
                              </w:pPr>
                              <w:bookmarkStart w:id="2593" w:name="_Ref420518646"/>
                              <w:bookmarkStart w:id="2594" w:name="_Toc422898596"/>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30</w:t>
                              </w:r>
                              <w:r>
                                <w:fldChar w:fldCharType="end"/>
                              </w:r>
                              <w:bookmarkEnd w:id="2593"/>
                              <w:r>
                                <w:t xml:space="preserve"> Szimulációs eredmények a lehetséges bemenetekről az Black Box1 modulba</w:t>
                              </w:r>
                              <w:bookmarkEnd w:id="25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1" name="Picture 101"/>
                          <pic:cNvPicPr>
                            <a:picLocks noChangeAspect="1"/>
                          </pic:cNvPicPr>
                        </pic:nvPicPr>
                        <pic:blipFill rotWithShape="1">
                          <a:blip r:embed="rId82" cstate="print">
                            <a:extLst>
                              <a:ext uri="{28A0092B-C50C-407E-A947-70E740481C1C}">
                                <a14:useLocalDpi xmlns:a14="http://schemas.microsoft.com/office/drawing/2010/main" val="0"/>
                              </a:ext>
                            </a:extLst>
                          </a:blip>
                          <a:srcRect l="28521" t="1673" r="30349" b="14130"/>
                          <a:stretch/>
                        </pic:blipFill>
                        <pic:spPr bwMode="auto">
                          <a:xfrm>
                            <a:off x="0" y="0"/>
                            <a:ext cx="5332730" cy="257238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FA7CABB" id="Group 102" o:spid="_x0000_s1107" style="width:438.3pt;height:296.45pt;mso-position-horizontal-relative:char;mso-position-vertical-relative:line" coordsize="53327,291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&#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R/+Ct//&#10;AAVv+Hv/AAST8AeCPH/xD+EOteLofG/ihtFtbfRb+KBraQReZ5jmUEFccYHNAH1xRWf4S8QQ+LfC&#10;umeKre3aGPU9Phu44XOWRZIw4U+4zWh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&#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4d/4Lg/8Ej/FP/BW74ZfDvwB4X+M&#10;Wn+DpPBHjB9amuNQ017lbpTCY/LARhtPOcmvuKigDL8EeH38JeC9H8Ky3KzNpml29o0yrgOY41Td&#10;jtnGa1KKKACiiigAooooAKKKKAEGF4pRnu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">
                <v:shape id="Text Box 59" o:spid="_x0000_s1108" type="#_x0000_t202" style="position:absolute;left:8778;top:26407;width:39274;height:2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hPcMUA&#10;AADbAAAADwAAAGRycy9kb3ducmV2LnhtbESPT2vCQBTE7wW/w/KEXopumoOt0VWsaaGHetCK50f2&#10;mQSzb8Pumj/fvlso9DjMzG+Y9XYwjejI+dqygud5AoK4sLrmUsH5+2P2CsIHZI2NZVIwkoftZvKw&#10;xkzbno/UnUIpIoR9hgqqENpMSl9UZNDPbUscvat1BkOUrpTaYR/hppFpkiykwZrjQoUt7Ssqbqe7&#10;UbDI3b0/8v4pP79/4aEt08vbeFHqcTrsViACDeE//Nf+1AqWL/D7Jf4A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GE9wxQAAANsAAAAPAAAAAAAAAAAAAAAAAJgCAABkcnMv&#10;ZG93bnJldi54bWxQSwUGAAAAAAQABAD1AAAAigMAAAAA&#10;" stroked="f">
                  <v:textbox inset="0,0,0,0">
                    <w:txbxContent>
                      <w:p w14:paraId="52E2F86F" w14:textId="6BECB151" w:rsidR="005F456C" w:rsidRPr="00EF53AB" w:rsidRDefault="005F456C" w:rsidP="00846DFE">
                        <w:pPr>
                          <w:pStyle w:val="Caption"/>
                          <w:jc w:val="center"/>
                          <w:rPr>
                            <w:rFonts w:ascii="Times New Roman" w:hAnsi="Times New Roman"/>
                            <w:noProof/>
                            <w:sz w:val="24"/>
                            <w:szCs w:val="24"/>
                          </w:rPr>
                        </w:pPr>
                        <w:bookmarkStart w:id="2595" w:name="_Ref420518646"/>
                        <w:bookmarkStart w:id="2596" w:name="_Toc422898596"/>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30</w:t>
                        </w:r>
                        <w:r>
                          <w:fldChar w:fldCharType="end"/>
                        </w:r>
                        <w:bookmarkEnd w:id="2595"/>
                        <w:r>
                          <w:t xml:space="preserve"> Szimulációs eredmények a lehetséges bemenetekről az Black Box1 modulba</w:t>
                        </w:r>
                        <w:bookmarkEnd w:id="2596"/>
                      </w:p>
                    </w:txbxContent>
                  </v:textbox>
                </v:shape>
                <v:shape id="Picture 101" o:spid="_x0000_s1109" type="#_x0000_t75" style="position:absolute;width:53327;height:257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mjwDCAAAA3AAAAA8AAABkcnMvZG93bnJldi54bWxET9tqwkAQfS/4D8sIvtXdVCglugYJCAGl&#10;F/UDhuyYRLOzIbs1ab++WxB8m8O5ziobbStu1PvGsYZkrkAQl840XGk4HbfPbyB8QDbYOiYNP+Qh&#10;W0+eVpgaN/AX3Q6hEjGEfYoa6hC6VEpf1mTRz11HHLmz6y2GCPtKmh6HGG5b+aLUq7TYcGyosaO8&#10;pvJ6+LYa8gvLj/1xx8V+ge+73+pTnU+D1rPpuFmCCDSGh/juLkycrxL4fyZeIN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8Zo8AwgAAANwAAAAPAAAAAAAAAAAAAAAAAJ8C&#10;AABkcnMvZG93bnJldi54bWxQSwUGAAAAAAQABAD3AAAAjgMAAAAA&#10;">
                  <v:imagedata r:id="rId83" o:title="" croptop="1096f" cropbottom="9260f" cropleft="18692f" cropright="19890f"/>
                  <v:path arrowok="t"/>
                </v:shape>
                <w10:anchorlock/>
              </v:group>
            </w:pict>
          </mc:Fallback>
        </mc:AlternateContent>
      </w:r>
    </w:p>
    <w:p w14:paraId="74FF3F20" w14:textId="5C55D5F9" w:rsidR="00A94709" w:rsidRPr="00BE4225" w:rsidRDefault="00A94709" w:rsidP="00BC64C7">
      <w:pPr>
        <w:spacing w:line="360" w:lineRule="auto"/>
        <w:rPr>
          <w:rFonts w:ascii="Times New Roman" w:hAnsi="Times New Roman"/>
        </w:rPr>
      </w:pPr>
      <w:r w:rsidRPr="00BE4225">
        <w:rPr>
          <w:rFonts w:ascii="Times New Roman" w:hAnsi="Times New Roman"/>
        </w:rPr>
        <w:tab/>
      </w:r>
      <w:r w:rsidR="0096484A" w:rsidRPr="00B632B4">
        <w:rPr>
          <w:rFonts w:ascii="Times New Roman" w:hAnsi="Times New Roman"/>
          <w:szCs w:val="24"/>
        </w:rPr>
        <w:t>Az elkészített „</w:t>
      </w:r>
      <w:r w:rsidR="0096484A" w:rsidRPr="00B632B4">
        <w:rPr>
          <w:rFonts w:ascii="Times New Roman" w:hAnsi="Times New Roman"/>
          <w:i/>
          <w:szCs w:val="24"/>
        </w:rPr>
        <w:t>Inkrementális Jelfeldolgozó modul1</w:t>
      </w:r>
      <w:r w:rsidR="0096484A" w:rsidRPr="00B632B4">
        <w:rPr>
          <w:rFonts w:ascii="Times New Roman" w:hAnsi="Times New Roman"/>
          <w:szCs w:val="24"/>
        </w:rPr>
        <w:t>” segítségével feldolgozhatom az érzékelő jeleit. A modul kimenetére majd újabb modulokat illeszthetünk, melyek segítségével mérjük a pozíciót vagy a szögsebessége</w:t>
      </w:r>
      <w:r w:rsidRPr="00BE4225">
        <w:rPr>
          <w:rFonts w:ascii="Times New Roman" w:hAnsi="Times New Roman"/>
        </w:rPr>
        <w:t>t.</w:t>
      </w:r>
    </w:p>
    <w:p w14:paraId="47881094" w14:textId="77777777" w:rsidR="00931531" w:rsidRPr="00BE4225" w:rsidRDefault="00931531" w:rsidP="007852B4">
      <w:pPr>
        <w:pStyle w:val="Heading4"/>
        <w:spacing w:line="360" w:lineRule="auto"/>
      </w:pPr>
      <w:bookmarkStart w:id="2597" w:name="_Toc422854232"/>
      <w:r w:rsidRPr="00BE4225">
        <w:t xml:space="preserve">Pozíció mérése Inkrementális adó </w:t>
      </w:r>
      <w:r w:rsidR="00CA1981" w:rsidRPr="00BE4225">
        <w:t>segítségével</w:t>
      </w:r>
      <w:bookmarkEnd w:id="2597"/>
    </w:p>
    <w:p w14:paraId="43E1822D" w14:textId="77777777" w:rsidR="0096484A" w:rsidRPr="00B632B4" w:rsidRDefault="00ED22AB" w:rsidP="0096484A">
      <w:pPr>
        <w:spacing w:line="360" w:lineRule="auto"/>
        <w:rPr>
          <w:rFonts w:ascii="Times New Roman" w:hAnsi="Times New Roman"/>
          <w:szCs w:val="24"/>
        </w:rPr>
      </w:pPr>
      <w:r w:rsidRPr="00BE4225">
        <w:rPr>
          <w:rFonts w:ascii="Times New Roman" w:hAnsi="Times New Roman"/>
        </w:rPr>
        <w:tab/>
      </w:r>
      <w:r w:rsidR="0096484A" w:rsidRPr="00B632B4">
        <w:rPr>
          <w:rFonts w:ascii="Times New Roman" w:hAnsi="Times New Roman"/>
          <w:szCs w:val="24"/>
        </w:rPr>
        <w:t>Az általam használt inkrementális tárcsák és érzékelő csak relatív pozíció mérésére alkalmasak, ezért alkalmazunk egy referencia tárcsát is. A referencia tárcsa ugyanarra a tengelyre van rögzítve, mint az inkrementális tárcsa, csak annyi különbséggel, hogy csak egy impulzust generál fordulatonként. A pozíciót úgy tudjuk megmérni, hogy egy regiszter értékét, változtatjuk minden Imp jel felfutó élére. Növeljük vagy csökkentjük a Dir iránybit (logikai 1 vagy 0). függvényében.</w:t>
      </w:r>
    </w:p>
    <w:p w14:paraId="3D4BDAF4" w14:textId="77777777" w:rsidR="0096484A" w:rsidRPr="00B632B4" w:rsidRDefault="0096484A" w:rsidP="0096484A">
      <w:pPr>
        <w:spacing w:line="360" w:lineRule="auto"/>
        <w:ind w:firstLine="720"/>
        <w:rPr>
          <w:rFonts w:ascii="Times New Roman" w:hAnsi="Times New Roman"/>
          <w:szCs w:val="24"/>
        </w:rPr>
      </w:pPr>
      <w:r w:rsidRPr="00B632B4">
        <w:rPr>
          <w:rFonts w:ascii="Times New Roman" w:hAnsi="Times New Roman"/>
          <w:szCs w:val="24"/>
        </w:rPr>
        <w:t xml:space="preserve">Működési logikája alapján három osztályba sorolhatok. Az első az él detektáló, melynek feladata az impulzusok felfutó éleinek a detektálása, és egyetlen órajelig tartó </w:t>
      </w:r>
      <w:r w:rsidRPr="00B632B4">
        <w:rPr>
          <w:rFonts w:ascii="Times New Roman" w:hAnsi="Times New Roman"/>
          <w:szCs w:val="24"/>
        </w:rPr>
        <w:lastRenderedPageBreak/>
        <w:t>impulzus generálása a tároló regiszternek (Regiszter) így engedélyezve az adatírást a regiszterbe.</w:t>
      </w:r>
    </w:p>
    <w:p w14:paraId="221B9DFB" w14:textId="77777777" w:rsidR="0096484A" w:rsidRPr="00B632B4" w:rsidRDefault="0096484A" w:rsidP="0096484A">
      <w:pPr>
        <w:spacing w:line="360" w:lineRule="auto"/>
        <w:ind w:firstLine="720"/>
        <w:rPr>
          <w:rFonts w:ascii="Times New Roman" w:hAnsi="Times New Roman"/>
          <w:szCs w:val="24"/>
        </w:rPr>
      </w:pPr>
      <w:r w:rsidRPr="00B632B4">
        <w:rPr>
          <w:rFonts w:ascii="Times New Roman" w:hAnsi="Times New Roman"/>
          <w:szCs w:val="24"/>
        </w:rPr>
        <w:t xml:space="preserve">A tároló regiszter feladata az aktuális érték tárolása, a típusa 16-bites előjeles egész értékű, a kezdőértéke mindig 0. A </w:t>
      </w:r>
      <w:r w:rsidRPr="00B632B4">
        <w:rPr>
          <w:rFonts w:ascii="Times New Roman" w:hAnsi="Times New Roman"/>
          <w:i/>
          <w:szCs w:val="24"/>
        </w:rPr>
        <w:t>rst</w:t>
      </w:r>
      <w:r w:rsidRPr="00B632B4">
        <w:rPr>
          <w:rFonts w:ascii="Times New Roman" w:hAnsi="Times New Roman"/>
          <w:szCs w:val="24"/>
        </w:rPr>
        <w:t xml:space="preserve"> bemeneten érkező jel 0 értékre állítja a regiszter tartalmát, ez akkor történik meg, ha a „</w:t>
      </w:r>
      <w:r w:rsidRPr="00B632B4">
        <w:rPr>
          <w:rFonts w:ascii="Times New Roman" w:hAnsi="Times New Roman"/>
          <w:i/>
          <w:szCs w:val="24"/>
        </w:rPr>
        <w:t>NullSignal</w:t>
      </w:r>
      <w:r w:rsidRPr="00B632B4">
        <w:rPr>
          <w:rFonts w:ascii="Times New Roman" w:hAnsi="Times New Roman"/>
          <w:szCs w:val="24"/>
        </w:rPr>
        <w:t>” bemeneten impulzus érkezik. Azt mondhatjuk, hogy a pozíciót a 0 állapothoz mérjük, amely a Null átmeneti tárcsa határozza meg.</w:t>
      </w:r>
      <w:r w:rsidRPr="00B632B4">
        <w:rPr>
          <w:rFonts w:ascii="Times New Roman" w:hAnsi="Times New Roman"/>
          <w:szCs w:val="24"/>
          <w:lang w:eastAsia="hu-HU"/>
        </w:rPr>
        <w:t xml:space="preserve"> </w:t>
      </w:r>
    </w:p>
    <w:p w14:paraId="188869C6" w14:textId="77777777" w:rsidR="0096484A" w:rsidRPr="00B632B4" w:rsidRDefault="0096484A" w:rsidP="0096484A">
      <w:pPr>
        <w:spacing w:line="360" w:lineRule="auto"/>
        <w:ind w:firstLine="720"/>
        <w:rPr>
          <w:rFonts w:ascii="Times New Roman" w:hAnsi="Times New Roman"/>
          <w:szCs w:val="24"/>
          <w:lang w:eastAsia="hu-HU"/>
        </w:rPr>
      </w:pPr>
      <w:r w:rsidRPr="00B632B4">
        <w:rPr>
          <w:rFonts w:ascii="Times New Roman" w:hAnsi="Times New Roman"/>
          <w:szCs w:val="24"/>
        </w:rPr>
        <w:t xml:space="preserve">A számláló logika feladata, hogy növelje vagy csökkentse eggyel a regiszter tartalmát, annak függvényében, hogy a </w:t>
      </w:r>
      <w:r w:rsidRPr="00B632B4">
        <w:rPr>
          <w:rFonts w:ascii="Times New Roman" w:hAnsi="Times New Roman"/>
          <w:i/>
          <w:szCs w:val="24"/>
        </w:rPr>
        <w:t>Dir</w:t>
      </w:r>
      <w:r w:rsidRPr="00B632B4">
        <w:rPr>
          <w:rFonts w:ascii="Times New Roman" w:hAnsi="Times New Roman"/>
          <w:szCs w:val="24"/>
        </w:rPr>
        <w:t xml:space="preserve"> jel milyen értékű. A „</w:t>
      </w:r>
      <w:r w:rsidRPr="00B632B4">
        <w:rPr>
          <w:rFonts w:ascii="Times New Roman" w:hAnsi="Times New Roman"/>
          <w:i/>
          <w:szCs w:val="24"/>
        </w:rPr>
        <w:t>ValueCT</w:t>
      </w:r>
      <w:r w:rsidRPr="00B632B4">
        <w:rPr>
          <w:rFonts w:ascii="Times New Roman" w:hAnsi="Times New Roman"/>
          <w:szCs w:val="24"/>
        </w:rPr>
        <w:t>” bemenet segítségével meg tudjuk fordítani a számolás irányát, így kényelmesebben tudjuk majd a robot vonatkoztatási rendszeréhez hangolni az érzékelőket.</w:t>
      </w:r>
    </w:p>
    <w:p w14:paraId="01956388" w14:textId="09740B48" w:rsidR="00D33E3E" w:rsidRPr="00BE4225" w:rsidRDefault="00C81A1F" w:rsidP="0096484A">
      <w:pPr>
        <w:spacing w:line="360" w:lineRule="auto"/>
        <w:rPr>
          <w:rFonts w:ascii="Times New Roman" w:hAnsi="Times New Roman"/>
        </w:rPr>
      </w:pPr>
      <w:r w:rsidRPr="00BE4225">
        <w:rPr>
          <w:rFonts w:ascii="Times New Roman" w:hAnsi="Times New Roman"/>
          <w:noProof/>
          <w:lang w:val="en-US"/>
        </w:rPr>
        <mc:AlternateContent>
          <mc:Choice Requires="wpg">
            <w:drawing>
              <wp:inline distT="0" distB="0" distL="0" distR="0" wp14:anchorId="422DF944" wp14:editId="7D3C2C17">
                <wp:extent cx="5566410" cy="3184525"/>
                <wp:effectExtent l="0" t="0" r="0" b="0"/>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6410" cy="3184525"/>
                          <a:chOff x="0" y="1"/>
                          <a:chExt cx="5566410" cy="2266949"/>
                        </a:xfrm>
                      </wpg:grpSpPr>
                      <pic:pic xmlns:pic="http://schemas.openxmlformats.org/drawingml/2006/picture">
                        <pic:nvPicPr>
                          <pic:cNvPr id="112" name="Picture 11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532528" y="1"/>
                            <a:ext cx="4284866" cy="1930604"/>
                          </a:xfrm>
                          <a:prstGeom prst="rect">
                            <a:avLst/>
                          </a:prstGeom>
                        </pic:spPr>
                      </pic:pic>
                      <wps:wsp>
                        <wps:cNvPr id="113" name="Text Box 113"/>
                        <wps:cNvSpPr txBox="1"/>
                        <wps:spPr>
                          <a:xfrm>
                            <a:off x="0" y="1994535"/>
                            <a:ext cx="5566410" cy="272415"/>
                          </a:xfrm>
                          <a:prstGeom prst="rect">
                            <a:avLst/>
                          </a:prstGeom>
                          <a:solidFill>
                            <a:prstClr val="white"/>
                          </a:solidFill>
                          <a:ln>
                            <a:noFill/>
                          </a:ln>
                          <a:effectLst/>
                        </wps:spPr>
                        <wps:txbx>
                          <w:txbxContent>
                            <w:p w14:paraId="78C08CCD" w14:textId="510E52B8" w:rsidR="005F456C" w:rsidRPr="002853BA" w:rsidRDefault="005F456C" w:rsidP="007F4544">
                              <w:pPr>
                                <w:pStyle w:val="Caption"/>
                                <w:jc w:val="center"/>
                                <w:rPr>
                                  <w:rFonts w:ascii="Times New Roman" w:hAnsi="Times New Roman"/>
                                  <w:sz w:val="24"/>
                                  <w:szCs w:val="24"/>
                                </w:rPr>
                              </w:pPr>
                              <w:bookmarkStart w:id="2598" w:name="_Ref422692677"/>
                              <w:bookmarkStart w:id="2599" w:name="_Toc422898597"/>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31</w:t>
                              </w:r>
                              <w:r>
                                <w:fldChar w:fldCharType="end"/>
                              </w:r>
                              <w:bookmarkEnd w:id="2598"/>
                              <w:r>
                                <w:t xml:space="preserve"> Inkrementális adóval mért pozíció, szimulációs modellje SytemGeneratorban</w:t>
                              </w:r>
                              <w:bookmarkEnd w:id="25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22DF944" id="Group 114" o:spid="_x0000_s1110" style="width:438.3pt;height:250.75pt;mso-position-horizontal-relative:char;mso-position-vertical-relative:line" coordorigin="" coordsize="55664,2266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">
                <v:shape id="Picture 112" o:spid="_x0000_s1111" type="#_x0000_t75" style="position:absolute;left:5325;width:42848;height:193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KiJXCAAAA3AAAAA8AAABkcnMvZG93bnJldi54bWxET0trwkAQvhf8D8sIvdWNQkVSVxFB8dKD&#10;jxa8DbvTJJidDdmpif56t1DwNh/fc+bL3tfqSm2sAhsYjzJQxDa4igsDp+PmbQYqCrLDOjAZuFGE&#10;5WLwMsfchY73dD1IoVIIxxwNlCJNrnW0JXmMo9AQJ+4ntB4lwbbQrsUuhftaT7Jsqj1WnBpKbGhd&#10;kr0cfr0BO/Pr09bK+Ss7d5/yvdfv95025nXYrz5ACfXyFP+7dy7NH0/g75l0gV4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SoiVwgAAANwAAAAPAAAAAAAAAAAAAAAAAJ8C&#10;AABkcnMvZG93bnJldi54bWxQSwUGAAAAAAQABAD3AAAAjgMAAAAA&#10;">
                  <v:imagedata r:id="rId85" o:title=""/>
                  <v:path arrowok="t"/>
                </v:shape>
                <v:shape id="Text Box 113" o:spid="_x0000_s1112" type="#_x0000_t202" style="position:absolute;top:19945;width:55664;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ocIA&#10;AADcAAAADwAAAGRycy9kb3ducmV2LnhtbERPS4vCMBC+L/gfwgh7WTTVBZFqlPWx4EEPVfE8NGNb&#10;tpmUJNr6782C4G0+vufMl52pxZ2crywrGA0TEMS51RUXCs6n38EUhA/IGmvLpOBBHpaL3sccU21b&#10;zuh+DIWIIexTVFCG0KRS+rwkg35oG+LIXa0zGCJ0hdQO2xhuajlOkok0WHFsKLGhdUn53/FmFEw2&#10;7tZmvP7anLd7PDTF+LJ6XJT67Hc/MxCBuvAWv9w7HeePvuH/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bL6hwgAAANwAAAAPAAAAAAAAAAAAAAAAAJgCAABkcnMvZG93&#10;bnJldi54bWxQSwUGAAAAAAQABAD1AAAAhwMAAAAA&#10;" stroked="f">
                  <v:textbox inset="0,0,0,0">
                    <w:txbxContent>
                      <w:p w14:paraId="78C08CCD" w14:textId="510E52B8" w:rsidR="005F456C" w:rsidRPr="002853BA" w:rsidRDefault="005F456C" w:rsidP="007F4544">
                        <w:pPr>
                          <w:pStyle w:val="Caption"/>
                          <w:jc w:val="center"/>
                          <w:rPr>
                            <w:rFonts w:ascii="Times New Roman" w:hAnsi="Times New Roman"/>
                            <w:sz w:val="24"/>
                            <w:szCs w:val="24"/>
                          </w:rPr>
                        </w:pPr>
                        <w:bookmarkStart w:id="2600" w:name="_Ref422692677"/>
                        <w:bookmarkStart w:id="2601" w:name="_Toc422898597"/>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31</w:t>
                        </w:r>
                        <w:r>
                          <w:fldChar w:fldCharType="end"/>
                        </w:r>
                        <w:bookmarkEnd w:id="2600"/>
                        <w:r>
                          <w:t xml:space="preserve"> Inkrementális adóval mért pozíció, szimulációs modellje SytemGeneratorban</w:t>
                        </w:r>
                        <w:bookmarkEnd w:id="2601"/>
                      </w:p>
                    </w:txbxContent>
                  </v:textbox>
                </v:shape>
                <w10:anchorlock/>
              </v:group>
            </w:pict>
          </mc:Fallback>
        </mc:AlternateContent>
      </w:r>
    </w:p>
    <w:p w14:paraId="5B17FE05" w14:textId="77777777" w:rsidR="007E23F1" w:rsidRPr="00BE4225" w:rsidRDefault="00ED22AB" w:rsidP="007852B4">
      <w:pPr>
        <w:pStyle w:val="Heading4"/>
        <w:spacing w:line="360" w:lineRule="auto"/>
      </w:pPr>
      <w:bookmarkStart w:id="2602" w:name="_Toc422854233"/>
      <w:r w:rsidRPr="00BE4225">
        <w:t>Szögsebesség mérése Inkrementális adó segítségével</w:t>
      </w:r>
      <w:bookmarkEnd w:id="2602"/>
    </w:p>
    <w:p w14:paraId="766D6100" w14:textId="77777777" w:rsidR="0096484A" w:rsidRPr="00B632B4" w:rsidRDefault="00ED22AB" w:rsidP="0096484A">
      <w:pPr>
        <w:spacing w:line="360" w:lineRule="auto"/>
        <w:rPr>
          <w:rFonts w:ascii="Times New Roman" w:hAnsi="Times New Roman"/>
          <w:szCs w:val="24"/>
        </w:rPr>
      </w:pPr>
      <w:r w:rsidRPr="00BE4225">
        <w:rPr>
          <w:rFonts w:ascii="Times New Roman" w:hAnsi="Times New Roman"/>
        </w:rPr>
        <w:tab/>
      </w:r>
      <w:r w:rsidR="0096484A" w:rsidRPr="00B632B4">
        <w:rPr>
          <w:rFonts w:ascii="Times New Roman" w:hAnsi="Times New Roman"/>
          <w:szCs w:val="24"/>
        </w:rPr>
        <w:t>A sebesség mérésénél hasonlóképpen járunk el, mint a pozíció mérésénél. A sebességet</w:t>
      </w:r>
      <m:oMath>
        <m:r>
          <w:rPr>
            <w:rFonts w:ascii="Cambria Math" w:hAnsi="Cambria Math"/>
            <w:szCs w:val="24"/>
          </w:rPr>
          <m:t xml:space="preserve"> </m:t>
        </m:r>
        <m:f>
          <m:fPr>
            <m:ctrlPr>
              <w:rPr>
                <w:rFonts w:ascii="Cambria Math" w:hAnsi="Cambria Math"/>
                <w:szCs w:val="24"/>
              </w:rPr>
            </m:ctrlPr>
          </m:fPr>
          <m:num>
            <m:r>
              <m:rPr>
                <m:sty m:val="p"/>
              </m:rPr>
              <w:rPr>
                <w:rFonts w:ascii="Cambria Math" w:hAnsi="Cambria Math"/>
                <w:szCs w:val="24"/>
              </w:rPr>
              <m:t>imp</m:t>
            </m:r>
          </m:num>
          <m:den>
            <m:r>
              <m:rPr>
                <m:sty m:val="p"/>
              </m:rPr>
              <w:rPr>
                <w:rFonts w:ascii="Cambria Math" w:hAnsi="Cambria Math"/>
                <w:szCs w:val="24"/>
              </w:rPr>
              <m:t>Ts</m:t>
            </m:r>
          </m:den>
        </m:f>
      </m:oMath>
      <w:r w:rsidR="0096484A" w:rsidRPr="00B632B4">
        <w:rPr>
          <w:rFonts w:ascii="Times New Roman" w:hAnsi="Times New Roman"/>
          <w:szCs w:val="24"/>
        </w:rPr>
        <w:t xml:space="preserve">, időegység alatt érkező impulzusok számát mérjük. Az impulzusok az inkrementális adó jeleinek a feldolgozó moduljától érkeznek. A modulban megtalálható a pozíció mérésénél kifejtet számláló logika, tároló logika és él detektáló logika. </w:t>
      </w:r>
    </w:p>
    <w:p w14:paraId="595FD91A" w14:textId="793D3AC5" w:rsidR="00E03AB2" w:rsidRDefault="0096484A" w:rsidP="0096484A">
      <w:pPr>
        <w:spacing w:line="360" w:lineRule="auto"/>
        <w:rPr>
          <w:rFonts w:ascii="Times New Roman" w:hAnsi="Times New Roman"/>
          <w:noProof/>
          <w:lang w:val="en-US"/>
        </w:rPr>
      </w:pPr>
      <w:r w:rsidRPr="00B632B4">
        <w:rPr>
          <w:rFonts w:ascii="Times New Roman" w:hAnsi="Times New Roman"/>
          <w:szCs w:val="24"/>
        </w:rPr>
        <w:t>A tároló regiszter minden mintavételi impulzus érkezésekor „reset” állapotba kerül, így az értéke 0 lesz. A „CsereDir” bemeneten keresztül megtudjuk változtatni a pozíció előjelét, erre a robothoz rögzített koordináta rendszerhez való illesztéskor lesz szükséges.</w:t>
      </w:r>
      <w:r w:rsidR="00E03AB2" w:rsidRPr="00E03AB2">
        <w:rPr>
          <w:rFonts w:ascii="Times New Roman" w:hAnsi="Times New Roman"/>
          <w:noProof/>
          <w:lang w:val="en-US"/>
        </w:rPr>
        <w:t xml:space="preserve"> </w:t>
      </w:r>
    </w:p>
    <w:p w14:paraId="69C5DDB7" w14:textId="714827D3" w:rsidR="0019600C" w:rsidRPr="00BE4225" w:rsidRDefault="00D9192F" w:rsidP="00911B32">
      <w:pPr>
        <w:spacing w:line="360" w:lineRule="auto"/>
        <w:ind w:firstLine="720"/>
        <w:rPr>
          <w:rFonts w:ascii="Times New Roman" w:hAnsi="Times New Roman"/>
        </w:rPr>
      </w:pPr>
      <w:r>
        <w:rPr>
          <w:noProof/>
          <w:lang w:val="en-US"/>
        </w:rPr>
        <w:lastRenderedPageBreak/>
        <mc:AlternateContent>
          <mc:Choice Requires="wpg">
            <w:drawing>
              <wp:inline distT="0" distB="0" distL="0" distR="0" wp14:anchorId="09203DED" wp14:editId="7847B06C">
                <wp:extent cx="5262245" cy="2597785"/>
                <wp:effectExtent l="0" t="0" r="0" b="2540"/>
                <wp:docPr id="220"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2245" cy="2597785"/>
                          <a:chOff x="0" y="2286"/>
                          <a:chExt cx="43389" cy="22306"/>
                        </a:xfrm>
                      </wpg:grpSpPr>
                      <pic:pic xmlns:pic="http://schemas.openxmlformats.org/drawingml/2006/picture">
                        <pic:nvPicPr>
                          <pic:cNvPr id="221" name="Picture 40"/>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2286"/>
                            <a:ext cx="43389" cy="18857"/>
                          </a:xfrm>
                          <a:prstGeom prst="rect">
                            <a:avLst/>
                          </a:prstGeom>
                          <a:noFill/>
                          <a:extLst>
                            <a:ext uri="{909E8E84-426E-40DD-AFC4-6F175D3DCCD1}">
                              <a14:hiddenFill xmlns:a14="http://schemas.microsoft.com/office/drawing/2010/main">
                                <a:solidFill>
                                  <a:srgbClr val="FFFFFF"/>
                                </a:solidFill>
                              </a14:hiddenFill>
                            </a:ext>
                          </a:extLst>
                        </pic:spPr>
                      </pic:pic>
                      <wps:wsp>
                        <wps:cNvPr id="222" name="Text Box 68"/>
                        <wps:cNvSpPr txBox="1">
                          <a:spLocks noChangeArrowheads="1"/>
                        </wps:cNvSpPr>
                        <wps:spPr bwMode="auto">
                          <a:xfrm>
                            <a:off x="0" y="21869"/>
                            <a:ext cx="43389" cy="27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BD1BB6" w14:textId="50C39AC4" w:rsidR="005F456C" w:rsidRPr="00760537" w:rsidRDefault="005F456C" w:rsidP="00E03AB2">
                              <w:pPr>
                                <w:pStyle w:val="Caption"/>
                                <w:jc w:val="center"/>
                                <w:rPr>
                                  <w:rFonts w:ascii="Times New Roman" w:hAnsi="Times New Roman"/>
                                  <w:noProof/>
                                  <w:sz w:val="24"/>
                                  <w:szCs w:val="24"/>
                                </w:rPr>
                              </w:pPr>
                              <w:bookmarkStart w:id="2603" w:name="_Ref420524887"/>
                              <w:bookmarkStart w:id="2604" w:name="_Toc422898598"/>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32</w:t>
                              </w:r>
                              <w:r>
                                <w:fldChar w:fldCharType="end"/>
                              </w:r>
                              <w:bookmarkEnd w:id="2603"/>
                              <w:r>
                                <w:t xml:space="preserve"> Sebesség mérő modul felépítése</w:t>
                              </w:r>
                              <w:bookmarkEnd w:id="2604"/>
                            </w:p>
                          </w:txbxContent>
                        </wps:txbx>
                        <wps:bodyPr rot="0" vert="horz" wrap="square" lIns="0" tIns="0" rIns="0" bIns="0" anchor="t" anchorCtr="0" upright="1">
                          <a:noAutofit/>
                        </wps:bodyPr>
                      </wps:wsp>
                    </wpg:wgp>
                  </a:graphicData>
                </a:graphic>
              </wp:inline>
            </w:drawing>
          </mc:Choice>
          <mc:Fallback>
            <w:pict>
              <v:group w14:anchorId="09203DED" id="Group 69" o:spid="_x0000_s1113" style="width:414.35pt;height:204.55pt;mso-position-horizontal-relative:char;mso-position-vertical-relative:line" coordorigin=",2286" coordsize="43389,22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">
                <v:shape id="Picture 40" o:spid="_x0000_s1114" type="#_x0000_t75" style="position:absolute;top:2286;width:43389;height:18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szdfFAAAA3AAAAA8AAABkcnMvZG93bnJldi54bWxEj0FrAjEUhO+C/yE8oTfNugexq1FssVh6&#10;Uqvo8ZE8N2s3L8sm1e2/b4RCj8PMfMPMl52rxY3aUHlWMB5lIIi1NxWXCg6fb8MpiBCRDdaeScEP&#10;BVgu+r05FsbfeUe3fSxFgnAoUIGNsSmkDNqSwzDyDXHyLr51GJNsS2lavCe4q2WeZRPpsOK0YLGh&#10;V0v6a//tFPjD5vqcTz+27ni+2kzr9ellt1bqadCtZiAidfE//Nd+NwryfAyPM+kIyM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3LM3XxQAAANwAAAAPAAAAAAAAAAAAAAAA&#10;AJ8CAABkcnMvZG93bnJldi54bWxQSwUGAAAAAAQABAD3AAAAkQMAAAAA&#10;">
                  <v:imagedata r:id="rId87" o:title=""/>
                  <v:path arrowok="t"/>
                </v:shape>
                <v:shape id="Text Box 68" o:spid="_x0000_s1115" type="#_x0000_t202" style="position:absolute;top:21869;width:43389;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mw+8QA&#10;AADcAAAADwAAAGRycy9kb3ducmV2LnhtbESPT2sCMRTE74LfITyhF9GsOYisRmnVQg/14B88Pzav&#10;u0s3L0sS3fXbNwXB4zAzv2FWm9424k4+1I41zKYZCOLCmZpLDZfz52QBIkRkg41j0vCgAJv1cLDC&#10;3LiOj3Q/xVIkCIccNVQxtrmUoajIYpi6ljh5P85bjEn6UhqPXYLbRqosm0uLNaeFClvaVlT8nm5W&#10;w3znb92Rt+PdZf+Nh7ZU14/HVeu3Uf++BBGpj6/ws/1lNCil4P9MOg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psPvEAAAA3AAAAA8AAAAAAAAAAAAAAAAAmAIAAGRycy9k&#10;b3ducmV2LnhtbFBLBQYAAAAABAAEAPUAAACJAwAAAAA=&#10;" stroked="f">
                  <v:textbox inset="0,0,0,0">
                    <w:txbxContent>
                      <w:p w14:paraId="0DBD1BB6" w14:textId="50C39AC4" w:rsidR="005F456C" w:rsidRPr="00760537" w:rsidRDefault="005F456C" w:rsidP="00E03AB2">
                        <w:pPr>
                          <w:pStyle w:val="Caption"/>
                          <w:jc w:val="center"/>
                          <w:rPr>
                            <w:rFonts w:ascii="Times New Roman" w:hAnsi="Times New Roman"/>
                            <w:noProof/>
                            <w:sz w:val="24"/>
                            <w:szCs w:val="24"/>
                          </w:rPr>
                        </w:pPr>
                        <w:bookmarkStart w:id="2605" w:name="_Ref420524887"/>
                        <w:bookmarkStart w:id="2606" w:name="_Toc422898598"/>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32</w:t>
                        </w:r>
                        <w:r>
                          <w:fldChar w:fldCharType="end"/>
                        </w:r>
                        <w:bookmarkEnd w:id="2605"/>
                        <w:r>
                          <w:t xml:space="preserve"> Sebesség mérő modul felépítése</w:t>
                        </w:r>
                        <w:bookmarkEnd w:id="2606"/>
                      </w:p>
                    </w:txbxContent>
                  </v:textbox>
                </v:shape>
                <w10:anchorlock/>
              </v:group>
            </w:pict>
          </mc:Fallback>
        </mc:AlternateContent>
      </w:r>
    </w:p>
    <w:p w14:paraId="66D79636" w14:textId="77777777" w:rsidR="009A4A2D" w:rsidRPr="00BE4225" w:rsidRDefault="00ED22AB" w:rsidP="007852B4">
      <w:pPr>
        <w:pStyle w:val="Heading5"/>
        <w:spacing w:line="360" w:lineRule="auto"/>
      </w:pPr>
      <w:r w:rsidRPr="00BE4225">
        <w:t>Hardveres mérések</w:t>
      </w:r>
    </w:p>
    <w:p w14:paraId="266C84D7" w14:textId="77777777" w:rsidR="0096484A" w:rsidRDefault="0096484A" w:rsidP="00911B32">
      <w:pPr>
        <w:spacing w:line="360" w:lineRule="auto"/>
        <w:ind w:firstLine="720"/>
        <w:rPr>
          <w:rFonts w:ascii="Times New Roman" w:hAnsi="Times New Roman"/>
          <w:szCs w:val="24"/>
        </w:rPr>
      </w:pPr>
      <w:r w:rsidRPr="00B632B4">
        <w:rPr>
          <w:rFonts w:ascii="Times New Roman" w:hAnsi="Times New Roman"/>
          <w:szCs w:val="24"/>
        </w:rPr>
        <w:t xml:space="preserve">A mérések során </w:t>
      </w:r>
      <w:r w:rsidRPr="00B632B4">
        <w:rPr>
          <w:szCs w:val="24"/>
        </w:rPr>
        <w:fldChar w:fldCharType="begin"/>
      </w:r>
      <w:r w:rsidRPr="00B632B4">
        <w:rPr>
          <w:szCs w:val="24"/>
        </w:rPr>
        <w:instrText xml:space="preserve"> REF _Ref420523165 \h  \* MERGEFORMAT </w:instrText>
      </w:r>
      <w:r w:rsidRPr="00B632B4">
        <w:rPr>
          <w:szCs w:val="24"/>
        </w:rPr>
      </w:r>
      <w:r w:rsidRPr="00B632B4">
        <w:rPr>
          <w:szCs w:val="24"/>
        </w:rPr>
        <w:fldChar w:fldCharType="separate"/>
      </w:r>
      <w:r w:rsidR="00DB5C9B" w:rsidRPr="00DB5C9B">
        <w:rPr>
          <w:szCs w:val="24"/>
        </w:rPr>
        <w:t>Kép. 5.37</w:t>
      </w:r>
      <w:r w:rsidRPr="00B632B4">
        <w:rPr>
          <w:szCs w:val="24"/>
        </w:rPr>
        <w:fldChar w:fldCharType="end"/>
      </w:r>
      <w:r w:rsidRPr="00B632B4">
        <w:rPr>
          <w:szCs w:val="24"/>
        </w:rPr>
        <w:t xml:space="preserve"> </w:t>
      </w:r>
      <w:r w:rsidRPr="00B632B4">
        <w:rPr>
          <w:rFonts w:ascii="Times New Roman" w:hAnsi="Times New Roman"/>
          <w:szCs w:val="24"/>
        </w:rPr>
        <w:t>látható egy DC motornak a tengelyén mért fordulatszám, miközben a motor maximális sebességen pörög. Ahhoz hogy eltudjuk végezni a szimulációkat, az inkrementális szenzort hardveresen kell illesztenünk a FPGA kivezetéseire, amelyet a „</w:t>
      </w:r>
      <w:r w:rsidRPr="00B632B4">
        <w:rPr>
          <w:rFonts w:ascii="Times New Roman" w:hAnsi="Times New Roman"/>
          <w:i/>
          <w:szCs w:val="24"/>
        </w:rPr>
        <w:t>Sensor</w:t>
      </w:r>
      <w:r w:rsidRPr="00B632B4">
        <w:rPr>
          <w:rFonts w:ascii="Times New Roman" w:hAnsi="Times New Roman"/>
          <w:szCs w:val="24"/>
        </w:rPr>
        <w:t>” modul old meg.</w:t>
      </w:r>
    </w:p>
    <w:p w14:paraId="635FAC32" w14:textId="2C30FFF4" w:rsidR="00D6160D" w:rsidRPr="00BE4225" w:rsidRDefault="00C81A1F" w:rsidP="00911B32">
      <w:pPr>
        <w:spacing w:line="360" w:lineRule="auto"/>
        <w:ind w:firstLine="720"/>
        <w:rPr>
          <w:rFonts w:ascii="Times New Roman" w:hAnsi="Times New Roman"/>
        </w:rPr>
      </w:pPr>
      <w:r w:rsidRPr="00BE4225">
        <w:rPr>
          <w:noProof/>
          <w:lang w:val="en-US"/>
        </w:rPr>
        <mc:AlternateContent>
          <mc:Choice Requires="wpg">
            <w:drawing>
              <wp:inline distT="0" distB="0" distL="0" distR="0" wp14:anchorId="5EC77671" wp14:editId="08747AB3">
                <wp:extent cx="5368925" cy="2011045"/>
                <wp:effectExtent l="0" t="0" r="0" b="0"/>
                <wp:docPr id="12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68925" cy="2011045"/>
                          <a:chOff x="0" y="0"/>
                          <a:chExt cx="5368925" cy="2011045"/>
                        </a:xfrm>
                      </wpg:grpSpPr>
                      <pic:pic xmlns:pic="http://schemas.openxmlformats.org/drawingml/2006/picture">
                        <pic:nvPicPr>
                          <pic:cNvPr id="90" name="Picture 4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368925" cy="1823085"/>
                          </a:xfrm>
                          <a:prstGeom prst="rect">
                            <a:avLst/>
                          </a:prstGeom>
                        </pic:spPr>
                      </pic:pic>
                      <wps:wsp>
                        <wps:cNvPr id="120" name="Text Box 120"/>
                        <wps:cNvSpPr txBox="1"/>
                        <wps:spPr>
                          <a:xfrm>
                            <a:off x="0" y="1879600"/>
                            <a:ext cx="5368925" cy="131445"/>
                          </a:xfrm>
                          <a:prstGeom prst="rect">
                            <a:avLst/>
                          </a:prstGeom>
                          <a:solidFill>
                            <a:prstClr val="white"/>
                          </a:solidFill>
                          <a:ln>
                            <a:noFill/>
                          </a:ln>
                          <a:effectLst/>
                        </wps:spPr>
                        <wps:txbx>
                          <w:txbxContent>
                            <w:p w14:paraId="2831E341" w14:textId="6549B71C" w:rsidR="005F456C" w:rsidRPr="0010299A" w:rsidRDefault="005F456C" w:rsidP="00846DFE">
                              <w:pPr>
                                <w:pStyle w:val="Caption"/>
                                <w:jc w:val="center"/>
                                <w:rPr>
                                  <w:noProof/>
                                  <w:sz w:val="24"/>
                                  <w:szCs w:val="24"/>
                                </w:rPr>
                              </w:pPr>
                              <w:bookmarkStart w:id="2607" w:name="_Toc422898599"/>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33</w:t>
                              </w:r>
                              <w:r>
                                <w:fldChar w:fldCharType="end"/>
                              </w:r>
                              <w:r>
                                <w:t>Dc motor sebességének mérése Fpga lapon</w:t>
                              </w:r>
                              <w:bookmarkEnd w:id="26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EC77671" id="Group 121" o:spid="_x0000_s1116" style="width:422.75pt;height:158.35pt;mso-position-horizontal-relative:char;mso-position-vertical-relative:line" coordsize="53689,2011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">
                <v:shape id="Picture 47" o:spid="_x0000_s1117" type="#_x0000_t75" style="position:absolute;width:53689;height:18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1wlVrAAAAA2wAAAA8AAABkcnMvZG93bnJldi54bWxET8uKwjAU3Qv+Q7iCO00VFK2mIsows1CY&#10;UVGXl+b2gc1NaTJa/XqzGJjl4byXq9ZU4k6NKy0rGA0jEMSp1SXnCk7Hj8EMhPPIGivLpOBJDlZJ&#10;t7PEWNsH/9D94HMRQtjFqKDwvo6ldGlBBt3Q1sSBy2xj0AfY5FI3+AjhppLjKJpKgyWHhgJr2hSU&#10;3g6/RsHkvJc485/V7pLZ13l7Xc+Rv5Xq99r1AoSn1v+L/9xfWsE8rA9fwg+Qy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CVWsAAAADbAAAADwAAAAAAAAAAAAAAAACfAgAA&#10;ZHJzL2Rvd25yZXYueG1sUEsFBgAAAAAEAAQA9wAAAIwDAAAAAA==&#10;">
                  <v:imagedata r:id="rId89" o:title=""/>
                  <v:path arrowok="t"/>
                </v:shape>
                <v:shape id="Text Box 120" o:spid="_x0000_s1118" type="#_x0000_t202" style="position:absolute;top:18796;width:53689;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N1FscA&#10;AADcAAAADwAAAGRycy9kb3ducmV2LnhtbESPQUsDMRCF70L/Q5iCF7FZaymyNi2lKFQvxbUXb8Nm&#10;ulndTJYk227/vXMQvM3w3rz3zWoz+k6dKaY2sIGHWQGKuA625cbA8fP1/glUysgWu8Bk4EoJNuvJ&#10;zQpLGy78QecqN0pCOJVowOXcl1qn2pHHNAs9sWinED1mWWOjbcSLhPtOz4tiqT22LA0Oe9o5qn+q&#10;wRs4LL4O7m44vbxvF4/x7Tjslt9NZcztdNw+g8o05n/z3/XeCv5c8OUZmUC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DdRbHAAAA3AAAAA8AAAAAAAAAAAAAAAAAmAIAAGRy&#10;cy9kb3ducmV2LnhtbFBLBQYAAAAABAAEAPUAAACMAwAAAAA=&#10;" stroked="f">
                  <v:textbox style="mso-fit-shape-to-text:t" inset="0,0,0,0">
                    <w:txbxContent>
                      <w:p w14:paraId="2831E341" w14:textId="6549B71C" w:rsidR="005F456C" w:rsidRPr="0010299A" w:rsidRDefault="005F456C" w:rsidP="00846DFE">
                        <w:pPr>
                          <w:pStyle w:val="Caption"/>
                          <w:jc w:val="center"/>
                          <w:rPr>
                            <w:noProof/>
                            <w:sz w:val="24"/>
                            <w:szCs w:val="24"/>
                          </w:rPr>
                        </w:pPr>
                        <w:bookmarkStart w:id="2608" w:name="_Toc422898599"/>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33</w:t>
                        </w:r>
                        <w:r>
                          <w:fldChar w:fldCharType="end"/>
                        </w:r>
                        <w:r>
                          <w:t>Dc motor sebességének mérése Fpga lapon</w:t>
                        </w:r>
                        <w:bookmarkEnd w:id="2608"/>
                      </w:p>
                    </w:txbxContent>
                  </v:textbox>
                </v:shape>
                <w10:anchorlock/>
              </v:group>
            </w:pict>
          </mc:Fallback>
        </mc:AlternateContent>
      </w:r>
    </w:p>
    <w:p w14:paraId="6DB28D3C" w14:textId="77777777" w:rsidR="0096484A" w:rsidRPr="00B632B4" w:rsidRDefault="00570A87" w:rsidP="0096484A">
      <w:pPr>
        <w:spacing w:line="360" w:lineRule="auto"/>
        <w:ind w:firstLine="720"/>
        <w:rPr>
          <w:rFonts w:ascii="Times New Roman" w:hAnsi="Times New Roman"/>
        </w:rPr>
      </w:pPr>
      <w:r w:rsidRPr="00BE4225">
        <w:rPr>
          <w:rFonts w:ascii="Times New Roman" w:hAnsi="Times New Roman"/>
        </w:rPr>
        <w:tab/>
      </w:r>
      <w:r w:rsidR="0096484A" w:rsidRPr="00B632B4">
        <w:rPr>
          <w:rFonts w:ascii="Times New Roman" w:hAnsi="Times New Roman"/>
          <w:szCs w:val="24"/>
        </w:rPr>
        <w:t xml:space="preserve">A </w:t>
      </w:r>
      <w:r w:rsidR="0096484A" w:rsidRPr="00B632B4">
        <w:rPr>
          <w:szCs w:val="24"/>
        </w:rPr>
        <w:fldChar w:fldCharType="begin"/>
      </w:r>
      <w:r w:rsidR="0096484A" w:rsidRPr="00B632B4">
        <w:rPr>
          <w:szCs w:val="24"/>
        </w:rPr>
        <w:instrText xml:space="preserve"> REF _Ref420523108 \h  \* MERGEFORMAT </w:instrText>
      </w:r>
      <w:r w:rsidR="0096484A" w:rsidRPr="00B632B4">
        <w:rPr>
          <w:szCs w:val="24"/>
        </w:rPr>
      </w:r>
      <w:r w:rsidR="0096484A" w:rsidRPr="00B632B4">
        <w:rPr>
          <w:szCs w:val="24"/>
        </w:rPr>
        <w:fldChar w:fldCharType="separate"/>
      </w:r>
      <w:r w:rsidR="00DB5C9B" w:rsidRPr="00DB5C9B">
        <w:rPr>
          <w:szCs w:val="24"/>
        </w:rPr>
        <w:t>Kép. 5.34</w:t>
      </w:r>
      <w:r w:rsidR="0096484A" w:rsidRPr="00B632B4">
        <w:rPr>
          <w:szCs w:val="24"/>
        </w:rPr>
        <w:fldChar w:fldCharType="end"/>
      </w:r>
      <w:r w:rsidR="0096484A" w:rsidRPr="00B632B4">
        <w:rPr>
          <w:szCs w:val="24"/>
        </w:rPr>
        <w:t xml:space="preserve"> </w:t>
      </w:r>
      <w:r w:rsidR="0096484A" w:rsidRPr="00B632B4">
        <w:rPr>
          <w:rFonts w:ascii="Times New Roman" w:hAnsi="Times New Roman"/>
          <w:szCs w:val="24"/>
        </w:rPr>
        <w:t xml:space="preserve">látható a Hardveres szimulációhoz szükséges logika. Sensor modul tartalmazza az FPGA azon kivezetéseit, amelyekre az érzékelő fizikailag kapcsolva van. Az érzékelő jelei a </w:t>
      </w:r>
      <w:r w:rsidR="0096484A" w:rsidRPr="00B632B4">
        <w:rPr>
          <w:rFonts w:ascii="Times New Roman" w:hAnsi="Times New Roman"/>
          <w:i/>
          <w:szCs w:val="24"/>
        </w:rPr>
        <w:t>SpeedSensor</w:t>
      </w:r>
      <w:r w:rsidR="0096484A" w:rsidRPr="00B632B4">
        <w:rPr>
          <w:rFonts w:ascii="Times New Roman" w:hAnsi="Times New Roman"/>
          <w:szCs w:val="24"/>
        </w:rPr>
        <w:t xml:space="preserve"> (csak a jelek bekötésében segít) nevű modulon keresztül a feldolgozó modulba érkeznek be a jelek („</w:t>
      </w:r>
      <w:r w:rsidR="0096484A" w:rsidRPr="00B632B4">
        <w:rPr>
          <w:rFonts w:ascii="Times New Roman" w:hAnsi="Times New Roman"/>
          <w:i/>
          <w:szCs w:val="24"/>
        </w:rPr>
        <w:t>Black Box2</w:t>
      </w:r>
      <w:r w:rsidR="0096484A" w:rsidRPr="00B632B4">
        <w:rPr>
          <w:rFonts w:ascii="Times New Roman" w:hAnsi="Times New Roman"/>
          <w:szCs w:val="24"/>
        </w:rPr>
        <w:t xml:space="preserve">”). Ugyanakkor még megtalálható egy </w:t>
      </w:r>
      <w:r w:rsidR="0096484A" w:rsidRPr="00B632B4">
        <w:rPr>
          <w:rFonts w:ascii="Times New Roman" w:hAnsi="Times New Roman"/>
          <w:i/>
          <w:szCs w:val="24"/>
        </w:rPr>
        <w:t>SampleTime</w:t>
      </w:r>
      <w:r w:rsidR="0096484A" w:rsidRPr="00B632B4">
        <w:rPr>
          <w:rFonts w:ascii="Times New Roman" w:hAnsi="Times New Roman"/>
          <w:szCs w:val="24"/>
        </w:rPr>
        <w:t xml:space="preserve"> </w:t>
      </w:r>
      <w:r w:rsidR="0096484A" w:rsidRPr="00B632B4">
        <w:rPr>
          <w:rFonts w:ascii="Times New Roman" w:hAnsi="Times New Roman"/>
          <w:i/>
          <w:szCs w:val="24"/>
        </w:rPr>
        <w:t>Generator</w:t>
      </w:r>
      <w:r w:rsidR="0096484A" w:rsidRPr="00B632B4">
        <w:rPr>
          <w:rFonts w:ascii="Times New Roman" w:hAnsi="Times New Roman"/>
          <w:szCs w:val="24"/>
        </w:rPr>
        <w:t xml:space="preserve"> nevű modul is, amelynek a feladata ( </w:t>
      </w:r>
      <m:oMath>
        <m:r>
          <w:rPr>
            <w:rFonts w:ascii="Cambria Math" w:hAnsi="Cambria Math"/>
            <w:szCs w:val="24"/>
          </w:rPr>
          <m:t>Tper</m:t>
        </m:r>
      </m:oMath>
      <w:r w:rsidR="0096484A" w:rsidRPr="00B632B4">
        <w:rPr>
          <w:rFonts w:ascii="Times New Roman" w:hAnsi="Times New Roman"/>
          <w:szCs w:val="24"/>
        </w:rPr>
        <w:t xml:space="preserve">) periódusú impulzusok generálása, a periódust </w:t>
      </w:r>
      <m:oMath>
        <m:r>
          <w:rPr>
            <w:rFonts w:ascii="Cambria Math" w:hAnsi="Cambria Math"/>
            <w:szCs w:val="24"/>
          </w:rPr>
          <m:t>TSval</m:t>
        </m:r>
      </m:oMath>
      <w:r w:rsidR="0096484A" w:rsidRPr="00B632B4">
        <w:rPr>
          <w:rFonts w:ascii="Times New Roman" w:hAnsi="Times New Roman"/>
          <w:szCs w:val="24"/>
        </w:rPr>
        <w:t xml:space="preserve"> bemeneten adhatjuk meg. A </w:t>
      </w:r>
      <m:oMath>
        <m:r>
          <w:rPr>
            <w:rFonts w:ascii="Cambria Math" w:hAnsi="Cambria Math"/>
            <w:szCs w:val="24"/>
          </w:rPr>
          <m:t xml:space="preserve">Tper </m:t>
        </m:r>
      </m:oMath>
      <w:r w:rsidR="0096484A" w:rsidRPr="00B632B4">
        <w:rPr>
          <w:rFonts w:ascii="Times New Roman" w:hAnsi="Times New Roman"/>
          <w:szCs w:val="24"/>
        </w:rPr>
        <w:t>kiszámolható ms-ban az alábbi összefüggéssel</w:t>
      </w:r>
      <w:r w:rsidR="0096484A" w:rsidRPr="00B632B4">
        <w:rPr>
          <w:rFonts w:ascii="Times New Roman" w:hAnsi="Times New Roman"/>
        </w:rPr>
        <w:t>.</w:t>
      </w:r>
    </w:p>
    <w:p w14:paraId="760A9475" w14:textId="14A3DF19" w:rsidR="00625BF9" w:rsidRPr="00BE4225" w:rsidRDefault="00C81A1F" w:rsidP="00BC64C7">
      <w:pPr>
        <w:spacing w:line="360" w:lineRule="auto"/>
        <w:ind w:firstLine="720"/>
      </w:pPr>
      <w:r w:rsidRPr="00BE4225">
        <w:rPr>
          <w:rFonts w:ascii="Times New Roman" w:hAnsi="Times New Roman"/>
          <w:noProof/>
          <w:lang w:val="en-US"/>
        </w:rPr>
        <w:lastRenderedPageBreak/>
        <mc:AlternateContent>
          <mc:Choice Requires="wpg">
            <w:drawing>
              <wp:inline distT="0" distB="0" distL="0" distR="0" wp14:anchorId="1AFF413F" wp14:editId="7793E0BE">
                <wp:extent cx="5566410" cy="2326640"/>
                <wp:effectExtent l="0" t="0" r="0" b="0"/>
                <wp:docPr id="185"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6410" cy="2326640"/>
                          <a:chOff x="0" y="0"/>
                          <a:chExt cx="5566410" cy="2326640"/>
                        </a:xfrm>
                      </wpg:grpSpPr>
                      <pic:pic xmlns:pic="http://schemas.openxmlformats.org/drawingml/2006/picture">
                        <pic:nvPicPr>
                          <pic:cNvPr id="122" name="Picture 12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241160" y="0"/>
                            <a:ext cx="4551680" cy="2091055"/>
                          </a:xfrm>
                          <a:prstGeom prst="rect">
                            <a:avLst/>
                          </a:prstGeom>
                        </pic:spPr>
                      </pic:pic>
                      <wps:wsp>
                        <wps:cNvPr id="123" name="Text Box 123"/>
                        <wps:cNvSpPr txBox="1"/>
                        <wps:spPr>
                          <a:xfrm>
                            <a:off x="0" y="2195195"/>
                            <a:ext cx="5566410" cy="131445"/>
                          </a:xfrm>
                          <a:prstGeom prst="rect">
                            <a:avLst/>
                          </a:prstGeom>
                          <a:solidFill>
                            <a:prstClr val="white"/>
                          </a:solidFill>
                          <a:ln>
                            <a:noFill/>
                          </a:ln>
                          <a:effectLst/>
                        </wps:spPr>
                        <wps:txbx>
                          <w:txbxContent>
                            <w:p w14:paraId="08F8DDEF" w14:textId="53E5F1AF" w:rsidR="005F456C" w:rsidRPr="004F5374" w:rsidRDefault="005F456C" w:rsidP="00846DFE">
                              <w:pPr>
                                <w:pStyle w:val="Caption"/>
                                <w:rPr>
                                  <w:rFonts w:ascii="Times New Roman" w:hAnsi="Times New Roman"/>
                                  <w:noProof/>
                                  <w:sz w:val="24"/>
                                  <w:szCs w:val="24"/>
                                </w:rPr>
                              </w:pPr>
                              <w:bookmarkStart w:id="2609" w:name="_Ref422127713"/>
                              <w:bookmarkStart w:id="2610" w:name="_Ref420523108"/>
                              <w:bookmarkStart w:id="2611" w:name="_Toc422898600"/>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34</w:t>
                              </w:r>
                              <w:r>
                                <w:fldChar w:fldCharType="end"/>
                              </w:r>
                              <w:bookmarkEnd w:id="2609"/>
                              <w:bookmarkEnd w:id="2610"/>
                              <w:r>
                                <w:t>Dc motor Sebesség mérése FPGA rendszeren, System generatorban megvalósítva</w:t>
                              </w:r>
                              <w:bookmarkEnd w:id="26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AFF413F" id="Group 185" o:spid="_x0000_s1119" style="width:438.3pt;height:183.2pt;mso-position-horizontal-relative:char;mso-position-vertical-relative:line" coordsize="55664,232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">
                <v:shape id="Picture 122" o:spid="_x0000_s1120" type="#_x0000_t75" style="position:absolute;left:2411;width:45517;height:20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0C7CAAAA3AAAAA8AAABkcnMvZG93bnJldi54bWxET01rwkAQvQv9D8sUvEjdGKiU6EaKIPRU&#10;qbWH3obsmIRkZ7fZdY3/3hWE3ubxPme9GU0vIg2+taxgMc9AEFdWt1wrOH7vXt5A+ICssbdMCq7k&#10;YVM+TdZYaHvhL4qHUIsUwr5ABU0IrpDSVw0Z9HPriBN3soPBkOBQSz3gJYWbXuZZtpQGW04NDTra&#10;NlR1h7NRsPSd/TzOMt3+uRj559fto31Vavo8vq9ABBrDv/jh/tBpfp7D/Zl0gSx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hdAuwgAAANwAAAAPAAAAAAAAAAAAAAAAAJ8C&#10;AABkcnMvZG93bnJldi54bWxQSwUGAAAAAAQABAD3AAAAjgMAAAAA&#10;">
                  <v:imagedata r:id="rId91" o:title=""/>
                  <v:path arrowok="t"/>
                </v:shape>
                <v:shape id="Text Box 123" o:spid="_x0000_s1121" type="#_x0000_t202" style="position:absolute;top:21951;width:55664;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HrYcQA&#10;AADcAAAADwAAAGRycy9kb3ducmV2LnhtbERPTWsCMRC9F/ofwhS8FM1WRcrWKCIK6kW69eJt2Iyb&#10;bTeTJcnq+u9NodDbPN7nzJe9bcSVfKgdK3gbZSCIS6drrhScvrbDdxAhImtsHJOCOwVYLp6f5phr&#10;d+NPuhaxEimEQ44KTIxtLmUoDVkMI9cSJ+7ivMWYoK+k9nhL4baR4yybSYs1pwaDLa0NlT9FZxUc&#10;p+ejee0um8NqOvH7U7eefVeFUoOXfvUBIlIf/8V/7p1O88cT+H0mXS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R62HEAAAA3AAAAA8AAAAAAAAAAAAAAAAAmAIAAGRycy9k&#10;b3ducmV2LnhtbFBLBQYAAAAABAAEAPUAAACJAwAAAAA=&#10;" stroked="f">
                  <v:textbox style="mso-fit-shape-to-text:t" inset="0,0,0,0">
                    <w:txbxContent>
                      <w:p w14:paraId="08F8DDEF" w14:textId="53E5F1AF" w:rsidR="005F456C" w:rsidRPr="004F5374" w:rsidRDefault="005F456C" w:rsidP="00846DFE">
                        <w:pPr>
                          <w:pStyle w:val="Caption"/>
                          <w:rPr>
                            <w:rFonts w:ascii="Times New Roman" w:hAnsi="Times New Roman"/>
                            <w:noProof/>
                            <w:sz w:val="24"/>
                            <w:szCs w:val="24"/>
                          </w:rPr>
                        </w:pPr>
                        <w:bookmarkStart w:id="2612" w:name="_Ref422127713"/>
                        <w:bookmarkStart w:id="2613" w:name="_Ref420523108"/>
                        <w:bookmarkStart w:id="2614" w:name="_Toc422898600"/>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34</w:t>
                        </w:r>
                        <w:r>
                          <w:fldChar w:fldCharType="end"/>
                        </w:r>
                        <w:bookmarkEnd w:id="2612"/>
                        <w:bookmarkEnd w:id="2613"/>
                        <w:r>
                          <w:t>Dc motor Sebesség mérése FPGA rendszeren, System generatorban megvalósítva</w:t>
                        </w:r>
                        <w:bookmarkEnd w:id="2614"/>
                      </w:p>
                    </w:txbxContent>
                  </v:textbox>
                </v:shape>
                <w10:anchorlock/>
              </v:group>
            </w:pict>
          </mc:Fallback>
        </mc:AlternateContent>
      </w:r>
    </w:p>
    <w:p w14:paraId="0EEE5135" w14:textId="77777777" w:rsidR="006E3078" w:rsidRPr="00BE4225" w:rsidRDefault="00967446" w:rsidP="00BC64C7">
      <w:pPr>
        <w:pStyle w:val="NormalWeb"/>
        <w:spacing w:before="0" w:beforeAutospacing="0" w:after="0" w:afterAutospacing="0" w:line="360" w:lineRule="auto"/>
        <w:rPr>
          <w:lang w:val="hu-HU"/>
        </w:rPr>
      </w:pPr>
      <m:oMathPara>
        <m:oMath>
          <m:sSub>
            <m:sSubPr>
              <m:ctrlPr>
                <w:rPr>
                  <w:rFonts w:ascii="Cambria Math" w:hAnsi="Cambria Math"/>
                  <w:i/>
                  <w:lang w:val="hu-HU"/>
                </w:rPr>
              </m:ctrlPr>
            </m:sSubPr>
            <m:e>
              <m:r>
                <w:rPr>
                  <w:rFonts w:ascii="Cambria Math" w:hAnsi="Cambria Math"/>
                  <w:lang w:val="hu-HU"/>
                </w:rPr>
                <m:t>T</m:t>
              </m:r>
            </m:e>
            <m:sub>
              <m:r>
                <w:rPr>
                  <w:rFonts w:ascii="Cambria Math" w:hAnsi="Cambria Math"/>
                  <w:lang w:val="hu-HU"/>
                </w:rPr>
                <m:t>per</m:t>
              </m:r>
            </m:sub>
          </m:sSub>
          <m:r>
            <w:rPr>
              <w:rFonts w:ascii="Cambria Math" w:hAnsi="Cambria Math"/>
              <w:lang w:val="hu-HU"/>
            </w:rPr>
            <m:t>=TSval*</m:t>
          </m:r>
          <m:sSub>
            <m:sSubPr>
              <m:ctrlPr>
                <w:rPr>
                  <w:rFonts w:ascii="Cambria Math" w:hAnsi="Cambria Math"/>
                  <w:i/>
                  <w:lang w:val="hu-HU"/>
                </w:rPr>
              </m:ctrlPr>
            </m:sSubPr>
            <m:e>
              <m:r>
                <w:rPr>
                  <w:rFonts w:ascii="Cambria Math" w:hAnsi="Cambria Math"/>
                  <w:lang w:val="hu-HU"/>
                </w:rPr>
                <m:t>CLK</m:t>
              </m:r>
            </m:e>
            <m:sub>
              <m:r>
                <w:rPr>
                  <w:rFonts w:ascii="Cambria Math" w:hAnsi="Cambria Math"/>
                  <w:lang w:val="hu-HU"/>
                </w:rPr>
                <m:t>per</m:t>
              </m:r>
            </m:sub>
          </m:sSub>
        </m:oMath>
      </m:oMathPara>
    </w:p>
    <w:p w14:paraId="7B02A783" w14:textId="77777777" w:rsidR="0096484A" w:rsidRPr="00B632B4" w:rsidRDefault="0096484A" w:rsidP="0096484A">
      <w:pPr>
        <w:pStyle w:val="NormalWeb"/>
        <w:spacing w:before="0" w:beforeAutospacing="0" w:after="0" w:afterAutospacing="0" w:line="360" w:lineRule="auto"/>
        <w:ind w:firstLine="720"/>
        <w:rPr>
          <w:lang w:val="hu-HU"/>
        </w:rPr>
      </w:pPr>
      <w:r w:rsidRPr="00B632B4">
        <w:rPr>
          <w:lang w:val="hu-HU"/>
        </w:rPr>
        <w:t>A terv kigenerálása után kapunk egy újabb modult SpeedSimulationHardwer hwcosim elnevezéssel.</w:t>
      </w:r>
    </w:p>
    <w:p w14:paraId="2FE13EB5" w14:textId="77777777" w:rsidR="0096484A" w:rsidRPr="00B632B4" w:rsidRDefault="0096484A" w:rsidP="0096484A">
      <w:pPr>
        <w:pStyle w:val="NormalWeb"/>
        <w:spacing w:before="0" w:beforeAutospacing="0" w:after="0" w:afterAutospacing="0" w:line="360" w:lineRule="auto"/>
        <w:rPr>
          <w:lang w:val="hu-HU"/>
        </w:rPr>
      </w:pPr>
      <w:r w:rsidRPr="00B632B4">
        <w:rPr>
          <w:lang w:val="hu-HU"/>
        </w:rPr>
        <w:tab/>
        <w:t xml:space="preserve">A sebességet adott időegység alatt beérkező impulzusok számával mérjük. A mérések során a rendszer tartalmazott egy 5 pontos átlagoló szűrőt. </w:t>
      </w:r>
    </w:p>
    <w:p w14:paraId="6F2F71CE" w14:textId="77777777" w:rsidR="0096484A" w:rsidRPr="00B632B4" w:rsidRDefault="0096484A" w:rsidP="0096484A">
      <w:pPr>
        <w:pStyle w:val="NormalWeb"/>
        <w:spacing w:before="0" w:beforeAutospacing="0" w:after="0" w:afterAutospacing="0" w:line="360" w:lineRule="auto"/>
        <w:rPr>
          <w:lang w:val="hu-HU"/>
        </w:rPr>
      </w:pPr>
      <w:r w:rsidRPr="00B632B4">
        <w:rPr>
          <w:lang w:val="hu-HU"/>
        </w:rPr>
        <w:tab/>
        <w:t>Pirossal látható a szűrő kimente, de a rendszer a tárgyalt rendszert nem tartalmazza, mivel a mérések egy előző verzióban készültek.</w:t>
      </w:r>
    </w:p>
    <w:p w14:paraId="0A2DD3B1" w14:textId="77777777" w:rsidR="0096484A" w:rsidRPr="00B632B4" w:rsidRDefault="0096484A" w:rsidP="0096484A">
      <w:pPr>
        <w:pStyle w:val="NormalWeb"/>
        <w:spacing w:before="0" w:beforeAutospacing="0" w:after="0" w:afterAutospacing="0" w:line="360" w:lineRule="auto"/>
        <w:rPr>
          <w:lang w:val="hu-HU"/>
        </w:rPr>
      </w:pPr>
      <w:r w:rsidRPr="00B632B4">
        <w:rPr>
          <w:lang w:val="hu-HU"/>
        </w:rPr>
        <w:tab/>
      </w:r>
      <w:r w:rsidRPr="00B632B4">
        <w:rPr>
          <w:b/>
          <w:lang w:val="hu-HU"/>
        </w:rPr>
        <w:t>Eredmények</w:t>
      </w:r>
      <w:r w:rsidRPr="00B632B4">
        <w:rPr>
          <w:lang w:val="hu-HU"/>
        </w:rPr>
        <w:t xml:space="preserve">: lenti képeken látható a motor adott Ts mintavételi periódusokban érkező impulzusok száma, illetve a szűrt sebesség. Ahhoz hogy megkapjuk a sebességet RPM-ban át kell alakítani. </w:t>
      </w:r>
    </w:p>
    <w:p w14:paraId="1B1ED77D" w14:textId="77777777" w:rsidR="0096484A" w:rsidRPr="00B632B4" w:rsidRDefault="00967446" w:rsidP="0096484A">
      <w:pPr>
        <w:pStyle w:val="NormalWeb"/>
        <w:spacing w:before="0" w:beforeAutospacing="0" w:after="0" w:afterAutospacing="0" w:line="360" w:lineRule="auto"/>
        <w:rPr>
          <w:lang w:val="hu-HU"/>
        </w:rPr>
      </w:pPr>
      <m:oMathPara>
        <m:oMath>
          <m:sSub>
            <m:sSubPr>
              <m:ctrlPr>
                <w:rPr>
                  <w:rFonts w:ascii="Cambria Math" w:hAnsi="Cambria Math"/>
                  <w:lang w:val="hu-HU"/>
                </w:rPr>
              </m:ctrlPr>
            </m:sSubPr>
            <m:e>
              <m:r>
                <w:rPr>
                  <w:rFonts w:ascii="Cambria Math" w:hAnsi="Cambria Math"/>
                  <w:lang w:val="hu-HU"/>
                </w:rPr>
                <m:t>Jelőlések: ω</m:t>
              </m:r>
            </m:e>
            <m:sub>
              <m:r>
                <w:rPr>
                  <w:rFonts w:ascii="Cambria Math" w:hAnsi="Cambria Math"/>
                  <w:lang w:val="hu-HU"/>
                </w:rPr>
                <m:t>mért</m:t>
              </m:r>
            </m:sub>
          </m:sSub>
          <m:r>
            <w:rPr>
              <w:rFonts w:ascii="Cambria Math" w:hAnsi="Cambria Math"/>
              <w:lang w:val="hu-HU"/>
            </w:rPr>
            <m:t>=65 ,</m:t>
          </m:r>
          <m:d>
            <m:dPr>
              <m:begChr m:val="{"/>
              <m:endChr m:val="}"/>
              <m:ctrlPr>
                <w:rPr>
                  <w:rFonts w:ascii="Cambria Math" w:hAnsi="Cambria Math"/>
                  <w:i/>
                  <w:lang w:val="hu-HU"/>
                </w:rPr>
              </m:ctrlPr>
            </m:dPr>
            <m:e>
              <m:f>
                <m:fPr>
                  <m:ctrlPr>
                    <w:rPr>
                      <w:rFonts w:ascii="Cambria Math" w:hAnsi="Cambria Math"/>
                      <w:i/>
                      <w:lang w:val="hu-HU"/>
                    </w:rPr>
                  </m:ctrlPr>
                </m:fPr>
                <m:num>
                  <m:r>
                    <w:rPr>
                      <w:rFonts w:ascii="Cambria Math" w:hAnsi="Cambria Math"/>
                      <w:lang w:val="hu-HU"/>
                    </w:rPr>
                    <m:t>Imp</m:t>
                  </m:r>
                </m:num>
                <m:den>
                  <m:r>
                    <w:rPr>
                      <w:rFonts w:ascii="Cambria Math" w:hAnsi="Cambria Math"/>
                      <w:lang w:val="hu-HU"/>
                    </w:rPr>
                    <m:t>Ts</m:t>
                  </m:r>
                </m:den>
              </m:f>
            </m:e>
          </m:d>
          <m:r>
            <w:rPr>
              <w:rFonts w:ascii="Cambria Math" w:hAnsi="Cambria Math"/>
              <w:lang w:val="hu-HU"/>
            </w:rPr>
            <m:t>. A tárcsa réseinek száma: N=180, Ts=8ms</m:t>
          </m:r>
        </m:oMath>
      </m:oMathPara>
    </w:p>
    <w:p w14:paraId="093D9401" w14:textId="77777777" w:rsidR="0096484A" w:rsidRPr="00B632B4" w:rsidRDefault="00967446" w:rsidP="0096484A">
      <w:pPr>
        <w:pStyle w:val="NormalWeb"/>
        <w:spacing w:before="0" w:beforeAutospacing="0" w:after="0" w:afterAutospacing="0" w:line="360" w:lineRule="auto"/>
        <w:rPr>
          <w:lang w:val="hu-HU"/>
        </w:rPr>
      </w:pPr>
      <m:oMathPara>
        <m:oMath>
          <m:sSub>
            <m:sSubPr>
              <m:ctrlPr>
                <w:rPr>
                  <w:rFonts w:ascii="Cambria Math" w:hAnsi="Cambria Math"/>
                  <w:i/>
                  <w:lang w:val="hu-HU"/>
                </w:rPr>
              </m:ctrlPr>
            </m:sSubPr>
            <m:e>
              <m:r>
                <w:rPr>
                  <w:rFonts w:ascii="Cambria Math" w:hAnsi="Cambria Math"/>
                  <w:lang w:val="hu-HU"/>
                </w:rPr>
                <m:t>ω</m:t>
              </m:r>
            </m:e>
            <m:sub>
              <m:r>
                <w:rPr>
                  <w:rFonts w:ascii="Cambria Math" w:hAnsi="Cambria Math"/>
                  <w:lang w:val="hu-HU"/>
                </w:rPr>
                <m:t>Fordulat</m:t>
              </m:r>
            </m:sub>
          </m:sSub>
          <m:r>
            <w:rPr>
              <w:rFonts w:ascii="Cambria Math" w:hAnsi="Cambria Math"/>
              <w:lang w:val="hu-HU"/>
            </w:rPr>
            <m:t>=</m:t>
          </m:r>
          <m:f>
            <m:fPr>
              <m:ctrlPr>
                <w:rPr>
                  <w:rFonts w:ascii="Cambria Math" w:hAnsi="Cambria Math"/>
                  <w:i/>
                  <w:lang w:val="hu-HU"/>
                </w:rPr>
              </m:ctrlPr>
            </m:fPr>
            <m:num>
              <m:sSub>
                <m:sSubPr>
                  <m:ctrlPr>
                    <w:rPr>
                      <w:rFonts w:ascii="Cambria Math" w:hAnsi="Cambria Math"/>
                      <w:i/>
                      <w:lang w:val="hu-HU"/>
                    </w:rPr>
                  </m:ctrlPr>
                </m:sSubPr>
                <m:e>
                  <m:r>
                    <w:rPr>
                      <w:rFonts w:ascii="Cambria Math" w:hAnsi="Cambria Math"/>
                      <w:lang w:val="hu-HU"/>
                    </w:rPr>
                    <m:t>ω</m:t>
                  </m:r>
                </m:e>
                <m:sub>
                  <m:r>
                    <w:rPr>
                      <w:rFonts w:ascii="Cambria Math" w:hAnsi="Cambria Math"/>
                      <w:lang w:val="hu-HU"/>
                    </w:rPr>
                    <m:t>mért</m:t>
                  </m:r>
                </m:sub>
              </m:sSub>
              <m:r>
                <w:rPr>
                  <w:rFonts w:ascii="Cambria Math" w:hAnsi="Cambria Math"/>
                  <w:lang w:val="hu-HU"/>
                </w:rPr>
                <m:t>*60</m:t>
              </m:r>
              <m:sSup>
                <m:sSupPr>
                  <m:ctrlPr>
                    <w:rPr>
                      <w:rFonts w:ascii="Cambria Math" w:hAnsi="Cambria Math"/>
                      <w:i/>
                      <w:lang w:val="hu-HU"/>
                    </w:rPr>
                  </m:ctrlPr>
                </m:sSupPr>
                <m:e>
                  <m:r>
                    <w:rPr>
                      <w:rFonts w:ascii="Cambria Math" w:hAnsi="Cambria Math"/>
                      <w:lang w:val="hu-HU"/>
                    </w:rPr>
                    <m:t>*10</m:t>
                  </m:r>
                </m:e>
                <m:sup>
                  <m:r>
                    <w:rPr>
                      <w:rFonts w:ascii="Cambria Math" w:hAnsi="Cambria Math"/>
                      <w:lang w:val="hu-HU"/>
                    </w:rPr>
                    <m:t>3</m:t>
                  </m:r>
                </m:sup>
              </m:sSup>
            </m:num>
            <m:den>
              <m:r>
                <w:rPr>
                  <w:rFonts w:ascii="Cambria Math" w:hAnsi="Cambria Math"/>
                  <w:lang w:val="hu-HU"/>
                </w:rPr>
                <m:t>N*Ts</m:t>
              </m:r>
            </m:den>
          </m:f>
          <m:r>
            <w:rPr>
              <w:rFonts w:ascii="Cambria Math" w:hAnsi="Cambria Math"/>
              <w:lang w:val="hu-HU"/>
            </w:rPr>
            <m:t>=2700,</m:t>
          </m:r>
          <m:d>
            <m:dPr>
              <m:begChr m:val="{"/>
              <m:endChr m:val="}"/>
              <m:ctrlPr>
                <w:rPr>
                  <w:rFonts w:ascii="Cambria Math" w:hAnsi="Cambria Math"/>
                  <w:i/>
                  <w:lang w:val="hu-HU"/>
                </w:rPr>
              </m:ctrlPr>
            </m:dPr>
            <m:e>
              <m:r>
                <w:rPr>
                  <w:rFonts w:ascii="Cambria Math" w:hAnsi="Cambria Math"/>
                  <w:lang w:val="hu-HU"/>
                </w:rPr>
                <m:t>RPM</m:t>
              </m:r>
            </m:e>
          </m:d>
        </m:oMath>
      </m:oMathPara>
    </w:p>
    <w:p w14:paraId="1A63A9AE" w14:textId="77777777" w:rsidR="0096484A" w:rsidRPr="00B632B4" w:rsidRDefault="0096484A" w:rsidP="0096484A">
      <w:pPr>
        <w:pStyle w:val="NormalWeb"/>
        <w:spacing w:before="0" w:beforeAutospacing="0" w:after="0" w:afterAutospacing="0" w:line="360" w:lineRule="auto"/>
        <w:rPr>
          <w:lang w:val="hu-HU"/>
        </w:rPr>
      </w:pPr>
      <w:r w:rsidRPr="00B632B4">
        <w:rPr>
          <w:lang w:val="hu-HU"/>
        </w:rPr>
        <w:tab/>
        <w:t>A fenti példában a</w:t>
      </w:r>
      <m:oMath>
        <m:r>
          <w:rPr>
            <w:rFonts w:ascii="Cambria Math" w:hAnsi="Cambria Math"/>
            <w:lang w:val="hu-HU"/>
          </w:rPr>
          <m:t xml:space="preserve">  </m:t>
        </m:r>
        <m:sSub>
          <m:sSubPr>
            <m:ctrlPr>
              <w:rPr>
                <w:rFonts w:ascii="Cambria Math" w:hAnsi="Cambria Math"/>
                <w:lang w:val="hu-HU"/>
              </w:rPr>
            </m:ctrlPr>
          </m:sSubPr>
          <m:e>
            <m:r>
              <w:rPr>
                <w:rFonts w:ascii="Cambria Math" w:hAnsi="Cambria Math"/>
                <w:lang w:val="hu-HU"/>
              </w:rPr>
              <m:t>ω</m:t>
            </m:r>
          </m:e>
          <m:sub>
            <m:r>
              <w:rPr>
                <w:rFonts w:ascii="Cambria Math" w:hAnsi="Cambria Math"/>
                <w:lang w:val="hu-HU"/>
              </w:rPr>
              <m:t>mért</m:t>
            </m:r>
          </m:sub>
        </m:sSub>
      </m:oMath>
      <w:r w:rsidRPr="00B632B4">
        <w:rPr>
          <w:lang w:val="hu-HU"/>
        </w:rPr>
        <w:t xml:space="preserve"> az maximális fordulat, azért mert a motor a maximális megengedett feszültséggel volt táplálva, terhelés nélkül. </w:t>
      </w:r>
    </w:p>
    <w:p w14:paraId="7C713E57" w14:textId="77777777" w:rsidR="0096484A" w:rsidRPr="00B632B4" w:rsidRDefault="0096484A" w:rsidP="0096484A">
      <w:pPr>
        <w:pStyle w:val="NormalWeb"/>
        <w:spacing w:before="0" w:beforeAutospacing="0" w:after="0" w:afterAutospacing="0" w:line="360" w:lineRule="auto"/>
        <w:rPr>
          <w:lang w:val="hu-HU"/>
        </w:rPr>
      </w:pPr>
      <w:r w:rsidRPr="00B632B4">
        <w:rPr>
          <w:lang w:val="hu-HU"/>
        </w:rPr>
        <w:tab/>
        <w:t>Ha ismerjük a motor maximális fordulatszámát, kiszámolható mérés felbontása.</w:t>
      </w:r>
    </w:p>
    <w:p w14:paraId="1F719069" w14:textId="77777777" w:rsidR="0096484A" w:rsidRPr="00B632B4" w:rsidRDefault="0096484A" w:rsidP="0096484A">
      <w:pPr>
        <w:pStyle w:val="NormalWeb"/>
        <w:spacing w:before="0" w:beforeAutospacing="0" w:after="0" w:afterAutospacing="0" w:line="360" w:lineRule="auto"/>
        <w:rPr>
          <w:lang w:val="hu-HU"/>
        </w:rPr>
      </w:pPr>
      <w:r w:rsidRPr="00B632B4">
        <w:rPr>
          <w:lang w:val="hu-HU"/>
        </w:rPr>
        <w:tab/>
        <w:t xml:space="preserve">A fenti példa esetében a felbontás 65 mivel a motor maximális fordulatszáma és 0 között 65 egész értéken van </w:t>
      </w:r>
      <w:r w:rsidRPr="00B632B4">
        <w:rPr>
          <w:lang w:val="hu-HU"/>
        </w:rPr>
        <w:fldChar w:fldCharType="begin"/>
      </w:r>
      <w:r w:rsidRPr="00B632B4">
        <w:rPr>
          <w:lang w:val="hu-HU"/>
        </w:rPr>
        <w:instrText xml:space="preserve"> REF _Ref420523165 \h </w:instrText>
      </w:r>
      <w:r w:rsidRPr="00B632B4">
        <w:rPr>
          <w:lang w:val="hu-HU"/>
        </w:rPr>
      </w:r>
      <w:r w:rsidRPr="00B632B4">
        <w:rPr>
          <w:lang w:val="hu-HU"/>
        </w:rPr>
        <w:fldChar w:fldCharType="separate"/>
      </w:r>
      <w:r w:rsidR="00DB5C9B">
        <w:t xml:space="preserve">Kép. </w:t>
      </w:r>
      <w:r w:rsidR="00DB5C9B">
        <w:rPr>
          <w:noProof/>
        </w:rPr>
        <w:t>5</w:t>
      </w:r>
      <w:r w:rsidR="00DB5C9B">
        <w:t>.</w:t>
      </w:r>
      <w:r w:rsidR="00DB5C9B">
        <w:rPr>
          <w:noProof/>
        </w:rPr>
        <w:t>37</w:t>
      </w:r>
      <w:r w:rsidRPr="00B632B4">
        <w:rPr>
          <w:lang w:val="hu-HU"/>
        </w:rPr>
        <w:fldChar w:fldCharType="end"/>
      </w:r>
      <w:r w:rsidRPr="00B632B4">
        <w:rPr>
          <w:lang w:val="hu-HU"/>
        </w:rPr>
        <w:t xml:space="preserve">. </w:t>
      </w:r>
    </w:p>
    <w:p w14:paraId="62BDC8E9" w14:textId="77777777" w:rsidR="0096484A" w:rsidRPr="00B632B4" w:rsidRDefault="0096484A" w:rsidP="0096484A">
      <w:pPr>
        <w:pStyle w:val="NormalWeb"/>
        <w:spacing w:before="0" w:beforeAutospacing="0" w:after="0" w:afterAutospacing="0" w:line="360" w:lineRule="auto"/>
        <w:ind w:firstLine="720"/>
        <w:rPr>
          <w:lang w:val="hu-HU"/>
        </w:rPr>
      </w:pPr>
      <w:r w:rsidRPr="00B632B4">
        <w:rPr>
          <w:lang w:val="hu-HU"/>
        </w:rPr>
        <w:t>Ha növelni szeretnénk a felbontást (</w:t>
      </w:r>
      <m:oMath>
        <m:r>
          <w:rPr>
            <w:rFonts w:ascii="Cambria Math" w:hAnsi="Cambria Math"/>
            <w:lang w:val="hu-HU"/>
          </w:rPr>
          <m:t>Res</m:t>
        </m:r>
      </m:oMath>
      <w:r w:rsidRPr="00B632B4">
        <w:rPr>
          <w:lang w:val="hu-HU"/>
        </w:rPr>
        <w:t xml:space="preserve">), növelnünk kell a mintavételi időt. Az alábbi összefüggés szerint kiszámíthatjuk az optimális mintavéeli időt, ismerve a maximális fordulatszámot percenként és a tárcsa adatait, </w:t>
      </w:r>
      <m:oMath>
        <m:r>
          <w:rPr>
            <w:rFonts w:ascii="Cambria Math" w:hAnsi="Cambria Math"/>
            <w:lang w:val="hu-HU"/>
          </w:rPr>
          <m:t>Res</m:t>
        </m:r>
      </m:oMath>
      <w:r w:rsidRPr="00B632B4">
        <w:rPr>
          <w:lang w:val="hu-HU"/>
        </w:rPr>
        <w:t>.</w:t>
      </w:r>
    </w:p>
    <w:p w14:paraId="25D17866" w14:textId="77777777" w:rsidR="0096484A" w:rsidRPr="00B632B4" w:rsidRDefault="0096484A" w:rsidP="0096484A">
      <w:pPr>
        <w:pStyle w:val="NormalWeb"/>
        <w:spacing w:before="0" w:beforeAutospacing="0" w:after="0" w:afterAutospacing="0" w:line="360" w:lineRule="auto"/>
        <w:rPr>
          <w:lang w:val="hu-HU"/>
        </w:rPr>
      </w:pPr>
      <m:oMathPara>
        <m:oMath>
          <m:r>
            <w:rPr>
              <w:rFonts w:ascii="Cambria Math" w:hAnsi="Cambria Math"/>
              <w:lang w:val="hu-HU"/>
            </w:rPr>
            <m:t>Ts=</m:t>
          </m:r>
          <m:f>
            <m:fPr>
              <m:ctrlPr>
                <w:rPr>
                  <w:rFonts w:ascii="Cambria Math" w:hAnsi="Cambria Math"/>
                  <w:i/>
                  <w:lang w:val="hu-HU"/>
                </w:rPr>
              </m:ctrlPr>
            </m:fPr>
            <m:num>
              <m:r>
                <w:rPr>
                  <w:rFonts w:ascii="Cambria Math" w:hAnsi="Cambria Math"/>
                  <w:lang w:val="hu-HU"/>
                </w:rPr>
                <m:t>Res*60*</m:t>
              </m:r>
              <m:sSup>
                <m:sSupPr>
                  <m:ctrlPr>
                    <w:rPr>
                      <w:rFonts w:ascii="Cambria Math" w:hAnsi="Cambria Math"/>
                      <w:i/>
                      <w:lang w:val="hu-HU"/>
                    </w:rPr>
                  </m:ctrlPr>
                </m:sSupPr>
                <m:e>
                  <m:r>
                    <w:rPr>
                      <w:rFonts w:ascii="Cambria Math" w:hAnsi="Cambria Math"/>
                      <w:lang w:val="hu-HU"/>
                    </w:rPr>
                    <m:t>10</m:t>
                  </m:r>
                </m:e>
                <m:sup>
                  <m:r>
                    <w:rPr>
                      <w:rFonts w:ascii="Cambria Math" w:hAnsi="Cambria Math"/>
                      <w:lang w:val="hu-HU"/>
                    </w:rPr>
                    <m:t>3</m:t>
                  </m:r>
                </m:sup>
              </m:sSup>
            </m:num>
            <m:den>
              <m:sSub>
                <m:sSubPr>
                  <m:ctrlPr>
                    <w:rPr>
                      <w:rFonts w:ascii="Cambria Math" w:hAnsi="Cambria Math"/>
                      <w:i/>
                      <w:lang w:val="hu-HU"/>
                    </w:rPr>
                  </m:ctrlPr>
                </m:sSubPr>
                <m:e>
                  <m:r>
                    <w:rPr>
                      <w:rFonts w:ascii="Cambria Math" w:hAnsi="Cambria Math"/>
                      <w:lang w:val="hu-HU"/>
                    </w:rPr>
                    <m:t>RPM</m:t>
                  </m:r>
                </m:e>
                <m:sub>
                  <m:r>
                    <w:rPr>
                      <w:rFonts w:ascii="Cambria Math" w:hAnsi="Cambria Math"/>
                      <w:lang w:val="hu-HU"/>
                    </w:rPr>
                    <m:t>max</m:t>
                  </m:r>
                </m:sub>
              </m:sSub>
              <m:r>
                <w:rPr>
                  <w:rFonts w:ascii="Cambria Math" w:hAnsi="Cambria Math"/>
                  <w:lang w:val="hu-HU"/>
                </w:rPr>
                <m:t>*N</m:t>
              </m:r>
            </m:den>
          </m:f>
          <m:r>
            <w:rPr>
              <w:rFonts w:ascii="Cambria Math" w:hAnsi="Cambria Math"/>
              <w:lang w:val="hu-HU"/>
            </w:rPr>
            <m:t xml:space="preserve">, </m:t>
          </m:r>
          <m:d>
            <m:dPr>
              <m:begChr m:val="{"/>
              <m:endChr m:val="}"/>
              <m:ctrlPr>
                <w:rPr>
                  <w:rFonts w:ascii="Cambria Math" w:hAnsi="Cambria Math"/>
                  <w:i/>
                  <w:lang w:val="hu-HU"/>
                </w:rPr>
              </m:ctrlPr>
            </m:dPr>
            <m:e>
              <m:r>
                <w:rPr>
                  <w:rFonts w:ascii="Cambria Math" w:hAnsi="Cambria Math"/>
                  <w:lang w:val="hu-HU"/>
                </w:rPr>
                <m:t>ms</m:t>
              </m:r>
            </m:e>
          </m:d>
        </m:oMath>
      </m:oMathPara>
    </w:p>
    <w:p w14:paraId="7004AE27" w14:textId="77777777" w:rsidR="0096484A" w:rsidRPr="00B632B4" w:rsidRDefault="0096484A" w:rsidP="0096484A">
      <w:pPr>
        <w:pStyle w:val="NormalWeb"/>
        <w:spacing w:before="0" w:beforeAutospacing="0" w:after="0" w:afterAutospacing="0" w:line="360" w:lineRule="auto"/>
        <w:rPr>
          <w:lang w:val="hu-HU"/>
        </w:rPr>
      </w:pPr>
      <w:r w:rsidRPr="00B632B4">
        <w:rPr>
          <w:lang w:val="hu-HU"/>
        </w:rPr>
        <w:lastRenderedPageBreak/>
        <w:tab/>
        <w:t xml:space="preserve">A </w:t>
      </w:r>
      <w:r w:rsidRPr="00B632B4">
        <w:rPr>
          <w:lang w:val="hu-HU"/>
        </w:rPr>
        <w:fldChar w:fldCharType="begin"/>
      </w:r>
      <w:r w:rsidRPr="00B632B4">
        <w:rPr>
          <w:lang w:val="hu-HU"/>
        </w:rPr>
        <w:instrText xml:space="preserve"> REF _Ref422127652 \h </w:instrText>
      </w:r>
      <w:r w:rsidRPr="00B632B4">
        <w:rPr>
          <w:lang w:val="hu-HU"/>
        </w:rPr>
      </w:r>
      <w:r w:rsidRPr="00B632B4">
        <w:rPr>
          <w:lang w:val="hu-HU"/>
        </w:rPr>
        <w:fldChar w:fldCharType="separate"/>
      </w:r>
      <w:r w:rsidR="00DB5C9B">
        <w:t xml:space="preserve">Kép. </w:t>
      </w:r>
      <w:r w:rsidR="00DB5C9B">
        <w:rPr>
          <w:noProof/>
        </w:rPr>
        <w:t>5</w:t>
      </w:r>
      <w:r w:rsidR="00DB5C9B">
        <w:t>.</w:t>
      </w:r>
      <w:r w:rsidR="00DB5C9B">
        <w:rPr>
          <w:noProof/>
        </w:rPr>
        <w:t>37</w:t>
      </w:r>
      <w:r w:rsidRPr="00B632B4">
        <w:rPr>
          <w:lang w:val="hu-HU"/>
        </w:rPr>
        <w:fldChar w:fldCharType="end"/>
      </w:r>
      <w:r w:rsidRPr="00B632B4">
        <w:rPr>
          <w:lang w:val="hu-HU"/>
        </w:rPr>
        <w:t xml:space="preserve">.b képen a mintavételi időt 80 ms növelve, megnőtt a felbontás is megközelítőleg 650 re. A </w:t>
      </w:r>
      <w:r w:rsidRPr="00B632B4">
        <w:rPr>
          <w:lang w:val="hu-HU"/>
        </w:rPr>
        <w:fldChar w:fldCharType="begin"/>
      </w:r>
      <w:r w:rsidRPr="00B632B4">
        <w:rPr>
          <w:lang w:val="hu-HU"/>
        </w:rPr>
        <w:instrText xml:space="preserve"> REF _Ref422127666 \h </w:instrText>
      </w:r>
      <w:r w:rsidRPr="00B632B4">
        <w:rPr>
          <w:lang w:val="hu-HU"/>
        </w:rPr>
      </w:r>
      <w:r w:rsidRPr="00B632B4">
        <w:rPr>
          <w:lang w:val="hu-HU"/>
        </w:rPr>
        <w:fldChar w:fldCharType="separate"/>
      </w:r>
      <w:r w:rsidR="00DB5C9B">
        <w:t xml:space="preserve">Kép. </w:t>
      </w:r>
      <w:r w:rsidR="00DB5C9B">
        <w:rPr>
          <w:noProof/>
        </w:rPr>
        <w:t>5</w:t>
      </w:r>
      <w:r w:rsidR="00DB5C9B">
        <w:t>.</w:t>
      </w:r>
      <w:r w:rsidR="00DB5C9B">
        <w:rPr>
          <w:noProof/>
        </w:rPr>
        <w:t>37</w:t>
      </w:r>
      <w:r w:rsidRPr="00B632B4">
        <w:rPr>
          <w:lang w:val="hu-HU"/>
        </w:rPr>
        <w:fldChar w:fldCharType="end"/>
      </w:r>
      <w:r w:rsidRPr="00B632B4">
        <w:rPr>
          <w:lang w:val="hu-HU"/>
        </w:rPr>
        <w:t xml:space="preserve"> c csökkentjük a mintavételi időt és ez megközelítőleg 33-ra csökkentette a rezolúciót. </w:t>
      </w:r>
    </w:p>
    <w:p w14:paraId="580498FC" w14:textId="17C5FB33" w:rsidR="00517BCD" w:rsidRPr="00BE4225" w:rsidRDefault="00D9192F" w:rsidP="001F5941">
      <w:pPr>
        <w:pStyle w:val="NormalWeb"/>
        <w:spacing w:before="0" w:beforeAutospacing="0" w:after="0" w:afterAutospacing="0" w:line="360" w:lineRule="auto"/>
        <w:rPr>
          <w:lang w:val="hu-HU"/>
        </w:rPr>
      </w:pPr>
      <w:r>
        <w:rPr>
          <w:noProof/>
        </w:rPr>
        <mc:AlternateContent>
          <mc:Choice Requires="wpg">
            <w:drawing>
              <wp:inline distT="0" distB="0" distL="0" distR="0" wp14:anchorId="22BB60C6" wp14:editId="7971A4A3">
                <wp:extent cx="6066155" cy="5343525"/>
                <wp:effectExtent l="0" t="0" r="3175" b="1905"/>
                <wp:docPr id="210"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66155" cy="5343525"/>
                          <a:chOff x="0" y="0"/>
                          <a:chExt cx="60661" cy="53435"/>
                        </a:xfrm>
                      </wpg:grpSpPr>
                      <pic:pic xmlns:pic="http://schemas.openxmlformats.org/drawingml/2006/picture">
                        <pic:nvPicPr>
                          <pic:cNvPr id="211" name="Picture 51"/>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29527" y="27876"/>
                            <a:ext cx="29889" cy="23660"/>
                          </a:xfrm>
                          <a:prstGeom prst="rect">
                            <a:avLst/>
                          </a:prstGeom>
                          <a:noFill/>
                          <a:extLst>
                            <a:ext uri="{909E8E84-426E-40DD-AFC4-6F175D3DCCD1}">
                              <a14:hiddenFill xmlns:a14="http://schemas.microsoft.com/office/drawing/2010/main">
                                <a:solidFill>
                                  <a:srgbClr val="FFFFFF"/>
                                </a:solidFill>
                              </a14:hiddenFill>
                            </a:ext>
                          </a:extLst>
                        </pic:spPr>
                      </pic:pic>
                      <wpg:grpSp>
                        <wpg:cNvPr id="212" name="Group 13"/>
                        <wpg:cNvGrpSpPr>
                          <a:grpSpLocks/>
                        </wpg:cNvGrpSpPr>
                        <wpg:grpSpPr bwMode="auto">
                          <a:xfrm>
                            <a:off x="0" y="0"/>
                            <a:ext cx="60661" cy="53435"/>
                            <a:chOff x="0" y="3896"/>
                            <a:chExt cx="60667" cy="53440"/>
                          </a:xfrm>
                        </wpg:grpSpPr>
                        <pic:pic xmlns:pic="http://schemas.openxmlformats.org/drawingml/2006/picture">
                          <pic:nvPicPr>
                            <pic:cNvPr id="213" name="Picture 49"/>
                            <pic:cNvPicPr>
                              <a:picLocks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3737" y="3896"/>
                              <a:ext cx="49657" cy="24549"/>
                            </a:xfrm>
                            <a:prstGeom prst="rect">
                              <a:avLst/>
                            </a:prstGeom>
                            <a:noFill/>
                            <a:extLst>
                              <a:ext uri="{909E8E84-426E-40DD-AFC4-6F175D3DCCD1}">
                                <a14:hiddenFill xmlns:a14="http://schemas.microsoft.com/office/drawing/2010/main">
                                  <a:solidFill>
                                    <a:srgbClr val="FFFFFF"/>
                                  </a:solidFill>
                                </a14:hiddenFill>
                              </a:ext>
                            </a:extLst>
                          </pic:spPr>
                        </pic:pic>
                        <wps:wsp>
                          <wps:cNvPr id="215" name="Text Box 75"/>
                          <wps:cNvSpPr txBox="1">
                            <a:spLocks noChangeArrowheads="1"/>
                          </wps:cNvSpPr>
                          <wps:spPr bwMode="auto">
                            <a:xfrm>
                              <a:off x="3417" y="28606"/>
                              <a:ext cx="50226" cy="13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7C50F1" w14:textId="40764399" w:rsidR="005F456C" w:rsidRDefault="005F456C" w:rsidP="00E03AB2">
                                <w:pPr>
                                  <w:pStyle w:val="Caption"/>
                                  <w:jc w:val="center"/>
                                </w:pPr>
                                <w:bookmarkStart w:id="2615" w:name="_Ref420523165"/>
                                <w:bookmarkStart w:id="2616" w:name="_Toc422898601"/>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37</w:t>
                                </w:r>
                                <w:r>
                                  <w:fldChar w:fldCharType="end"/>
                                </w:r>
                                <w:bookmarkEnd w:id="2615"/>
                                <w:r>
                                  <w:t>.a</w:t>
                                </w:r>
                                <m:oMath>
                                  <m:r>
                                    <w:rPr>
                                      <w:rFonts w:ascii="Cambria Math" w:hAnsi="Cambria Math"/>
                                    </w:rPr>
                                    <m:t xml:space="preserve"> </m:t>
                                  </m:r>
                                  <m:sSub>
                                    <m:sSubPr>
                                      <m:ctrlPr>
                                        <w:rPr>
                                          <w:rFonts w:ascii="Cambria Math" w:hAnsi="Cambria Math"/>
                                          <w:i w:val="0"/>
                                        </w:rPr>
                                      </m:ctrlPr>
                                    </m:sSubPr>
                                    <m:e>
                                      <m:r>
                                        <m:rPr>
                                          <m:sty m:val="bi"/>
                                        </m:rPr>
                                        <w:rPr>
                                          <w:rFonts w:ascii="Cambria Math" w:hAnsi="Cambria Math"/>
                                        </w:rPr>
                                        <m:t>N</m:t>
                                      </m:r>
                                    </m:e>
                                    <m:sub>
                                      <m:r>
                                        <m:rPr>
                                          <m:sty m:val="bi"/>
                                        </m:rPr>
                                        <w:rPr>
                                          <w:rFonts w:ascii="Cambria Math" w:hAnsi="Cambria Math"/>
                                        </w:rPr>
                                        <m:t>m</m:t>
                                      </m:r>
                                      <m:r>
                                        <w:rPr>
                                          <w:rFonts w:ascii="Cambria Math" w:hAnsi="Cambria Math"/>
                                        </w:rPr>
                                        <m:t>é</m:t>
                                      </m:r>
                                      <m:r>
                                        <m:rPr>
                                          <m:sty m:val="bi"/>
                                        </m:rPr>
                                        <w:rPr>
                                          <w:rFonts w:ascii="Cambria Math" w:hAnsi="Cambria Math"/>
                                        </w:rPr>
                                        <m:t>rt</m:t>
                                      </m:r>
                                    </m:sub>
                                  </m:sSub>
                                  <m:r>
                                    <w:rPr>
                                      <w:rFonts w:ascii="Cambria Math" w:hAnsi="Cambria Math"/>
                                    </w:rPr>
                                    <m:t>=</m:t>
                                  </m:r>
                                  <m:r>
                                    <m:rPr>
                                      <m:sty m:val="bi"/>
                                    </m:rPr>
                                    <w:rPr>
                                      <w:rFonts w:ascii="Cambria Math" w:hAnsi="Cambria Math"/>
                                    </w:rPr>
                                    <m:t>65</m:t>
                                  </m:r>
                                  <m:r>
                                    <w:rPr>
                                      <w:rFonts w:ascii="Cambria Math" w:hAnsi="Cambria Math"/>
                                    </w:rPr>
                                    <m:t xml:space="preserve">, </m:t>
                                  </m:r>
                                  <m:r>
                                    <m:rPr>
                                      <m:sty m:val="bi"/>
                                    </m:rPr>
                                    <w:rPr>
                                      <w:rFonts w:ascii="Cambria Math" w:hAnsi="Cambria Math"/>
                                    </w:rPr>
                                    <m:t>Ts</m:t>
                                  </m:r>
                                  <m:r>
                                    <w:rPr>
                                      <w:rFonts w:ascii="Cambria Math" w:hAnsi="Cambria Math"/>
                                    </w:rPr>
                                    <m:t>=</m:t>
                                  </m:r>
                                </m:oMath>
                                <w:r>
                                  <w:t>8ms</w:t>
                                </w:r>
                                <w:bookmarkEnd w:id="2616"/>
                              </w:p>
                            </w:txbxContent>
                          </wps:txbx>
                          <wps:bodyPr rot="0" vert="horz" wrap="square" lIns="0" tIns="0" rIns="0" bIns="0" anchor="t" anchorCtr="0" upright="1">
                            <a:spAutoFit/>
                          </wps:bodyPr>
                        </wps:wsp>
                        <pic:pic xmlns:pic="http://schemas.openxmlformats.org/drawingml/2006/picture">
                          <pic:nvPicPr>
                            <pic:cNvPr id="216" name="Picture 50"/>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0" y="31566"/>
                              <a:ext cx="29845" cy="23933"/>
                            </a:xfrm>
                            <a:prstGeom prst="rect">
                              <a:avLst/>
                            </a:prstGeom>
                            <a:noFill/>
                            <a:extLst>
                              <a:ext uri="{909E8E84-426E-40DD-AFC4-6F175D3DCCD1}">
                                <a14:hiddenFill xmlns:a14="http://schemas.microsoft.com/office/drawing/2010/main">
                                  <a:solidFill>
                                    <a:srgbClr val="FFFFFF"/>
                                  </a:solidFill>
                                </a14:hiddenFill>
                              </a:ext>
                            </a:extLst>
                          </pic:spPr>
                        </pic:pic>
                        <wps:wsp>
                          <wps:cNvPr id="218" name="Text Box 78"/>
                          <wps:cNvSpPr txBox="1">
                            <a:spLocks noChangeArrowheads="1"/>
                          </wps:cNvSpPr>
                          <wps:spPr bwMode="auto">
                            <a:xfrm>
                              <a:off x="30769" y="55926"/>
                              <a:ext cx="29898" cy="13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9EC32" w14:textId="50D18DFC" w:rsidR="005F456C" w:rsidRPr="00966552" w:rsidRDefault="005F456C" w:rsidP="00E03AB2">
                                <w:pPr>
                                  <w:pStyle w:val="Caption"/>
                                  <w:jc w:val="center"/>
                                </w:pPr>
                                <w:bookmarkStart w:id="2617" w:name="_Ref422127666"/>
                                <w:bookmarkStart w:id="2618" w:name="_Toc422898602"/>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37</w:t>
                                </w:r>
                                <w:r>
                                  <w:fldChar w:fldCharType="end"/>
                                </w:r>
                                <w:bookmarkEnd w:id="2617"/>
                                <w:r>
                                  <w:t>.c</w:t>
                                </w:r>
                                <m:oMath>
                                  <m:sSub>
                                    <m:sSubPr>
                                      <m:ctrlPr>
                                        <w:rPr>
                                          <w:rFonts w:ascii="Cambria Math" w:hAnsi="Cambria Math"/>
                                          <w:i w:val="0"/>
                                        </w:rPr>
                                      </m:ctrlPr>
                                    </m:sSubPr>
                                    <m:e>
                                      <m:r>
                                        <m:rPr>
                                          <m:sty m:val="bi"/>
                                        </m:rPr>
                                        <w:rPr>
                                          <w:rFonts w:ascii="Cambria Math" w:hAnsi="Cambria Math"/>
                                        </w:rPr>
                                        <m:t>N</m:t>
                                      </m:r>
                                    </m:e>
                                    <m:sub>
                                      <m:r>
                                        <m:rPr>
                                          <m:sty m:val="bi"/>
                                        </m:rPr>
                                        <w:rPr>
                                          <w:rFonts w:ascii="Cambria Math" w:hAnsi="Cambria Math"/>
                                        </w:rPr>
                                        <m:t>m</m:t>
                                      </m:r>
                                      <m:r>
                                        <w:rPr>
                                          <w:rFonts w:ascii="Cambria Math" w:hAnsi="Cambria Math"/>
                                        </w:rPr>
                                        <m:t>é</m:t>
                                      </m:r>
                                      <m:r>
                                        <m:rPr>
                                          <m:sty m:val="bi"/>
                                        </m:rPr>
                                        <w:rPr>
                                          <w:rFonts w:ascii="Cambria Math" w:hAnsi="Cambria Math"/>
                                        </w:rPr>
                                        <m:t>rt</m:t>
                                      </m:r>
                                    </m:sub>
                                  </m:sSub>
                                  <m:r>
                                    <w:rPr>
                                      <w:rFonts w:ascii="Cambria Math" w:hAnsi="Cambria Math"/>
                                    </w:rPr>
                                    <m:t>=</m:t>
                                  </m:r>
                                  <m:r>
                                    <m:rPr>
                                      <m:sty m:val="bi"/>
                                    </m:rPr>
                                    <w:rPr>
                                      <w:rFonts w:ascii="Cambria Math" w:hAnsi="Cambria Math"/>
                                    </w:rPr>
                                    <m:t>32</m:t>
                                  </m:r>
                                  <m:r>
                                    <w:rPr>
                                      <w:rFonts w:ascii="Cambria Math" w:hAnsi="Cambria Math"/>
                                    </w:rPr>
                                    <m:t xml:space="preserve">, </m:t>
                                  </m:r>
                                  <m:r>
                                    <m:rPr>
                                      <m:sty m:val="bi"/>
                                    </m:rPr>
                                    <w:rPr>
                                      <w:rFonts w:ascii="Cambria Math" w:hAnsi="Cambria Math"/>
                                    </w:rPr>
                                    <m:t>Ts</m:t>
                                  </m:r>
                                  <m:r>
                                    <w:rPr>
                                      <w:rFonts w:ascii="Cambria Math" w:hAnsi="Cambria Math"/>
                                    </w:rPr>
                                    <m:t>=</m:t>
                                  </m:r>
                                </m:oMath>
                                <w:r>
                                  <w:t>4ms</w:t>
                                </w:r>
                                <w:bookmarkEnd w:id="2618"/>
                              </w:p>
                            </w:txbxContent>
                          </wps:txbx>
                          <wps:bodyPr rot="0" vert="horz" wrap="square" lIns="0" tIns="0" rIns="0" bIns="0" anchor="t" anchorCtr="0" upright="1">
                            <a:spAutoFit/>
                          </wps:bodyPr>
                        </wps:wsp>
                        <wps:wsp>
                          <wps:cNvPr id="219" name="Text Box 79"/>
                          <wps:cNvSpPr txBox="1">
                            <a:spLocks noChangeArrowheads="1"/>
                          </wps:cNvSpPr>
                          <wps:spPr bwMode="auto">
                            <a:xfrm>
                              <a:off x="0" y="55996"/>
                              <a:ext cx="29854" cy="13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26E7F2" w14:textId="79D5D1B1" w:rsidR="005F456C" w:rsidRPr="0082244E" w:rsidRDefault="005F456C" w:rsidP="00E03AB2">
                                <w:pPr>
                                  <w:pStyle w:val="Caption"/>
                                  <w:jc w:val="center"/>
                                  <w:rPr>
                                    <w:rFonts w:ascii="Times New Roman" w:eastAsia="Times New Roman" w:hAnsi="Times New Roman"/>
                                    <w:noProof/>
                                    <w:sz w:val="24"/>
                                    <w:szCs w:val="24"/>
                                  </w:rPr>
                                </w:pPr>
                                <w:bookmarkStart w:id="2619" w:name="_Ref422127652"/>
                                <w:bookmarkStart w:id="2620" w:name="_Toc422898603"/>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37</w:t>
                                </w:r>
                                <w:r>
                                  <w:fldChar w:fldCharType="end"/>
                                </w:r>
                                <w:bookmarkEnd w:id="2619"/>
                                <w:r>
                                  <w:t>.b</w:t>
                                </w:r>
                                <m:oMath>
                                  <m:sSub>
                                    <m:sSubPr>
                                      <m:ctrlPr>
                                        <w:rPr>
                                          <w:rFonts w:ascii="Cambria Math" w:hAnsi="Cambria Math"/>
                                          <w:i w:val="0"/>
                                        </w:rPr>
                                      </m:ctrlPr>
                                    </m:sSubPr>
                                    <m:e>
                                      <m:r>
                                        <m:rPr>
                                          <m:sty m:val="bi"/>
                                        </m:rPr>
                                        <w:rPr>
                                          <w:rFonts w:ascii="Cambria Math" w:hAnsi="Cambria Math"/>
                                        </w:rPr>
                                        <m:t>N</m:t>
                                      </m:r>
                                    </m:e>
                                    <m:sub>
                                      <m:r>
                                        <m:rPr>
                                          <m:sty m:val="bi"/>
                                        </m:rPr>
                                        <w:rPr>
                                          <w:rFonts w:ascii="Cambria Math" w:hAnsi="Cambria Math"/>
                                        </w:rPr>
                                        <m:t>m</m:t>
                                      </m:r>
                                      <m:r>
                                        <w:rPr>
                                          <w:rFonts w:ascii="Cambria Math" w:hAnsi="Cambria Math"/>
                                        </w:rPr>
                                        <m:t>é</m:t>
                                      </m:r>
                                      <m:r>
                                        <m:rPr>
                                          <m:sty m:val="bi"/>
                                        </m:rPr>
                                        <w:rPr>
                                          <w:rFonts w:ascii="Cambria Math" w:hAnsi="Cambria Math"/>
                                        </w:rPr>
                                        <m:t>rt</m:t>
                                      </m:r>
                                    </m:sub>
                                  </m:sSub>
                                  <m:r>
                                    <w:rPr>
                                      <w:rFonts w:ascii="Cambria Math" w:hAnsi="Cambria Math"/>
                                    </w:rPr>
                                    <m:t>=</m:t>
                                  </m:r>
                                  <m:r>
                                    <m:rPr>
                                      <m:sty m:val="bi"/>
                                    </m:rPr>
                                    <w:rPr>
                                      <w:rFonts w:ascii="Cambria Math" w:hAnsi="Cambria Math"/>
                                    </w:rPr>
                                    <m:t>650</m:t>
                                  </m:r>
                                  <m:r>
                                    <w:rPr>
                                      <w:rFonts w:ascii="Cambria Math" w:hAnsi="Cambria Math"/>
                                    </w:rPr>
                                    <m:t xml:space="preserve">, </m:t>
                                  </m:r>
                                  <m:r>
                                    <m:rPr>
                                      <m:sty m:val="bi"/>
                                    </m:rPr>
                                    <w:rPr>
                                      <w:rFonts w:ascii="Cambria Math" w:hAnsi="Cambria Math"/>
                                    </w:rPr>
                                    <m:t>Ts</m:t>
                                  </m:r>
                                  <m:r>
                                    <w:rPr>
                                      <w:rFonts w:ascii="Cambria Math" w:hAnsi="Cambria Math"/>
                                    </w:rPr>
                                    <m:t>=</m:t>
                                  </m:r>
                                </m:oMath>
                                <w:r>
                                  <w:t>80ms</w:t>
                                </w:r>
                                <w:bookmarkEnd w:id="2620"/>
                              </w:p>
                            </w:txbxContent>
                          </wps:txbx>
                          <wps:bodyPr rot="0" vert="horz" wrap="square" lIns="0" tIns="0" rIns="0" bIns="0" anchor="t" anchorCtr="0" upright="1">
                            <a:spAutoFit/>
                          </wps:bodyPr>
                        </wps:wsp>
                      </wpg:grpSp>
                    </wpg:wgp>
                  </a:graphicData>
                </a:graphic>
              </wp:inline>
            </w:drawing>
          </mc:Choice>
          <mc:Fallback>
            <w:pict>
              <v:group w14:anchorId="22BB60C6" id="Group 107" o:spid="_x0000_s1122" style="width:477.65pt;height:420.75pt;mso-position-horizontal-relative:char;mso-position-vertical-relative:line" coordsize="60661,53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">
                <v:shape id="Picture 51" o:spid="_x0000_s1123" type="#_x0000_t75" style="position:absolute;left:29527;top:27876;width:29889;height:236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eJqHFAAAA3AAAAA8AAABkcnMvZG93bnJldi54bWxEj8FqwzAQRO+F/IPYQG+NbKctwYlsQiEQ&#10;0kua9AMWa2M7sVbGUm01X18VCj0Os/NmZ1MG04mRBtdaVpAuEhDEldUt1wo+z7unFQjnkTV2lknB&#10;Nzkoi9nDBnNtJ/6g8eRrESHsclTQeN/nUrqqIYNuYXvi6F3sYNBHOdRSDzhFuOlkliSv0mDLsaHB&#10;nt4aqm6nLxPf0On7cUXTOYTb/sVeD/Xy/nxU6nEetmsQnoL/P/5L77WCLE3hd0wkgC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HiahxQAAANwAAAAPAAAAAAAAAAAAAAAA&#10;AJ8CAABkcnMvZG93bnJldi54bWxQSwUGAAAAAAQABAD3AAAAkQMAAAAA&#10;">
                  <v:imagedata r:id="rId95" o:title=""/>
                  <v:path arrowok="t"/>
                </v:shape>
                <v:group id="Group 13" o:spid="_x0000_s1124" style="position:absolute;width:60661;height:53435" coordorigin=",3896" coordsize="60667,5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qZWEcYAAADcAAAADwAAAGRycy9kb3ducmV2LnhtbESPzWrDMBCE74G+g9hC&#10;b4lsl4bgRgkhNKUHU4gdKL0t1sY2sVbGUvzz9lWh0OMwM98w2/1kWjFQ7xrLCuJVBIK4tLrhSsGl&#10;OC03IJxH1thaJgUzOdjvHhZbTLUd+UxD7isRIOxSVFB736VSurImg25lO+LgXW1v0AfZV1L3OAa4&#10;aWUSRWtpsOGwUGNHx5rKW343Ct5HHA/P8duQ3a7H+bt4+fzKYlLq6XE6vILwNPn/8F/7QytI4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plYRxgAAANwA&#10;AAAPAAAAAAAAAAAAAAAAAKoCAABkcnMvZG93bnJldi54bWxQSwUGAAAAAAQABAD6AAAAnQMAAAAA&#10;">
                  <v:shape id="Picture 49" o:spid="_x0000_s1125" type="#_x0000_t75" style="position:absolute;left:3737;top:3896;width:49657;height:245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C+8/CAAAA3AAAAA8AAABkcnMvZG93bnJldi54bWxEj9FqAjEURN8L/kO4hb7V7CpVWY0iBUXo&#10;k7t+wGVz3Szd3CxJqvHvG6HQx2FmzjCbXbKDuJEPvWMF5bQAQdw63XOn4NIc3lcgQkTWODgmBQ8K&#10;sNtOXjZYaXfnM93q2IkM4VChAhPjWEkZWkMWw9SNxNm7Om8xZuk7qT3eM9wOclYUC2mx57xgcKRP&#10;Q+13/WMVuPPHYFzyi7rkeZPG1Rc9jkul3l7Tfg0iUor/4b/2SSuYlXN4nslHQG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QvvPwgAAANwAAAAPAAAAAAAAAAAAAAAAAJ8C&#10;AABkcnMvZG93bnJldi54bWxQSwUGAAAAAAQABAD3AAAAjgMAAAAA&#10;">
                    <v:imagedata r:id="rId96" o:title=""/>
                    <v:path arrowok="t"/>
                  </v:shape>
                  <v:shape id="Text Box 75" o:spid="_x0000_s1126" type="#_x0000_t202" style="position:absolute;left:3417;top:28606;width:50226;height:1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19T8YA&#10;AADcAAAADwAAAGRycy9kb3ducmV2LnhtbESPQWsCMRSE74X+h/AKXkrNaq3IahSRCq0X6daLt8fm&#10;uVm7eVmSrG7/fVMQPA4z8w2zWPW2ERfyoXasYDTMQBCXTtdcKTh8b19mIEJE1tg4JgW/FGC1fHxY&#10;YK7dlb/oUsRKJAiHHBWYGNtcylAashiGriVO3sl5izFJX0nt8ZrgtpHjLJtKizWnBYMtbQyVP0Vn&#10;Fewnx7157k7vu/Xk1X8eus30XBVKDZ769RxEpD7ew7f2h1YwHr3B/5l0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T19T8YAAADcAAAADwAAAAAAAAAAAAAAAACYAgAAZHJz&#10;L2Rvd25yZXYueG1sUEsFBgAAAAAEAAQA9QAAAIsDAAAAAA==&#10;" stroked="f">
                    <v:textbox style="mso-fit-shape-to-text:t" inset="0,0,0,0">
                      <w:txbxContent>
                        <w:p w14:paraId="097C50F1" w14:textId="40764399" w:rsidR="005F456C" w:rsidRDefault="005F456C" w:rsidP="00E03AB2">
                          <w:pPr>
                            <w:pStyle w:val="Caption"/>
                            <w:jc w:val="center"/>
                          </w:pPr>
                          <w:bookmarkStart w:id="2621" w:name="_Ref420523165"/>
                          <w:bookmarkStart w:id="2622" w:name="_Toc422898601"/>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37</w:t>
                          </w:r>
                          <w:r>
                            <w:fldChar w:fldCharType="end"/>
                          </w:r>
                          <w:bookmarkEnd w:id="2621"/>
                          <w:r>
                            <w:t>.a</w:t>
                          </w:r>
                          <m:oMath>
                            <m:r>
                              <w:rPr>
                                <w:rFonts w:ascii="Cambria Math" w:hAnsi="Cambria Math"/>
                              </w:rPr>
                              <m:t xml:space="preserve"> </m:t>
                            </m:r>
                            <m:sSub>
                              <m:sSubPr>
                                <m:ctrlPr>
                                  <w:rPr>
                                    <w:rFonts w:ascii="Cambria Math" w:hAnsi="Cambria Math"/>
                                    <w:i w:val="0"/>
                                  </w:rPr>
                                </m:ctrlPr>
                              </m:sSubPr>
                              <m:e>
                                <m:r>
                                  <m:rPr>
                                    <m:sty m:val="bi"/>
                                  </m:rPr>
                                  <w:rPr>
                                    <w:rFonts w:ascii="Cambria Math" w:hAnsi="Cambria Math"/>
                                  </w:rPr>
                                  <m:t>N</m:t>
                                </m:r>
                              </m:e>
                              <m:sub>
                                <m:r>
                                  <m:rPr>
                                    <m:sty m:val="bi"/>
                                  </m:rPr>
                                  <w:rPr>
                                    <w:rFonts w:ascii="Cambria Math" w:hAnsi="Cambria Math"/>
                                  </w:rPr>
                                  <m:t>m</m:t>
                                </m:r>
                                <m:r>
                                  <w:rPr>
                                    <w:rFonts w:ascii="Cambria Math" w:hAnsi="Cambria Math"/>
                                  </w:rPr>
                                  <m:t>é</m:t>
                                </m:r>
                                <m:r>
                                  <m:rPr>
                                    <m:sty m:val="bi"/>
                                  </m:rPr>
                                  <w:rPr>
                                    <w:rFonts w:ascii="Cambria Math" w:hAnsi="Cambria Math"/>
                                  </w:rPr>
                                  <m:t>rt</m:t>
                                </m:r>
                              </m:sub>
                            </m:sSub>
                            <m:r>
                              <w:rPr>
                                <w:rFonts w:ascii="Cambria Math" w:hAnsi="Cambria Math"/>
                              </w:rPr>
                              <m:t>=</m:t>
                            </m:r>
                            <m:r>
                              <m:rPr>
                                <m:sty m:val="bi"/>
                              </m:rPr>
                              <w:rPr>
                                <w:rFonts w:ascii="Cambria Math" w:hAnsi="Cambria Math"/>
                              </w:rPr>
                              <m:t>65</m:t>
                            </m:r>
                            <m:r>
                              <w:rPr>
                                <w:rFonts w:ascii="Cambria Math" w:hAnsi="Cambria Math"/>
                              </w:rPr>
                              <m:t xml:space="preserve">, </m:t>
                            </m:r>
                            <m:r>
                              <m:rPr>
                                <m:sty m:val="bi"/>
                              </m:rPr>
                              <w:rPr>
                                <w:rFonts w:ascii="Cambria Math" w:hAnsi="Cambria Math"/>
                              </w:rPr>
                              <m:t>Ts</m:t>
                            </m:r>
                            <m:r>
                              <w:rPr>
                                <w:rFonts w:ascii="Cambria Math" w:hAnsi="Cambria Math"/>
                              </w:rPr>
                              <m:t>=</m:t>
                            </m:r>
                          </m:oMath>
                          <w:r>
                            <w:t>8ms</w:t>
                          </w:r>
                          <w:bookmarkEnd w:id="2622"/>
                        </w:p>
                      </w:txbxContent>
                    </v:textbox>
                  </v:shape>
                  <v:shape id="Picture 50" o:spid="_x0000_s1127" type="#_x0000_t75" style="position:absolute;top:31566;width:29845;height:239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entDFAAAA3AAAAA8AAABkcnMvZG93bnJldi54bWxEj0FrwkAUhO8F/8PyhN7qxiBWYzZiC7a9&#10;NvWgt0f2mYRk38bsRmN/fbdQ6HGYmW+YdDuaVlypd7VlBfNZBIK4sLrmUsHha/+0AuE8ssbWMim4&#10;k4NtNnlIMdH2xp90zX0pAoRdggoq77tESldUZNDNbEccvLPtDfog+1LqHm8BbloZR9FSGqw5LFTY&#10;0WtFRZMPRsHLIpfHNr68Dc27eY6G0+G+/m6UepyOuw0IT6P/D/+1P7SCeL6E3zPhCMjs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3p7QxQAAANwAAAAPAAAAAAAAAAAAAAAA&#10;AJ8CAABkcnMvZG93bnJldi54bWxQSwUGAAAAAAQABAD3AAAAkQMAAAAA&#10;">
                    <v:imagedata r:id="rId97" o:title=""/>
                    <v:path arrowok="t"/>
                  </v:shape>
                  <v:shape id="Text Box 78" o:spid="_x0000_s1128" type="#_x0000_t202" style="position:absolute;left:30769;top:55926;width:29898;height:1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zS0cMA&#10;AADcAAAADwAAAGRycy9kb3ducmV2LnhtbERPz2vCMBS+C/sfwhN2EU11IqMaRWSDbRex8+Lt0Tyb&#10;avNSklS7/345CB4/vt+rTW8bcSMfascKppMMBHHpdM2VguPv5/gdRIjIGhvHpOCPAmzWL4MV5trd&#10;+UC3IlYihXDIUYGJsc2lDKUhi2HiWuLEnZ23GBP0ldQe7yncNnKWZQtpsebUYLClnaHyWnRWwX5+&#10;2ptRd/742c7f/Pex2y0uVaHU67DfLkFE6uNT/HB/aQWzaVqbzqQj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zS0cMAAADcAAAADwAAAAAAAAAAAAAAAACYAgAAZHJzL2Rv&#10;d25yZXYueG1sUEsFBgAAAAAEAAQA9QAAAIgDAAAAAA==&#10;" stroked="f">
                    <v:textbox style="mso-fit-shape-to-text:t" inset="0,0,0,0">
                      <w:txbxContent>
                        <w:p w14:paraId="0139EC32" w14:textId="50D18DFC" w:rsidR="005F456C" w:rsidRPr="00966552" w:rsidRDefault="005F456C" w:rsidP="00E03AB2">
                          <w:pPr>
                            <w:pStyle w:val="Caption"/>
                            <w:jc w:val="center"/>
                          </w:pPr>
                          <w:bookmarkStart w:id="2623" w:name="_Ref422127666"/>
                          <w:bookmarkStart w:id="2624" w:name="_Toc422898602"/>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37</w:t>
                          </w:r>
                          <w:r>
                            <w:fldChar w:fldCharType="end"/>
                          </w:r>
                          <w:bookmarkEnd w:id="2623"/>
                          <w:r>
                            <w:t>.c</w:t>
                          </w:r>
                          <m:oMath>
                            <m:sSub>
                              <m:sSubPr>
                                <m:ctrlPr>
                                  <w:rPr>
                                    <w:rFonts w:ascii="Cambria Math" w:hAnsi="Cambria Math"/>
                                    <w:i w:val="0"/>
                                  </w:rPr>
                                </m:ctrlPr>
                              </m:sSubPr>
                              <m:e>
                                <m:r>
                                  <m:rPr>
                                    <m:sty m:val="bi"/>
                                  </m:rPr>
                                  <w:rPr>
                                    <w:rFonts w:ascii="Cambria Math" w:hAnsi="Cambria Math"/>
                                  </w:rPr>
                                  <m:t>N</m:t>
                                </m:r>
                              </m:e>
                              <m:sub>
                                <m:r>
                                  <m:rPr>
                                    <m:sty m:val="bi"/>
                                  </m:rPr>
                                  <w:rPr>
                                    <w:rFonts w:ascii="Cambria Math" w:hAnsi="Cambria Math"/>
                                  </w:rPr>
                                  <m:t>m</m:t>
                                </m:r>
                                <m:r>
                                  <w:rPr>
                                    <w:rFonts w:ascii="Cambria Math" w:hAnsi="Cambria Math"/>
                                  </w:rPr>
                                  <m:t>é</m:t>
                                </m:r>
                                <m:r>
                                  <m:rPr>
                                    <m:sty m:val="bi"/>
                                  </m:rPr>
                                  <w:rPr>
                                    <w:rFonts w:ascii="Cambria Math" w:hAnsi="Cambria Math"/>
                                  </w:rPr>
                                  <m:t>rt</m:t>
                                </m:r>
                              </m:sub>
                            </m:sSub>
                            <m:r>
                              <w:rPr>
                                <w:rFonts w:ascii="Cambria Math" w:hAnsi="Cambria Math"/>
                              </w:rPr>
                              <m:t>=</m:t>
                            </m:r>
                            <m:r>
                              <m:rPr>
                                <m:sty m:val="bi"/>
                              </m:rPr>
                              <w:rPr>
                                <w:rFonts w:ascii="Cambria Math" w:hAnsi="Cambria Math"/>
                              </w:rPr>
                              <m:t>32</m:t>
                            </m:r>
                            <m:r>
                              <w:rPr>
                                <w:rFonts w:ascii="Cambria Math" w:hAnsi="Cambria Math"/>
                              </w:rPr>
                              <m:t xml:space="preserve">, </m:t>
                            </m:r>
                            <m:r>
                              <m:rPr>
                                <m:sty m:val="bi"/>
                              </m:rPr>
                              <w:rPr>
                                <w:rFonts w:ascii="Cambria Math" w:hAnsi="Cambria Math"/>
                              </w:rPr>
                              <m:t>Ts</m:t>
                            </m:r>
                            <m:r>
                              <w:rPr>
                                <w:rFonts w:ascii="Cambria Math" w:hAnsi="Cambria Math"/>
                              </w:rPr>
                              <m:t>=</m:t>
                            </m:r>
                          </m:oMath>
                          <w:r>
                            <w:t>4ms</w:t>
                          </w:r>
                          <w:bookmarkEnd w:id="2624"/>
                        </w:p>
                      </w:txbxContent>
                    </v:textbox>
                  </v:shape>
                  <v:shape id="Text Box 79" o:spid="_x0000_s1129" type="#_x0000_t202" style="position:absolute;top:55996;width:29854;height:1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B3SsYA&#10;AADcAAAADwAAAGRycy9kb3ducmV2LnhtbESPQWsCMRSE74X+h/AKXopmtSK6NYpIhdaLdOvF22Pz&#10;3Gy7eVmSrG7/fVMQPA4z8w2zXPe2ERfyoXasYDzKQBCXTtdcKTh+7YZzECEia2wck4JfCrBePT4s&#10;Mdfuyp90KWIlEoRDjgpMjG0uZSgNWQwj1xIn7+y8xZikr6T2eE1w28hJls2kxZrTgsGWtobKn6Kz&#10;Cg7T08E8d+e3/Wb64j+O3Xb2XRVKDZ76zSuISH28h2/td61gMl7A/5l0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HB3SsYAAADcAAAADwAAAAAAAAAAAAAAAACYAgAAZHJz&#10;L2Rvd25yZXYueG1sUEsFBgAAAAAEAAQA9QAAAIsDAAAAAA==&#10;" stroked="f">
                    <v:textbox style="mso-fit-shape-to-text:t" inset="0,0,0,0">
                      <w:txbxContent>
                        <w:p w14:paraId="2626E7F2" w14:textId="79D5D1B1" w:rsidR="005F456C" w:rsidRPr="0082244E" w:rsidRDefault="005F456C" w:rsidP="00E03AB2">
                          <w:pPr>
                            <w:pStyle w:val="Caption"/>
                            <w:jc w:val="center"/>
                            <w:rPr>
                              <w:rFonts w:ascii="Times New Roman" w:eastAsia="Times New Roman" w:hAnsi="Times New Roman"/>
                              <w:noProof/>
                              <w:sz w:val="24"/>
                              <w:szCs w:val="24"/>
                            </w:rPr>
                          </w:pPr>
                          <w:bookmarkStart w:id="2625" w:name="_Ref422127652"/>
                          <w:bookmarkStart w:id="2626" w:name="_Toc422898603"/>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37</w:t>
                          </w:r>
                          <w:r>
                            <w:fldChar w:fldCharType="end"/>
                          </w:r>
                          <w:bookmarkEnd w:id="2625"/>
                          <w:r>
                            <w:t>.b</w:t>
                          </w:r>
                          <m:oMath>
                            <m:sSub>
                              <m:sSubPr>
                                <m:ctrlPr>
                                  <w:rPr>
                                    <w:rFonts w:ascii="Cambria Math" w:hAnsi="Cambria Math"/>
                                    <w:i w:val="0"/>
                                  </w:rPr>
                                </m:ctrlPr>
                              </m:sSubPr>
                              <m:e>
                                <m:r>
                                  <m:rPr>
                                    <m:sty m:val="bi"/>
                                  </m:rPr>
                                  <w:rPr>
                                    <w:rFonts w:ascii="Cambria Math" w:hAnsi="Cambria Math"/>
                                  </w:rPr>
                                  <m:t>N</m:t>
                                </m:r>
                              </m:e>
                              <m:sub>
                                <m:r>
                                  <m:rPr>
                                    <m:sty m:val="bi"/>
                                  </m:rPr>
                                  <w:rPr>
                                    <w:rFonts w:ascii="Cambria Math" w:hAnsi="Cambria Math"/>
                                  </w:rPr>
                                  <m:t>m</m:t>
                                </m:r>
                                <m:r>
                                  <w:rPr>
                                    <w:rFonts w:ascii="Cambria Math" w:hAnsi="Cambria Math"/>
                                  </w:rPr>
                                  <m:t>é</m:t>
                                </m:r>
                                <m:r>
                                  <m:rPr>
                                    <m:sty m:val="bi"/>
                                  </m:rPr>
                                  <w:rPr>
                                    <w:rFonts w:ascii="Cambria Math" w:hAnsi="Cambria Math"/>
                                  </w:rPr>
                                  <m:t>rt</m:t>
                                </m:r>
                              </m:sub>
                            </m:sSub>
                            <m:r>
                              <w:rPr>
                                <w:rFonts w:ascii="Cambria Math" w:hAnsi="Cambria Math"/>
                              </w:rPr>
                              <m:t>=</m:t>
                            </m:r>
                            <m:r>
                              <m:rPr>
                                <m:sty m:val="bi"/>
                              </m:rPr>
                              <w:rPr>
                                <w:rFonts w:ascii="Cambria Math" w:hAnsi="Cambria Math"/>
                              </w:rPr>
                              <m:t>650</m:t>
                            </m:r>
                            <m:r>
                              <w:rPr>
                                <w:rFonts w:ascii="Cambria Math" w:hAnsi="Cambria Math"/>
                              </w:rPr>
                              <m:t xml:space="preserve">, </m:t>
                            </m:r>
                            <m:r>
                              <m:rPr>
                                <m:sty m:val="bi"/>
                              </m:rPr>
                              <w:rPr>
                                <w:rFonts w:ascii="Cambria Math" w:hAnsi="Cambria Math"/>
                              </w:rPr>
                              <m:t>Ts</m:t>
                            </m:r>
                            <m:r>
                              <w:rPr>
                                <w:rFonts w:ascii="Cambria Math" w:hAnsi="Cambria Math"/>
                              </w:rPr>
                              <m:t>=</m:t>
                            </m:r>
                          </m:oMath>
                          <w:r>
                            <w:t>80ms</w:t>
                          </w:r>
                          <w:bookmarkEnd w:id="2626"/>
                        </w:p>
                      </w:txbxContent>
                    </v:textbox>
                  </v:shape>
                </v:group>
                <w10:anchorlock/>
              </v:group>
            </w:pict>
          </mc:Fallback>
        </mc:AlternateContent>
      </w:r>
    </w:p>
    <w:p w14:paraId="436DD277" w14:textId="77777777" w:rsidR="001523D0" w:rsidRPr="00BE4225" w:rsidRDefault="00ED22AB" w:rsidP="007852B4">
      <w:pPr>
        <w:pStyle w:val="Heading2"/>
        <w:spacing w:line="360" w:lineRule="auto"/>
        <w:rPr>
          <w:rFonts w:ascii="Times New Roman" w:hAnsi="Times New Roman"/>
        </w:rPr>
      </w:pPr>
      <w:bookmarkStart w:id="2627" w:name="_Toc422854234"/>
      <w:r w:rsidRPr="00BE4225">
        <w:rPr>
          <w:rFonts w:ascii="Times New Roman" w:hAnsi="Times New Roman"/>
        </w:rPr>
        <w:t>MPU-6050 giroszkóp és gyorsulásmérő</w:t>
      </w:r>
      <w:bookmarkEnd w:id="2627"/>
    </w:p>
    <w:p w14:paraId="27DE983C" w14:textId="77777777" w:rsidR="0096484A" w:rsidRPr="00B632B4" w:rsidRDefault="00ED22AB" w:rsidP="00CC4B4C">
      <w:pPr>
        <w:spacing w:line="360" w:lineRule="auto"/>
        <w:rPr>
          <w:szCs w:val="24"/>
        </w:rPr>
      </w:pPr>
      <w:r w:rsidRPr="00BE4225">
        <w:tab/>
      </w:r>
      <w:r w:rsidR="0096484A" w:rsidRPr="00B632B4">
        <w:rPr>
          <w:szCs w:val="24"/>
        </w:rPr>
        <w:t xml:space="preserve">A szenzorban megtalálható háromtengelyes gyorsulásmérő és giroszkóp. Az eszközzel i2c kommunikációs protokollon keresztül kommunikálhatunk. Az eszköz rendelkezik egy saját címmel, amelyet mi választottunk ki egy ellenállás segítségével az AD0 bementén. Abban az esetben, ha az AD0 bemenetet egy ellenállás segítségével GND re kötjük a címünk 0x68 lesz, ha pedig Vcc re kötjük ellenállás segítségével a cím 0x69 lesz. A </w:t>
      </w:r>
      <w:sdt>
        <w:sdtPr>
          <w:rPr>
            <w:szCs w:val="24"/>
          </w:rPr>
          <w:id w:val="1639607201"/>
          <w:citation/>
        </w:sdtPr>
        <w:sdtEndPr/>
        <w:sdtContent>
          <w:r w:rsidR="0096484A" w:rsidRPr="00B632B4">
            <w:rPr>
              <w:szCs w:val="24"/>
            </w:rPr>
            <w:fldChar w:fldCharType="begin"/>
          </w:r>
          <w:r w:rsidR="0096484A" w:rsidRPr="00B632B4">
            <w:rPr>
              <w:szCs w:val="24"/>
            </w:rPr>
            <w:instrText xml:space="preserve"> CITATION Inv15 \l 1038 </w:instrText>
          </w:r>
          <w:r w:rsidR="0096484A" w:rsidRPr="00B632B4">
            <w:rPr>
              <w:szCs w:val="24"/>
            </w:rPr>
            <w:fldChar w:fldCharType="separate"/>
          </w:r>
          <w:r w:rsidR="00382965" w:rsidRPr="00382965">
            <w:rPr>
              <w:noProof/>
              <w:szCs w:val="24"/>
            </w:rPr>
            <w:t>[</w:t>
          </w:r>
          <w:hyperlink w:anchor="Inv15" w:history="1">
            <w:r w:rsidR="00382965" w:rsidRPr="00382965">
              <w:rPr>
                <w:noProof/>
                <w:szCs w:val="24"/>
              </w:rPr>
              <w:t>9</w:t>
            </w:r>
          </w:hyperlink>
          <w:r w:rsidR="00382965" w:rsidRPr="00382965">
            <w:rPr>
              <w:noProof/>
              <w:szCs w:val="24"/>
            </w:rPr>
            <w:t>]</w:t>
          </w:r>
          <w:r w:rsidR="0096484A" w:rsidRPr="00B632B4">
            <w:rPr>
              <w:szCs w:val="24"/>
            </w:rPr>
            <w:fldChar w:fldCharType="end"/>
          </w:r>
        </w:sdtContent>
      </w:sdt>
      <w:r w:rsidR="0096484A" w:rsidRPr="00B632B4">
        <w:rPr>
          <w:szCs w:val="24"/>
        </w:rPr>
        <w:t xml:space="preserve"> adatlap alapján a következő bealításokat végeztem el:</w:t>
      </w:r>
    </w:p>
    <w:p w14:paraId="21830872" w14:textId="77777777" w:rsidR="0096484A" w:rsidRPr="00B632B4" w:rsidRDefault="0096484A" w:rsidP="00CC4B4C">
      <w:pPr>
        <w:pStyle w:val="ListParagraph"/>
        <w:numPr>
          <w:ilvl w:val="0"/>
          <w:numId w:val="7"/>
        </w:numPr>
        <w:spacing w:line="360" w:lineRule="auto"/>
        <w:rPr>
          <w:szCs w:val="24"/>
        </w:rPr>
      </w:pPr>
      <w:r w:rsidRPr="00B632B4">
        <w:rPr>
          <w:szCs w:val="24"/>
        </w:rPr>
        <w:t>FIFO memóriák kikapcsolása FIFO_EN=0x00</w:t>
      </w:r>
    </w:p>
    <w:p w14:paraId="3AE7BE4D" w14:textId="77777777" w:rsidR="0096484A" w:rsidRPr="00B632B4" w:rsidRDefault="0096484A" w:rsidP="00CC4B4C">
      <w:pPr>
        <w:pStyle w:val="ListParagraph"/>
        <w:numPr>
          <w:ilvl w:val="0"/>
          <w:numId w:val="7"/>
        </w:numPr>
        <w:spacing w:line="360" w:lineRule="auto"/>
        <w:rPr>
          <w:szCs w:val="24"/>
        </w:rPr>
      </w:pPr>
      <w:r w:rsidRPr="00B632B4">
        <w:rPr>
          <w:szCs w:val="24"/>
        </w:rPr>
        <w:t>Gyorsulásmérők indítása ACCEL_CONFIG=0xE7</w:t>
      </w:r>
    </w:p>
    <w:p w14:paraId="677C7559" w14:textId="77777777" w:rsidR="0096484A" w:rsidRPr="00B632B4" w:rsidRDefault="0096484A" w:rsidP="00CC4B4C">
      <w:pPr>
        <w:pStyle w:val="ListParagraph"/>
        <w:numPr>
          <w:ilvl w:val="0"/>
          <w:numId w:val="7"/>
        </w:numPr>
        <w:spacing w:line="360" w:lineRule="auto"/>
        <w:rPr>
          <w:szCs w:val="24"/>
        </w:rPr>
      </w:pPr>
      <w:r w:rsidRPr="00B632B4">
        <w:rPr>
          <w:szCs w:val="24"/>
        </w:rPr>
        <w:lastRenderedPageBreak/>
        <w:t xml:space="preserve">PWR_MGMT_1 =0x00 bealítjuk a szenzort ciklikus működésre és 8MHz </w:t>
      </w:r>
      <w:commentRangeStart w:id="2628"/>
      <w:r w:rsidRPr="00B632B4">
        <w:rPr>
          <w:szCs w:val="24"/>
        </w:rPr>
        <w:t>órajelre</w:t>
      </w:r>
      <w:commentRangeEnd w:id="2628"/>
      <w:r w:rsidRPr="00B632B4">
        <w:rPr>
          <w:rStyle w:val="CommentReference"/>
          <w:sz w:val="24"/>
          <w:szCs w:val="24"/>
        </w:rPr>
        <w:commentReference w:id="2628"/>
      </w:r>
      <w:r w:rsidRPr="00B632B4">
        <w:rPr>
          <w:szCs w:val="24"/>
        </w:rPr>
        <w:t>.</w:t>
      </w:r>
    </w:p>
    <w:p w14:paraId="2CAECE52" w14:textId="77777777" w:rsidR="0096484A" w:rsidRPr="00B632B4" w:rsidRDefault="0096484A" w:rsidP="0096484A">
      <w:pPr>
        <w:spacing w:line="360" w:lineRule="auto"/>
        <w:rPr>
          <w:szCs w:val="24"/>
        </w:rPr>
      </w:pPr>
      <w:r w:rsidRPr="00B632B4">
        <w:rPr>
          <w:szCs w:val="24"/>
        </w:rPr>
        <w:t xml:space="preserve">A giroszkóp mérési határai változtathatóak: ±250, ±500, ±1000, ±2000 </w:t>
      </w:r>
      <m:oMath>
        <m:r>
          <w:rPr>
            <w:rFonts w:ascii="Cambria Math" w:hAnsi="Cambria Math"/>
            <w:szCs w:val="24"/>
          </w:rPr>
          <m:t>°/s</m:t>
        </m:r>
      </m:oMath>
      <w:r w:rsidRPr="00B632B4">
        <w:rPr>
          <w:szCs w:val="24"/>
        </w:rPr>
        <w:t xml:space="preserve"> a giroszkóp, illetve  ±2g, ±4g, ±8g, ±16g gyorsulási skálák közül választhatunk. A gyorsulást a FS_SEL 3bites regiszter rész írásával tudjuk alítani, a AFS_SEL 3 bites regiszter rész írásával állíthatjuk a gyorsulásmérő skáláját.</w:t>
      </w:r>
    </w:p>
    <w:tbl>
      <w:tblPr>
        <w:tblStyle w:val="PlainTable2"/>
        <w:tblpPr w:leftFromText="180" w:rightFromText="180" w:vertAnchor="text" w:horzAnchor="margin" w:tblpY="112"/>
        <w:tblW w:w="0" w:type="auto"/>
        <w:tblLook w:val="04A0" w:firstRow="1" w:lastRow="0" w:firstColumn="1" w:lastColumn="0" w:noHBand="0" w:noVBand="1"/>
      </w:tblPr>
      <w:tblGrid>
        <w:gridCol w:w="4491"/>
        <w:gridCol w:w="4491"/>
      </w:tblGrid>
      <w:tr w:rsidR="00BE4225" w:rsidRPr="00BE4225" w14:paraId="482FF27C" w14:textId="77777777" w:rsidTr="00BE42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1" w:type="dxa"/>
          </w:tcPr>
          <w:p w14:paraId="7E99D47C" w14:textId="77777777" w:rsidR="00BE4225" w:rsidRPr="00BE4225" w:rsidRDefault="00BE4225" w:rsidP="00BE4225">
            <w:pPr>
              <w:spacing w:line="360" w:lineRule="auto"/>
              <w:jc w:val="center"/>
              <w:rPr>
                <w:b w:val="0"/>
              </w:rPr>
            </w:pPr>
            <w:r w:rsidRPr="00BE4225">
              <w:rPr>
                <w:b w:val="0"/>
              </w:rPr>
              <w:t>FS_SEL=3  ±2000 º/s</w:t>
            </w:r>
          </w:p>
        </w:tc>
        <w:tc>
          <w:tcPr>
            <w:tcW w:w="4491" w:type="dxa"/>
          </w:tcPr>
          <w:p w14:paraId="6E798D55" w14:textId="77777777" w:rsidR="00BE4225" w:rsidRPr="00BE4225" w:rsidRDefault="00BE4225" w:rsidP="00BE4225">
            <w:pPr>
              <w:spacing w:line="360" w:lineRule="auto"/>
              <w:jc w:val="center"/>
              <w:cnfStyle w:val="100000000000" w:firstRow="1" w:lastRow="0" w:firstColumn="0" w:lastColumn="0" w:oddVBand="0" w:evenVBand="0" w:oddHBand="0" w:evenHBand="0" w:firstRowFirstColumn="0" w:firstRowLastColumn="0" w:lastRowFirstColumn="0" w:lastRowLastColumn="0"/>
              <w:rPr>
                <w:b w:val="0"/>
              </w:rPr>
            </w:pPr>
            <w:r w:rsidRPr="00BE4225">
              <w:rPr>
                <w:b w:val="0"/>
              </w:rPr>
              <w:t>AFS_SEL 0   ± 2g</w:t>
            </w:r>
          </w:p>
        </w:tc>
      </w:tr>
      <w:tr w:rsidR="00BE4225" w:rsidRPr="00BE4225" w14:paraId="56A3D251" w14:textId="77777777" w:rsidTr="00BE42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1" w:type="dxa"/>
          </w:tcPr>
          <w:p w14:paraId="72765B95" w14:textId="77777777" w:rsidR="00BE4225" w:rsidRPr="00BE4225" w:rsidRDefault="00BE4225" w:rsidP="00BE4225">
            <w:pPr>
              <w:spacing w:line="360" w:lineRule="auto"/>
              <w:jc w:val="center"/>
              <w:rPr>
                <w:b w:val="0"/>
              </w:rPr>
            </w:pPr>
            <w:r w:rsidRPr="00BE4225">
              <w:rPr>
                <w:b w:val="0"/>
              </w:rPr>
              <w:t>FS_SEL=1  ±500 º/s</w:t>
            </w:r>
          </w:p>
        </w:tc>
        <w:tc>
          <w:tcPr>
            <w:tcW w:w="4491" w:type="dxa"/>
          </w:tcPr>
          <w:p w14:paraId="41A4497B" w14:textId="77777777" w:rsidR="00BE4225" w:rsidRPr="00BE4225" w:rsidRDefault="00BE4225" w:rsidP="00BE4225">
            <w:pPr>
              <w:spacing w:line="360" w:lineRule="auto"/>
              <w:jc w:val="center"/>
              <w:cnfStyle w:val="000000100000" w:firstRow="0" w:lastRow="0" w:firstColumn="0" w:lastColumn="0" w:oddVBand="0" w:evenVBand="0" w:oddHBand="1" w:evenHBand="0" w:firstRowFirstColumn="0" w:firstRowLastColumn="0" w:lastRowFirstColumn="0" w:lastRowLastColumn="0"/>
            </w:pPr>
            <w:r w:rsidRPr="00BE4225">
              <w:t>AFS_SEL 1   ± 4g</w:t>
            </w:r>
          </w:p>
        </w:tc>
      </w:tr>
      <w:tr w:rsidR="00BE4225" w:rsidRPr="00BE4225" w14:paraId="0076FC33" w14:textId="77777777" w:rsidTr="00BE4225">
        <w:tc>
          <w:tcPr>
            <w:cnfStyle w:val="001000000000" w:firstRow="0" w:lastRow="0" w:firstColumn="1" w:lastColumn="0" w:oddVBand="0" w:evenVBand="0" w:oddHBand="0" w:evenHBand="0" w:firstRowFirstColumn="0" w:firstRowLastColumn="0" w:lastRowFirstColumn="0" w:lastRowLastColumn="0"/>
            <w:tcW w:w="4491" w:type="dxa"/>
          </w:tcPr>
          <w:p w14:paraId="65C85713" w14:textId="77777777" w:rsidR="00BE4225" w:rsidRPr="00BE4225" w:rsidRDefault="00BE4225" w:rsidP="00BE4225">
            <w:pPr>
              <w:spacing w:line="360" w:lineRule="auto"/>
              <w:jc w:val="center"/>
              <w:rPr>
                <w:b w:val="0"/>
              </w:rPr>
            </w:pPr>
            <w:r w:rsidRPr="00BE4225">
              <w:rPr>
                <w:b w:val="0"/>
              </w:rPr>
              <w:t>FS_SEL=2 ±1000 º/s</w:t>
            </w:r>
          </w:p>
        </w:tc>
        <w:tc>
          <w:tcPr>
            <w:tcW w:w="4491" w:type="dxa"/>
          </w:tcPr>
          <w:p w14:paraId="51C15216" w14:textId="77777777" w:rsidR="00BE4225" w:rsidRPr="00BE4225" w:rsidRDefault="00BE4225" w:rsidP="00BE4225">
            <w:pPr>
              <w:spacing w:line="360" w:lineRule="auto"/>
              <w:jc w:val="center"/>
              <w:cnfStyle w:val="000000000000" w:firstRow="0" w:lastRow="0" w:firstColumn="0" w:lastColumn="0" w:oddVBand="0" w:evenVBand="0" w:oddHBand="0" w:evenHBand="0" w:firstRowFirstColumn="0" w:firstRowLastColumn="0" w:lastRowFirstColumn="0" w:lastRowLastColumn="0"/>
            </w:pPr>
            <w:r w:rsidRPr="00BE4225">
              <w:t>AFS_SEL 2   ± 8g</w:t>
            </w:r>
          </w:p>
        </w:tc>
      </w:tr>
      <w:tr w:rsidR="00BE4225" w:rsidRPr="00BE4225" w14:paraId="0C9D0FC2" w14:textId="77777777" w:rsidTr="00BE42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1" w:type="dxa"/>
          </w:tcPr>
          <w:p w14:paraId="6FB5DAB6" w14:textId="77777777" w:rsidR="00BE4225" w:rsidRPr="00BE4225" w:rsidRDefault="00BE4225" w:rsidP="00BE4225">
            <w:pPr>
              <w:spacing w:line="360" w:lineRule="auto"/>
              <w:jc w:val="center"/>
              <w:rPr>
                <w:b w:val="0"/>
              </w:rPr>
            </w:pPr>
            <w:r w:rsidRPr="00BE4225">
              <w:rPr>
                <w:b w:val="0"/>
              </w:rPr>
              <w:t>FS_SEL=0 ±250 º/s</w:t>
            </w:r>
          </w:p>
        </w:tc>
        <w:tc>
          <w:tcPr>
            <w:tcW w:w="4491" w:type="dxa"/>
          </w:tcPr>
          <w:p w14:paraId="2E945C13" w14:textId="77777777" w:rsidR="00BE4225" w:rsidRPr="00BE4225" w:rsidRDefault="00BE4225" w:rsidP="00BE4225">
            <w:pPr>
              <w:spacing w:line="360" w:lineRule="auto"/>
              <w:jc w:val="center"/>
              <w:cnfStyle w:val="000000100000" w:firstRow="0" w:lastRow="0" w:firstColumn="0" w:lastColumn="0" w:oddVBand="0" w:evenVBand="0" w:oddHBand="1" w:evenHBand="0" w:firstRowFirstColumn="0" w:firstRowLastColumn="0" w:lastRowFirstColumn="0" w:lastRowLastColumn="0"/>
            </w:pPr>
            <w:r w:rsidRPr="00BE4225">
              <w:t>AFS_SEL 3  ± 16g</w:t>
            </w:r>
          </w:p>
        </w:tc>
      </w:tr>
    </w:tbl>
    <w:p w14:paraId="4468541F" w14:textId="77777777" w:rsidR="00BE4225" w:rsidRPr="00BE4225" w:rsidRDefault="00BE4225" w:rsidP="00A94709">
      <w:pPr>
        <w:spacing w:line="360" w:lineRule="auto"/>
      </w:pPr>
    </w:p>
    <w:p w14:paraId="00724A91" w14:textId="64BA8FD5" w:rsidR="00BE4225" w:rsidRPr="00BE4225" w:rsidRDefault="00BE4225" w:rsidP="00A94709">
      <w:pPr>
        <w:spacing w:line="360" w:lineRule="auto"/>
      </w:pPr>
      <w:r w:rsidRPr="00BE4225">
        <w:tab/>
        <w:t xml:space="preserve">Az érzékelőbe beépített hőmérő </w:t>
      </w:r>
      <m:oMath>
        <m:r>
          <w:rPr>
            <w:rFonts w:ascii="Cambria Math" w:hAnsi="Cambria Math"/>
          </w:rPr>
          <m:t>℃</m:t>
        </m:r>
      </m:oMath>
      <w:r w:rsidRPr="00BE4225">
        <w:t xml:space="preserve"> ban mért értékét megkapjuk az alábbi összefüggés alapján:</w:t>
      </w:r>
    </w:p>
    <w:p w14:paraId="0A05A5AA" w14:textId="13533781" w:rsidR="00BE4225" w:rsidRPr="00BE4225" w:rsidRDefault="00BE4225" w:rsidP="00BE4225">
      <w:pPr>
        <w:spacing w:line="360" w:lineRule="auto"/>
        <w:rPr>
          <w:i/>
        </w:rPr>
      </w:pPr>
      <m:oMathPara>
        <m:oMath>
          <m:r>
            <w:rPr>
              <w:rFonts w:ascii="Cambria Math" w:hAnsi="Cambria Math"/>
            </w:rPr>
            <m:t>T=(</m:t>
          </m:r>
          <m:f>
            <m:fPr>
              <m:ctrlPr>
                <w:rPr>
                  <w:rFonts w:ascii="Cambria Math" w:hAnsi="Cambria Math"/>
                  <w:i/>
                </w:rPr>
              </m:ctrlPr>
            </m:fPr>
            <m:num>
              <m:r>
                <w:rPr>
                  <w:rFonts w:ascii="Cambria Math" w:hAnsi="Cambria Math"/>
                </w:rPr>
                <m:t>Tempreg</m:t>
              </m:r>
              <m:d>
                <m:dPr>
                  <m:begChr m:val="["/>
                  <m:endChr m:val="]"/>
                  <m:ctrlPr>
                    <w:rPr>
                      <w:rFonts w:ascii="Cambria Math" w:hAnsi="Cambria Math"/>
                      <w:i/>
                    </w:rPr>
                  </m:ctrlPr>
                </m:dPr>
                <m:e>
                  <m:r>
                    <w:rPr>
                      <w:rFonts w:ascii="Cambria Math" w:hAnsi="Cambria Math"/>
                    </w:rPr>
                    <m:t>15:8</m:t>
                  </m:r>
                </m:e>
              </m:d>
              <m:r>
                <w:rPr>
                  <w:rFonts w:ascii="Cambria Math" w:hAnsi="Cambria Math"/>
                </w:rPr>
                <m:t>≪8+Tempreg</m:t>
              </m:r>
              <m:d>
                <m:dPr>
                  <m:begChr m:val="["/>
                  <m:endChr m:val="]"/>
                  <m:ctrlPr>
                    <w:rPr>
                      <w:rFonts w:ascii="Cambria Math" w:hAnsi="Cambria Math"/>
                      <w:i/>
                    </w:rPr>
                  </m:ctrlPr>
                </m:dPr>
                <m:e>
                  <m:r>
                    <w:rPr>
                      <w:rFonts w:ascii="Cambria Math" w:hAnsi="Cambria Math"/>
                    </w:rPr>
                    <m:t>7:0</m:t>
                  </m:r>
                </m:e>
              </m:d>
            </m:num>
            <m:den>
              <m:r>
                <w:rPr>
                  <w:rFonts w:ascii="Cambria Math" w:hAnsi="Cambria Math"/>
                </w:rPr>
                <m:t>340</m:t>
              </m:r>
            </m:den>
          </m:f>
          <m:r>
            <w:rPr>
              <w:rFonts w:ascii="Cambria Math" w:hAnsi="Cambria Math"/>
            </w:rPr>
            <m:t>+36.53)</m:t>
          </m:r>
        </m:oMath>
      </m:oMathPara>
    </w:p>
    <w:p w14:paraId="4D15F010" w14:textId="655AC557" w:rsidR="00BE4225" w:rsidRDefault="00BE4225" w:rsidP="00BE4225">
      <w:pPr>
        <w:spacing w:line="360" w:lineRule="auto"/>
      </w:pPr>
      <w:r w:rsidRPr="00BE4225">
        <w:t xml:space="preserve">Ahol: a </w:t>
      </w:r>
      <m:oMath>
        <m:r>
          <w:rPr>
            <w:rFonts w:ascii="Cambria Math" w:hAnsi="Cambria Math"/>
          </w:rPr>
          <m:t>Tempreg</m:t>
        </m:r>
      </m:oMath>
      <w:r w:rsidR="009F16E3">
        <w:t xml:space="preserve"> egy 16 bites regiszter amely</w:t>
      </w:r>
      <w:r w:rsidRPr="00BE4225">
        <w:t xml:space="preserve"> tartalmazza a mért hőmérsékletet</w:t>
      </w:r>
      <w:r w:rsidR="009F16E3">
        <w:t>.</w:t>
      </w:r>
    </w:p>
    <w:p w14:paraId="7469D853" w14:textId="77777777" w:rsidR="000D5377" w:rsidRDefault="000D5377" w:rsidP="000D5377">
      <w:pPr>
        <w:spacing w:line="360" w:lineRule="auto"/>
      </w:pPr>
      <w:r>
        <w:rPr>
          <w:noProof/>
          <w:lang w:val="en-US"/>
        </w:rPr>
        <w:drawing>
          <wp:inline distT="0" distB="0" distL="0" distR="0" wp14:anchorId="0C24BF18" wp14:editId="7F21D04E">
            <wp:extent cx="5566410" cy="461950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3CB443.tmp"/>
                    <pic:cNvPicPr/>
                  </pic:nvPicPr>
                  <pic:blipFill>
                    <a:blip r:embed="rId98">
                      <a:extLst>
                        <a:ext uri="{28A0092B-C50C-407E-A947-70E740481C1C}">
                          <a14:useLocalDpi xmlns:a14="http://schemas.microsoft.com/office/drawing/2010/main" val="0"/>
                        </a:ext>
                      </a:extLst>
                    </a:blip>
                    <a:stretch>
                      <a:fillRect/>
                    </a:stretch>
                  </pic:blipFill>
                  <pic:spPr>
                    <a:xfrm>
                      <a:off x="0" y="0"/>
                      <a:ext cx="5571453" cy="4623687"/>
                    </a:xfrm>
                    <a:prstGeom prst="rect">
                      <a:avLst/>
                    </a:prstGeom>
                  </pic:spPr>
                </pic:pic>
              </a:graphicData>
            </a:graphic>
          </wp:inline>
        </w:drawing>
      </w:r>
    </w:p>
    <w:p w14:paraId="1B9CECA1" w14:textId="04D55D4F" w:rsidR="000D5377" w:rsidRDefault="00D9192F" w:rsidP="000D5377">
      <w:pPr>
        <w:spacing w:line="360" w:lineRule="auto"/>
        <w:rPr>
          <w:rFonts w:ascii="Times New Roman" w:hAnsi="Times New Roman"/>
          <w:noProof/>
          <w:lang w:val="en-US"/>
        </w:rPr>
      </w:pPr>
      <w:r>
        <w:rPr>
          <w:rFonts w:ascii="Times New Roman" w:hAnsi="Times New Roman"/>
          <w:noProof/>
          <w:lang w:val="en-US"/>
        </w:rPr>
        <w:lastRenderedPageBreak/>
        <mc:AlternateContent>
          <mc:Choice Requires="wps">
            <w:drawing>
              <wp:inline distT="0" distB="0" distL="0" distR="0" wp14:anchorId="7B2ECECE" wp14:editId="34FDBA00">
                <wp:extent cx="5818505" cy="389890"/>
                <wp:effectExtent l="0" t="0" r="3175" b="0"/>
                <wp:docPr id="209"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8505" cy="131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C0B197" w14:textId="2519511F" w:rsidR="005F456C" w:rsidRPr="00776B79" w:rsidRDefault="005F456C" w:rsidP="000D5377">
                            <w:pPr>
                              <w:pStyle w:val="Caption"/>
                              <w:jc w:val="center"/>
                              <w:rPr>
                                <w:rFonts w:ascii="Times New Roman" w:hAnsi="Times New Roman"/>
                                <w:noProof/>
                              </w:rPr>
                            </w:pPr>
                            <w:bookmarkStart w:id="2629" w:name="_Ref422408630"/>
                            <w:bookmarkStart w:id="2630" w:name="_Ref422408625"/>
                            <w:bookmarkStart w:id="2631" w:name="_Toc422898604"/>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38</w:t>
                            </w:r>
                            <w:r>
                              <w:fldChar w:fldCharType="end"/>
                            </w:r>
                            <w:bookmarkEnd w:id="2629"/>
                            <w:r>
                              <w:t xml:space="preserve"> Giroszkóp mért adatainak az ábrázolása a GUI program segítségével</w:t>
                            </w:r>
                            <w:bookmarkEnd w:id="2630"/>
                            <w:bookmarkEnd w:id="2631"/>
                          </w:p>
                        </w:txbxContent>
                      </wps:txbx>
                      <wps:bodyPr rot="0" vert="horz" wrap="square" lIns="0" tIns="0" rIns="0" bIns="0" anchor="t" anchorCtr="0" upright="1">
                        <a:spAutoFit/>
                      </wps:bodyPr>
                    </wps:wsp>
                  </a:graphicData>
                </a:graphic>
              </wp:inline>
            </w:drawing>
          </mc:Choice>
          <mc:Fallback>
            <w:pict>
              <v:shape w14:anchorId="7B2ECECE" id="Text Box 222" o:spid="_x0000_s1130" type="#_x0000_t202" style="width:458.15pt;height:3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" stroked="f">
                <v:textbox style="mso-fit-shape-to-text:t" inset="0,0,0,0">
                  <w:txbxContent>
                    <w:p w14:paraId="4DC0B197" w14:textId="2519511F" w:rsidR="005F456C" w:rsidRPr="00776B79" w:rsidRDefault="005F456C" w:rsidP="000D5377">
                      <w:pPr>
                        <w:pStyle w:val="Caption"/>
                        <w:jc w:val="center"/>
                        <w:rPr>
                          <w:rFonts w:ascii="Times New Roman" w:hAnsi="Times New Roman"/>
                          <w:noProof/>
                        </w:rPr>
                      </w:pPr>
                      <w:bookmarkStart w:id="2632" w:name="_Ref422408630"/>
                      <w:bookmarkStart w:id="2633" w:name="_Ref422408625"/>
                      <w:bookmarkStart w:id="2634" w:name="_Toc422898604"/>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38</w:t>
                      </w:r>
                      <w:r>
                        <w:fldChar w:fldCharType="end"/>
                      </w:r>
                      <w:bookmarkEnd w:id="2632"/>
                      <w:r>
                        <w:t xml:space="preserve"> Giroszkóp mért adatainak az ábrázolása a GUI program segítségével</w:t>
                      </w:r>
                      <w:bookmarkEnd w:id="2633"/>
                      <w:bookmarkEnd w:id="2634"/>
                    </w:p>
                  </w:txbxContent>
                </v:textbox>
                <w10:anchorlock/>
              </v:shape>
            </w:pict>
          </mc:Fallback>
        </mc:AlternateContent>
      </w:r>
    </w:p>
    <w:p w14:paraId="0B47368C" w14:textId="4A3AF056" w:rsidR="005D1B38" w:rsidRDefault="000D5377" w:rsidP="00BE4225">
      <w:pPr>
        <w:spacing w:line="360" w:lineRule="auto"/>
        <w:rPr>
          <w:rFonts w:ascii="Times New Roman" w:hAnsi="Times New Roman"/>
          <w:noProof/>
          <w:lang w:val="en-US"/>
        </w:rPr>
      </w:pPr>
      <w:r>
        <w:rPr>
          <w:b/>
        </w:rPr>
        <w:tab/>
      </w:r>
      <w:r>
        <w:t xml:space="preserve">A </w:t>
      </w:r>
      <w:r>
        <w:fldChar w:fldCharType="begin"/>
      </w:r>
      <w:r>
        <w:instrText xml:space="preserve"> REF _Ref422408630 \h </w:instrText>
      </w:r>
      <w:r>
        <w:fldChar w:fldCharType="separate"/>
      </w:r>
      <w:r w:rsidR="00DB5C9B">
        <w:t xml:space="preserve">Kép. </w:t>
      </w:r>
      <w:r w:rsidR="00DB5C9B">
        <w:rPr>
          <w:noProof/>
        </w:rPr>
        <w:t>5</w:t>
      </w:r>
      <w:r w:rsidR="00DB5C9B">
        <w:t>.</w:t>
      </w:r>
      <w:r w:rsidR="00DB5C9B">
        <w:rPr>
          <w:noProof/>
        </w:rPr>
        <w:t>38</w:t>
      </w:r>
      <w:r>
        <w:fldChar w:fldCharType="end"/>
      </w:r>
      <w:r>
        <w:t xml:space="preserve"> láthatjuk a mért adatokat amelyet a GUI felületen rajzolta</w:t>
      </w:r>
      <w:r w:rsidR="0096484A">
        <w:t>m ki, a jeleket 0.005</w:t>
      </w:r>
      <w:r>
        <w:t>s mintavételezési periódussal mintavételeztem.</w:t>
      </w:r>
    </w:p>
    <w:p w14:paraId="1775044F" w14:textId="0ACF1114" w:rsidR="00D55D7D" w:rsidRPr="00BE4225" w:rsidRDefault="00ED22AB" w:rsidP="005D1B38">
      <w:pPr>
        <w:pStyle w:val="Heading2"/>
      </w:pPr>
      <w:bookmarkStart w:id="2635" w:name="_Toc422854235"/>
      <w:r w:rsidRPr="00BE4225">
        <w:t xml:space="preserve">Beavatkozó </w:t>
      </w:r>
      <w:commentRangeStart w:id="2636"/>
      <w:r w:rsidRPr="00BE4225">
        <w:t>elemek</w:t>
      </w:r>
      <w:commentRangeEnd w:id="2636"/>
      <w:r w:rsidRPr="00BE4225">
        <w:rPr>
          <w:rStyle w:val="CommentReference"/>
          <w:rFonts w:ascii="Times New Roman" w:hAnsi="Times New Roman" w:cs="Times New Roman"/>
          <w:sz w:val="24"/>
          <w:szCs w:val="24"/>
        </w:rPr>
        <w:commentReference w:id="2636"/>
      </w:r>
      <w:r w:rsidRPr="00BE4225">
        <w:t>:</w:t>
      </w:r>
      <w:bookmarkEnd w:id="2635"/>
    </w:p>
    <w:p w14:paraId="7F3308E3" w14:textId="17A46CAC" w:rsidR="00881F78" w:rsidRPr="00BE4225" w:rsidRDefault="00ED22AB" w:rsidP="007852B4">
      <w:pPr>
        <w:pStyle w:val="Heading3"/>
        <w:spacing w:line="360" w:lineRule="auto"/>
      </w:pPr>
      <w:bookmarkStart w:id="2637" w:name="_Toc422854236"/>
      <w:r w:rsidRPr="00BE4225">
        <w:t>Pwm Generátor megvalósítása FPGA áramkörön System Generator környezetben.</w:t>
      </w:r>
      <w:bookmarkEnd w:id="2637"/>
    </w:p>
    <w:p w14:paraId="63E8EF07" w14:textId="77777777" w:rsidR="00150084" w:rsidRPr="00BE4225" w:rsidRDefault="00ED22AB" w:rsidP="007852B4">
      <w:pPr>
        <w:pStyle w:val="Heading4"/>
        <w:spacing w:line="360" w:lineRule="auto"/>
      </w:pPr>
      <w:bookmarkStart w:id="2638" w:name="_Toc422854237"/>
      <w:r w:rsidRPr="00BE4225">
        <w:t>Megvalósítás</w:t>
      </w:r>
      <w:bookmarkEnd w:id="2638"/>
    </w:p>
    <w:p w14:paraId="57766F79" w14:textId="77777777" w:rsidR="0096484A" w:rsidRPr="00B632B4" w:rsidRDefault="0096484A" w:rsidP="0096484A">
      <w:pPr>
        <w:spacing w:line="360" w:lineRule="auto"/>
        <w:ind w:firstLine="720"/>
        <w:rPr>
          <w:rFonts w:ascii="Times New Roman" w:hAnsi="Times New Roman"/>
          <w:szCs w:val="24"/>
        </w:rPr>
      </w:pPr>
      <w:r w:rsidRPr="00B632B4">
        <w:rPr>
          <w:rFonts w:ascii="Times New Roman" w:hAnsi="Times New Roman"/>
          <w:szCs w:val="24"/>
        </w:rPr>
        <w:t>Egy hardveres számláló segítségével, amely az FPGA órajelére számol, egy komparátor segítségével összehasonlítjuk a számláló értékét az általunk megadott kitöltési tényezőértékével. Addig, amíg a számláló értéke kisebb a kitöltési tényező értékénél, a PWM kimenetén logikai 1-es kimenet lesz, amikor meghaladta a számláló akkor pedig 0 lesz. A számláló típusa 16bites pozitív, egész értékű.</w:t>
      </w:r>
    </w:p>
    <w:p w14:paraId="7EBAF5F4" w14:textId="2B92CDB3" w:rsidR="0096484A" w:rsidRPr="00B632B4" w:rsidRDefault="0096484A" w:rsidP="0096484A">
      <w:pPr>
        <w:spacing w:line="360" w:lineRule="auto"/>
        <w:ind w:firstLine="720"/>
        <w:rPr>
          <w:rFonts w:ascii="Times New Roman" w:hAnsi="Times New Roman"/>
        </w:rPr>
      </w:pPr>
      <w:r w:rsidRPr="00B632B4">
        <w:rPr>
          <w:rFonts w:ascii="Times New Roman" w:hAnsi="Times New Roman"/>
          <w:szCs w:val="24"/>
        </w:rPr>
        <w:t>A PWM jel frekvenciáját egy „</w:t>
      </w:r>
      <w:r w:rsidRPr="00B632B4">
        <w:rPr>
          <w:rFonts w:ascii="Times New Roman" w:hAnsi="Times New Roman"/>
          <w:i/>
          <w:szCs w:val="24"/>
        </w:rPr>
        <w:t>PeriodusReg</w:t>
      </w:r>
      <w:r w:rsidRPr="00B632B4">
        <w:rPr>
          <w:rFonts w:ascii="Times New Roman" w:hAnsi="Times New Roman"/>
          <w:szCs w:val="24"/>
        </w:rPr>
        <w:t>” nevű regiszteren keresztül adhatjuk meg, a regiszter értéke össze van hasonlítva a számláló értékével, és amikor a számláló értéke megegyezik a regiszter értékével a számlálót reset állapotba hozzuk.</w:t>
      </w:r>
    </w:p>
    <w:p w14:paraId="657A9AD5" w14:textId="77777777" w:rsidR="0096484A" w:rsidRPr="00B632B4" w:rsidRDefault="0096484A" w:rsidP="0096484A">
      <w:pPr>
        <w:spacing w:line="360" w:lineRule="auto"/>
        <w:ind w:firstLine="720"/>
        <w:rPr>
          <w:rFonts w:ascii="Times New Roman" w:hAnsi="Times New Roman"/>
          <w:szCs w:val="24"/>
        </w:rPr>
      </w:pPr>
      <w:r w:rsidRPr="00B632B4">
        <w:rPr>
          <w:rFonts w:ascii="Times New Roman" w:hAnsi="Times New Roman"/>
          <w:szCs w:val="24"/>
        </w:rPr>
        <w:t>A PWM kitöltési tényezőjét egy „</w:t>
      </w:r>
      <w:r w:rsidRPr="00B632B4">
        <w:rPr>
          <w:rFonts w:ascii="Times New Roman" w:hAnsi="Times New Roman"/>
          <w:i/>
          <w:szCs w:val="24"/>
        </w:rPr>
        <w:t>Duty</w:t>
      </w:r>
      <w:r w:rsidRPr="00B632B4">
        <w:rPr>
          <w:rFonts w:ascii="Times New Roman" w:hAnsi="Times New Roman"/>
          <w:szCs w:val="24"/>
        </w:rPr>
        <w:t>” nevű bemeneten keresztül vihetjük be a rendszerbe, amelynek típusa megegyezik a számláló típusával. A kitöltési tényező értékének szüksége van egy skálázási eljárásra, amely segítségével illesztjük a frekvenciához.</w:t>
      </w:r>
    </w:p>
    <w:p w14:paraId="3560AEF7" w14:textId="77C70B06" w:rsidR="0055772C" w:rsidRPr="00BE4225" w:rsidRDefault="0055772C" w:rsidP="00911B32">
      <w:pPr>
        <w:spacing w:line="360" w:lineRule="auto"/>
        <w:ind w:firstLine="720"/>
        <w:rPr>
          <w:rFonts w:ascii="Times New Roman" w:hAnsi="Times New Roman"/>
        </w:rPr>
      </w:pPr>
    </w:p>
    <w:p w14:paraId="5D00866F" w14:textId="77777777" w:rsidR="0096484A" w:rsidRPr="00B632B4" w:rsidRDefault="00C81A1F" w:rsidP="0096484A">
      <w:pPr>
        <w:spacing w:line="360" w:lineRule="auto"/>
        <w:ind w:firstLine="720"/>
        <w:rPr>
          <w:rFonts w:ascii="Times New Roman" w:hAnsi="Times New Roman"/>
          <w:b/>
          <w:szCs w:val="24"/>
          <w:u w:val="single"/>
        </w:rPr>
      </w:pPr>
      <w:r w:rsidRPr="00BE4225">
        <w:rPr>
          <w:rFonts w:ascii="Times New Roman" w:hAnsi="Times New Roman"/>
          <w:noProof/>
          <w:lang w:val="en-US"/>
        </w:rPr>
        <mc:AlternateContent>
          <mc:Choice Requires="wpg">
            <w:drawing>
              <wp:inline distT="0" distB="0" distL="0" distR="0" wp14:anchorId="1D36453D" wp14:editId="4F414722">
                <wp:extent cx="5931535" cy="2306955"/>
                <wp:effectExtent l="0" t="0" r="0" b="0"/>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1535" cy="2306955"/>
                          <a:chOff x="-225631" y="-10048"/>
                          <a:chExt cx="5931535" cy="2306955"/>
                        </a:xfrm>
                      </wpg:grpSpPr>
                      <wps:wsp>
                        <wps:cNvPr id="85" name="Text Box 85"/>
                        <wps:cNvSpPr txBox="1"/>
                        <wps:spPr>
                          <a:xfrm>
                            <a:off x="-225631" y="2165462"/>
                            <a:ext cx="5931535" cy="131445"/>
                          </a:xfrm>
                          <a:prstGeom prst="rect">
                            <a:avLst/>
                          </a:prstGeom>
                          <a:solidFill>
                            <a:prstClr val="white"/>
                          </a:solidFill>
                          <a:ln>
                            <a:noFill/>
                          </a:ln>
                          <a:effectLst/>
                        </wps:spPr>
                        <wps:txbx>
                          <w:txbxContent>
                            <w:p w14:paraId="6AFB5FB9" w14:textId="37F53071" w:rsidR="005F456C" w:rsidRDefault="005F456C" w:rsidP="00150084">
                              <w:pPr>
                                <w:pStyle w:val="Caption"/>
                                <w:jc w:val="center"/>
                                <w:rPr>
                                  <w:noProof/>
                                </w:rPr>
                              </w:pPr>
                              <w:bookmarkStart w:id="2639" w:name="_Ref420525276"/>
                              <w:bookmarkStart w:id="2640" w:name="_Toc422898605"/>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39</w:t>
                              </w:r>
                              <w:r>
                                <w:fldChar w:fldCharType="end"/>
                              </w:r>
                              <w:bookmarkEnd w:id="2639"/>
                              <w:r>
                                <w:t xml:space="preserve"> A PWM generátor System Generátorban megvalósított szerkezete</w:t>
                              </w:r>
                              <w:bookmarkEnd w:id="26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8" name="Picture 88"/>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bwMode="auto">
                          <a:xfrm>
                            <a:off x="1034980" y="-10048"/>
                            <a:ext cx="3763108" cy="217551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D36453D" id="Group 89" o:spid="_x0000_s1131" style="width:467.05pt;height:181.65pt;mso-position-horizontal-relative:char;mso-position-vertical-relative:line" coordorigin="-2256,-100" coordsize="59315,2306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">
                <v:shape id="Text Box 85" o:spid="_x0000_s1132" type="#_x0000_t202" style="position:absolute;left:-2256;top:21654;width:59315;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yt2cYA&#10;AADbAAAADwAAAGRycy9kb3ducmV2LnhtbESPQWsCMRSE74X+h/AKvRTNtlWR1SgiLbS9iKsXb4/N&#10;c7N287IkWV3/vSkUPA4z8w0zX/a2EWfyoXas4HWYgSAuna65UrDffQ6mIEJE1tg4JgVXCrBcPD7M&#10;Mdfuwls6F7ESCcIhRwUmxjaXMpSGLIaha4mTd3TeYkzSV1J7vCS4beRblk2kxZrTgsGW1obK36Kz&#10;Cjajw8a8dMePn9Xo3X/vu/XkVBVKPT/1qxmISH28h//bX1rBd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yt2cYAAADbAAAADwAAAAAAAAAAAAAAAACYAgAAZHJz&#10;L2Rvd25yZXYueG1sUEsFBgAAAAAEAAQA9QAAAIsDAAAAAA==&#10;" stroked="f">
                  <v:textbox style="mso-fit-shape-to-text:t" inset="0,0,0,0">
                    <w:txbxContent>
                      <w:p w14:paraId="6AFB5FB9" w14:textId="37F53071" w:rsidR="005F456C" w:rsidRDefault="005F456C" w:rsidP="00150084">
                        <w:pPr>
                          <w:pStyle w:val="Caption"/>
                          <w:jc w:val="center"/>
                          <w:rPr>
                            <w:noProof/>
                          </w:rPr>
                        </w:pPr>
                        <w:bookmarkStart w:id="2641" w:name="_Ref420525276"/>
                        <w:bookmarkStart w:id="2642" w:name="_Toc422898605"/>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39</w:t>
                        </w:r>
                        <w:r>
                          <w:fldChar w:fldCharType="end"/>
                        </w:r>
                        <w:bookmarkEnd w:id="2641"/>
                        <w:r>
                          <w:t xml:space="preserve"> A PWM generátor System Generátorban megvalósított szerkezete</w:t>
                        </w:r>
                        <w:bookmarkEnd w:id="2642"/>
                      </w:p>
                    </w:txbxContent>
                  </v:textbox>
                </v:shape>
                <v:shape id="Picture 88" o:spid="_x0000_s1133" type="#_x0000_t75" style="position:absolute;left:10349;top:-100;width:37631;height:217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Caz3BAAAA2wAAAA8AAABkcnMvZG93bnJldi54bWxET01rwkAQvQv9D8sIvelGKZKmrlIEoVR6&#10;MHrpbZqdZtNmZ9Psqum/dw6Cx8f7Xq4H36oz9bEJbGA2zUARV8E2XBs4HraTHFRMyBbbwGTgnyKs&#10;Vw+jJRY2XHhP5zLVSkI4FmjApdQVWsfKkcc4DR2xcN+h95gE9rW2PV4k3Ld6nmUL7bFhaXDY0cZR&#10;9VuevPS6XcDnn6e/xfvHZvdVfebDqYzGPI6H1xdQiYZ0F9/cb9ZALmPli/wAvb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VCaz3BAAAA2wAAAA8AAAAAAAAAAAAAAAAAnwIA&#10;AGRycy9kb3ducmV2LnhtbFBLBQYAAAAABAAEAPcAAACNAwAAAAA=&#10;">
                  <v:imagedata r:id="rId100" o:title=""/>
                  <v:path arrowok="t"/>
                </v:shape>
                <w10:anchorlock/>
              </v:group>
            </w:pict>
          </mc:Fallback>
        </mc:AlternateContent>
      </w:r>
      <w:r w:rsidR="00396652" w:rsidRPr="00BE4225">
        <w:rPr>
          <w:rFonts w:ascii="Times New Roman" w:hAnsi="Times New Roman"/>
        </w:rPr>
        <w:tab/>
      </w:r>
      <w:r w:rsidR="0096484A" w:rsidRPr="00B632B4">
        <w:rPr>
          <w:rFonts w:ascii="Times New Roman" w:hAnsi="Times New Roman"/>
          <w:szCs w:val="24"/>
        </w:rPr>
        <w:t xml:space="preserve">A felépítésében be van iktatva egy korlátozás, amely segítéségével nem engedjük meg egy bizonyos százalék fölötti kitöltési tényezőt, „96%MaxKitöltés” nevű konstansba írhatjuk be 0 és 65535 közötti értékben. A kitöltési tényező maximálisan 0 és 16biten </w:t>
      </w:r>
      <w:r w:rsidR="0096484A" w:rsidRPr="00B632B4">
        <w:rPr>
          <w:rFonts w:ascii="Times New Roman" w:hAnsi="Times New Roman"/>
          <w:szCs w:val="24"/>
        </w:rPr>
        <w:lastRenderedPageBreak/>
        <w:t>felírható maximális érték között lehet (65535). Az alábbi egyenlet segítségével kiszámíthatjuk a kitöltési tényező regiszterének az értékét.</w:t>
      </w:r>
    </w:p>
    <w:p w14:paraId="78324AAE" w14:textId="77777777" w:rsidR="0096484A" w:rsidRPr="00B632B4" w:rsidRDefault="0096484A" w:rsidP="0096484A">
      <w:pPr>
        <w:spacing w:line="360" w:lineRule="auto"/>
        <w:ind w:left="720" w:firstLine="720"/>
        <w:rPr>
          <w:rFonts w:ascii="Times New Roman" w:hAnsi="Times New Roman"/>
        </w:rPr>
      </w:pPr>
      <m:oMathPara>
        <m:oMath>
          <m:r>
            <w:rPr>
              <w:rFonts w:ascii="Cambria Math" w:hAnsi="Cambria Math"/>
            </w:rPr>
            <m:t>DutyReg=</m:t>
          </m:r>
          <m:f>
            <m:fPr>
              <m:ctrlPr>
                <w:rPr>
                  <w:rFonts w:ascii="Cambria Math" w:hAnsi="Cambria Math"/>
                  <w:i/>
                </w:rPr>
              </m:ctrlPr>
            </m:fPr>
            <m:num>
              <m:r>
                <w:rPr>
                  <w:rFonts w:ascii="Cambria Math" w:hAnsi="Cambria Math"/>
                </w:rPr>
                <m:t>65535*</m:t>
              </m:r>
              <m:sSub>
                <m:sSubPr>
                  <m:ctrlPr>
                    <w:rPr>
                      <w:rFonts w:ascii="Cambria Math" w:hAnsi="Cambria Math"/>
                      <w:i/>
                    </w:rPr>
                  </m:ctrlPr>
                </m:sSubPr>
                <m:e>
                  <m:r>
                    <w:rPr>
                      <w:rFonts w:ascii="Cambria Math" w:hAnsi="Cambria Math"/>
                    </w:rPr>
                    <m:t>Duty</m:t>
                  </m:r>
                </m:e>
                <m:sub>
                  <m:r>
                    <w:rPr>
                      <w:rFonts w:ascii="Cambria Math" w:hAnsi="Cambria Math"/>
                    </w:rPr>
                    <m:t>%</m:t>
                  </m:r>
                </m:sub>
              </m:sSub>
            </m:num>
            <m:den>
              <m:r>
                <w:rPr>
                  <w:rFonts w:ascii="Cambria Math" w:hAnsi="Cambria Math"/>
                </w:rPr>
                <m:t>100</m:t>
              </m:r>
            </m:den>
          </m:f>
        </m:oMath>
      </m:oMathPara>
    </w:p>
    <w:p w14:paraId="3C67E6CE" w14:textId="77777777" w:rsidR="0096484A" w:rsidRPr="00B632B4" w:rsidRDefault="0096484A" w:rsidP="0096484A">
      <w:pPr>
        <w:spacing w:line="360" w:lineRule="auto"/>
        <w:ind w:firstLine="720"/>
        <w:rPr>
          <w:rFonts w:ascii="Times New Roman" w:hAnsi="Times New Roman"/>
        </w:rPr>
      </w:pPr>
    </w:p>
    <w:p w14:paraId="790E2E65" w14:textId="77777777" w:rsidR="0096484A" w:rsidRPr="00B632B4" w:rsidRDefault="0096484A" w:rsidP="0096484A">
      <w:pPr>
        <w:spacing w:line="360" w:lineRule="auto"/>
        <w:ind w:firstLine="720"/>
        <w:rPr>
          <w:rFonts w:ascii="Times New Roman" w:hAnsi="Times New Roman"/>
          <w:szCs w:val="24"/>
        </w:rPr>
      </w:pPr>
      <w:r w:rsidRPr="00B632B4">
        <w:rPr>
          <w:rFonts w:ascii="Times New Roman" w:hAnsi="Times New Roman"/>
          <w:szCs w:val="24"/>
        </w:rPr>
        <w:t xml:space="preserve">A PWM </w:t>
      </w:r>
      <w:commentRangeStart w:id="2643"/>
      <w:r w:rsidRPr="00B632B4">
        <w:rPr>
          <w:rFonts w:ascii="Times New Roman" w:hAnsi="Times New Roman"/>
          <w:szCs w:val="24"/>
        </w:rPr>
        <w:t>generátor</w:t>
      </w:r>
      <w:commentRangeEnd w:id="2643"/>
      <w:r w:rsidRPr="00B632B4">
        <w:rPr>
          <w:rStyle w:val="CommentReference"/>
          <w:rFonts w:ascii="Times New Roman" w:hAnsi="Times New Roman"/>
          <w:sz w:val="24"/>
          <w:szCs w:val="24"/>
        </w:rPr>
        <w:commentReference w:id="2643"/>
      </w:r>
      <w:r w:rsidRPr="00B632B4">
        <w:rPr>
          <w:rFonts w:ascii="Times New Roman" w:hAnsi="Times New Roman"/>
          <w:szCs w:val="24"/>
        </w:rPr>
        <w:t xml:space="preserve"> kimenetét és a számláló (Counter) működését letilthatjuk az „</w:t>
      </w:r>
      <w:r w:rsidRPr="00B632B4">
        <w:rPr>
          <w:rFonts w:ascii="Times New Roman" w:hAnsi="Times New Roman"/>
          <w:i/>
          <w:szCs w:val="24"/>
        </w:rPr>
        <w:t>en</w:t>
      </w:r>
      <w:r w:rsidRPr="00B632B4">
        <w:rPr>
          <w:rFonts w:ascii="Times New Roman" w:hAnsi="Times New Roman"/>
          <w:szCs w:val="24"/>
        </w:rPr>
        <w:t>” bemenetre adott logikai 0 értékkel, máskülönben engedélyezve vannak.</w:t>
      </w:r>
    </w:p>
    <w:p w14:paraId="3016D66C" w14:textId="77777777" w:rsidR="0096484A" w:rsidRPr="00B632B4" w:rsidRDefault="0096484A" w:rsidP="0096484A">
      <w:pPr>
        <w:spacing w:line="360" w:lineRule="auto"/>
        <w:ind w:firstLine="720"/>
        <w:rPr>
          <w:rFonts w:ascii="Times New Roman" w:hAnsi="Times New Roman"/>
          <w:szCs w:val="24"/>
        </w:rPr>
      </w:pPr>
      <w:r w:rsidRPr="00B632B4">
        <w:rPr>
          <w:rStyle w:val="CommentReference"/>
          <w:rFonts w:ascii="Times New Roman" w:hAnsi="Times New Roman"/>
          <w:sz w:val="24"/>
          <w:szCs w:val="24"/>
        </w:rPr>
        <w:commentReference w:id="2644"/>
      </w:r>
      <w:r w:rsidRPr="00B632B4">
        <w:rPr>
          <w:rFonts w:ascii="Times New Roman" w:hAnsi="Times New Roman"/>
          <w:szCs w:val="24"/>
        </w:rPr>
        <w:t xml:space="preserve">A frekvencia megadásához ismernünk kell az FPGA órajelének a periódusát, amely jelen esetben </w:t>
      </w: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Clk</m:t>
            </m:r>
          </m:sub>
        </m:sSub>
        <m:r>
          <w:rPr>
            <w:rFonts w:ascii="Cambria Math" w:hAnsi="Cambria Math"/>
            <w:szCs w:val="24"/>
          </w:rPr>
          <m:t>=20ns=20*</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-9</m:t>
            </m:r>
          </m:sup>
        </m:sSup>
        <m:r>
          <w:rPr>
            <w:rFonts w:ascii="Cambria Math" w:hAnsi="Cambria Math"/>
            <w:szCs w:val="24"/>
          </w:rPr>
          <m:t>, s-ban     f=</m:t>
        </m:r>
        <m:f>
          <m:fPr>
            <m:ctrlPr>
              <w:rPr>
                <w:rFonts w:ascii="Cambria Math" w:hAnsi="Cambria Math"/>
                <w:i/>
                <w:szCs w:val="24"/>
              </w:rPr>
            </m:ctrlPr>
          </m:fPr>
          <m:num>
            <m:r>
              <w:rPr>
                <w:rFonts w:ascii="Cambria Math" w:hAnsi="Cambria Math"/>
                <w:szCs w:val="24"/>
              </w:rPr>
              <m:t>1</m:t>
            </m:r>
          </m:num>
          <m:den>
            <m:sSub>
              <m:sSubPr>
                <m:ctrlPr>
                  <w:rPr>
                    <w:rFonts w:ascii="Cambria Math" w:hAnsi="Cambria Math"/>
                    <w:i/>
                    <w:szCs w:val="24"/>
                  </w:rPr>
                </m:ctrlPr>
              </m:sSubPr>
              <m:e>
                <m:r>
                  <w:rPr>
                    <w:rFonts w:ascii="Cambria Math" w:hAnsi="Cambria Math"/>
                    <w:szCs w:val="24"/>
                  </w:rPr>
                  <m:t>T</m:t>
                </m:r>
              </m:e>
              <m:sub>
                <m:r>
                  <w:rPr>
                    <w:rFonts w:ascii="Cambria Math" w:hAnsi="Cambria Math"/>
                    <w:szCs w:val="24"/>
                  </w:rPr>
                  <m:t>f</m:t>
                </m:r>
              </m:sub>
            </m:sSub>
          </m:den>
        </m:f>
        <m:r>
          <w:rPr>
            <w:rFonts w:ascii="Cambria Math" w:hAnsi="Cambria Math"/>
            <w:szCs w:val="24"/>
          </w:rPr>
          <m:t xml:space="preserve"> , Hz-ben.</m:t>
        </m:r>
      </m:oMath>
    </w:p>
    <w:p w14:paraId="772CBF47" w14:textId="77777777" w:rsidR="0096484A" w:rsidRPr="00B632B4" w:rsidRDefault="0096484A" w:rsidP="0096484A">
      <w:pPr>
        <w:spacing w:line="360" w:lineRule="auto"/>
        <w:ind w:left="720"/>
        <w:rPr>
          <w:rFonts w:ascii="Times New Roman" w:hAnsi="Times New Roman"/>
          <w:szCs w:val="24"/>
        </w:rPr>
      </w:pPr>
      <m:oMathPara>
        <m:oMath>
          <m:r>
            <w:rPr>
              <w:rFonts w:ascii="Cambria Math" w:hAnsi="Cambria Math"/>
              <w:szCs w:val="24"/>
            </w:rPr>
            <m:t>f=</m:t>
          </m:r>
          <m:f>
            <m:fPr>
              <m:ctrlPr>
                <w:rPr>
                  <w:rFonts w:ascii="Cambria Math" w:hAnsi="Cambria Math"/>
                  <w:i/>
                  <w:szCs w:val="24"/>
                </w:rPr>
              </m:ctrlPr>
            </m:fPr>
            <m:num>
              <m:r>
                <w:rPr>
                  <w:rFonts w:ascii="Cambria Math" w:hAnsi="Cambria Math"/>
                  <w:szCs w:val="24"/>
                </w:rPr>
                <m:t>1</m:t>
              </m:r>
            </m:num>
            <m:den>
              <m:r>
                <w:rPr>
                  <w:rFonts w:ascii="Cambria Math" w:hAnsi="Cambria Math"/>
                  <w:szCs w:val="24"/>
                </w:rPr>
                <m:t>FrekReg*</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Clk</m:t>
                  </m:r>
                </m:sub>
              </m:sSub>
            </m:den>
          </m:f>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FrekReg*20*</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-9</m:t>
                  </m:r>
                </m:sup>
              </m:sSup>
            </m:den>
          </m:f>
          <m:r>
            <w:rPr>
              <w:rFonts w:ascii="Cambria Math" w:hAnsi="Cambria Math"/>
              <w:szCs w:val="24"/>
            </w:rPr>
            <m:t>, Hz-ben.</m:t>
          </m:r>
        </m:oMath>
      </m:oMathPara>
    </w:p>
    <w:p w14:paraId="0AB30307" w14:textId="77777777" w:rsidR="0096484A" w:rsidRPr="00B632B4" w:rsidRDefault="0096484A" w:rsidP="0096484A">
      <w:pPr>
        <w:spacing w:line="360" w:lineRule="auto"/>
        <w:ind w:firstLine="432"/>
        <w:rPr>
          <w:rFonts w:ascii="Times New Roman" w:hAnsi="Times New Roman"/>
          <w:szCs w:val="24"/>
        </w:rPr>
      </w:pPr>
      <w:r w:rsidRPr="00B632B4">
        <w:rPr>
          <w:rFonts w:ascii="Times New Roman" w:hAnsi="Times New Roman"/>
          <w:szCs w:val="24"/>
        </w:rPr>
        <w:t>A</w:t>
      </w:r>
      <m:oMath>
        <m:r>
          <w:rPr>
            <w:rFonts w:ascii="Cambria Math" w:hAnsi="Cambria Math"/>
            <w:szCs w:val="24"/>
          </w:rPr>
          <m:t xml:space="preserve"> Periodus Reg</m:t>
        </m:r>
      </m:oMath>
      <w:r w:rsidRPr="00B632B4">
        <w:rPr>
          <w:rFonts w:ascii="Times New Roman" w:hAnsi="Times New Roman"/>
          <w:szCs w:val="24"/>
        </w:rPr>
        <w:t xml:space="preserve"> értéke ugyanakkor meghatározza a felbontást is, vagyis egy teljes periódust a PWM jelben hány részre tudunk felbontani. Látható, hogy fordított arányosság áll fen a frekvencia és a </w:t>
      </w:r>
      <m:oMath>
        <m:r>
          <w:rPr>
            <w:rFonts w:ascii="Cambria Math" w:hAnsi="Cambria Math"/>
            <w:szCs w:val="24"/>
          </w:rPr>
          <m:t>Periodus Reg</m:t>
        </m:r>
      </m:oMath>
      <w:r w:rsidRPr="00B632B4">
        <w:rPr>
          <w:rFonts w:ascii="Times New Roman" w:hAnsi="Times New Roman"/>
          <w:szCs w:val="24"/>
        </w:rPr>
        <w:t xml:space="preserve"> között, így ha növeljük a frekvenciát, csökkeni fog a rezolúció.</w:t>
      </w:r>
    </w:p>
    <w:p w14:paraId="1087DD51" w14:textId="77777777" w:rsidR="0096484A" w:rsidRPr="00B632B4" w:rsidRDefault="0096484A" w:rsidP="0096484A">
      <w:pPr>
        <w:spacing w:line="360" w:lineRule="auto"/>
        <w:ind w:firstLine="432"/>
        <w:rPr>
          <w:rFonts w:ascii="Times New Roman" w:hAnsi="Times New Roman"/>
        </w:rPr>
      </w:pPr>
      <w:r w:rsidRPr="00B632B4">
        <w:rPr>
          <w:rFonts w:ascii="Times New Roman" w:hAnsi="Times New Roman"/>
        </w:rPr>
        <w:t xml:space="preserve">A </w:t>
      </w:r>
      <w:r w:rsidRPr="00B632B4">
        <w:fldChar w:fldCharType="begin"/>
      </w:r>
      <w:r w:rsidRPr="00B632B4">
        <w:instrText xml:space="preserve"> REF _Ref420524365 \h  \* MERGEFORMAT </w:instrText>
      </w:r>
      <w:r w:rsidRPr="00B632B4">
        <w:fldChar w:fldCharType="separate"/>
      </w:r>
      <w:r w:rsidR="00DB5C9B">
        <w:t>Kép. 5.40</w:t>
      </w:r>
      <w:r w:rsidRPr="00B632B4">
        <w:fldChar w:fldCharType="end"/>
      </w:r>
      <w:r w:rsidRPr="00B632B4">
        <w:rPr>
          <w:rFonts w:ascii="Times New Roman" w:hAnsi="Times New Roman"/>
        </w:rPr>
        <w:t>, a felső ábrán látható a kékkel jelölt frekvencia regiszter értéke, pirossal jelölt a számláló értéke, a zöld szaggatott a skálázott kiötlési tényező értéke. A kép alsó részén látható a kékkel jelölt PWM jel, illetve pirossal jelölt Enable jel.</w:t>
      </w:r>
    </w:p>
    <w:p w14:paraId="0C47B2FB" w14:textId="09C1705E" w:rsidR="00B51E7D" w:rsidRPr="00BE4225" w:rsidRDefault="00C81A1F" w:rsidP="0096484A">
      <w:pPr>
        <w:spacing w:line="360" w:lineRule="auto"/>
        <w:ind w:firstLine="720"/>
        <w:rPr>
          <w:rFonts w:ascii="Times New Roman" w:hAnsi="Times New Roman"/>
        </w:rPr>
      </w:pPr>
      <w:r w:rsidRPr="00BE4225">
        <w:rPr>
          <w:rFonts w:ascii="Times New Roman" w:hAnsi="Times New Roman"/>
          <w:noProof/>
          <w:lang w:val="en-US"/>
        </w:rPr>
        <mc:AlternateContent>
          <mc:Choice Requires="wpg">
            <w:drawing>
              <wp:inline distT="0" distB="0" distL="0" distR="0" wp14:anchorId="2FE9B495" wp14:editId="1652B480">
                <wp:extent cx="5566410" cy="2703195"/>
                <wp:effectExtent l="0" t="0" r="0" b="1905"/>
                <wp:docPr id="103"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6410" cy="2703195"/>
                          <a:chOff x="0" y="0"/>
                          <a:chExt cx="5853430" cy="2842350"/>
                        </a:xfrm>
                      </wpg:grpSpPr>
                      <pic:pic xmlns:pic="http://schemas.openxmlformats.org/drawingml/2006/picture">
                        <pic:nvPicPr>
                          <pic:cNvPr id="81" name="Picture 81"/>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853430" cy="2607310"/>
                          </a:xfrm>
                          <a:prstGeom prst="rect">
                            <a:avLst/>
                          </a:prstGeom>
                        </pic:spPr>
                      </pic:pic>
                      <wps:wsp>
                        <wps:cNvPr id="82" name="Text Box 82"/>
                        <wps:cNvSpPr txBox="1"/>
                        <wps:spPr>
                          <a:xfrm>
                            <a:off x="238836" y="2599899"/>
                            <a:ext cx="5210175" cy="242451"/>
                          </a:xfrm>
                          <a:prstGeom prst="rect">
                            <a:avLst/>
                          </a:prstGeom>
                          <a:solidFill>
                            <a:prstClr val="white"/>
                          </a:solidFill>
                          <a:ln>
                            <a:noFill/>
                          </a:ln>
                          <a:effectLst/>
                        </wps:spPr>
                        <wps:txbx>
                          <w:txbxContent>
                            <w:p w14:paraId="790C8367" w14:textId="4A74181D" w:rsidR="005F456C" w:rsidRPr="00C95644" w:rsidRDefault="005F456C" w:rsidP="00235CA1">
                              <w:pPr>
                                <w:pStyle w:val="Caption"/>
                                <w:jc w:val="center"/>
                                <w:rPr>
                                  <w:noProof/>
                                  <w:sz w:val="32"/>
                                  <w:szCs w:val="32"/>
                                </w:rPr>
                              </w:pPr>
                              <w:bookmarkStart w:id="2645" w:name="_Ref420524365"/>
                              <w:bookmarkStart w:id="2646" w:name="_Toc422898606"/>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40</w:t>
                              </w:r>
                              <w:r>
                                <w:fldChar w:fldCharType="end"/>
                              </w:r>
                              <w:bookmarkEnd w:id="2645"/>
                              <w:r>
                                <w:t xml:space="preserve"> a PWM generátor bemenő, kimenő illetve néhány belső jele (Scope1)</w:t>
                              </w:r>
                              <w:bookmarkEnd w:id="26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FE9B495" id="Group 103" o:spid="_x0000_s1134" style="width:438.3pt;height:212.85pt;mso-position-horizontal-relative:char;mso-position-vertical-relative:line" coordsize="58534,2842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&#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">
                <v:shape id="Picture 81" o:spid="_x0000_s1135" type="#_x0000_t75" style="position:absolute;width:58534;height:260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1gF73FAAAA2wAAAA8AAABkcnMvZG93bnJldi54bWxEj0FrwkAUhO8F/8PyhN7qxiISoquooJZC&#10;oUY9eHtkn9lg9m2a3Zr033cLBY/DzHzDzJe9rcWdWl85VjAeJSCIC6crLhWcjtuXFIQPyBprx6Tg&#10;hzwsF4OnOWbadXygex5KESHsM1RgQmgyKX1hyKIfuYY4elfXWgxRtqXULXYRbmv5miRTabHiuGCw&#10;oY2h4pZ/WwV43nUfzd58pvuvbnLd9tP8sn5X6nnYr2YgAvXhEf5vv2kF6Rj+vsQfIB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YBe9xQAAANsAAAAPAAAAAAAAAAAAAAAA&#10;AJ8CAABkcnMvZG93bnJldi54bWxQSwUGAAAAAAQABAD3AAAAkQMAAAAA&#10;">
                  <v:imagedata r:id="rId102" o:title=""/>
                  <v:path arrowok="t"/>
                </v:shape>
                <v:shape id="Text Box 82" o:spid="_x0000_s1136" type="#_x0000_t202" style="position:absolute;left:2388;top:25998;width:52102;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Z6NcMA&#10;AADbAAAADwAAAGRycy9kb3ducmV2LnhtbESPT4vCMBTE78J+h/AW9iJruj2IVKO4/oE96MEqnh/N&#10;27bYvJQk2vrtjSB4HGbmN8xs0ZtG3Mj52rKCn1ECgriwuuZSwem4/Z6A8AFZY2OZFNzJw2L+MZhh&#10;pm3HB7rloRQRwj5DBVUIbSalLyoy6Ee2JY7ev3UGQ5SulNphF+GmkWmSjKXBmuNChS2tKiou+dUo&#10;GK/dtTvwarg+bXa4b8v0/Hs/K/X12S+nIAL14R1+tf+0gkkKzy/xB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rZ6NcMAAADbAAAADwAAAAAAAAAAAAAAAACYAgAAZHJzL2Rv&#10;d25yZXYueG1sUEsFBgAAAAAEAAQA9QAAAIgDAAAAAA==&#10;" stroked="f">
                  <v:textbox inset="0,0,0,0">
                    <w:txbxContent>
                      <w:p w14:paraId="790C8367" w14:textId="4A74181D" w:rsidR="005F456C" w:rsidRPr="00C95644" w:rsidRDefault="005F456C" w:rsidP="00235CA1">
                        <w:pPr>
                          <w:pStyle w:val="Caption"/>
                          <w:jc w:val="center"/>
                          <w:rPr>
                            <w:noProof/>
                            <w:sz w:val="32"/>
                            <w:szCs w:val="32"/>
                          </w:rPr>
                        </w:pPr>
                        <w:bookmarkStart w:id="2647" w:name="_Ref420524365"/>
                        <w:bookmarkStart w:id="2648" w:name="_Toc422898606"/>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40</w:t>
                        </w:r>
                        <w:r>
                          <w:fldChar w:fldCharType="end"/>
                        </w:r>
                        <w:bookmarkEnd w:id="2647"/>
                        <w:r>
                          <w:t xml:space="preserve"> a PWM generátor bemenő, kimenő illetve néhány belső jele (Scope1)</w:t>
                        </w:r>
                        <w:bookmarkEnd w:id="2648"/>
                      </w:p>
                    </w:txbxContent>
                  </v:textbox>
                </v:shape>
                <w10:anchorlock/>
              </v:group>
            </w:pict>
          </mc:Fallback>
        </mc:AlternateContent>
      </w:r>
    </w:p>
    <w:p w14:paraId="35A9EC93" w14:textId="77777777" w:rsidR="00D55D7D" w:rsidRPr="00BE4225" w:rsidRDefault="00D55D7D" w:rsidP="007852B4">
      <w:pPr>
        <w:pStyle w:val="Heading2"/>
        <w:spacing w:line="360" w:lineRule="auto"/>
      </w:pPr>
      <w:bookmarkStart w:id="2649" w:name="_Toc422854238"/>
      <w:r w:rsidRPr="00BE4225">
        <w:lastRenderedPageBreak/>
        <w:t>Elektronika</w:t>
      </w:r>
      <w:bookmarkEnd w:id="2649"/>
    </w:p>
    <w:p w14:paraId="52E59AE1" w14:textId="77777777" w:rsidR="00D55D7D" w:rsidRPr="00BE4225" w:rsidRDefault="00ED22AB" w:rsidP="007852B4">
      <w:pPr>
        <w:pStyle w:val="Heading3"/>
        <w:spacing w:line="360" w:lineRule="auto"/>
      </w:pPr>
      <w:bookmarkStart w:id="2650" w:name="_Toc422854239"/>
      <w:r w:rsidRPr="00BE4225">
        <w:t>Digitális Elektronika</w:t>
      </w:r>
      <w:bookmarkEnd w:id="2650"/>
    </w:p>
    <w:p w14:paraId="4D73993B" w14:textId="3C3324B5" w:rsidR="00DA2328" w:rsidRPr="00BE4225" w:rsidRDefault="0096484A" w:rsidP="0071433B">
      <w:pPr>
        <w:spacing w:line="360" w:lineRule="auto"/>
        <w:ind w:firstLine="576"/>
        <w:rPr>
          <w:rFonts w:ascii="Times New Roman" w:hAnsi="Times New Roman"/>
        </w:rPr>
      </w:pPr>
      <w:r w:rsidRPr="00B632B4">
        <w:rPr>
          <w:rFonts w:ascii="Times New Roman" w:hAnsi="Times New Roman"/>
          <w:szCs w:val="24"/>
        </w:rPr>
        <w:t>Az szenzorok adatainak a gyűjtésére és a beavatkozó jelek számítására FPGA rendszert használtam a flexibilitásuk miatt, amely megkönnyíti a fejlesztést. FPGA rendszeren, könnyedén kivitelezhetjük az általunk tervezett hardveres elemeket és hozzákapcsolhatjuk egy beépített processzorhoz. Osztott regisztereken keresztül adatokat nyerhetünk, illetve küldhetünk az általunk megtervezett hardveres elemeknek.</w:t>
      </w:r>
      <w:r w:rsidR="00ED22AB" w:rsidRPr="00BE4225">
        <w:rPr>
          <w:rFonts w:ascii="Times New Roman" w:hAnsi="Times New Roman"/>
        </w:rPr>
        <w:t>.</w:t>
      </w:r>
    </w:p>
    <w:p w14:paraId="66CA510F" w14:textId="77777777" w:rsidR="00530C79" w:rsidRPr="00BE4225" w:rsidRDefault="00ED22AB" w:rsidP="007852B4">
      <w:pPr>
        <w:pStyle w:val="Heading3"/>
        <w:spacing w:line="360" w:lineRule="auto"/>
      </w:pPr>
      <w:bookmarkStart w:id="2651" w:name="_Toc417922768"/>
      <w:bookmarkStart w:id="2652" w:name="_Toc419222375"/>
      <w:bookmarkStart w:id="2653" w:name="_Toc422854240"/>
      <w:r w:rsidRPr="00BE4225">
        <w:t>FPGA Rendszer Felépítése</w:t>
      </w:r>
      <w:bookmarkEnd w:id="2651"/>
      <w:bookmarkEnd w:id="2652"/>
      <w:bookmarkEnd w:id="2653"/>
    </w:p>
    <w:p w14:paraId="7A94AA7A" w14:textId="4A33620D" w:rsidR="00530C79" w:rsidRPr="00BE4225" w:rsidRDefault="00C81A1F" w:rsidP="0071433B">
      <w:pPr>
        <w:spacing w:line="360" w:lineRule="auto"/>
        <w:ind w:firstLine="720"/>
        <w:rPr>
          <w:rFonts w:ascii="Times New Roman" w:hAnsi="Times New Roman"/>
        </w:rPr>
      </w:pPr>
      <w:r w:rsidRPr="00BE4225">
        <w:rPr>
          <w:rFonts w:ascii="Times New Roman" w:hAnsi="Times New Roman"/>
          <w:noProof/>
          <w:lang w:val="en-US"/>
        </w:rPr>
        <mc:AlternateContent>
          <mc:Choice Requires="wpg">
            <w:drawing>
              <wp:anchor distT="0" distB="0" distL="114300" distR="114300" simplePos="0" relativeHeight="251633152" behindDoc="1" locked="0" layoutInCell="1" allowOverlap="1" wp14:anchorId="33C17353" wp14:editId="7DE36179">
                <wp:simplePos x="0" y="0"/>
                <wp:positionH relativeFrom="column">
                  <wp:posOffset>145415</wp:posOffset>
                </wp:positionH>
                <wp:positionV relativeFrom="paragraph">
                  <wp:posOffset>106045</wp:posOffset>
                </wp:positionV>
                <wp:extent cx="3513981" cy="3669722"/>
                <wp:effectExtent l="0" t="0" r="0" b="0"/>
                <wp:wrapTight wrapText="bothSides">
                  <wp:wrapPolygon edited="0">
                    <wp:start x="0" y="0"/>
                    <wp:lineTo x="0" y="20968"/>
                    <wp:lineTo x="1640" y="21529"/>
                    <wp:lineTo x="21432" y="21529"/>
                    <wp:lineTo x="21432" y="20856"/>
                    <wp:lineTo x="19793" y="19735"/>
                    <wp:lineTo x="19793" y="0"/>
                    <wp:lineTo x="0" y="0"/>
                  </wp:wrapPolygon>
                </wp:wrapTight>
                <wp:docPr id="263" name="Group 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13981" cy="3669722"/>
                          <a:chOff x="-311727" y="498657"/>
                          <a:chExt cx="3514558" cy="3670544"/>
                        </a:xfrm>
                      </wpg:grpSpPr>
                      <pic:pic xmlns:pic="http://schemas.openxmlformats.org/drawingml/2006/picture">
                        <pic:nvPicPr>
                          <pic:cNvPr id="111" name="Picture 111"/>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311727" y="498657"/>
                            <a:ext cx="3202940" cy="3557065"/>
                          </a:xfrm>
                          <a:prstGeom prst="rect">
                            <a:avLst/>
                          </a:prstGeom>
                        </pic:spPr>
                      </pic:pic>
                      <wps:wsp>
                        <wps:cNvPr id="262" name="Text Box 262"/>
                        <wps:cNvSpPr txBox="1"/>
                        <wps:spPr>
                          <a:xfrm>
                            <a:off x="0" y="4037727"/>
                            <a:ext cx="3202831" cy="131474"/>
                          </a:xfrm>
                          <a:prstGeom prst="rect">
                            <a:avLst/>
                          </a:prstGeom>
                          <a:solidFill>
                            <a:prstClr val="white"/>
                          </a:solidFill>
                          <a:ln>
                            <a:noFill/>
                          </a:ln>
                          <a:effectLst/>
                        </wps:spPr>
                        <wps:txbx>
                          <w:txbxContent>
                            <w:p w14:paraId="329966C8" w14:textId="3018FFBB" w:rsidR="005F456C" w:rsidRPr="003853FF" w:rsidRDefault="005F456C" w:rsidP="00530C79">
                              <w:pPr>
                                <w:pStyle w:val="Caption"/>
                                <w:rPr>
                                  <w:rFonts w:ascii="Times New Roman" w:hAnsi="Times New Roman"/>
                                  <w:noProof/>
                                  <w:color w:val="404040" w:themeColor="text1" w:themeTint="BF"/>
                                  <w:sz w:val="24"/>
                                  <w:szCs w:val="24"/>
                                </w:rPr>
                              </w:pPr>
                              <w:bookmarkStart w:id="2654" w:name="_Toc422898607"/>
                              <w:r w:rsidRPr="003853FF">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41</w:t>
                              </w:r>
                              <w:r>
                                <w:fldChar w:fldCharType="end"/>
                              </w:r>
                              <w:r w:rsidRPr="003853FF">
                                <w:t xml:space="preserve"> rendszer elvi felépítése</w:t>
                              </w:r>
                              <w:bookmarkEnd w:id="26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3C17353" id="Group 263" o:spid="_x0000_s1137" style="position:absolute;left:0;text-align:left;margin-left:11.45pt;margin-top:8.35pt;width:276.7pt;height:288.95pt;z-index:-251683328;mso-position-horizontal-relative:text;mso-position-vertical-relative:text" coordorigin="-3117,4986" coordsize="35145,367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">
                <v:shape id="Picture 111" o:spid="_x0000_s1138" type="#_x0000_t75" style="position:absolute;left:-3117;top:4986;width:32029;height:35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EMibCAAAA3AAAAA8AAABkcnMvZG93bnJldi54bWxET02LwjAQvS/4H8II3ta0HmS3GkVEQWUv&#10;q168Dc3YVptJTWJb//1mYWFv83ifM1/2phYtOV9ZVpCOExDEudUVFwrOp+37BwgfkDXWlknBizws&#10;F4O3OWbadvxN7TEUIoawz1BBGUKTSenzkgz6sW2II3e1zmCI0BVSO+xiuKnlJEmm0mDFsaHEhtYl&#10;5ffj0yig3dfl+nmf7LtbV+/TdXvoN+6h1GjYr2YgAvXhX/zn3uk4P03h95l4gVz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xDImwgAAANwAAAAPAAAAAAAAAAAAAAAAAJ8C&#10;AABkcnMvZG93bnJldi54bWxQSwUGAAAAAAQABAD3AAAAjgMAAAAA&#10;">
                  <v:imagedata r:id="rId104" o:title=""/>
                  <v:path arrowok="t"/>
                </v:shape>
                <v:shape id="Text Box 262" o:spid="_x0000_s1139" type="#_x0000_t202" style="position:absolute;top:40377;width:32028;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WRscA&#10;AADcAAAADwAAAGRycy9kb3ducmV2LnhtbESPQWvCQBSE7wX/w/KEXkrdmEoo0VVELLS9SFMv3h7Z&#10;ZzZt9m3Y3Wj677uFgsdhZr5hVpvRduJCPrSOFcxnGQji2umWGwXHz5fHZxAhImvsHJOCHwqwWU/u&#10;Vlhqd+UPulSxEQnCoUQFJsa+lDLUhiyGmeuJk3d23mJM0jdSe7wmuO1knmWFtNhyWjDY085Q/V0N&#10;VsFhcTqYh+G8f98unvzbcdgVX02l1P103C5BRBrjLfzfftUK8i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SlkbHAAAA3AAAAA8AAAAAAAAAAAAAAAAAmAIAAGRy&#10;cy9kb3ducmV2LnhtbFBLBQYAAAAABAAEAPUAAACMAwAAAAA=&#10;" stroked="f">
                  <v:textbox style="mso-fit-shape-to-text:t" inset="0,0,0,0">
                    <w:txbxContent>
                      <w:p w14:paraId="329966C8" w14:textId="3018FFBB" w:rsidR="005F456C" w:rsidRPr="003853FF" w:rsidRDefault="005F456C" w:rsidP="00530C79">
                        <w:pPr>
                          <w:pStyle w:val="Caption"/>
                          <w:rPr>
                            <w:rFonts w:ascii="Times New Roman" w:hAnsi="Times New Roman"/>
                            <w:noProof/>
                            <w:color w:val="404040" w:themeColor="text1" w:themeTint="BF"/>
                            <w:sz w:val="24"/>
                            <w:szCs w:val="24"/>
                          </w:rPr>
                        </w:pPr>
                        <w:bookmarkStart w:id="2655" w:name="_Toc422898607"/>
                        <w:r w:rsidRPr="003853FF">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41</w:t>
                        </w:r>
                        <w:r>
                          <w:fldChar w:fldCharType="end"/>
                        </w:r>
                        <w:r w:rsidRPr="003853FF">
                          <w:t xml:space="preserve"> rendszer elvi felépítése</w:t>
                        </w:r>
                        <w:bookmarkEnd w:id="2655"/>
                      </w:p>
                    </w:txbxContent>
                  </v:textbox>
                </v:shape>
                <w10:wrap type="tight"/>
              </v:group>
            </w:pict>
          </mc:Fallback>
        </mc:AlternateContent>
      </w:r>
      <w:r w:rsidR="0096484A" w:rsidRPr="00B632B4">
        <w:rPr>
          <w:rFonts w:ascii="Times New Roman" w:hAnsi="Times New Roman" w:cs="Times New Roman"/>
          <w:szCs w:val="24"/>
        </w:rPr>
        <w:t>A rendszeren megtalálható két FPGA fejlesztő lap. Egy ZYBO, amely nagyobb erőforrással rendelkezik, de kevés a kivezetéséinek a száma. Valamint egy Spartan3e chippel rendelkező fejlesztőlap, amely kevés erőforrással bír, de 120 kivezetést tartalmaz</w:t>
      </w:r>
    </w:p>
    <w:p w14:paraId="1836E92C" w14:textId="77777777" w:rsidR="0096484A" w:rsidRPr="00B632B4" w:rsidRDefault="0096484A" w:rsidP="0096484A">
      <w:pPr>
        <w:spacing w:line="360" w:lineRule="auto"/>
        <w:ind w:firstLine="720"/>
        <w:rPr>
          <w:rFonts w:ascii="Times New Roman" w:hAnsi="Times New Roman"/>
          <w:szCs w:val="24"/>
        </w:rPr>
      </w:pPr>
      <w:r w:rsidRPr="00B632B4">
        <w:rPr>
          <w:rFonts w:ascii="Times New Roman" w:hAnsi="Times New Roman"/>
          <w:szCs w:val="24"/>
        </w:rPr>
        <w:t>A ZYBO fejlesztőlapon levő ZYNQ 7010 chip tartalmaz két beépített ARM Cortex A9 processzort. A processzor mellet található egy újrakonfigurálható mag és egy előre elkészített periférikus elemeket tartalmazó rész. A processzorok a körülöttük levő elemekkel az AXI busznak nevezet sín rendszeren keresztül tudnak kommunikálni.</w:t>
      </w:r>
    </w:p>
    <w:p w14:paraId="0D9BEEBD" w14:textId="77777777" w:rsidR="0096484A" w:rsidRPr="00B632B4" w:rsidRDefault="0096484A" w:rsidP="0096484A">
      <w:pPr>
        <w:spacing w:line="360" w:lineRule="auto"/>
        <w:ind w:firstLine="720"/>
        <w:rPr>
          <w:rFonts w:ascii="Times New Roman" w:hAnsi="Times New Roman"/>
          <w:szCs w:val="24"/>
        </w:rPr>
      </w:pPr>
      <w:r w:rsidRPr="00B632B4">
        <w:rPr>
          <w:rFonts w:ascii="Times New Roman" w:hAnsi="Times New Roman"/>
          <w:szCs w:val="24"/>
        </w:rPr>
        <w:t xml:space="preserve">Az Spartan FPGA-ba kialakítunk egy 32 bites </w:t>
      </w:r>
      <w:r w:rsidRPr="00B632B4">
        <w:rPr>
          <w:rFonts w:ascii="Times New Roman" w:hAnsi="Times New Roman"/>
          <w:i/>
          <w:szCs w:val="24"/>
        </w:rPr>
        <w:t>MicroBlaze</w:t>
      </w:r>
      <w:r w:rsidRPr="00B632B4">
        <w:rPr>
          <w:rFonts w:ascii="Times New Roman" w:hAnsi="Times New Roman"/>
          <w:szCs w:val="24"/>
        </w:rPr>
        <w:t xml:space="preserve"> processzort és a hozzá szükséges PLB sínrendszert, a sínrendszere illesztünk egy SPI kommunikációs egységet melynek feladata a ZYBO fejlesztőlappal való fizikai kommunikációs réteg kialakítása. A PLB buszra illesztünk még négy darab </w:t>
      </w:r>
      <w:r w:rsidRPr="00B632B4">
        <w:rPr>
          <w:rFonts w:ascii="Times New Roman" w:hAnsi="Times New Roman"/>
          <w:i/>
          <w:szCs w:val="24"/>
        </w:rPr>
        <w:t>SebességÉsPozició</w:t>
      </w:r>
      <w:r w:rsidRPr="00B632B4">
        <w:rPr>
          <w:rFonts w:ascii="Times New Roman" w:hAnsi="Times New Roman"/>
          <w:szCs w:val="24"/>
        </w:rPr>
        <w:t xml:space="preserve"> </w:t>
      </w:r>
      <w:r w:rsidRPr="00B632B4">
        <w:rPr>
          <w:rFonts w:ascii="Times New Roman" w:hAnsi="Times New Roman"/>
          <w:color w:val="000000"/>
          <w:szCs w:val="24"/>
          <w:shd w:val="clear" w:color="auto" w:fill="FFFFFF"/>
        </w:rPr>
        <w:t xml:space="preserve">szabályozó </w:t>
      </w:r>
      <w:r w:rsidRPr="00B632B4">
        <w:rPr>
          <w:rFonts w:ascii="Times New Roman" w:hAnsi="Times New Roman"/>
          <w:i/>
          <w:szCs w:val="24"/>
        </w:rPr>
        <w:t>IPmagot,</w:t>
      </w:r>
      <w:r w:rsidRPr="00B632B4">
        <w:rPr>
          <w:rFonts w:ascii="Times New Roman" w:hAnsi="Times New Roman"/>
          <w:szCs w:val="24"/>
        </w:rPr>
        <w:t xml:space="preserve"> amelyeket a System Generátorban készítünk el és generálunk ki.</w:t>
      </w:r>
    </w:p>
    <w:p w14:paraId="2E1BFA98" w14:textId="7381F409" w:rsidR="00E03AB2" w:rsidRDefault="0096484A" w:rsidP="00A05E75">
      <w:pPr>
        <w:spacing w:line="360" w:lineRule="auto"/>
        <w:ind w:firstLine="720"/>
        <w:rPr>
          <w:rFonts w:ascii="Times New Roman" w:hAnsi="Times New Roman"/>
          <w:noProof/>
          <w:lang w:val="en-US"/>
        </w:rPr>
      </w:pPr>
      <w:r w:rsidRPr="00B632B4">
        <w:rPr>
          <w:rFonts w:ascii="Times New Roman" w:hAnsi="Times New Roman"/>
          <w:szCs w:val="24"/>
        </w:rPr>
        <w:t xml:space="preserve">A szabályozókat tartalmazó </w:t>
      </w:r>
      <w:r w:rsidRPr="00B632B4">
        <w:rPr>
          <w:rFonts w:ascii="Times New Roman" w:hAnsi="Times New Roman"/>
          <w:i/>
          <w:szCs w:val="24"/>
        </w:rPr>
        <w:t xml:space="preserve">IPmag </w:t>
      </w:r>
      <w:r w:rsidRPr="00B632B4">
        <w:rPr>
          <w:rFonts w:ascii="Times New Roman" w:hAnsi="Times New Roman"/>
          <w:szCs w:val="24"/>
        </w:rPr>
        <w:t xml:space="preserve">paramétereit osztott regisztereken keresztül állíthatjuk be vagy olvashatunk ki értékeket, a regiszterek a PLB sínre vannak illesztve. A </w:t>
      </w:r>
      <w:r w:rsidRPr="00B632B4">
        <w:rPr>
          <w:rFonts w:ascii="Times New Roman" w:hAnsi="Times New Roman"/>
          <w:i/>
          <w:szCs w:val="24"/>
        </w:rPr>
        <w:lastRenderedPageBreak/>
        <w:t>Zybo</w:t>
      </w:r>
      <w:r w:rsidRPr="00B632B4">
        <w:rPr>
          <w:rFonts w:ascii="Times New Roman" w:hAnsi="Times New Roman"/>
          <w:szCs w:val="24"/>
        </w:rPr>
        <w:t xml:space="preserve"> lapon található Eternet modulon keresztül kapcsolódunk egy Wifirouterhez, amely Access pontként működik. A routerhez még csatlakoztathatunk három más vezetékes eszközt, amelyek lokális hálózatba lesznek kötve a Zyboval. </w:t>
      </w:r>
    </w:p>
    <w:p w14:paraId="23F9DCDB" w14:textId="4DC357CF" w:rsidR="00530C79" w:rsidRPr="00BE4225" w:rsidRDefault="00D9192F" w:rsidP="00A05E75">
      <w:pPr>
        <w:spacing w:line="360" w:lineRule="auto"/>
        <w:ind w:firstLine="720"/>
        <w:rPr>
          <w:rFonts w:ascii="Times New Roman" w:hAnsi="Times New Roman"/>
        </w:rPr>
      </w:pPr>
      <w:r>
        <w:rPr>
          <w:noProof/>
          <w:lang w:val="en-US"/>
        </w:rPr>
        <mc:AlternateContent>
          <mc:Choice Requires="wpg">
            <w:drawing>
              <wp:inline distT="0" distB="0" distL="0" distR="0" wp14:anchorId="38F8E510" wp14:editId="1CF0679B">
                <wp:extent cx="5390515" cy="7545705"/>
                <wp:effectExtent l="0" t="0" r="635" b="0"/>
                <wp:docPr id="265" name="Group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0515" cy="7545705"/>
                          <a:chOff x="0" y="0"/>
                          <a:chExt cx="5295900" cy="7232546"/>
                        </a:xfrm>
                      </wpg:grpSpPr>
                      <pic:pic xmlns:pic="http://schemas.openxmlformats.org/drawingml/2006/picture">
                        <pic:nvPicPr>
                          <pic:cNvPr id="207" name="Picture 83"/>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95900" cy="6962140"/>
                          </a:xfrm>
                          <a:prstGeom prst="rect">
                            <a:avLst/>
                          </a:prstGeom>
                        </pic:spPr>
                      </pic:pic>
                      <wps:wsp>
                        <wps:cNvPr id="208" name="Text Box 264"/>
                        <wps:cNvSpPr txBox="1"/>
                        <wps:spPr>
                          <a:xfrm>
                            <a:off x="0" y="6962139"/>
                            <a:ext cx="5295900" cy="270407"/>
                          </a:xfrm>
                          <a:prstGeom prst="rect">
                            <a:avLst/>
                          </a:prstGeom>
                          <a:solidFill>
                            <a:prstClr val="white"/>
                          </a:solidFill>
                          <a:ln>
                            <a:noFill/>
                          </a:ln>
                          <a:effectLst/>
                        </wps:spPr>
                        <wps:txbx>
                          <w:txbxContent>
                            <w:p w14:paraId="6053460E" w14:textId="114001A6" w:rsidR="005F456C" w:rsidRPr="00615A9E" w:rsidRDefault="005F456C" w:rsidP="00E03AB2">
                              <w:pPr>
                                <w:pStyle w:val="Caption"/>
                                <w:rPr>
                                  <w:rFonts w:ascii="Times New Roman" w:hAnsi="Times New Roman"/>
                                  <w:sz w:val="24"/>
                                  <w:szCs w:val="24"/>
                                </w:rPr>
                              </w:pPr>
                              <w:bookmarkStart w:id="2656" w:name="_Ref422694701"/>
                              <w:bookmarkStart w:id="2657" w:name="_Toc422898608"/>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42</w:t>
                              </w:r>
                              <w:r>
                                <w:fldChar w:fldCharType="end"/>
                              </w:r>
                              <w:bookmarkEnd w:id="2656"/>
                              <w:r w:rsidRPr="003853FF">
                                <w:t xml:space="preserve"> Kommunikációs csomagok és az FPGA áramkörökbe programozott modulok elvi felépítése</w:t>
                              </w:r>
                              <w:bookmarkEnd w:id="26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8F8E510" id="Group 265" o:spid="_x0000_s1140" style="width:424.45pt;height:594.15pt;mso-position-horizontal-relative:char;mso-position-vertical-relative:line" coordsize="52959,72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">
                <v:shape id="Picture 83" o:spid="_x0000_s1141" type="#_x0000_t75" style="position:absolute;width:52959;height:69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kE7zEAAAA3AAAAA8AAABkcnMvZG93bnJldi54bWxEj0uLwkAQhO8L/oehBW/rxOBjyTqKCIIX&#10;8RXvvZk2CZvpCZkxZvfXO4Lgsaiqr6j5sjOVaKlxpWUFo2EEgjizuuRcQXrefH6BcB5ZY2WZFPyR&#10;g+Wi9zHHRNs7H6k9+VwECLsEFRTe14mULivIoBvamjh4V9sY9EE2udQN3gPcVDKOoqk0WHJYKLCm&#10;dUHZ7+lmFGSp3rXXeFwdtj9usr9M8t3/5qDUoN+tvkF46vw7/GpvtYI4msHzTDgCcvE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kkE7zEAAAA3AAAAA8AAAAAAAAAAAAAAAAA&#10;nwIAAGRycy9kb3ducmV2LnhtbFBLBQYAAAAABAAEAPcAAACQAwAAAAA=&#10;">
                  <v:imagedata r:id="rId106" o:title=""/>
                  <v:path arrowok="t"/>
                </v:shape>
                <v:shape id="Text Box 264" o:spid="_x0000_s1142" type="#_x0000_t202" style="position:absolute;top:69621;width:52959;height:2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TbccAA&#10;AADcAAAADwAAAGRycy9kb3ducmV2LnhtbERPy4rCMBTdD/gP4QpuBk3tQoZqFJ/gwln4wPWlubbF&#10;5qYk0da/NwvB5eG8Z4vO1OJJzleWFYxHCQji3OqKCwWX8274B8IHZI21ZVLwIg+Lee9nhpm2LR/p&#10;eQqFiCHsM1RQhtBkUvq8JIN+ZBviyN2sMxgidIXUDtsYbmqZJslEGqw4NpTY0Lqk/H56GAWTjXu0&#10;R17/bi7bA/43RXpdva5KDfrdcgoiUBe+4o97rxWkSVwbz8Qj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DTbccAAAADcAAAADwAAAAAAAAAAAAAAAACYAgAAZHJzL2Rvd25y&#10;ZXYueG1sUEsFBgAAAAAEAAQA9QAAAIUDAAAAAA==&#10;" stroked="f">
                  <v:textbox inset="0,0,0,0">
                    <w:txbxContent>
                      <w:p w14:paraId="6053460E" w14:textId="114001A6" w:rsidR="005F456C" w:rsidRPr="00615A9E" w:rsidRDefault="005F456C" w:rsidP="00E03AB2">
                        <w:pPr>
                          <w:pStyle w:val="Caption"/>
                          <w:rPr>
                            <w:rFonts w:ascii="Times New Roman" w:hAnsi="Times New Roman"/>
                            <w:sz w:val="24"/>
                            <w:szCs w:val="24"/>
                          </w:rPr>
                        </w:pPr>
                        <w:bookmarkStart w:id="2658" w:name="_Ref422694701"/>
                        <w:bookmarkStart w:id="2659" w:name="_Toc422898608"/>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42</w:t>
                        </w:r>
                        <w:r>
                          <w:fldChar w:fldCharType="end"/>
                        </w:r>
                        <w:bookmarkEnd w:id="2658"/>
                        <w:r w:rsidRPr="003853FF">
                          <w:t xml:space="preserve"> Kommunikációs csomagok és az FPGA áramkörökbe programozott modulok elvi felépítése</w:t>
                        </w:r>
                        <w:bookmarkEnd w:id="2659"/>
                      </w:p>
                    </w:txbxContent>
                  </v:textbox>
                </v:shape>
                <w10:anchorlock/>
              </v:group>
            </w:pict>
          </mc:Fallback>
        </mc:AlternateContent>
      </w:r>
    </w:p>
    <w:p w14:paraId="439A783A" w14:textId="77777777" w:rsidR="00530C79" w:rsidRPr="00BE4225" w:rsidRDefault="00530C79" w:rsidP="007852B4">
      <w:pPr>
        <w:pStyle w:val="Heading4"/>
        <w:spacing w:line="360" w:lineRule="auto"/>
      </w:pPr>
      <w:bookmarkStart w:id="2660" w:name="_Toc417922769"/>
      <w:bookmarkStart w:id="2661" w:name="_Toc419222376"/>
      <w:bookmarkStart w:id="2662" w:name="_Toc422854241"/>
      <w:r w:rsidRPr="00BE4225">
        <w:lastRenderedPageBreak/>
        <w:t>Zybo FPGA fejlesztőlap</w:t>
      </w:r>
      <w:bookmarkEnd w:id="2660"/>
      <w:bookmarkEnd w:id="2661"/>
      <w:bookmarkEnd w:id="2662"/>
    </w:p>
    <w:p w14:paraId="72BADD5E" w14:textId="77777777" w:rsidR="00CC4B4C" w:rsidRPr="00B632B4" w:rsidRDefault="00CC4B4C" w:rsidP="00CC4B4C">
      <w:pPr>
        <w:spacing w:line="360" w:lineRule="auto"/>
        <w:ind w:firstLine="432"/>
        <w:rPr>
          <w:rFonts w:ascii="Times New Roman" w:hAnsi="Times New Roman"/>
          <w:szCs w:val="24"/>
        </w:rPr>
      </w:pPr>
      <w:r w:rsidRPr="00B632B4">
        <w:rPr>
          <w:rFonts w:ascii="Times New Roman" w:hAnsi="Times New Roman"/>
          <w:szCs w:val="24"/>
        </w:rPr>
        <w:t>A két beépített processzor magok (Core0, Core1) között munkamegosztást kell kialakítani a hatékonyabb működés elérése céljából.</w:t>
      </w:r>
    </w:p>
    <w:p w14:paraId="05CB46EE" w14:textId="77777777" w:rsidR="00CC4B4C" w:rsidRPr="00B632B4" w:rsidRDefault="00CC4B4C" w:rsidP="00CC4B4C">
      <w:pPr>
        <w:spacing w:line="360" w:lineRule="auto"/>
        <w:rPr>
          <w:rFonts w:ascii="Times New Roman" w:hAnsi="Times New Roman"/>
          <w:szCs w:val="24"/>
        </w:rPr>
      </w:pPr>
      <w:r w:rsidRPr="00B632B4">
        <w:rPr>
          <w:rFonts w:ascii="Times New Roman" w:hAnsi="Times New Roman"/>
          <w:szCs w:val="24"/>
        </w:rPr>
        <w:tab/>
        <w:t>A Core0 processzor feladatai között szerepel a megszakítások lekezelése. A legfontosabb a mintavételi periódust generáló számlálótól érkező megszakítás, amelynek bekövetkeztekor a processzor begyűjti az adatokat a szenzoroktól (Giroszkóp 1 és 2). Lekezeli a megszakítást, amelyek az UART modultól érkeznek és a GPS adatait olvashatjuk ki az UART pufferéből. Az adatok begyűjtése után elindítja a matematikai modell kiszámítását, amely a Core1 processzoron fog történik. Az Ethernet kommunikációhoz szükséges szervereket futatja.</w:t>
      </w:r>
    </w:p>
    <w:p w14:paraId="626CBB9A" w14:textId="77777777" w:rsidR="00CC4B4C" w:rsidRPr="00B632B4" w:rsidRDefault="00CC4B4C" w:rsidP="00CC4B4C">
      <w:pPr>
        <w:spacing w:line="360" w:lineRule="auto"/>
        <w:ind w:firstLine="720"/>
        <w:rPr>
          <w:rFonts w:ascii="Times New Roman" w:hAnsi="Times New Roman"/>
          <w:szCs w:val="24"/>
        </w:rPr>
      </w:pPr>
      <w:r w:rsidRPr="00B632B4">
        <w:rPr>
          <w:rFonts w:ascii="Times New Roman" w:hAnsi="Times New Roman"/>
          <w:szCs w:val="24"/>
        </w:rPr>
        <w:t>Miután végzett a Core1 a matematikai számításokkal az SPI kommunikáción keresztül elküldi a szabályozók referencia értékeit a Spartan fejlesztőlapnak.</w:t>
      </w:r>
      <w:r w:rsidRPr="00B632B4">
        <w:rPr>
          <w:rFonts w:ascii="Times New Roman" w:hAnsi="Times New Roman"/>
          <w:szCs w:val="24"/>
          <w:lang w:eastAsia="hu-HU"/>
        </w:rPr>
        <w:t xml:space="preserve"> </w:t>
      </w:r>
    </w:p>
    <w:p w14:paraId="0065E40E" w14:textId="77777777" w:rsidR="00CC4B4C" w:rsidRPr="00B632B4" w:rsidRDefault="00CC4B4C" w:rsidP="00CC4B4C">
      <w:pPr>
        <w:spacing w:line="360" w:lineRule="auto"/>
        <w:ind w:firstLine="720"/>
        <w:rPr>
          <w:rFonts w:ascii="Times New Roman" w:hAnsi="Times New Roman"/>
          <w:szCs w:val="24"/>
        </w:rPr>
      </w:pPr>
      <w:r w:rsidRPr="00B632B4">
        <w:rPr>
          <w:rFonts w:ascii="Times New Roman" w:hAnsi="Times New Roman"/>
          <w:szCs w:val="24"/>
        </w:rPr>
        <w:t xml:space="preserve">A szoftver a 3.3. képen látható folyamatábra szerint működik. Az indítás után a program elvégzi az eszközök előkészítését és a beállításait, majd egy végtelen ciklusba lép. A ciklust bármikor megszakíthatja a </w:t>
      </w:r>
      <w:r w:rsidRPr="00B632B4">
        <w:rPr>
          <w:rFonts w:ascii="Times New Roman" w:hAnsi="Times New Roman"/>
          <w:i/>
          <w:szCs w:val="24"/>
        </w:rPr>
        <w:t>TsTimer</w:t>
      </w:r>
      <w:r w:rsidRPr="00B632B4">
        <w:rPr>
          <w:rFonts w:ascii="Times New Roman" w:hAnsi="Times New Roman"/>
          <w:szCs w:val="24"/>
        </w:rPr>
        <w:t xml:space="preserve"> megszakítása, amely a legnagyobb prioritással bír. A megszakítás kiszolgálása előtt letiltjuk a megszakításvektort így nem érkezhet megszakítás a kiszolgáló rutin végrehajtásakor. </w:t>
      </w:r>
    </w:p>
    <w:p w14:paraId="5FEAB025" w14:textId="77777777" w:rsidR="00CC4B4C" w:rsidRPr="00B632B4" w:rsidRDefault="00CC4B4C" w:rsidP="00CC4B4C">
      <w:pPr>
        <w:spacing w:line="360" w:lineRule="auto"/>
        <w:ind w:firstLine="720"/>
        <w:rPr>
          <w:rFonts w:ascii="Times New Roman" w:hAnsi="Times New Roman"/>
          <w:szCs w:val="24"/>
        </w:rPr>
      </w:pPr>
      <w:r w:rsidRPr="00B632B4">
        <w:rPr>
          <w:rFonts w:ascii="Times New Roman" w:hAnsi="Times New Roman"/>
          <w:i/>
          <w:szCs w:val="24"/>
        </w:rPr>
        <w:t>SwitchButtonok</w:t>
      </w:r>
      <w:r w:rsidRPr="00B632B4">
        <w:rPr>
          <w:rFonts w:ascii="Times New Roman" w:hAnsi="Times New Roman"/>
          <w:szCs w:val="24"/>
        </w:rPr>
        <w:t xml:space="preserve"> megszakítása nem nagy prioritású, célja hogy a manuálisan beállítható paraméterek futás közben változtathatóak. A megszakítás érkezésekor lekérjük a </w:t>
      </w:r>
      <w:r w:rsidRPr="00B632B4">
        <w:rPr>
          <w:rFonts w:ascii="Times New Roman" w:hAnsi="Times New Roman"/>
          <w:i/>
          <w:szCs w:val="24"/>
        </w:rPr>
        <w:t>SwitchButton</w:t>
      </w:r>
      <w:r w:rsidRPr="00B632B4">
        <w:rPr>
          <w:rFonts w:ascii="Times New Roman" w:hAnsi="Times New Roman"/>
          <w:szCs w:val="24"/>
        </w:rPr>
        <w:t xml:space="preserve"> kapcsolok állapotait, majd generálunk egy eseményt annak függvényében, hogy mely kapcsoló állapota változott meg.</w:t>
      </w:r>
      <w:r w:rsidRPr="00B632B4">
        <w:rPr>
          <w:rFonts w:ascii="Times New Roman" w:hAnsi="Times New Roman"/>
          <w:szCs w:val="24"/>
          <w:lang w:eastAsia="hu-HU"/>
        </w:rPr>
        <w:t xml:space="preserve"> </w:t>
      </w:r>
    </w:p>
    <w:p w14:paraId="49746B16" w14:textId="77777777" w:rsidR="00CC4B4C" w:rsidRPr="00B632B4" w:rsidRDefault="00CC4B4C" w:rsidP="00CC4B4C">
      <w:pPr>
        <w:spacing w:line="360" w:lineRule="auto"/>
        <w:ind w:firstLine="720"/>
        <w:rPr>
          <w:rFonts w:ascii="Times New Roman" w:hAnsi="Times New Roman"/>
          <w:szCs w:val="24"/>
          <w:lang w:eastAsia="hu-HU"/>
        </w:rPr>
      </w:pPr>
      <w:r w:rsidRPr="00B632B4">
        <w:rPr>
          <w:rFonts w:ascii="Times New Roman" w:hAnsi="Times New Roman"/>
          <w:szCs w:val="24"/>
        </w:rPr>
        <w:t>A program tartalmaz három TCP szervert is, amelyek a megadott port számon várják a kéréseket, minden kérés beérkezte után elküldik a pufferekben tárolt adatokat a kérést küldő kliensnek és kiürítik a puffereket.</w:t>
      </w:r>
      <w:r w:rsidRPr="00B632B4">
        <w:rPr>
          <w:rFonts w:ascii="Times New Roman" w:hAnsi="Times New Roman"/>
          <w:szCs w:val="24"/>
          <w:lang w:eastAsia="hu-HU"/>
        </w:rPr>
        <w:t xml:space="preserve"> </w:t>
      </w:r>
    </w:p>
    <w:p w14:paraId="29E3D281" w14:textId="55CDF87D" w:rsidR="00530C79" w:rsidRPr="00BE4225" w:rsidRDefault="00D9192F" w:rsidP="00BC64C7">
      <w:pPr>
        <w:spacing w:line="360" w:lineRule="auto"/>
        <w:ind w:firstLine="720"/>
        <w:rPr>
          <w:rFonts w:ascii="Times New Roman" w:hAnsi="Times New Roman"/>
        </w:rPr>
      </w:pPr>
      <w:r>
        <w:rPr>
          <w:noProof/>
          <w:lang w:val="en-US"/>
        </w:rPr>
        <w:lastRenderedPageBreak/>
        <mc:AlternateContent>
          <mc:Choice Requires="wpg">
            <w:drawing>
              <wp:inline distT="0" distB="0" distL="0" distR="0" wp14:anchorId="07D7580E" wp14:editId="1ED7BF2E">
                <wp:extent cx="5478145" cy="4622800"/>
                <wp:effectExtent l="0" t="0" r="635" b="0"/>
                <wp:docPr id="204" name="Group 2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8145" cy="4622800"/>
                          <a:chOff x="0" y="0"/>
                          <a:chExt cx="54781" cy="46228"/>
                        </a:xfrm>
                      </wpg:grpSpPr>
                      <pic:pic xmlns:pic="http://schemas.openxmlformats.org/drawingml/2006/picture">
                        <pic:nvPicPr>
                          <pic:cNvPr id="205" name="Picture 98"/>
                          <pic:cNvPicPr>
                            <a:picLocks noChangeAspect="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781" cy="44303"/>
                          </a:xfrm>
                          <a:prstGeom prst="rect">
                            <a:avLst/>
                          </a:prstGeom>
                          <a:noFill/>
                          <a:extLst>
                            <a:ext uri="{909E8E84-426E-40DD-AFC4-6F175D3DCCD1}">
                              <a14:hiddenFill xmlns:a14="http://schemas.microsoft.com/office/drawing/2010/main">
                                <a:solidFill>
                                  <a:srgbClr val="FFFFFF"/>
                                </a:solidFill>
                              </a14:hiddenFill>
                            </a:ext>
                          </a:extLst>
                        </pic:spPr>
                      </pic:pic>
                      <wps:wsp>
                        <wps:cNvPr id="206" name="Text Box 266"/>
                        <wps:cNvSpPr txBox="1">
                          <a:spLocks noChangeArrowheads="1"/>
                        </wps:cNvSpPr>
                        <wps:spPr bwMode="auto">
                          <a:xfrm>
                            <a:off x="0" y="44914"/>
                            <a:ext cx="54781"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064AC7" w14:textId="340DC6E3" w:rsidR="005F456C" w:rsidRPr="00833686" w:rsidRDefault="005F456C" w:rsidP="00E03AB2">
                              <w:pPr>
                                <w:pStyle w:val="Caption"/>
                                <w:jc w:val="center"/>
                                <w:rPr>
                                  <w:rFonts w:ascii="Times New Roman" w:hAnsi="Times New Roman"/>
                                </w:rPr>
                              </w:pPr>
                              <w:bookmarkStart w:id="2663" w:name="_Toc422898609"/>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43</w:t>
                              </w:r>
                              <w:r>
                                <w:fldChar w:fldCharType="end"/>
                              </w:r>
                              <w:r>
                                <w:t xml:space="preserve"> ZYBO Core0 program folyamat árbája</w:t>
                              </w:r>
                              <w:bookmarkEnd w:id="2663"/>
                            </w:p>
                          </w:txbxContent>
                        </wps:txbx>
                        <wps:bodyPr rot="0" vert="horz" wrap="square" lIns="0" tIns="0" rIns="0" bIns="0" anchor="t" anchorCtr="0" upright="1">
                          <a:spAutoFit/>
                        </wps:bodyPr>
                      </wps:wsp>
                    </wpg:wgp>
                  </a:graphicData>
                </a:graphic>
              </wp:inline>
            </w:drawing>
          </mc:Choice>
          <mc:Fallback>
            <w:pict>
              <v:group w14:anchorId="07D7580E" id="Group 267" o:spid="_x0000_s1143" style="width:431.35pt;height:364pt;mso-position-horizontal-relative:char;mso-position-vertical-relative:line" coordsize="54781,462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">
                <v:shape id="Picture 98" o:spid="_x0000_s1144" type="#_x0000_t75" style="position:absolute;width:54781;height:44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EBLDGAAAA3AAAAA8AAABkcnMvZG93bnJldi54bWxEj0FrwkAUhO+C/2F5Qm/NroFaG11FpK1W&#10;8FBrD94e2WcSzL4N2a2J/75bKHgcZr4ZZr7sbS2u1PrKsYZxokAQ585UXGg4fr09TkH4gGywdkwa&#10;buRhuRgO5pgZ1/EnXQ+hELGEfYYayhCaTEqfl2TRJ64hjt7ZtRZDlG0hTYtdLLe1TJWaSIsVx4US&#10;G1qXlF8OP1ZD+qJeP3bV+6Z/xlP6fdwW+9u50/ph1K9mIAL14R7+p7cmcuoJ/s7EIyA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EQEsMYAAADcAAAADwAAAAAAAAAAAAAA&#10;AACfAgAAZHJzL2Rvd25yZXYueG1sUEsFBgAAAAAEAAQA9wAAAJIDAAAAAA==&#10;">
                  <v:imagedata r:id="rId108" o:title=""/>
                  <v:path arrowok="t"/>
                </v:shape>
                <v:shape id="Text Box 266" o:spid="_x0000_s1145" type="#_x0000_t202" style="position:absolute;top:44914;width:5478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Z15cYA&#10;AADcAAAADwAAAGRycy9kb3ducmV2LnhtbESPQWsCMRSE70L/Q3iFXqRmq7KUrVFEWtBexNVLb4/N&#10;c7Pt5mVJsrr++6ZQ8DjMzDfMYjXYVlzIh8axgpdJBoK4crrhWsHp+PH8CiJEZI2tY1JwowCr5cNo&#10;gYV2Vz7QpYy1SBAOBSowMXaFlKEyZDFMXEecvLPzFmOSvpba4zXBbSunWZZLiw2nBYMdbQxVP2Vv&#10;FeznX3sz7s/vn+v5zO9O/Sb/rkulnh6H9RuISEO8h//bW61gmuXwdyYd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Z15cYAAADcAAAADwAAAAAAAAAAAAAAAACYAgAAZHJz&#10;L2Rvd25yZXYueG1sUEsFBgAAAAAEAAQA9QAAAIsDAAAAAA==&#10;" stroked="f">
                  <v:textbox style="mso-fit-shape-to-text:t" inset="0,0,0,0">
                    <w:txbxContent>
                      <w:p w14:paraId="33064AC7" w14:textId="340DC6E3" w:rsidR="005F456C" w:rsidRPr="00833686" w:rsidRDefault="005F456C" w:rsidP="00E03AB2">
                        <w:pPr>
                          <w:pStyle w:val="Caption"/>
                          <w:jc w:val="center"/>
                          <w:rPr>
                            <w:rFonts w:ascii="Times New Roman" w:hAnsi="Times New Roman"/>
                          </w:rPr>
                        </w:pPr>
                        <w:bookmarkStart w:id="2664" w:name="_Toc422898609"/>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43</w:t>
                        </w:r>
                        <w:r>
                          <w:fldChar w:fldCharType="end"/>
                        </w:r>
                        <w:r>
                          <w:t xml:space="preserve"> ZYBO Core0 program folyamat árbája</w:t>
                        </w:r>
                        <w:bookmarkEnd w:id="2664"/>
                      </w:p>
                    </w:txbxContent>
                  </v:textbox>
                </v:shape>
                <w10:anchorlock/>
              </v:group>
            </w:pict>
          </mc:Fallback>
        </mc:AlternateContent>
      </w:r>
    </w:p>
    <w:p w14:paraId="240F7376" w14:textId="3AC649C1" w:rsidR="00530C79" w:rsidRPr="00BE4225" w:rsidRDefault="00530C79" w:rsidP="00BC64C7">
      <w:pPr>
        <w:spacing w:line="360" w:lineRule="auto"/>
        <w:ind w:firstLine="720"/>
        <w:rPr>
          <w:rFonts w:ascii="Times New Roman" w:hAnsi="Times New Roman"/>
        </w:rPr>
      </w:pPr>
    </w:p>
    <w:p w14:paraId="7FCD2C1D" w14:textId="2779F3A6" w:rsidR="00530C79" w:rsidRPr="00BE4225" w:rsidRDefault="00530C79" w:rsidP="007852B4">
      <w:pPr>
        <w:pStyle w:val="Heading4"/>
        <w:spacing w:line="360" w:lineRule="auto"/>
      </w:pPr>
      <w:bookmarkStart w:id="2665" w:name="_Toc417922770"/>
      <w:bookmarkStart w:id="2666" w:name="_Toc419222377"/>
      <w:bookmarkStart w:id="2667" w:name="_Toc422854242"/>
      <w:r w:rsidRPr="00BE4225">
        <w:t>Spartan3e FPGA fejlesztőlap</w:t>
      </w:r>
      <w:bookmarkEnd w:id="2665"/>
      <w:bookmarkEnd w:id="2666"/>
      <w:bookmarkEnd w:id="2667"/>
    </w:p>
    <w:p w14:paraId="3520322B" w14:textId="21DD1B4C" w:rsidR="00CC4B4C" w:rsidRPr="00B632B4" w:rsidRDefault="00E03AB2" w:rsidP="00CC4B4C">
      <w:pPr>
        <w:spacing w:line="360" w:lineRule="auto"/>
        <w:ind w:firstLine="432"/>
        <w:rPr>
          <w:rFonts w:ascii="Times New Roman" w:hAnsi="Times New Roman"/>
        </w:rPr>
      </w:pPr>
      <w:r w:rsidRPr="00BE4225">
        <w:rPr>
          <w:rFonts w:ascii="Times New Roman" w:hAnsi="Times New Roman"/>
          <w:noProof/>
          <w:lang w:val="en-US"/>
        </w:rPr>
        <mc:AlternateContent>
          <mc:Choice Requires="wpg">
            <w:drawing>
              <wp:anchor distT="0" distB="0" distL="114300" distR="114300" simplePos="0" relativeHeight="251621888" behindDoc="0" locked="0" layoutInCell="1" allowOverlap="1" wp14:anchorId="71F432BB" wp14:editId="171F4A08">
                <wp:simplePos x="0" y="0"/>
                <wp:positionH relativeFrom="column">
                  <wp:posOffset>7620</wp:posOffset>
                </wp:positionH>
                <wp:positionV relativeFrom="paragraph">
                  <wp:posOffset>12700</wp:posOffset>
                </wp:positionV>
                <wp:extent cx="2593975" cy="3388360"/>
                <wp:effectExtent l="0" t="0" r="0" b="0"/>
                <wp:wrapSquare wrapText="bothSides"/>
                <wp:docPr id="117"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3975" cy="3388360"/>
                          <a:chOff x="0" y="0"/>
                          <a:chExt cx="2593975" cy="3722516"/>
                        </a:xfrm>
                      </wpg:grpSpPr>
                      <pic:pic xmlns:pic="http://schemas.openxmlformats.org/drawingml/2006/picture">
                        <pic:nvPicPr>
                          <pic:cNvPr id="138" name="Picture 138"/>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80467" y="0"/>
                            <a:ext cx="2201545" cy="3364865"/>
                          </a:xfrm>
                          <a:prstGeom prst="rect">
                            <a:avLst/>
                          </a:prstGeom>
                        </pic:spPr>
                      </pic:pic>
                      <wps:wsp>
                        <wps:cNvPr id="143" name="Text Box 143"/>
                        <wps:cNvSpPr txBox="1"/>
                        <wps:spPr>
                          <a:xfrm>
                            <a:off x="0" y="3332618"/>
                            <a:ext cx="2593975" cy="389898"/>
                          </a:xfrm>
                          <a:prstGeom prst="rect">
                            <a:avLst/>
                          </a:prstGeom>
                          <a:solidFill>
                            <a:prstClr val="white"/>
                          </a:solidFill>
                          <a:ln>
                            <a:noFill/>
                          </a:ln>
                          <a:effectLst/>
                        </wps:spPr>
                        <wps:txbx>
                          <w:txbxContent>
                            <w:p w14:paraId="203D6C0E" w14:textId="6613F064" w:rsidR="005F456C" w:rsidRPr="003853FF" w:rsidRDefault="005F456C" w:rsidP="00530C79">
                              <w:pPr>
                                <w:pStyle w:val="Caption"/>
                              </w:pPr>
                              <w:bookmarkStart w:id="2668" w:name="_Toc422898610"/>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44</w:t>
                              </w:r>
                              <w:r>
                                <w:fldChar w:fldCharType="end"/>
                              </w:r>
                              <w:r>
                                <w:t xml:space="preserve"> Spartan3e500, microblaze szoftver Folyamat ábrája</w:t>
                              </w:r>
                              <w:bookmarkEnd w:id="26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71F432BB" id="Group 117" o:spid="_x0000_s1146" style="position:absolute;left:0;text-align:left;margin-left:.6pt;margin-top:1pt;width:204.25pt;height:266.8pt;z-index:251621888;mso-position-horizontal-relative:text;mso-position-vertical-relative:text;mso-height-relative:margin" coordsize="25939,372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">
                <v:shape id="Picture 138" o:spid="_x0000_s1147" type="#_x0000_t75" style="position:absolute;left:804;width:22016;height:33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7j+LDAAAA3AAAAA8AAABkcnMvZG93bnJldi54bWxEj0FvwjAMhe9I+w+RJ3GDFJAQFAJik7Zx&#10;paCdvca0GY1TNVkp/34+TNrN1nt+7/N2P/hG9dRFF9jAbJqBIi6DdVwZuJzfJitQMSFbbAKTgQdF&#10;2O+eRlvMbbjzifoiVUpCOOZooE6pzbWOZU0e4zS0xKJdQ+cxydpV2nZ4l3Df6HmWLbVHx9JQY0uv&#10;NZW34scbwK/1zM1v/eXwUX2690dxWn0PL8aMn4fDBlSiIf2b/66PVvAXQivPyAR69w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ruP4sMAAADcAAAADwAAAAAAAAAAAAAAAACf&#10;AgAAZHJzL2Rvd25yZXYueG1sUEsFBgAAAAAEAAQA9wAAAI8DAAAAAA==&#10;">
                  <v:imagedata r:id="rId110" o:title=""/>
                  <v:path arrowok="t"/>
                </v:shape>
                <v:shape id="Text Box 143" o:spid="_x0000_s1148" type="#_x0000_t202" style="position:absolute;top:33326;width:25939;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RvMMA&#10;AADcAAAADwAAAGRycy9kb3ducmV2LnhtbERPS2vCQBC+F/wPywi9FN00LSLRVaxpoYf2oBXPQ3ZM&#10;gtnZsLvm8e+7hYK3+fies94OphEdOV9bVvA8T0AQF1bXXCo4/XzMliB8QNbYWCYFI3nYbiYPa8y0&#10;7flA3TGUIoawz1BBFUKbSemLigz6uW2JI3exzmCI0JVSO+xjuGlkmiQLabDm2FBhS/uKiuvxZhQs&#10;cnfrD7x/yk/vX/jdlun5bTwr9TgddisQgYZwF/+7P3Wc//oCf8/EC+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9+RvMMAAADcAAAADwAAAAAAAAAAAAAAAACYAgAAZHJzL2Rv&#10;d25yZXYueG1sUEsFBgAAAAAEAAQA9QAAAIgDAAAAAA==&#10;" stroked="f">
                  <v:textbox inset="0,0,0,0">
                    <w:txbxContent>
                      <w:p w14:paraId="203D6C0E" w14:textId="6613F064" w:rsidR="005F456C" w:rsidRPr="003853FF" w:rsidRDefault="005F456C" w:rsidP="00530C79">
                        <w:pPr>
                          <w:pStyle w:val="Caption"/>
                        </w:pPr>
                        <w:bookmarkStart w:id="2669" w:name="_Toc422898610"/>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44</w:t>
                        </w:r>
                        <w:r>
                          <w:fldChar w:fldCharType="end"/>
                        </w:r>
                        <w:r>
                          <w:t xml:space="preserve"> Spartan3e500, microblaze szoftver Folyamat ábrája</w:t>
                        </w:r>
                        <w:bookmarkEnd w:id="2669"/>
                      </w:p>
                    </w:txbxContent>
                  </v:textbox>
                </v:shape>
                <w10:wrap type="square"/>
              </v:group>
            </w:pict>
          </mc:Fallback>
        </mc:AlternateContent>
      </w:r>
      <w:r w:rsidR="00D9192F">
        <w:rPr>
          <w:noProof/>
          <w:lang w:val="en-US"/>
        </w:rPr>
        <mc:AlternateContent>
          <mc:Choice Requires="wpg">
            <w:drawing>
              <wp:anchor distT="0" distB="0" distL="114300" distR="114300" simplePos="0" relativeHeight="251660288" behindDoc="0" locked="0" layoutInCell="1" allowOverlap="1" wp14:anchorId="078FC255" wp14:editId="407D4C18">
                <wp:simplePos x="0" y="0"/>
                <wp:positionH relativeFrom="column">
                  <wp:posOffset>7620</wp:posOffset>
                </wp:positionH>
                <wp:positionV relativeFrom="paragraph">
                  <wp:posOffset>12700</wp:posOffset>
                </wp:positionV>
                <wp:extent cx="2593975" cy="3388360"/>
                <wp:effectExtent l="1905" t="3810" r="4445" b="0"/>
                <wp:wrapSquare wrapText="bothSides"/>
                <wp:docPr id="201" name="Group 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93975" cy="3388360"/>
                          <a:chOff x="0" y="0"/>
                          <a:chExt cx="25939" cy="37225"/>
                        </a:xfrm>
                      </wpg:grpSpPr>
                      <pic:pic xmlns:pic="http://schemas.openxmlformats.org/drawingml/2006/picture">
                        <pic:nvPicPr>
                          <pic:cNvPr id="202" name="Picture 212"/>
                          <pic:cNvPicPr>
                            <a:picLocks noChangeAspect="1"/>
                          </pic:cNvPicPr>
                        </pic:nvPicPr>
                        <pic:blipFill>
                          <a:blip r:embed="rId109">
                            <a:extLst>
                              <a:ext uri="{28A0092B-C50C-407E-A947-70E740481C1C}">
                                <a14:useLocalDpi xmlns:a14="http://schemas.microsoft.com/office/drawing/2010/main" val="0"/>
                              </a:ext>
                            </a:extLst>
                          </a:blip>
                          <a:srcRect/>
                          <a:stretch>
                            <a:fillRect/>
                          </a:stretch>
                        </pic:blipFill>
                        <pic:spPr bwMode="auto">
                          <a:xfrm>
                            <a:off x="804" y="0"/>
                            <a:ext cx="22016" cy="33648"/>
                          </a:xfrm>
                          <a:prstGeom prst="rect">
                            <a:avLst/>
                          </a:prstGeom>
                          <a:noFill/>
                          <a:extLst>
                            <a:ext uri="{909E8E84-426E-40DD-AFC4-6F175D3DCCD1}">
                              <a14:hiddenFill xmlns:a14="http://schemas.microsoft.com/office/drawing/2010/main">
                                <a:solidFill>
                                  <a:srgbClr val="FFFFFF"/>
                                </a:solidFill>
                              </a14:hiddenFill>
                            </a:ext>
                          </a:extLst>
                        </pic:spPr>
                      </pic:pic>
                      <wps:wsp>
                        <wps:cNvPr id="203" name="Text Box 213"/>
                        <wps:cNvSpPr txBox="1">
                          <a:spLocks noChangeArrowheads="1"/>
                        </wps:cNvSpPr>
                        <wps:spPr bwMode="auto">
                          <a:xfrm>
                            <a:off x="0" y="33326"/>
                            <a:ext cx="25939" cy="38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E5FCCD" w14:textId="0FAE2725" w:rsidR="005F456C" w:rsidRPr="003853FF" w:rsidRDefault="005F456C" w:rsidP="00CC4B4C">
                              <w:pPr>
                                <w:pStyle w:val="Caption"/>
                              </w:pPr>
                              <w:bookmarkStart w:id="2670" w:name="_Toc422568630"/>
                              <w:bookmarkStart w:id="2671" w:name="_Toc422568701"/>
                              <w:bookmarkStart w:id="2672" w:name="_Toc422684378"/>
                              <w:bookmarkStart w:id="2673" w:name="_Toc422898611"/>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45</w:t>
                              </w:r>
                              <w:r>
                                <w:fldChar w:fldCharType="end"/>
                              </w:r>
                              <w:r>
                                <w:t xml:space="preserve"> Spartan3e500, MicroBlaze szoftver Folyamat ábrája</w:t>
                              </w:r>
                              <w:bookmarkEnd w:id="2670"/>
                              <w:bookmarkEnd w:id="2671"/>
                              <w:bookmarkEnd w:id="2672"/>
                              <w:bookmarkEnd w:id="2673"/>
                            </w:p>
                          </w:txbxContent>
                        </wps:txbx>
                        <wps:bodyPr rot="0" vert="horz" wrap="square" lIns="0" tIns="0" rIns="0" bIns="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078FC255" id="Group 211" o:spid="_x0000_s1149" style="position:absolute;left:0;text-align:left;margin-left:.6pt;margin-top:1pt;width:204.25pt;height:266.8pt;z-index:251660288;mso-position-horizontal-relative:text;mso-position-vertical-relative:text;mso-height-relative:margin" coordsize="25939,372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">
                <v:shape id="Picture 212" o:spid="_x0000_s1150" type="#_x0000_t75" style="position:absolute;left:804;width:22016;height:33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aE8nDAAAA3AAAAA8AAABkcnMvZG93bnJldi54bWxEj81qwzAQhO+FvIPYQG6NbB9C6kYJbiBN&#10;rnFDz1tra6uxVsZS/fP2VaHQ4zAz3zC7w2RbMVDvjWMF6ToBQVw5bbhWcHs7PW5B+ICssXVMCmby&#10;cNgvHnaYazfylYYy1CJC2OeooAmhy6X0VUMW/dp1xNH7dL3FEGVfS93jGOG2lVmSbKRFw3GhwY6O&#10;DVX38tsqwI+n1GT34Vac63fzOpfX7df0otRqORXPIAJN4T/8175oBVmSwe+ZeATk/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hoTycMAAADcAAAADwAAAAAAAAAAAAAAAACf&#10;AgAAZHJzL2Rvd25yZXYueG1sUEsFBgAAAAAEAAQA9wAAAI8DAAAAAA==&#10;">
                  <v:imagedata r:id="rId110" o:title=""/>
                  <v:path arrowok="t"/>
                </v:shape>
                <v:shape id="Text Box 213" o:spid="_x0000_s1151" type="#_x0000_t202" style="position:absolute;top:33326;width:25939;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BJAMQA&#10;AADcAAAADwAAAGRycy9kb3ducmV2LnhtbESPT4vCMBTE74LfITzBi6ypFWTpGsW/4ME96IrnR/O2&#10;Ldu8lCTa+u2NIOxxmJnfMPNlZ2pxJ+crywom4wQEcW51xYWCy8/+4xOED8gaa8uk4EEelot+b46Z&#10;ti2f6H4OhYgQ9hkqKENoMil9XpJBP7YNcfR+rTMYonSF1A7bCDe1TJNkJg1WHBdKbGhTUv53vhkF&#10;s627tSfejLaX3RG/myK9rh9XpYaDbvUFIlAX/sPv9kErSJM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QSQDEAAAA3AAAAA8AAAAAAAAAAAAAAAAAmAIAAGRycy9k&#10;b3ducmV2LnhtbFBLBQYAAAAABAAEAPUAAACJAwAAAAA=&#10;" stroked="f">
                  <v:textbox inset="0,0,0,0">
                    <w:txbxContent>
                      <w:p w14:paraId="7FE5FCCD" w14:textId="0FAE2725" w:rsidR="005F456C" w:rsidRPr="003853FF" w:rsidRDefault="005F456C" w:rsidP="00CC4B4C">
                        <w:pPr>
                          <w:pStyle w:val="Caption"/>
                        </w:pPr>
                        <w:bookmarkStart w:id="2674" w:name="_Toc422568630"/>
                        <w:bookmarkStart w:id="2675" w:name="_Toc422568701"/>
                        <w:bookmarkStart w:id="2676" w:name="_Toc422684378"/>
                        <w:bookmarkStart w:id="2677" w:name="_Toc422898611"/>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45</w:t>
                        </w:r>
                        <w:r>
                          <w:fldChar w:fldCharType="end"/>
                        </w:r>
                        <w:r>
                          <w:t xml:space="preserve"> Spartan3e500, MicroBlaze szoftver Folyamat ábrája</w:t>
                        </w:r>
                        <w:bookmarkEnd w:id="2674"/>
                        <w:bookmarkEnd w:id="2675"/>
                        <w:bookmarkEnd w:id="2676"/>
                        <w:bookmarkEnd w:id="2677"/>
                      </w:p>
                    </w:txbxContent>
                  </v:textbox>
                </v:shape>
                <w10:wrap type="square"/>
              </v:group>
            </w:pict>
          </mc:Fallback>
        </mc:AlternateContent>
      </w:r>
      <w:r w:rsidR="00CC4B4C" w:rsidRPr="00B632B4">
        <w:rPr>
          <w:rFonts w:ascii="Times New Roman" w:hAnsi="Times New Roman"/>
        </w:rPr>
        <w:t>Feladata: kezeli a SPI kommunikáción beérkező adatokat és eljutatja a megfélő osztott regisztereken, valamint a visszaküldi a szabályozók adatait a Zybo rendszernek.</w:t>
      </w:r>
    </w:p>
    <w:p w14:paraId="2F317277" w14:textId="77777777" w:rsidR="00CC4B4C" w:rsidRPr="00B632B4" w:rsidRDefault="00CC4B4C" w:rsidP="00CC4B4C">
      <w:pPr>
        <w:spacing w:line="360" w:lineRule="auto"/>
        <w:ind w:firstLine="432"/>
        <w:rPr>
          <w:rFonts w:ascii="Times New Roman" w:hAnsi="Times New Roman"/>
        </w:rPr>
      </w:pPr>
      <w:r w:rsidRPr="00B632B4">
        <w:rPr>
          <w:rFonts w:ascii="Times New Roman" w:hAnsi="Times New Roman"/>
        </w:rPr>
        <w:t xml:space="preserve">Abban az esetben, ha megszakad az SPI kommunikáció egy adott időn belül letiltja a PWM modulok kimenetét így állítva meg a rendszert. </w:t>
      </w:r>
    </w:p>
    <w:p w14:paraId="170106B7" w14:textId="77777777" w:rsidR="00CC4B4C" w:rsidRPr="00B632B4" w:rsidRDefault="00CC4B4C" w:rsidP="00CC4B4C">
      <w:pPr>
        <w:spacing w:line="360" w:lineRule="auto"/>
        <w:ind w:firstLine="432"/>
        <w:rPr>
          <w:rFonts w:ascii="Times New Roman" w:hAnsi="Times New Roman"/>
        </w:rPr>
      </w:pPr>
      <w:r w:rsidRPr="00B632B4">
        <w:rPr>
          <w:rFonts w:ascii="Times New Roman" w:hAnsi="Times New Roman"/>
        </w:rPr>
        <w:t>A 8 hardveres szabályzó függetlenül működik a programtól, a programtól csak paramétereket kap. Abban az esetben, ha a program leáll vagy lefagy, a szabályozók akkor is tovább működnek.</w:t>
      </w:r>
    </w:p>
    <w:p w14:paraId="01059910" w14:textId="77777777" w:rsidR="00CC4B4C" w:rsidRPr="00B632B4" w:rsidRDefault="00CC4B4C" w:rsidP="00CC4B4C">
      <w:pPr>
        <w:spacing w:line="360" w:lineRule="auto"/>
        <w:ind w:firstLine="432"/>
        <w:rPr>
          <w:rFonts w:ascii="Times New Roman" w:hAnsi="Times New Roman"/>
        </w:rPr>
      </w:pPr>
      <w:bookmarkStart w:id="2678" w:name="_Toc419222378"/>
      <w:r w:rsidRPr="00B632B4">
        <w:rPr>
          <w:rFonts w:ascii="Times New Roman" w:hAnsi="Times New Roman"/>
        </w:rPr>
        <w:lastRenderedPageBreak/>
        <w:t>A MicroBlaze processzoron futó program legfőbb feladata az SPI kommunikáció és az osztott regiszterek kezelése. Az Spi olvasás blokkolásos művelet, mivel a blokkolásból csak akkor lép ki, ha lezajlott az adatcsere a Zybo fejlesztőlappal. Ezután a kapott adatokat beírja a megfelelő regiszterekbe, és kiolvassa a szabályozók adatait, amelyet a következő adatcserekor küld majd tovább.</w:t>
      </w:r>
    </w:p>
    <w:p w14:paraId="4ECDB3C2" w14:textId="77777777" w:rsidR="00CC4B4C" w:rsidRPr="00B632B4" w:rsidRDefault="00CC4B4C" w:rsidP="00CC4B4C">
      <w:pPr>
        <w:spacing w:line="360" w:lineRule="auto"/>
        <w:rPr>
          <w:rFonts w:ascii="Times New Roman" w:hAnsi="Times New Roman"/>
        </w:rPr>
      </w:pPr>
      <w:r w:rsidRPr="00B632B4">
        <w:rPr>
          <w:rFonts w:ascii="Times New Roman" w:hAnsi="Times New Roman"/>
        </w:rPr>
        <w:tab/>
        <w:t>A mintavételezési időt a Zybo határozza meg, a TsTimer segítségével.</w:t>
      </w:r>
    </w:p>
    <w:p w14:paraId="47187F33" w14:textId="77777777" w:rsidR="00530C79" w:rsidRPr="00BE4225" w:rsidRDefault="00ED22AB" w:rsidP="007852B4">
      <w:pPr>
        <w:pStyle w:val="Heading4"/>
        <w:spacing w:line="360" w:lineRule="auto"/>
      </w:pPr>
      <w:bookmarkStart w:id="2679" w:name="_Toc422854243"/>
      <w:r w:rsidRPr="00BE4225">
        <w:t>Kommunikációs protokollok</w:t>
      </w:r>
      <w:bookmarkEnd w:id="2678"/>
      <w:bookmarkEnd w:id="2679"/>
    </w:p>
    <w:p w14:paraId="11D4B1EE" w14:textId="77777777" w:rsidR="00530C79" w:rsidRPr="00BE4225" w:rsidRDefault="00ED22AB" w:rsidP="007852B4">
      <w:pPr>
        <w:pStyle w:val="Heading5"/>
        <w:spacing w:line="360" w:lineRule="auto"/>
      </w:pPr>
      <w:bookmarkStart w:id="2680" w:name="_Toc419222379"/>
      <w:r w:rsidRPr="00BE4225">
        <w:t>SPI kommunikációs protokoll:</w:t>
      </w:r>
      <w:bookmarkEnd w:id="2680"/>
    </w:p>
    <w:p w14:paraId="65A54AAE" w14:textId="001D9F21" w:rsidR="00CC4B4C" w:rsidRPr="00B632B4" w:rsidRDefault="00CC4B4C" w:rsidP="00CC4B4C">
      <w:pPr>
        <w:spacing w:line="360" w:lineRule="auto"/>
        <w:ind w:firstLine="720"/>
        <w:rPr>
          <w:rFonts w:ascii="Times New Roman" w:hAnsi="Times New Roman"/>
          <w:color w:val="005032"/>
        </w:rPr>
      </w:pPr>
      <w:r w:rsidRPr="00B632B4">
        <w:rPr>
          <w:rFonts w:ascii="Times New Roman" w:hAnsi="Times New Roman"/>
        </w:rPr>
        <w:t>A Zybo mester míg a Spartan szolga egységként működik, a kommunikáció szinkron típusú, az órajel frekvenciája 1.56 MHz. Miközben a mester adatokat küld a szolga irányába a szolga egység is továbbit párhuzamosan adatokat a mester irányába. Az spi legkisebb csomagja minimum 32bit. Az spi kommunikáció</w:t>
      </w:r>
      <w:r w:rsidRPr="00B632B4">
        <w:rPr>
          <w:rStyle w:val="CommentReference"/>
          <w:rFonts w:ascii="Times New Roman" w:hAnsi="Times New Roman"/>
          <w:sz w:val="24"/>
          <w:szCs w:val="24"/>
        </w:rPr>
        <w:commentReference w:id="2681"/>
      </w:r>
      <w:r w:rsidRPr="00B632B4">
        <w:rPr>
          <w:rFonts w:ascii="Times New Roman" w:hAnsi="Times New Roman"/>
        </w:rPr>
        <w:t xml:space="preserve"> a</w:t>
      </w:r>
      <w:r>
        <w:rPr>
          <w:rFonts w:ascii="Times New Roman" w:hAnsi="Times New Roman"/>
        </w:rPr>
        <w:t xml:space="preserve"> </w:t>
      </w:r>
      <w:r>
        <w:rPr>
          <w:rFonts w:ascii="Times New Roman" w:hAnsi="Times New Roman"/>
        </w:rPr>
        <w:fldChar w:fldCharType="begin"/>
      </w:r>
      <w:r>
        <w:rPr>
          <w:rFonts w:ascii="Times New Roman" w:hAnsi="Times New Roman"/>
        </w:rPr>
        <w:instrText xml:space="preserve"> REF _Ref422694701 \h </w:instrText>
      </w:r>
      <w:r>
        <w:rPr>
          <w:rFonts w:ascii="Times New Roman" w:hAnsi="Times New Roman"/>
        </w:rPr>
      </w:r>
      <w:r>
        <w:rPr>
          <w:rFonts w:ascii="Times New Roman" w:hAnsi="Times New Roman"/>
        </w:rPr>
        <w:fldChar w:fldCharType="separate"/>
      </w:r>
      <w:r w:rsidR="00DB5C9B">
        <w:t xml:space="preserve">Kép. </w:t>
      </w:r>
      <w:r w:rsidR="00DB5C9B">
        <w:rPr>
          <w:noProof/>
        </w:rPr>
        <w:t>5</w:t>
      </w:r>
      <w:r w:rsidR="00DB5C9B">
        <w:t>.</w:t>
      </w:r>
      <w:r w:rsidR="00DB5C9B">
        <w:rPr>
          <w:noProof/>
        </w:rPr>
        <w:t>42</w:t>
      </w:r>
      <w:r>
        <w:rPr>
          <w:rFonts w:ascii="Times New Roman" w:hAnsi="Times New Roman"/>
        </w:rPr>
        <w:fldChar w:fldCharType="end"/>
      </w:r>
      <w:r w:rsidRPr="00B632B4">
        <w:rPr>
          <w:rFonts w:ascii="Times New Roman" w:hAnsi="Times New Roman"/>
        </w:rPr>
        <w:t xml:space="preserve"> látható SPI csomagszerkezeten keresztül történik. </w:t>
      </w:r>
    </w:p>
    <w:p w14:paraId="112EDE6A" w14:textId="77777777" w:rsidR="00CC4B4C" w:rsidRPr="00B632B4" w:rsidRDefault="00CC4B4C" w:rsidP="00CC4B4C">
      <w:pPr>
        <w:spacing w:line="360" w:lineRule="auto"/>
        <w:ind w:firstLine="720"/>
        <w:rPr>
          <w:rFonts w:ascii="Times New Roman" w:hAnsi="Times New Roman"/>
        </w:rPr>
      </w:pPr>
      <w:r w:rsidRPr="00B632B4">
        <w:rPr>
          <w:rFonts w:ascii="Times New Roman" w:hAnsi="Times New Roman"/>
        </w:rPr>
        <w:t>A struktúrák, amelyeket küldünk vagy fogadunk, mérete mindkét esetben megegyezik, egy IPmag 13*4 byte adatot kap és küld minden adatcserekor. Mivel 4 IPmag van a rendszerben így a teljes csomag 13*4*4, összesen 208 bit hosszú.</w:t>
      </w:r>
    </w:p>
    <w:p w14:paraId="4E174859" w14:textId="77777777" w:rsidR="00CC4B4C" w:rsidRPr="00B632B4" w:rsidRDefault="00CC4B4C" w:rsidP="00CC4B4C">
      <w:pPr>
        <w:autoSpaceDE w:val="0"/>
        <w:autoSpaceDN w:val="0"/>
        <w:adjustRightInd w:val="0"/>
        <w:spacing w:line="360" w:lineRule="auto"/>
        <w:rPr>
          <w:rFonts w:ascii="Times New Roman" w:hAnsi="Times New Roman"/>
        </w:rPr>
      </w:pPr>
      <w:r w:rsidRPr="00B632B4">
        <w:rPr>
          <w:rFonts w:ascii="Times New Roman" w:hAnsi="Times New Roman"/>
        </w:rPr>
        <w:tab/>
        <w:t xml:space="preserve">Az ipmag csomagok mellet megtalálható két regiszter, amely segítségével a nem kritikus modulokat tudjuk megcímezni és adatokat továbbítani nekik pl: ventilátor pwm modul, pumpa pwm modul. </w:t>
      </w:r>
    </w:p>
    <w:p w14:paraId="6E3F4EE1" w14:textId="77777777" w:rsidR="00CC4B4C" w:rsidRPr="00B632B4" w:rsidRDefault="00CC4B4C" w:rsidP="00CC4B4C">
      <w:pPr>
        <w:autoSpaceDE w:val="0"/>
        <w:autoSpaceDN w:val="0"/>
        <w:adjustRightInd w:val="0"/>
        <w:spacing w:line="360" w:lineRule="auto"/>
        <w:rPr>
          <w:rFonts w:ascii="Courier New" w:hAnsi="Courier New" w:cs="Courier New"/>
          <w:sz w:val="20"/>
          <w:szCs w:val="20"/>
        </w:rPr>
      </w:pPr>
      <w:r w:rsidRPr="00B632B4">
        <w:rPr>
          <w:rFonts w:ascii="Courier New" w:hAnsi="Courier New" w:cs="Courier New"/>
          <w:color w:val="005032"/>
          <w:sz w:val="20"/>
          <w:szCs w:val="20"/>
        </w:rPr>
        <w:tab/>
        <w:t>s32</w:t>
      </w:r>
      <w:r w:rsidRPr="00B632B4">
        <w:rPr>
          <w:rFonts w:ascii="Courier New" w:hAnsi="Courier New" w:cs="Courier New"/>
          <w:color w:val="0000C0"/>
          <w:sz w:val="20"/>
          <w:szCs w:val="20"/>
        </w:rPr>
        <w:t>addresReg</w:t>
      </w:r>
      <w:r w:rsidRPr="00B632B4">
        <w:rPr>
          <w:rFonts w:ascii="Courier New" w:hAnsi="Courier New" w:cs="Courier New"/>
          <w:color w:val="000000"/>
          <w:sz w:val="20"/>
          <w:szCs w:val="20"/>
        </w:rPr>
        <w:t>; - cél regiszter szoftveres címe</w:t>
      </w:r>
    </w:p>
    <w:p w14:paraId="0DC1F1B2" w14:textId="77777777" w:rsidR="00CC4B4C" w:rsidRPr="00B632B4" w:rsidRDefault="00CC4B4C" w:rsidP="00CC4B4C">
      <w:pPr>
        <w:autoSpaceDE w:val="0"/>
        <w:autoSpaceDN w:val="0"/>
        <w:adjustRightInd w:val="0"/>
        <w:spacing w:line="360" w:lineRule="auto"/>
        <w:rPr>
          <w:rFonts w:ascii="Courier New" w:hAnsi="Courier New" w:cs="Courier New"/>
          <w:sz w:val="20"/>
          <w:szCs w:val="20"/>
        </w:rPr>
      </w:pPr>
      <w:r w:rsidRPr="00B632B4">
        <w:rPr>
          <w:rFonts w:ascii="Courier New" w:hAnsi="Courier New" w:cs="Courier New"/>
          <w:color w:val="005032"/>
          <w:sz w:val="20"/>
          <w:szCs w:val="20"/>
        </w:rPr>
        <w:tab/>
        <w:t>s32</w:t>
      </w:r>
      <w:r w:rsidRPr="00B632B4">
        <w:rPr>
          <w:rFonts w:ascii="Courier New" w:hAnsi="Courier New" w:cs="Courier New"/>
          <w:color w:val="0000C0"/>
          <w:sz w:val="20"/>
          <w:szCs w:val="20"/>
        </w:rPr>
        <w:t>dataReg</w:t>
      </w:r>
      <w:r w:rsidRPr="00B632B4">
        <w:rPr>
          <w:rFonts w:ascii="Courier New" w:hAnsi="Courier New" w:cs="Courier New"/>
          <w:color w:val="000000"/>
          <w:sz w:val="20"/>
          <w:szCs w:val="20"/>
        </w:rPr>
        <w:t>; - cél regiszter adata</w:t>
      </w:r>
    </w:p>
    <w:p w14:paraId="6461F920" w14:textId="77777777" w:rsidR="00CC4B4C" w:rsidRPr="00B632B4" w:rsidRDefault="00CC4B4C" w:rsidP="00CC4B4C">
      <w:pPr>
        <w:spacing w:line="360" w:lineRule="auto"/>
        <w:rPr>
          <w:rFonts w:ascii="Times New Roman" w:hAnsi="Times New Roman"/>
        </w:rPr>
      </w:pPr>
      <w:r w:rsidRPr="00B632B4">
        <w:rPr>
          <w:rFonts w:ascii="Times New Roman" w:hAnsi="Times New Roman"/>
        </w:rPr>
        <w:tab/>
        <w:t>Az outMag0 csomag tartalmazza egy beépített IPmag kimenő adatait: aktuális sebesség, pozíció, sebesség, pozíció szabályozó beavatkozó jele, valamint n20-n60-ig üres csomagok, azért van rá szükség hogy az outMag0 mérete megegyezzen a inMag0 méretével.</w:t>
      </w:r>
    </w:p>
    <w:p w14:paraId="1D9F3B0F" w14:textId="77777777" w:rsidR="00CC4B4C" w:rsidRPr="00B632B4" w:rsidRDefault="00CC4B4C" w:rsidP="00CC4B4C">
      <w:pPr>
        <w:spacing w:line="360" w:lineRule="auto"/>
        <w:rPr>
          <w:rFonts w:ascii="Times New Roman" w:hAnsi="Times New Roman"/>
        </w:rPr>
      </w:pPr>
      <w:r w:rsidRPr="00B632B4">
        <w:rPr>
          <w:rFonts w:ascii="Times New Roman" w:hAnsi="Times New Roman"/>
        </w:rPr>
        <w:tab/>
        <w:t xml:space="preserve">Az inMag0 tartalmazza azokat az adatokat, amelyek segítségével betudjuk konfigurálni a szabályzókat, és a paramétereket tudjuk frissíteni. Az Spi kommunikáción keresztül tudjuk beállítani a kirajzoláshoz szükséges adatregisztereknek az olvasási frekvenciáját. A Spartan rendszerben megtalálható MicroBlaze szoftvere, blokkolással várakozik az SPI csomagok érkezésére. A blokkolásból kikerülve kiolvassa az osztott regiszterek tartalmát és a bejött adatokat beírja más osztott regiszterbe, majd ismét blokkolásba kerül. Így tudjuk a Zybo rendszerből változtatni a mintavételezési frekvenciát anélkül, hogy bármit is kellene mordosítani a MikroBlaze szoftverében. A zybo rendszer </w:t>
      </w:r>
      <w:r w:rsidRPr="00B632B4">
        <w:rPr>
          <w:rFonts w:ascii="Times New Roman" w:hAnsi="Times New Roman"/>
        </w:rPr>
        <w:lastRenderedPageBreak/>
        <w:t>az adatokat egy frissítési periódus késéssel kapja meg. A Zybo rendszerben minden 0.005s ként érkezik egy megszakítás, amelynek kiszolgálásakor a rendszer begyűjti az adatokat az érzékelőktől és küld egy SPI csomagot a Spartan rendszernek.</w:t>
      </w:r>
    </w:p>
    <w:p w14:paraId="568A75BB" w14:textId="00A980A6" w:rsidR="00BE4225" w:rsidRDefault="00CC4B4C" w:rsidP="00CC4B4C">
      <w:pPr>
        <w:autoSpaceDE w:val="0"/>
        <w:autoSpaceDN w:val="0"/>
        <w:adjustRightInd w:val="0"/>
        <w:spacing w:line="360" w:lineRule="auto"/>
        <w:rPr>
          <w:rFonts w:ascii="Times New Roman" w:hAnsi="Times New Roman"/>
          <w:b/>
          <w:color w:val="000000" w:themeColor="text1"/>
          <w:u w:val="single"/>
        </w:rPr>
      </w:pPr>
      <w:r w:rsidRPr="00B632B4">
        <w:rPr>
          <w:rFonts w:ascii="Times New Roman" w:hAnsi="Times New Roman"/>
        </w:rPr>
        <w:tab/>
        <w:t>Az alább szemléltetett ábrán látható a SPI csomagban megtalálható 32bites változok. Az outMag0 struktúrát a Spartan rendszer küldi a Zybo fele, míg a inMag0-t a Zybo küldi párhuzamosan a Spartan rendszernek. Az inMag0 ban találhatók meg a szabályozók előirt értékei, és a konfigurációs beálltások.</w:t>
      </w:r>
    </w:p>
    <w:p w14:paraId="5DED1FBD" w14:textId="222AD2E3" w:rsidR="005C0641" w:rsidRPr="00BE4225" w:rsidRDefault="00C81A1F">
      <w:pPr>
        <w:spacing w:line="360" w:lineRule="auto"/>
        <w:rPr>
          <w:rFonts w:ascii="Times New Roman" w:hAnsi="Times New Roman"/>
          <w:color w:val="000000"/>
        </w:rPr>
      </w:pPr>
      <w:r w:rsidRPr="00BE4225">
        <w:rPr>
          <w:rFonts w:ascii="Times New Roman" w:hAnsi="Times New Roman"/>
          <w:b/>
          <w:noProof/>
          <w:color w:val="000000" w:themeColor="text1"/>
          <w:u w:val="single"/>
          <w:lang w:val="en-US"/>
        </w:rPr>
        <mc:AlternateContent>
          <mc:Choice Requires="wps">
            <w:drawing>
              <wp:inline distT="0" distB="0" distL="0" distR="0" wp14:anchorId="02FFFC57" wp14:editId="4E6CB38A">
                <wp:extent cx="2122170" cy="2743200"/>
                <wp:effectExtent l="0" t="0" r="0" b="0"/>
                <wp:docPr id="1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2170" cy="2743200"/>
                        </a:xfrm>
                        <a:prstGeom prst="rect">
                          <a:avLst/>
                        </a:prstGeom>
                        <a:solidFill>
                          <a:srgbClr val="FFFFFF"/>
                        </a:solidFill>
                        <a:ln w="9525">
                          <a:solidFill>
                            <a:srgbClr val="000000"/>
                          </a:solidFill>
                          <a:miter lim="800000"/>
                          <a:headEnd/>
                          <a:tailEnd/>
                        </a:ln>
                      </wps:spPr>
                      <wps:txbx>
                        <w:txbxContent>
                          <w:p w14:paraId="275AF04A" w14:textId="77777777" w:rsidR="005F456C" w:rsidRDefault="005F456C" w:rsidP="006F394E">
                            <w:pPr>
                              <w:autoSpaceDE w:val="0"/>
                              <w:autoSpaceDN w:val="0"/>
                              <w:adjustRightInd w:val="0"/>
                              <w:spacing w:line="360" w:lineRule="auto"/>
                              <w:rPr>
                                <w:rFonts w:ascii="Courier New" w:hAnsi="Courier New" w:cs="Courier New"/>
                                <w:color w:val="005032"/>
                                <w:sz w:val="20"/>
                                <w:szCs w:val="20"/>
                              </w:rPr>
                            </w:pPr>
                            <w:r w:rsidRPr="00D25367">
                              <w:rPr>
                                <w:rFonts w:ascii="Times New Roman" w:hAnsi="Times New Roman"/>
                                <w:b/>
                                <w:color w:val="000000" w:themeColor="text1"/>
                                <w:u w:val="single"/>
                              </w:rPr>
                              <w:t>outMag0</w:t>
                            </w:r>
                          </w:p>
                          <w:p w14:paraId="66C11734" w14:textId="77777777" w:rsidR="005F456C" w:rsidRDefault="005F456C"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USebesseg0</w:t>
                            </w:r>
                            <w:r>
                              <w:rPr>
                                <w:rFonts w:ascii="Courier New" w:hAnsi="Courier New" w:cs="Courier New"/>
                                <w:color w:val="000000"/>
                                <w:sz w:val="20"/>
                                <w:szCs w:val="20"/>
                              </w:rPr>
                              <w:t>;</w:t>
                            </w:r>
                          </w:p>
                          <w:p w14:paraId="18A41B4E" w14:textId="77777777" w:rsidR="005F456C" w:rsidRDefault="005F456C"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UPozicio0</w:t>
                            </w:r>
                            <w:r>
                              <w:rPr>
                                <w:rFonts w:ascii="Courier New" w:hAnsi="Courier New" w:cs="Courier New"/>
                                <w:color w:val="000000"/>
                                <w:sz w:val="20"/>
                                <w:szCs w:val="20"/>
                              </w:rPr>
                              <w:t>;</w:t>
                            </w:r>
                          </w:p>
                          <w:p w14:paraId="6AB84B03" w14:textId="77777777" w:rsidR="005F456C" w:rsidRDefault="005F456C"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SebessegPozicio0</w:t>
                            </w:r>
                            <w:r>
                              <w:rPr>
                                <w:rFonts w:ascii="Courier New" w:hAnsi="Courier New" w:cs="Courier New"/>
                                <w:color w:val="000000"/>
                                <w:sz w:val="20"/>
                                <w:szCs w:val="20"/>
                              </w:rPr>
                              <w:t>;</w:t>
                            </w:r>
                          </w:p>
                          <w:p w14:paraId="3B229D76" w14:textId="77777777" w:rsidR="005F456C" w:rsidRDefault="005F456C"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AktPozicio0</w:t>
                            </w:r>
                            <w:r>
                              <w:rPr>
                                <w:rFonts w:ascii="Courier New" w:hAnsi="Courier New" w:cs="Courier New"/>
                                <w:color w:val="000000"/>
                                <w:sz w:val="20"/>
                                <w:szCs w:val="20"/>
                              </w:rPr>
                              <w:t>;</w:t>
                            </w:r>
                          </w:p>
                          <w:p w14:paraId="39FF9CDF" w14:textId="77777777" w:rsidR="005F456C" w:rsidRDefault="005F456C"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SzurtSebessegPozicio0</w:t>
                            </w:r>
                            <w:r>
                              <w:rPr>
                                <w:rFonts w:ascii="Courier New" w:hAnsi="Courier New" w:cs="Courier New"/>
                                <w:color w:val="000000"/>
                                <w:sz w:val="20"/>
                                <w:szCs w:val="20"/>
                              </w:rPr>
                              <w:t>;</w:t>
                            </w:r>
                          </w:p>
                          <w:p w14:paraId="1E31EB29" w14:textId="77777777" w:rsidR="005F456C" w:rsidRDefault="005F456C"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AktSebesseg0</w:t>
                            </w:r>
                            <w:r>
                              <w:rPr>
                                <w:rFonts w:ascii="Courier New" w:hAnsi="Courier New" w:cs="Courier New"/>
                                <w:color w:val="000000"/>
                                <w:sz w:val="20"/>
                                <w:szCs w:val="20"/>
                              </w:rPr>
                              <w:t>;</w:t>
                            </w:r>
                          </w:p>
                          <w:p w14:paraId="7C1736B1" w14:textId="77777777" w:rsidR="005F456C" w:rsidRDefault="005F456C"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SzurtSebesseg0</w:t>
                            </w:r>
                            <w:r>
                              <w:rPr>
                                <w:rFonts w:ascii="Courier New" w:hAnsi="Courier New" w:cs="Courier New"/>
                                <w:color w:val="000000"/>
                                <w:sz w:val="20"/>
                                <w:szCs w:val="20"/>
                              </w:rPr>
                              <w:t>;</w:t>
                            </w:r>
                          </w:p>
                          <w:p w14:paraId="219A2A5A" w14:textId="77777777" w:rsidR="005F456C" w:rsidRDefault="005F456C"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eSebeseg0</w:t>
                            </w:r>
                            <w:r>
                              <w:rPr>
                                <w:rFonts w:ascii="Courier New" w:hAnsi="Courier New" w:cs="Courier New"/>
                                <w:color w:val="000000"/>
                                <w:sz w:val="20"/>
                                <w:szCs w:val="20"/>
                              </w:rPr>
                              <w:t>;</w:t>
                            </w:r>
                          </w:p>
                          <w:p w14:paraId="32577086" w14:textId="77777777" w:rsidR="005F456C" w:rsidRDefault="005F456C"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n20</w:t>
                            </w:r>
                            <w:r>
                              <w:rPr>
                                <w:rFonts w:ascii="Courier New" w:hAnsi="Courier New" w:cs="Courier New"/>
                                <w:color w:val="000000"/>
                                <w:sz w:val="20"/>
                                <w:szCs w:val="20"/>
                              </w:rPr>
                              <w:t>;</w:t>
                            </w:r>
                          </w:p>
                          <w:p w14:paraId="5F849680" w14:textId="77777777" w:rsidR="005F456C" w:rsidRDefault="005F456C"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n30</w:t>
                            </w:r>
                            <w:r>
                              <w:rPr>
                                <w:rFonts w:ascii="Courier New" w:hAnsi="Courier New" w:cs="Courier New"/>
                                <w:color w:val="000000"/>
                                <w:sz w:val="20"/>
                                <w:szCs w:val="20"/>
                              </w:rPr>
                              <w:t>;</w:t>
                            </w:r>
                          </w:p>
                          <w:p w14:paraId="7C8E93D3" w14:textId="77777777" w:rsidR="005F456C" w:rsidRDefault="005F456C"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n40</w:t>
                            </w:r>
                            <w:r>
                              <w:rPr>
                                <w:rFonts w:ascii="Courier New" w:hAnsi="Courier New" w:cs="Courier New"/>
                                <w:color w:val="000000"/>
                                <w:sz w:val="20"/>
                                <w:szCs w:val="20"/>
                              </w:rPr>
                              <w:t>;</w:t>
                            </w:r>
                          </w:p>
                          <w:p w14:paraId="04C9F201" w14:textId="77777777" w:rsidR="005F456C" w:rsidRDefault="005F456C"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n50</w:t>
                            </w:r>
                            <w:r>
                              <w:rPr>
                                <w:rFonts w:ascii="Courier New" w:hAnsi="Courier New" w:cs="Courier New"/>
                                <w:color w:val="000000"/>
                                <w:sz w:val="20"/>
                                <w:szCs w:val="20"/>
                              </w:rPr>
                              <w:t>;</w:t>
                            </w:r>
                          </w:p>
                          <w:p w14:paraId="5255B6A7" w14:textId="77777777" w:rsidR="005F456C" w:rsidRDefault="005F456C" w:rsidP="006F394E">
                            <w:r>
                              <w:rPr>
                                <w:rFonts w:ascii="Courier New" w:hAnsi="Courier New" w:cs="Courier New"/>
                                <w:color w:val="005032"/>
                                <w:sz w:val="20"/>
                                <w:szCs w:val="20"/>
                              </w:rPr>
                              <w:t>s32</w:t>
                            </w:r>
                            <w:r>
                              <w:rPr>
                                <w:rFonts w:ascii="Courier New" w:hAnsi="Courier New" w:cs="Courier New"/>
                                <w:color w:val="0000C0"/>
                                <w:sz w:val="20"/>
                                <w:szCs w:val="20"/>
                              </w:rPr>
                              <w:t>n60</w:t>
                            </w:r>
                            <w:r>
                              <w:rPr>
                                <w:rFonts w:ascii="Courier New" w:hAnsi="Courier New" w:cs="Courier New"/>
                                <w:color w:val="000000"/>
                                <w:sz w:val="20"/>
                                <w:szCs w:val="20"/>
                              </w:rPr>
                              <w:t>;</w:t>
                            </w:r>
                          </w:p>
                        </w:txbxContent>
                      </wps:txbx>
                      <wps:bodyPr rot="0" vert="horz" wrap="square" lIns="91440" tIns="45720" rIns="91440" bIns="45720" anchor="t" anchorCtr="0">
                        <a:noAutofit/>
                      </wps:bodyPr>
                    </wps:wsp>
                  </a:graphicData>
                </a:graphic>
              </wp:inline>
            </w:drawing>
          </mc:Choice>
          <mc:Fallback>
            <w:pict>
              <v:shape w14:anchorId="02FFFC57" id="Text Box 2" o:spid="_x0000_s1152" type="#_x0000_t202" style="width:167.1pt;height:3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">
                <v:textbox>
                  <w:txbxContent>
                    <w:p w14:paraId="275AF04A" w14:textId="77777777" w:rsidR="005F456C" w:rsidRDefault="005F456C" w:rsidP="006F394E">
                      <w:pPr>
                        <w:autoSpaceDE w:val="0"/>
                        <w:autoSpaceDN w:val="0"/>
                        <w:adjustRightInd w:val="0"/>
                        <w:spacing w:line="360" w:lineRule="auto"/>
                        <w:rPr>
                          <w:rFonts w:ascii="Courier New" w:hAnsi="Courier New" w:cs="Courier New"/>
                          <w:color w:val="005032"/>
                          <w:sz w:val="20"/>
                          <w:szCs w:val="20"/>
                        </w:rPr>
                      </w:pPr>
                      <w:r w:rsidRPr="00D25367">
                        <w:rPr>
                          <w:rFonts w:ascii="Times New Roman" w:hAnsi="Times New Roman"/>
                          <w:b/>
                          <w:color w:val="000000" w:themeColor="text1"/>
                          <w:u w:val="single"/>
                        </w:rPr>
                        <w:t>outMag0</w:t>
                      </w:r>
                    </w:p>
                    <w:p w14:paraId="66C11734" w14:textId="77777777" w:rsidR="005F456C" w:rsidRDefault="005F456C"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USebesseg0</w:t>
                      </w:r>
                      <w:r>
                        <w:rPr>
                          <w:rFonts w:ascii="Courier New" w:hAnsi="Courier New" w:cs="Courier New"/>
                          <w:color w:val="000000"/>
                          <w:sz w:val="20"/>
                          <w:szCs w:val="20"/>
                        </w:rPr>
                        <w:t>;</w:t>
                      </w:r>
                    </w:p>
                    <w:p w14:paraId="18A41B4E" w14:textId="77777777" w:rsidR="005F456C" w:rsidRDefault="005F456C"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UPozicio0</w:t>
                      </w:r>
                      <w:r>
                        <w:rPr>
                          <w:rFonts w:ascii="Courier New" w:hAnsi="Courier New" w:cs="Courier New"/>
                          <w:color w:val="000000"/>
                          <w:sz w:val="20"/>
                          <w:szCs w:val="20"/>
                        </w:rPr>
                        <w:t>;</w:t>
                      </w:r>
                    </w:p>
                    <w:p w14:paraId="6AB84B03" w14:textId="77777777" w:rsidR="005F456C" w:rsidRDefault="005F456C"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SebessegPozicio0</w:t>
                      </w:r>
                      <w:r>
                        <w:rPr>
                          <w:rFonts w:ascii="Courier New" w:hAnsi="Courier New" w:cs="Courier New"/>
                          <w:color w:val="000000"/>
                          <w:sz w:val="20"/>
                          <w:szCs w:val="20"/>
                        </w:rPr>
                        <w:t>;</w:t>
                      </w:r>
                    </w:p>
                    <w:p w14:paraId="3B229D76" w14:textId="77777777" w:rsidR="005F456C" w:rsidRDefault="005F456C"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AktPozicio0</w:t>
                      </w:r>
                      <w:r>
                        <w:rPr>
                          <w:rFonts w:ascii="Courier New" w:hAnsi="Courier New" w:cs="Courier New"/>
                          <w:color w:val="000000"/>
                          <w:sz w:val="20"/>
                          <w:szCs w:val="20"/>
                        </w:rPr>
                        <w:t>;</w:t>
                      </w:r>
                    </w:p>
                    <w:p w14:paraId="39FF9CDF" w14:textId="77777777" w:rsidR="005F456C" w:rsidRDefault="005F456C"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SzurtSebessegPozicio0</w:t>
                      </w:r>
                      <w:r>
                        <w:rPr>
                          <w:rFonts w:ascii="Courier New" w:hAnsi="Courier New" w:cs="Courier New"/>
                          <w:color w:val="000000"/>
                          <w:sz w:val="20"/>
                          <w:szCs w:val="20"/>
                        </w:rPr>
                        <w:t>;</w:t>
                      </w:r>
                    </w:p>
                    <w:p w14:paraId="1E31EB29" w14:textId="77777777" w:rsidR="005F456C" w:rsidRDefault="005F456C"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AktSebesseg0</w:t>
                      </w:r>
                      <w:r>
                        <w:rPr>
                          <w:rFonts w:ascii="Courier New" w:hAnsi="Courier New" w:cs="Courier New"/>
                          <w:color w:val="000000"/>
                          <w:sz w:val="20"/>
                          <w:szCs w:val="20"/>
                        </w:rPr>
                        <w:t>;</w:t>
                      </w:r>
                    </w:p>
                    <w:p w14:paraId="7C1736B1" w14:textId="77777777" w:rsidR="005F456C" w:rsidRDefault="005F456C"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SzurtSebesseg0</w:t>
                      </w:r>
                      <w:r>
                        <w:rPr>
                          <w:rFonts w:ascii="Courier New" w:hAnsi="Courier New" w:cs="Courier New"/>
                          <w:color w:val="000000"/>
                          <w:sz w:val="20"/>
                          <w:szCs w:val="20"/>
                        </w:rPr>
                        <w:t>;</w:t>
                      </w:r>
                    </w:p>
                    <w:p w14:paraId="219A2A5A" w14:textId="77777777" w:rsidR="005F456C" w:rsidRDefault="005F456C"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eSebeseg0</w:t>
                      </w:r>
                      <w:r>
                        <w:rPr>
                          <w:rFonts w:ascii="Courier New" w:hAnsi="Courier New" w:cs="Courier New"/>
                          <w:color w:val="000000"/>
                          <w:sz w:val="20"/>
                          <w:szCs w:val="20"/>
                        </w:rPr>
                        <w:t>;</w:t>
                      </w:r>
                    </w:p>
                    <w:p w14:paraId="32577086" w14:textId="77777777" w:rsidR="005F456C" w:rsidRDefault="005F456C"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n20</w:t>
                      </w:r>
                      <w:r>
                        <w:rPr>
                          <w:rFonts w:ascii="Courier New" w:hAnsi="Courier New" w:cs="Courier New"/>
                          <w:color w:val="000000"/>
                          <w:sz w:val="20"/>
                          <w:szCs w:val="20"/>
                        </w:rPr>
                        <w:t>;</w:t>
                      </w:r>
                    </w:p>
                    <w:p w14:paraId="5F849680" w14:textId="77777777" w:rsidR="005F456C" w:rsidRDefault="005F456C"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n30</w:t>
                      </w:r>
                      <w:r>
                        <w:rPr>
                          <w:rFonts w:ascii="Courier New" w:hAnsi="Courier New" w:cs="Courier New"/>
                          <w:color w:val="000000"/>
                          <w:sz w:val="20"/>
                          <w:szCs w:val="20"/>
                        </w:rPr>
                        <w:t>;</w:t>
                      </w:r>
                    </w:p>
                    <w:p w14:paraId="7C8E93D3" w14:textId="77777777" w:rsidR="005F456C" w:rsidRDefault="005F456C"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n40</w:t>
                      </w:r>
                      <w:r>
                        <w:rPr>
                          <w:rFonts w:ascii="Courier New" w:hAnsi="Courier New" w:cs="Courier New"/>
                          <w:color w:val="000000"/>
                          <w:sz w:val="20"/>
                          <w:szCs w:val="20"/>
                        </w:rPr>
                        <w:t>;</w:t>
                      </w:r>
                    </w:p>
                    <w:p w14:paraId="04C9F201" w14:textId="77777777" w:rsidR="005F456C" w:rsidRDefault="005F456C"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n50</w:t>
                      </w:r>
                      <w:r>
                        <w:rPr>
                          <w:rFonts w:ascii="Courier New" w:hAnsi="Courier New" w:cs="Courier New"/>
                          <w:color w:val="000000"/>
                          <w:sz w:val="20"/>
                          <w:szCs w:val="20"/>
                        </w:rPr>
                        <w:t>;</w:t>
                      </w:r>
                    </w:p>
                    <w:p w14:paraId="5255B6A7" w14:textId="77777777" w:rsidR="005F456C" w:rsidRDefault="005F456C" w:rsidP="006F394E">
                      <w:r>
                        <w:rPr>
                          <w:rFonts w:ascii="Courier New" w:hAnsi="Courier New" w:cs="Courier New"/>
                          <w:color w:val="005032"/>
                          <w:sz w:val="20"/>
                          <w:szCs w:val="20"/>
                        </w:rPr>
                        <w:t>s32</w:t>
                      </w:r>
                      <w:r>
                        <w:rPr>
                          <w:rFonts w:ascii="Courier New" w:hAnsi="Courier New" w:cs="Courier New"/>
                          <w:color w:val="0000C0"/>
                          <w:sz w:val="20"/>
                          <w:szCs w:val="20"/>
                        </w:rPr>
                        <w:t>n60</w:t>
                      </w:r>
                      <w:r>
                        <w:rPr>
                          <w:rFonts w:ascii="Courier New" w:hAnsi="Courier New" w:cs="Courier New"/>
                          <w:color w:val="000000"/>
                          <w:sz w:val="20"/>
                          <w:szCs w:val="20"/>
                        </w:rPr>
                        <w:t>;</w:t>
                      </w:r>
                    </w:p>
                  </w:txbxContent>
                </v:textbox>
                <w10:anchorlock/>
              </v:shape>
            </w:pict>
          </mc:Fallback>
        </mc:AlternateContent>
      </w:r>
      <w:r w:rsidRPr="00BE4225">
        <w:rPr>
          <w:rFonts w:ascii="Times New Roman" w:hAnsi="Times New Roman"/>
          <w:noProof/>
          <w:color w:val="000000"/>
          <w:lang w:val="en-US"/>
        </w:rPr>
        <mc:AlternateContent>
          <mc:Choice Requires="wps">
            <w:drawing>
              <wp:inline distT="0" distB="0" distL="0" distR="0" wp14:anchorId="201DB97B" wp14:editId="53483CD7">
                <wp:extent cx="2121408" cy="2743200"/>
                <wp:effectExtent l="0" t="0" r="0" b="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1408" cy="2743200"/>
                        </a:xfrm>
                        <a:prstGeom prst="rect">
                          <a:avLst/>
                        </a:prstGeom>
                        <a:solidFill>
                          <a:srgbClr val="FFFFFF"/>
                        </a:solidFill>
                        <a:ln w="9525">
                          <a:solidFill>
                            <a:srgbClr val="000000"/>
                          </a:solidFill>
                          <a:miter lim="800000"/>
                          <a:headEnd/>
                          <a:tailEnd/>
                        </a:ln>
                      </wps:spPr>
                      <wps:txbx>
                        <w:txbxContent>
                          <w:p w14:paraId="6B9E1F57" w14:textId="77777777" w:rsidR="005F456C" w:rsidRDefault="005F456C" w:rsidP="006F394E">
                            <w:pPr>
                              <w:autoSpaceDE w:val="0"/>
                              <w:autoSpaceDN w:val="0"/>
                              <w:adjustRightInd w:val="0"/>
                              <w:spacing w:line="360" w:lineRule="auto"/>
                              <w:rPr>
                                <w:rFonts w:ascii="Courier New" w:hAnsi="Courier New" w:cs="Courier New"/>
                                <w:color w:val="005032"/>
                                <w:sz w:val="20"/>
                                <w:szCs w:val="20"/>
                              </w:rPr>
                            </w:pPr>
                            <w:r w:rsidRPr="00D25367">
                              <w:rPr>
                                <w:rFonts w:ascii="Times New Roman" w:hAnsi="Times New Roman"/>
                                <w:b/>
                                <w:color w:val="000000" w:themeColor="text1"/>
                                <w:u w:val="single"/>
                              </w:rPr>
                              <w:t>inMag0</w:t>
                            </w:r>
                          </w:p>
                          <w:p w14:paraId="2C254371" w14:textId="77777777" w:rsidR="005F456C" w:rsidRDefault="005F456C"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Config0</w:t>
                            </w:r>
                            <w:r>
                              <w:rPr>
                                <w:rFonts w:ascii="Courier New" w:hAnsi="Courier New" w:cs="Courier New"/>
                                <w:color w:val="000000"/>
                                <w:sz w:val="20"/>
                                <w:szCs w:val="20"/>
                              </w:rPr>
                              <w:t>;</w:t>
                            </w:r>
                          </w:p>
                          <w:p w14:paraId="2C992330" w14:textId="77777777" w:rsidR="005F456C" w:rsidRDefault="005F456C"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RefPos0</w:t>
                            </w:r>
                            <w:r>
                              <w:rPr>
                                <w:rFonts w:ascii="Courier New" w:hAnsi="Courier New" w:cs="Courier New"/>
                                <w:color w:val="000000"/>
                                <w:sz w:val="20"/>
                                <w:szCs w:val="20"/>
                              </w:rPr>
                              <w:t>;</w:t>
                            </w:r>
                          </w:p>
                          <w:p w14:paraId="09E7B9D0" w14:textId="77777777" w:rsidR="005F456C" w:rsidRDefault="005F456C"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RefSeb0</w:t>
                            </w:r>
                            <w:r>
                              <w:rPr>
                                <w:rFonts w:ascii="Courier New" w:hAnsi="Courier New" w:cs="Courier New"/>
                                <w:color w:val="000000"/>
                                <w:sz w:val="20"/>
                                <w:szCs w:val="20"/>
                              </w:rPr>
                              <w:t>;</w:t>
                            </w:r>
                          </w:p>
                          <w:p w14:paraId="19D01E15" w14:textId="77777777" w:rsidR="005F456C" w:rsidRDefault="005F456C"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Q0_0</w:t>
                            </w:r>
                            <w:r>
                              <w:rPr>
                                <w:rFonts w:ascii="Courier New" w:hAnsi="Courier New" w:cs="Courier New"/>
                                <w:color w:val="000000"/>
                                <w:sz w:val="20"/>
                                <w:szCs w:val="20"/>
                              </w:rPr>
                              <w:t>;</w:t>
                            </w:r>
                          </w:p>
                          <w:p w14:paraId="601EC3F9" w14:textId="77777777" w:rsidR="005F456C" w:rsidRDefault="005F456C"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Q1_0</w:t>
                            </w:r>
                            <w:r>
                              <w:rPr>
                                <w:rFonts w:ascii="Courier New" w:hAnsi="Courier New" w:cs="Courier New"/>
                                <w:color w:val="000000"/>
                                <w:sz w:val="20"/>
                                <w:szCs w:val="20"/>
                              </w:rPr>
                              <w:t>;</w:t>
                            </w:r>
                          </w:p>
                          <w:p w14:paraId="17511814" w14:textId="77777777" w:rsidR="005F456C" w:rsidRDefault="005F456C"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Q2_0</w:t>
                            </w:r>
                            <w:r>
                              <w:rPr>
                                <w:rFonts w:ascii="Courier New" w:hAnsi="Courier New" w:cs="Courier New"/>
                                <w:color w:val="000000"/>
                                <w:sz w:val="20"/>
                                <w:szCs w:val="20"/>
                              </w:rPr>
                              <w:t>;</w:t>
                            </w:r>
                          </w:p>
                          <w:p w14:paraId="1D156AF8" w14:textId="77777777" w:rsidR="005F456C" w:rsidRDefault="005F456C"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Ts0</w:t>
                            </w:r>
                            <w:r>
                              <w:rPr>
                                <w:rFonts w:ascii="Courier New" w:hAnsi="Courier New" w:cs="Courier New"/>
                                <w:color w:val="000000"/>
                                <w:sz w:val="20"/>
                                <w:szCs w:val="20"/>
                              </w:rPr>
                              <w:t>;</w:t>
                            </w:r>
                          </w:p>
                          <w:p w14:paraId="59B56C4E" w14:textId="77777777" w:rsidR="005F456C" w:rsidRDefault="005F456C"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TsL0</w:t>
                            </w:r>
                            <w:r>
                              <w:rPr>
                                <w:rFonts w:ascii="Courier New" w:hAnsi="Courier New" w:cs="Courier New"/>
                                <w:color w:val="000000"/>
                                <w:sz w:val="20"/>
                                <w:szCs w:val="20"/>
                              </w:rPr>
                              <w:t>;</w:t>
                            </w:r>
                          </w:p>
                          <w:p w14:paraId="2008DFBA" w14:textId="77777777" w:rsidR="005F456C" w:rsidRDefault="005F456C"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Egyeb0</w:t>
                            </w:r>
                            <w:r>
                              <w:rPr>
                                <w:rFonts w:ascii="Courier New" w:hAnsi="Courier New" w:cs="Courier New"/>
                                <w:color w:val="000000"/>
                                <w:sz w:val="20"/>
                                <w:szCs w:val="20"/>
                              </w:rPr>
                              <w:t>;</w:t>
                            </w:r>
                          </w:p>
                          <w:p w14:paraId="0F7BB1EC" w14:textId="77777777" w:rsidR="005F456C" w:rsidRDefault="005F456C"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PwmFrekREgH0</w:t>
                            </w:r>
                            <w:r>
                              <w:rPr>
                                <w:rFonts w:ascii="Courier New" w:hAnsi="Courier New" w:cs="Courier New"/>
                                <w:color w:val="000000"/>
                                <w:sz w:val="20"/>
                                <w:szCs w:val="20"/>
                              </w:rPr>
                              <w:t>;</w:t>
                            </w:r>
                          </w:p>
                          <w:p w14:paraId="17656BED" w14:textId="77777777" w:rsidR="005F456C" w:rsidRDefault="005F456C"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PwmFrekRegL0</w:t>
                            </w:r>
                            <w:r>
                              <w:rPr>
                                <w:rFonts w:ascii="Courier New" w:hAnsi="Courier New" w:cs="Courier New"/>
                                <w:color w:val="000000"/>
                                <w:sz w:val="20"/>
                                <w:szCs w:val="20"/>
                              </w:rPr>
                              <w:t>;</w:t>
                            </w:r>
                          </w:p>
                          <w:p w14:paraId="28EA17A0" w14:textId="77777777" w:rsidR="005F456C" w:rsidRDefault="005F456C"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sugarakAranya0</w:t>
                            </w:r>
                            <w:r>
                              <w:rPr>
                                <w:rFonts w:ascii="Courier New" w:hAnsi="Courier New" w:cs="Courier New"/>
                                <w:color w:val="000000"/>
                                <w:sz w:val="20"/>
                                <w:szCs w:val="20"/>
                              </w:rPr>
                              <w:t>;</w:t>
                            </w:r>
                          </w:p>
                          <w:p w14:paraId="37991544" w14:textId="77777777" w:rsidR="005F456C" w:rsidRDefault="005F456C" w:rsidP="00D25367">
                            <w:r>
                              <w:rPr>
                                <w:rFonts w:ascii="Courier New" w:hAnsi="Courier New" w:cs="Courier New"/>
                                <w:color w:val="005032"/>
                                <w:sz w:val="20"/>
                                <w:szCs w:val="20"/>
                              </w:rPr>
                              <w:t>s32</w:t>
                            </w:r>
                            <w:r>
                              <w:rPr>
                                <w:rFonts w:ascii="Courier New" w:hAnsi="Courier New" w:cs="Courier New"/>
                                <w:color w:val="0000C0"/>
                                <w:sz w:val="20"/>
                                <w:szCs w:val="20"/>
                              </w:rPr>
                              <w:t>qSav0</w:t>
                            </w:r>
                            <w:r>
                              <w:rPr>
                                <w:rFonts w:ascii="Courier New" w:hAnsi="Courier New" w:cs="Courier New"/>
                                <w:color w:val="000000"/>
                                <w:sz w:val="20"/>
                                <w:szCs w:val="20"/>
                              </w:rPr>
                              <w:t>;</w:t>
                            </w:r>
                          </w:p>
                        </w:txbxContent>
                      </wps:txbx>
                      <wps:bodyPr rot="0" vert="horz" wrap="square" lIns="91440" tIns="45720" rIns="91440" bIns="45720" anchor="t" anchorCtr="0">
                        <a:noAutofit/>
                      </wps:bodyPr>
                    </wps:wsp>
                  </a:graphicData>
                </a:graphic>
              </wp:inline>
            </w:drawing>
          </mc:Choice>
          <mc:Fallback>
            <w:pict>
              <v:shape w14:anchorId="201DB97B" id="_x0000_s1153" type="#_x0000_t202" style="width:167.05pt;height:3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">
                <v:textbox>
                  <w:txbxContent>
                    <w:p w14:paraId="6B9E1F57" w14:textId="77777777" w:rsidR="005F456C" w:rsidRDefault="005F456C" w:rsidP="006F394E">
                      <w:pPr>
                        <w:autoSpaceDE w:val="0"/>
                        <w:autoSpaceDN w:val="0"/>
                        <w:adjustRightInd w:val="0"/>
                        <w:spacing w:line="360" w:lineRule="auto"/>
                        <w:rPr>
                          <w:rFonts w:ascii="Courier New" w:hAnsi="Courier New" w:cs="Courier New"/>
                          <w:color w:val="005032"/>
                          <w:sz w:val="20"/>
                          <w:szCs w:val="20"/>
                        </w:rPr>
                      </w:pPr>
                      <w:r w:rsidRPr="00D25367">
                        <w:rPr>
                          <w:rFonts w:ascii="Times New Roman" w:hAnsi="Times New Roman"/>
                          <w:b/>
                          <w:color w:val="000000" w:themeColor="text1"/>
                          <w:u w:val="single"/>
                        </w:rPr>
                        <w:t>inMag0</w:t>
                      </w:r>
                    </w:p>
                    <w:p w14:paraId="2C254371" w14:textId="77777777" w:rsidR="005F456C" w:rsidRDefault="005F456C"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Config0</w:t>
                      </w:r>
                      <w:r>
                        <w:rPr>
                          <w:rFonts w:ascii="Courier New" w:hAnsi="Courier New" w:cs="Courier New"/>
                          <w:color w:val="000000"/>
                          <w:sz w:val="20"/>
                          <w:szCs w:val="20"/>
                        </w:rPr>
                        <w:t>;</w:t>
                      </w:r>
                    </w:p>
                    <w:p w14:paraId="2C992330" w14:textId="77777777" w:rsidR="005F456C" w:rsidRDefault="005F456C"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RefPos0</w:t>
                      </w:r>
                      <w:r>
                        <w:rPr>
                          <w:rFonts w:ascii="Courier New" w:hAnsi="Courier New" w:cs="Courier New"/>
                          <w:color w:val="000000"/>
                          <w:sz w:val="20"/>
                          <w:szCs w:val="20"/>
                        </w:rPr>
                        <w:t>;</w:t>
                      </w:r>
                    </w:p>
                    <w:p w14:paraId="09E7B9D0" w14:textId="77777777" w:rsidR="005F456C" w:rsidRDefault="005F456C"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RefSeb0</w:t>
                      </w:r>
                      <w:r>
                        <w:rPr>
                          <w:rFonts w:ascii="Courier New" w:hAnsi="Courier New" w:cs="Courier New"/>
                          <w:color w:val="000000"/>
                          <w:sz w:val="20"/>
                          <w:szCs w:val="20"/>
                        </w:rPr>
                        <w:t>;</w:t>
                      </w:r>
                    </w:p>
                    <w:p w14:paraId="19D01E15" w14:textId="77777777" w:rsidR="005F456C" w:rsidRDefault="005F456C"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Q0_0</w:t>
                      </w:r>
                      <w:r>
                        <w:rPr>
                          <w:rFonts w:ascii="Courier New" w:hAnsi="Courier New" w:cs="Courier New"/>
                          <w:color w:val="000000"/>
                          <w:sz w:val="20"/>
                          <w:szCs w:val="20"/>
                        </w:rPr>
                        <w:t>;</w:t>
                      </w:r>
                    </w:p>
                    <w:p w14:paraId="601EC3F9" w14:textId="77777777" w:rsidR="005F456C" w:rsidRDefault="005F456C"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Q1_0</w:t>
                      </w:r>
                      <w:r>
                        <w:rPr>
                          <w:rFonts w:ascii="Courier New" w:hAnsi="Courier New" w:cs="Courier New"/>
                          <w:color w:val="000000"/>
                          <w:sz w:val="20"/>
                          <w:szCs w:val="20"/>
                        </w:rPr>
                        <w:t>;</w:t>
                      </w:r>
                    </w:p>
                    <w:p w14:paraId="17511814" w14:textId="77777777" w:rsidR="005F456C" w:rsidRDefault="005F456C"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Q2_0</w:t>
                      </w:r>
                      <w:r>
                        <w:rPr>
                          <w:rFonts w:ascii="Courier New" w:hAnsi="Courier New" w:cs="Courier New"/>
                          <w:color w:val="000000"/>
                          <w:sz w:val="20"/>
                          <w:szCs w:val="20"/>
                        </w:rPr>
                        <w:t>;</w:t>
                      </w:r>
                    </w:p>
                    <w:p w14:paraId="1D156AF8" w14:textId="77777777" w:rsidR="005F456C" w:rsidRDefault="005F456C"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Ts0</w:t>
                      </w:r>
                      <w:r>
                        <w:rPr>
                          <w:rFonts w:ascii="Courier New" w:hAnsi="Courier New" w:cs="Courier New"/>
                          <w:color w:val="000000"/>
                          <w:sz w:val="20"/>
                          <w:szCs w:val="20"/>
                        </w:rPr>
                        <w:t>;</w:t>
                      </w:r>
                    </w:p>
                    <w:p w14:paraId="59B56C4E" w14:textId="77777777" w:rsidR="005F456C" w:rsidRDefault="005F456C"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TsL0</w:t>
                      </w:r>
                      <w:r>
                        <w:rPr>
                          <w:rFonts w:ascii="Courier New" w:hAnsi="Courier New" w:cs="Courier New"/>
                          <w:color w:val="000000"/>
                          <w:sz w:val="20"/>
                          <w:szCs w:val="20"/>
                        </w:rPr>
                        <w:t>;</w:t>
                      </w:r>
                    </w:p>
                    <w:p w14:paraId="2008DFBA" w14:textId="77777777" w:rsidR="005F456C" w:rsidRDefault="005F456C"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Egyeb0</w:t>
                      </w:r>
                      <w:r>
                        <w:rPr>
                          <w:rFonts w:ascii="Courier New" w:hAnsi="Courier New" w:cs="Courier New"/>
                          <w:color w:val="000000"/>
                          <w:sz w:val="20"/>
                          <w:szCs w:val="20"/>
                        </w:rPr>
                        <w:t>;</w:t>
                      </w:r>
                    </w:p>
                    <w:p w14:paraId="0F7BB1EC" w14:textId="77777777" w:rsidR="005F456C" w:rsidRDefault="005F456C"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PwmFrekREgH0</w:t>
                      </w:r>
                      <w:r>
                        <w:rPr>
                          <w:rFonts w:ascii="Courier New" w:hAnsi="Courier New" w:cs="Courier New"/>
                          <w:color w:val="000000"/>
                          <w:sz w:val="20"/>
                          <w:szCs w:val="20"/>
                        </w:rPr>
                        <w:t>;</w:t>
                      </w:r>
                    </w:p>
                    <w:p w14:paraId="17656BED" w14:textId="77777777" w:rsidR="005F456C" w:rsidRDefault="005F456C"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PwmFrekRegL0</w:t>
                      </w:r>
                      <w:r>
                        <w:rPr>
                          <w:rFonts w:ascii="Courier New" w:hAnsi="Courier New" w:cs="Courier New"/>
                          <w:color w:val="000000"/>
                          <w:sz w:val="20"/>
                          <w:szCs w:val="20"/>
                        </w:rPr>
                        <w:t>;</w:t>
                      </w:r>
                    </w:p>
                    <w:p w14:paraId="28EA17A0" w14:textId="77777777" w:rsidR="005F456C" w:rsidRDefault="005F456C"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sugarakAranya0</w:t>
                      </w:r>
                      <w:r>
                        <w:rPr>
                          <w:rFonts w:ascii="Courier New" w:hAnsi="Courier New" w:cs="Courier New"/>
                          <w:color w:val="000000"/>
                          <w:sz w:val="20"/>
                          <w:szCs w:val="20"/>
                        </w:rPr>
                        <w:t>;</w:t>
                      </w:r>
                    </w:p>
                    <w:p w14:paraId="37991544" w14:textId="77777777" w:rsidR="005F456C" w:rsidRDefault="005F456C" w:rsidP="00D25367">
                      <w:r>
                        <w:rPr>
                          <w:rFonts w:ascii="Courier New" w:hAnsi="Courier New" w:cs="Courier New"/>
                          <w:color w:val="005032"/>
                          <w:sz w:val="20"/>
                          <w:szCs w:val="20"/>
                        </w:rPr>
                        <w:t>s32</w:t>
                      </w:r>
                      <w:r>
                        <w:rPr>
                          <w:rFonts w:ascii="Courier New" w:hAnsi="Courier New" w:cs="Courier New"/>
                          <w:color w:val="0000C0"/>
                          <w:sz w:val="20"/>
                          <w:szCs w:val="20"/>
                        </w:rPr>
                        <w:t>qSav0</w:t>
                      </w:r>
                      <w:r>
                        <w:rPr>
                          <w:rFonts w:ascii="Courier New" w:hAnsi="Courier New" w:cs="Courier New"/>
                          <w:color w:val="000000"/>
                          <w:sz w:val="20"/>
                          <w:szCs w:val="20"/>
                        </w:rPr>
                        <w:t>;</w:t>
                      </w:r>
                    </w:p>
                  </w:txbxContent>
                </v:textbox>
                <w10:anchorlock/>
              </v:shape>
            </w:pict>
          </mc:Fallback>
        </mc:AlternateContent>
      </w:r>
      <w:r w:rsidR="00ED22AB" w:rsidRPr="00BE4225">
        <w:rPr>
          <w:rFonts w:ascii="Times New Roman" w:hAnsi="Times New Roman"/>
          <w:color w:val="000000"/>
        </w:rPr>
        <w:tab/>
      </w:r>
    </w:p>
    <w:p w14:paraId="63BCB333" w14:textId="77777777" w:rsidR="00530C79" w:rsidRPr="00BE4225" w:rsidRDefault="00ED22AB" w:rsidP="007852B4">
      <w:pPr>
        <w:pStyle w:val="Heading5"/>
        <w:spacing w:line="360" w:lineRule="auto"/>
      </w:pPr>
      <w:bookmarkStart w:id="2682" w:name="_Toc419222380"/>
      <w:r w:rsidRPr="00BE4225">
        <w:t>Ethernet</w:t>
      </w:r>
      <w:bookmarkEnd w:id="2682"/>
    </w:p>
    <w:p w14:paraId="3F31179E" w14:textId="77777777" w:rsidR="00CC4B4C" w:rsidRPr="00B632B4" w:rsidRDefault="006405F3" w:rsidP="00CC4B4C">
      <w:pPr>
        <w:spacing w:line="360" w:lineRule="auto"/>
      </w:pPr>
      <w:r w:rsidRPr="00BE4225">
        <w:tab/>
      </w:r>
      <w:r w:rsidR="00CC4B4C" w:rsidRPr="00B632B4">
        <w:t xml:space="preserve">A Zybo rendszeren megtalálható egy Ethernet csatlakozó 1GBit/s sebességre képes a programba beágyazva az lwip140 modult. A </w:t>
      </w:r>
      <w:sdt>
        <w:sdtPr>
          <w:id w:val="1124965596"/>
          <w:citation/>
        </w:sdtPr>
        <w:sdtEndPr/>
        <w:sdtContent>
          <w:r w:rsidR="00CC4B4C" w:rsidRPr="00B632B4">
            <w:fldChar w:fldCharType="begin"/>
          </w:r>
          <w:r w:rsidR="00CC4B4C" w:rsidRPr="00B632B4">
            <w:instrText xml:space="preserve"> CITATION xil151 \l 1038 </w:instrText>
          </w:r>
          <w:r w:rsidR="00CC4B4C" w:rsidRPr="00B632B4">
            <w:fldChar w:fldCharType="separate"/>
          </w:r>
          <w:r w:rsidR="00382965">
            <w:rPr>
              <w:noProof/>
            </w:rPr>
            <w:t>[</w:t>
          </w:r>
          <w:hyperlink w:anchor="xil151" w:history="1">
            <w:r w:rsidR="00382965">
              <w:rPr>
                <w:noProof/>
              </w:rPr>
              <w:t>10</w:t>
            </w:r>
          </w:hyperlink>
          <w:r w:rsidR="00382965">
            <w:rPr>
              <w:noProof/>
            </w:rPr>
            <w:t>]</w:t>
          </w:r>
          <w:r w:rsidR="00CC4B4C" w:rsidRPr="00B632B4">
            <w:fldChar w:fldCharType="end"/>
          </w:r>
        </w:sdtContent>
      </w:sdt>
      <w:r w:rsidR="00CC4B4C" w:rsidRPr="00B632B4">
        <w:t xml:space="preserve"> adatlap alapján három TCP portot hozunk létre.</w:t>
      </w:r>
    </w:p>
    <w:p w14:paraId="5963D426" w14:textId="77777777" w:rsidR="00CC4B4C" w:rsidRPr="00B632B4" w:rsidRDefault="00CC4B4C" w:rsidP="00CC4B4C">
      <w:pPr>
        <w:spacing w:line="360" w:lineRule="auto"/>
      </w:pPr>
      <w:r w:rsidRPr="00B632B4">
        <w:rPr>
          <w:rFonts w:ascii="Times New Roman" w:hAnsi="Times New Roman"/>
        </w:rPr>
        <w:tab/>
        <w:t>A kommunikáció három TCP serveren keresztül zajlik. Az első szerver a port7 várja a kéréseket, minden kérésre elküldi a giroszkópok adatait, tároló puffert, amely tartalmazza az utolsó lekérdezéstől gyűjtött adatokat. A második szerver a port8 várja a kéréseket, minden kérésre úgy, mint az előző, elküldi az IP MAGOKTÓL beérkezett adatokat. A harmadik szerver segítségével konfigurációs parancsokat küldhetünk a rendszernek, amelyeket értelmez és végrehajtja.</w:t>
      </w:r>
    </w:p>
    <w:p w14:paraId="65CEA825" w14:textId="5C46D295" w:rsidR="00CC4B4C" w:rsidRPr="00B632B4" w:rsidRDefault="00CC4B4C" w:rsidP="00CC4B4C">
      <w:pPr>
        <w:spacing w:line="360" w:lineRule="auto"/>
        <w:rPr>
          <w:rFonts w:ascii="Times New Roman" w:hAnsi="Times New Roman"/>
        </w:rPr>
      </w:pPr>
      <w:r w:rsidRPr="00B632B4">
        <w:rPr>
          <w:rFonts w:ascii="Times New Roman" w:hAnsi="Times New Roman"/>
        </w:rPr>
        <w:t xml:space="preserve">A csomagok szerkezete a </w:t>
      </w:r>
      <w:r>
        <w:rPr>
          <w:rFonts w:ascii="Times New Roman" w:hAnsi="Times New Roman"/>
        </w:rPr>
        <w:fldChar w:fldCharType="begin"/>
      </w:r>
      <w:r>
        <w:rPr>
          <w:rFonts w:ascii="Times New Roman" w:hAnsi="Times New Roman"/>
        </w:rPr>
        <w:instrText xml:space="preserve"> REF _Ref422694701 \h </w:instrText>
      </w:r>
      <w:r>
        <w:rPr>
          <w:rFonts w:ascii="Times New Roman" w:hAnsi="Times New Roman"/>
        </w:rPr>
      </w:r>
      <w:r>
        <w:rPr>
          <w:rFonts w:ascii="Times New Roman" w:hAnsi="Times New Roman"/>
        </w:rPr>
        <w:fldChar w:fldCharType="separate"/>
      </w:r>
      <w:r w:rsidR="00DB5C9B">
        <w:t xml:space="preserve">Kép. </w:t>
      </w:r>
      <w:r w:rsidR="00DB5C9B">
        <w:rPr>
          <w:noProof/>
        </w:rPr>
        <w:t>5</w:t>
      </w:r>
      <w:r w:rsidR="00DB5C9B">
        <w:t>.</w:t>
      </w:r>
      <w:r w:rsidR="00DB5C9B">
        <w:rPr>
          <w:noProof/>
        </w:rPr>
        <w:t>42</w:t>
      </w:r>
      <w:r>
        <w:rPr>
          <w:rFonts w:ascii="Times New Roman" w:hAnsi="Times New Roman"/>
        </w:rPr>
        <w:fldChar w:fldCharType="end"/>
      </w:r>
      <w:r>
        <w:rPr>
          <w:rFonts w:ascii="Times New Roman" w:hAnsi="Times New Roman"/>
        </w:rPr>
        <w:t xml:space="preserve"> </w:t>
      </w:r>
      <w:r w:rsidRPr="00B632B4">
        <w:rPr>
          <w:rFonts w:ascii="Times New Roman" w:hAnsi="Times New Roman"/>
        </w:rPr>
        <w:t>látható a „</w:t>
      </w:r>
      <w:r w:rsidRPr="00B632B4">
        <w:rPr>
          <w:rFonts w:ascii="Times New Roman" w:hAnsi="Times New Roman"/>
          <w:i/>
        </w:rPr>
        <w:t>TCP csomagok</w:t>
      </w:r>
      <w:r w:rsidRPr="00B632B4">
        <w:rPr>
          <w:rFonts w:ascii="Times New Roman" w:hAnsi="Times New Roman"/>
        </w:rPr>
        <w:t>” feliratnál.</w:t>
      </w:r>
    </w:p>
    <w:p w14:paraId="44157453" w14:textId="77777777" w:rsidR="00CC4B4C" w:rsidRPr="00B632B4" w:rsidRDefault="00CC4B4C" w:rsidP="00CC4B4C">
      <w:pPr>
        <w:autoSpaceDE w:val="0"/>
        <w:autoSpaceDN w:val="0"/>
        <w:adjustRightInd w:val="0"/>
        <w:spacing w:line="360" w:lineRule="auto"/>
        <w:rPr>
          <w:rFonts w:ascii="Times New Roman" w:hAnsi="Times New Roman"/>
          <w:b/>
        </w:rPr>
      </w:pPr>
      <w:r w:rsidRPr="00B632B4">
        <w:rPr>
          <w:rFonts w:ascii="Times New Roman" w:hAnsi="Times New Roman"/>
          <w:b/>
        </w:rPr>
        <w:t xml:space="preserve">A program: </w:t>
      </w:r>
    </w:p>
    <w:p w14:paraId="061C68AD" w14:textId="77777777" w:rsidR="00CC4B4C" w:rsidRPr="00B632B4" w:rsidRDefault="00CC4B4C" w:rsidP="00CC4B4C">
      <w:pPr>
        <w:autoSpaceDE w:val="0"/>
        <w:autoSpaceDN w:val="0"/>
        <w:adjustRightInd w:val="0"/>
        <w:spacing w:line="360" w:lineRule="auto"/>
        <w:rPr>
          <w:rFonts w:cstheme="minorHAnsi"/>
          <w:color w:val="000000"/>
          <w:szCs w:val="24"/>
        </w:rPr>
      </w:pPr>
      <w:r w:rsidRPr="00B632B4">
        <w:rPr>
          <w:rFonts w:cstheme="minorHAnsi"/>
          <w:color w:val="000000"/>
          <w:szCs w:val="24"/>
        </w:rPr>
        <w:tab/>
        <w:t xml:space="preserve">Első lépésben létrehozzuk a hálózat kialakításához szükséges IP4 címeket: az Zybo statikus IP címmel rendelkezik: </w:t>
      </w:r>
    </w:p>
    <w:p w14:paraId="0AE86422" w14:textId="77777777" w:rsidR="00CC4B4C" w:rsidRPr="00B632B4" w:rsidRDefault="00CC4B4C" w:rsidP="00CC4B4C">
      <w:pPr>
        <w:autoSpaceDE w:val="0"/>
        <w:autoSpaceDN w:val="0"/>
        <w:adjustRightInd w:val="0"/>
        <w:spacing w:line="360" w:lineRule="auto"/>
        <w:rPr>
          <w:rFonts w:cstheme="minorHAnsi"/>
          <w:i/>
          <w:szCs w:val="24"/>
        </w:rPr>
      </w:pPr>
      <w:r w:rsidRPr="00B632B4">
        <w:rPr>
          <w:rFonts w:cstheme="minorHAnsi"/>
          <w:color w:val="000000"/>
          <w:szCs w:val="24"/>
        </w:rPr>
        <w:tab/>
      </w:r>
      <w:r w:rsidRPr="00B632B4">
        <w:rPr>
          <w:rFonts w:cstheme="minorHAnsi"/>
          <w:i/>
          <w:color w:val="000000"/>
          <w:szCs w:val="24"/>
        </w:rPr>
        <w:t>IP4_ADDR(&amp;ipaddr,  192, 168,   0, 10);</w:t>
      </w:r>
    </w:p>
    <w:p w14:paraId="4930C837" w14:textId="77777777" w:rsidR="00CC4B4C" w:rsidRPr="00B632B4" w:rsidRDefault="00CC4B4C" w:rsidP="00CC4B4C">
      <w:pPr>
        <w:spacing w:line="360" w:lineRule="auto"/>
        <w:rPr>
          <w:rFonts w:cstheme="minorHAnsi"/>
          <w:szCs w:val="24"/>
        </w:rPr>
      </w:pPr>
      <w:r w:rsidRPr="00B632B4">
        <w:rPr>
          <w:rFonts w:cstheme="minorHAnsi"/>
          <w:szCs w:val="24"/>
        </w:rPr>
        <w:lastRenderedPageBreak/>
        <w:t>Az alhálózati maszk:</w:t>
      </w:r>
    </w:p>
    <w:p w14:paraId="6F7DB9BF" w14:textId="77777777" w:rsidR="00CC4B4C" w:rsidRPr="00B632B4" w:rsidRDefault="00CC4B4C" w:rsidP="00CC4B4C">
      <w:pPr>
        <w:spacing w:line="360" w:lineRule="auto"/>
        <w:rPr>
          <w:rFonts w:cstheme="minorHAnsi"/>
          <w:color w:val="000000"/>
          <w:szCs w:val="24"/>
        </w:rPr>
      </w:pPr>
      <w:r w:rsidRPr="00B632B4">
        <w:rPr>
          <w:rFonts w:cstheme="minorHAnsi"/>
          <w:szCs w:val="24"/>
        </w:rPr>
        <w:tab/>
      </w:r>
      <w:r w:rsidRPr="00B632B4">
        <w:rPr>
          <w:rFonts w:cstheme="minorHAnsi"/>
          <w:i/>
          <w:color w:val="000000"/>
          <w:szCs w:val="24"/>
        </w:rPr>
        <w:t>IP4_ADDR(&amp;netmask, 255, 255, 255,  0);</w:t>
      </w:r>
    </w:p>
    <w:p w14:paraId="454BD770" w14:textId="77777777" w:rsidR="00CC4B4C" w:rsidRPr="00B632B4" w:rsidRDefault="00CC4B4C" w:rsidP="00CC4B4C">
      <w:pPr>
        <w:spacing w:line="360" w:lineRule="auto"/>
        <w:rPr>
          <w:rFonts w:cstheme="minorHAnsi"/>
          <w:color w:val="000000"/>
          <w:szCs w:val="24"/>
        </w:rPr>
      </w:pPr>
      <w:r w:rsidRPr="00B632B4">
        <w:rPr>
          <w:rFonts w:cstheme="minorHAnsi"/>
          <w:color w:val="000000"/>
          <w:szCs w:val="24"/>
        </w:rPr>
        <w:t xml:space="preserve"> A routrer is rendelkezik egy statikus IP címmel a 192.168.0.1 amelyet beálltunk a zybo rendszeren, mint átjáró címet:</w:t>
      </w:r>
    </w:p>
    <w:p w14:paraId="0994B1B1" w14:textId="77777777" w:rsidR="00CC4B4C" w:rsidRPr="00B632B4" w:rsidRDefault="00CC4B4C" w:rsidP="00CC4B4C">
      <w:pPr>
        <w:spacing w:line="360" w:lineRule="auto"/>
        <w:rPr>
          <w:rFonts w:cstheme="minorHAnsi"/>
          <w:i/>
          <w:color w:val="000000"/>
          <w:szCs w:val="24"/>
        </w:rPr>
      </w:pPr>
      <w:r w:rsidRPr="00B632B4">
        <w:rPr>
          <w:rFonts w:cstheme="minorHAnsi"/>
          <w:color w:val="000000"/>
          <w:szCs w:val="24"/>
        </w:rPr>
        <w:tab/>
      </w:r>
      <w:r w:rsidRPr="00B632B4">
        <w:rPr>
          <w:rFonts w:cstheme="minorHAnsi"/>
          <w:i/>
          <w:color w:val="000000"/>
          <w:szCs w:val="24"/>
        </w:rPr>
        <w:t xml:space="preserve">IP4_ADDR(&amp;gw,      192, 168,   0,  1); </w:t>
      </w:r>
    </w:p>
    <w:p w14:paraId="28718A26" w14:textId="77777777" w:rsidR="00CC4B4C" w:rsidRPr="00B632B4" w:rsidRDefault="00CC4B4C" w:rsidP="00CC4B4C">
      <w:pPr>
        <w:spacing w:line="360" w:lineRule="auto"/>
        <w:rPr>
          <w:rFonts w:cstheme="minorHAnsi"/>
          <w:color w:val="000000"/>
          <w:szCs w:val="24"/>
        </w:rPr>
      </w:pPr>
      <w:r w:rsidRPr="00B632B4">
        <w:rPr>
          <w:rFonts w:cstheme="minorHAnsi"/>
          <w:color w:val="000000"/>
          <w:szCs w:val="24"/>
        </w:rPr>
        <w:t>Második lépésként létrehozunk egy fizikai címet, amelyel fog rendelkezni az eszköz:</w:t>
      </w:r>
    </w:p>
    <w:p w14:paraId="26CDAC26" w14:textId="77777777" w:rsidR="00CC4B4C" w:rsidRPr="00B632B4" w:rsidRDefault="00CC4B4C" w:rsidP="00CC4B4C">
      <w:pPr>
        <w:spacing w:line="360" w:lineRule="auto"/>
        <w:rPr>
          <w:rFonts w:cstheme="minorHAnsi"/>
          <w:i/>
          <w:szCs w:val="24"/>
        </w:rPr>
      </w:pPr>
      <w:r w:rsidRPr="00B632B4">
        <w:rPr>
          <w:rFonts w:cstheme="minorHAnsi"/>
          <w:b/>
          <w:bCs/>
          <w:i/>
          <w:color w:val="7F0055"/>
          <w:szCs w:val="24"/>
        </w:rPr>
        <w:tab/>
        <w:t>unsigned</w:t>
      </w:r>
      <w:r w:rsidRPr="00B632B4">
        <w:rPr>
          <w:rFonts w:cstheme="minorHAnsi"/>
          <w:i/>
          <w:color w:val="000000"/>
          <w:szCs w:val="24"/>
        </w:rPr>
        <w:t xml:space="preserve"> </w:t>
      </w:r>
      <w:r w:rsidRPr="00B632B4">
        <w:rPr>
          <w:rFonts w:cstheme="minorHAnsi"/>
          <w:b/>
          <w:bCs/>
          <w:i/>
          <w:color w:val="7F0055"/>
          <w:szCs w:val="24"/>
        </w:rPr>
        <w:t>char</w:t>
      </w:r>
      <w:r w:rsidRPr="00B632B4">
        <w:rPr>
          <w:rFonts w:cstheme="minorHAnsi"/>
          <w:i/>
          <w:color w:val="000000"/>
          <w:szCs w:val="24"/>
        </w:rPr>
        <w:t xml:space="preserve"> mac_ethernet_address[] ={ 0x00, 0x0a, 0x35, 0x00, 0x01, 0x02 };</w:t>
      </w:r>
    </w:p>
    <w:p w14:paraId="3B51E733" w14:textId="77777777" w:rsidR="00CC4B4C" w:rsidRPr="00B632B4" w:rsidRDefault="00CC4B4C" w:rsidP="00CC4B4C">
      <w:pPr>
        <w:spacing w:line="360" w:lineRule="auto"/>
        <w:rPr>
          <w:rFonts w:ascii="Times New Roman" w:hAnsi="Times New Roman"/>
        </w:rPr>
      </w:pPr>
      <w:r w:rsidRPr="00B632B4">
        <w:rPr>
          <w:rFonts w:ascii="Times New Roman" w:hAnsi="Times New Roman"/>
        </w:rPr>
        <w:t>Következő lépésben aktualizáljuk a beállításokat a hardveren:</w:t>
      </w:r>
    </w:p>
    <w:p w14:paraId="501F6E9C" w14:textId="77777777" w:rsidR="00CC4B4C" w:rsidRPr="00B632B4" w:rsidRDefault="00CC4B4C" w:rsidP="00CC4B4C">
      <w:pPr>
        <w:spacing w:line="240" w:lineRule="auto"/>
        <w:rPr>
          <w:i/>
          <w:szCs w:val="24"/>
        </w:rPr>
      </w:pPr>
      <w:r w:rsidRPr="00B632B4">
        <w:tab/>
      </w:r>
      <w:r w:rsidRPr="00B632B4">
        <w:rPr>
          <w:i/>
          <w:szCs w:val="24"/>
        </w:rPr>
        <w:t>init_platform();</w:t>
      </w:r>
    </w:p>
    <w:p w14:paraId="60E343C4" w14:textId="77777777" w:rsidR="00CC4B4C" w:rsidRPr="00B632B4" w:rsidRDefault="00CC4B4C" w:rsidP="00CC4B4C">
      <w:pPr>
        <w:spacing w:line="240" w:lineRule="auto"/>
        <w:rPr>
          <w:i/>
          <w:szCs w:val="24"/>
        </w:rPr>
      </w:pPr>
      <w:r w:rsidRPr="00B632B4">
        <w:rPr>
          <w:rFonts w:ascii="Courier New" w:hAnsi="Courier New" w:cs="Courier New"/>
          <w:i/>
          <w:color w:val="000000"/>
          <w:szCs w:val="24"/>
        </w:rPr>
        <w:tab/>
      </w:r>
      <w:r w:rsidRPr="00B632B4">
        <w:rPr>
          <w:i/>
          <w:szCs w:val="24"/>
        </w:rPr>
        <w:t>lwip_init();</w:t>
      </w:r>
    </w:p>
    <w:p w14:paraId="09ABA207" w14:textId="77777777" w:rsidR="00CC4B4C" w:rsidRPr="00B632B4" w:rsidRDefault="00CC4B4C" w:rsidP="00CC4B4C">
      <w:pPr>
        <w:spacing w:line="240" w:lineRule="auto"/>
        <w:rPr>
          <w:rFonts w:ascii="Times New Roman" w:hAnsi="Times New Roman"/>
          <w:i/>
          <w:szCs w:val="24"/>
        </w:rPr>
      </w:pPr>
      <w:r w:rsidRPr="00B632B4">
        <w:rPr>
          <w:rFonts w:ascii="Times New Roman" w:hAnsi="Times New Roman"/>
          <w:i/>
          <w:szCs w:val="24"/>
        </w:rPr>
        <w:tab/>
        <w:t>xemac_add (echo_netif, &amp;ipaddr, &amp;netmask,&amp;gw, mac_ethernet_address, PLATFORM_EMAC_BASEADDR)</w:t>
      </w:r>
    </w:p>
    <w:p w14:paraId="1873A8A2" w14:textId="77777777" w:rsidR="00CC4B4C" w:rsidRPr="00B632B4" w:rsidRDefault="00CC4B4C" w:rsidP="00CC4B4C">
      <w:pPr>
        <w:spacing w:line="240" w:lineRule="auto"/>
        <w:rPr>
          <w:rFonts w:ascii="Times New Roman" w:hAnsi="Times New Roman"/>
          <w:i/>
          <w:szCs w:val="24"/>
        </w:rPr>
      </w:pPr>
      <w:r w:rsidRPr="00B632B4">
        <w:rPr>
          <w:rFonts w:ascii="Times New Roman" w:hAnsi="Times New Roman"/>
          <w:i/>
          <w:szCs w:val="24"/>
        </w:rPr>
        <w:tab/>
        <w:t>netif_set_default(echo_netif);</w:t>
      </w:r>
    </w:p>
    <w:p w14:paraId="28190A46" w14:textId="77777777" w:rsidR="00CC4B4C" w:rsidRPr="00B632B4" w:rsidRDefault="00CC4B4C" w:rsidP="00CC4B4C">
      <w:pPr>
        <w:spacing w:line="240" w:lineRule="auto"/>
        <w:rPr>
          <w:rFonts w:ascii="Times New Roman" w:hAnsi="Times New Roman"/>
          <w:i/>
          <w:szCs w:val="24"/>
        </w:rPr>
      </w:pPr>
      <w:r w:rsidRPr="00B632B4">
        <w:rPr>
          <w:rFonts w:ascii="Times New Roman" w:hAnsi="Times New Roman"/>
          <w:i/>
          <w:szCs w:val="24"/>
        </w:rPr>
        <w:tab/>
        <w:t>platform_enable_interrupts();</w:t>
      </w:r>
    </w:p>
    <w:p w14:paraId="63ABD47A" w14:textId="77777777" w:rsidR="00CC4B4C" w:rsidRPr="00B632B4" w:rsidRDefault="00CC4B4C" w:rsidP="00CC4B4C">
      <w:pPr>
        <w:spacing w:line="240" w:lineRule="auto"/>
        <w:rPr>
          <w:rFonts w:ascii="Times New Roman" w:hAnsi="Times New Roman"/>
          <w:i/>
          <w:szCs w:val="24"/>
        </w:rPr>
      </w:pPr>
      <w:r w:rsidRPr="00B632B4">
        <w:rPr>
          <w:rFonts w:ascii="Times New Roman" w:hAnsi="Times New Roman"/>
          <w:i/>
          <w:szCs w:val="24"/>
        </w:rPr>
        <w:tab/>
        <w:t>netif_set_up(echo_netif);</w:t>
      </w:r>
    </w:p>
    <w:p w14:paraId="78FD0620" w14:textId="77777777" w:rsidR="005A3170" w:rsidRPr="00BE4225" w:rsidRDefault="005A3170" w:rsidP="007852B4">
      <w:pPr>
        <w:spacing w:line="240" w:lineRule="auto"/>
        <w:rPr>
          <w:rFonts w:ascii="Times New Roman" w:hAnsi="Times New Roman"/>
          <w:i/>
          <w:szCs w:val="24"/>
        </w:rPr>
      </w:pPr>
    </w:p>
    <w:p w14:paraId="09E0D436" w14:textId="48CC7963" w:rsidR="00D601C6" w:rsidRPr="00BE4225" w:rsidRDefault="00BC64C7" w:rsidP="007852B4">
      <w:pPr>
        <w:spacing w:line="240" w:lineRule="auto"/>
        <w:rPr>
          <w:rFonts w:ascii="Times New Roman" w:hAnsi="Times New Roman"/>
          <w:b/>
          <w:szCs w:val="24"/>
        </w:rPr>
      </w:pPr>
      <w:r w:rsidRPr="00BE4225">
        <w:rPr>
          <w:rFonts w:ascii="Times New Roman" w:hAnsi="Times New Roman"/>
          <w:b/>
          <w:szCs w:val="24"/>
        </w:rPr>
        <w:t>Szerver létrehozás:</w:t>
      </w:r>
      <w:r w:rsidR="00D601C6" w:rsidRPr="00BE4225">
        <w:rPr>
          <w:rFonts w:ascii="Times New Roman" w:hAnsi="Times New Roman"/>
          <w:b/>
          <w:szCs w:val="24"/>
        </w:rPr>
        <w:t xml:space="preserve"> </w:t>
      </w:r>
    </w:p>
    <w:p w14:paraId="0E50301B" w14:textId="40D3E366" w:rsidR="00507FC7" w:rsidRPr="00B632B4" w:rsidRDefault="00D601C6" w:rsidP="00507FC7">
      <w:pPr>
        <w:spacing w:line="360" w:lineRule="auto"/>
        <w:rPr>
          <w:rFonts w:ascii="Times New Roman" w:hAnsi="Times New Roman"/>
          <w:szCs w:val="24"/>
        </w:rPr>
      </w:pPr>
      <w:r w:rsidRPr="00BE4225">
        <w:rPr>
          <w:rFonts w:ascii="Times New Roman" w:hAnsi="Times New Roman"/>
          <w:b/>
          <w:szCs w:val="24"/>
        </w:rPr>
        <w:tab/>
      </w:r>
      <w:r w:rsidR="00507FC7" w:rsidRPr="00B632B4">
        <w:rPr>
          <w:rFonts w:ascii="Times New Roman" w:hAnsi="Times New Roman"/>
          <w:szCs w:val="24"/>
        </w:rPr>
        <w:t xml:space="preserve">A </w:t>
      </w:r>
      <w:r w:rsidR="00507FC7">
        <w:rPr>
          <w:rFonts w:ascii="Times New Roman" w:hAnsi="Times New Roman"/>
          <w:szCs w:val="24"/>
        </w:rPr>
        <w:fldChar w:fldCharType="begin"/>
      </w:r>
      <w:r w:rsidR="00507FC7">
        <w:rPr>
          <w:rFonts w:ascii="Times New Roman" w:hAnsi="Times New Roman"/>
          <w:szCs w:val="24"/>
        </w:rPr>
        <w:instrText xml:space="preserve"> REF _Ref422694874 \h </w:instrText>
      </w:r>
      <w:r w:rsidR="00507FC7">
        <w:rPr>
          <w:rFonts w:ascii="Times New Roman" w:hAnsi="Times New Roman"/>
          <w:szCs w:val="24"/>
        </w:rPr>
      </w:r>
      <w:r w:rsidR="00507FC7">
        <w:rPr>
          <w:rFonts w:ascii="Times New Roman" w:hAnsi="Times New Roman"/>
          <w:szCs w:val="24"/>
        </w:rPr>
        <w:fldChar w:fldCharType="separate"/>
      </w:r>
      <w:r w:rsidR="00DB5C9B">
        <w:t xml:space="preserve">Program.  </w:t>
      </w:r>
      <w:r w:rsidR="00DB5C9B">
        <w:rPr>
          <w:noProof/>
        </w:rPr>
        <w:t>5.6</w:t>
      </w:r>
      <w:r w:rsidR="00DB5C9B">
        <w:t>.</w:t>
      </w:r>
      <w:r w:rsidR="00DB5C9B">
        <w:rPr>
          <w:noProof/>
        </w:rPr>
        <w:t>1</w:t>
      </w:r>
      <w:r w:rsidR="00507FC7">
        <w:rPr>
          <w:rFonts w:ascii="Times New Roman" w:hAnsi="Times New Roman"/>
          <w:szCs w:val="24"/>
        </w:rPr>
        <w:fldChar w:fldCharType="end"/>
      </w:r>
      <w:r w:rsidR="00507FC7">
        <w:rPr>
          <w:rFonts w:ascii="Times New Roman" w:hAnsi="Times New Roman"/>
          <w:szCs w:val="24"/>
        </w:rPr>
        <w:t xml:space="preserve"> </w:t>
      </w:r>
      <w:r w:rsidR="00507FC7" w:rsidRPr="00B632B4">
        <w:rPr>
          <w:rFonts w:ascii="Times New Roman" w:hAnsi="Times New Roman"/>
          <w:szCs w:val="24"/>
        </w:rPr>
        <w:t xml:space="preserve">kódrészletben létrehozunk egy TCP servert, amelyen majd fogadja a kapcsolatokat. A harmadik sorba definiálunk egy változót, amelyben majd tároljuk a függvények által visszatérített értéket. Ha az érték nem egyenlő 0 val akkor hiba történt a végrehajtáskor. A 4. sorban definiáljuk a port számot amelyen fog majd hallgatózni a szerver. 5.-ben létrehozunk egy új TCP protokollt. 9. lépésben társítjuk az IP címet és a pontszámot a TCP protokollal.18. sorban társítjuk a kapcsolat kérésekor végrehajtandó eljárást. </w:t>
      </w:r>
    </w:p>
    <w:p w14:paraId="355230C9" w14:textId="77777777" w:rsidR="00507FC7" w:rsidRPr="00B632B4" w:rsidRDefault="00507FC7" w:rsidP="00507FC7">
      <w:pPr>
        <w:spacing w:line="360" w:lineRule="auto"/>
      </w:pPr>
      <w:r w:rsidRPr="00B632B4">
        <w:rPr>
          <w:rFonts w:ascii="Times New Roman" w:hAnsi="Times New Roman"/>
        </w:rPr>
        <w:tab/>
        <w:t xml:space="preserve">Az </w:t>
      </w:r>
      <w:r w:rsidRPr="00B632B4">
        <w:rPr>
          <w:b/>
        </w:rPr>
        <w:t>accept_callbackSV1</w:t>
      </w:r>
      <w:r w:rsidRPr="00B632B4">
        <w:rPr>
          <w:rFonts w:ascii="Courier New" w:hAnsi="Courier New" w:cs="Courier New"/>
          <w:b/>
          <w:sz w:val="20"/>
          <w:szCs w:val="20"/>
        </w:rPr>
        <w:t xml:space="preserve"> </w:t>
      </w:r>
      <w:r w:rsidRPr="00B632B4">
        <w:t>eljárás társítja</w:t>
      </w:r>
      <w:r w:rsidRPr="00B632B4">
        <w:rPr>
          <w:b/>
        </w:rPr>
        <w:t xml:space="preserve"> </w:t>
      </w:r>
      <w:r w:rsidRPr="00B632B4">
        <w:t xml:space="preserve">a csomagok érkezésekor meghívódó rutint, amelyben majd történik az adatok visszaküldése a feladónak. A </w:t>
      </w:r>
      <w:r w:rsidRPr="00B632B4">
        <w:rPr>
          <w:b/>
        </w:rPr>
        <w:t xml:space="preserve">recv_callbackSV1 </w:t>
      </w:r>
      <w:r w:rsidRPr="00B632B4">
        <w:t>történik az adatok kiolvasása.</w:t>
      </w:r>
    </w:p>
    <w:p w14:paraId="6669DA16" w14:textId="7E2FE424" w:rsidR="005A3170" w:rsidRPr="00BE4225" w:rsidRDefault="005A3170" w:rsidP="00507FC7">
      <w:pPr>
        <w:spacing w:line="360" w:lineRule="auto"/>
        <w:rPr>
          <w:rFonts w:ascii="Times New Roman" w:hAnsi="Times New Roman"/>
          <w:szCs w:val="24"/>
        </w:rPr>
      </w:pPr>
    </w:p>
    <w:p w14:paraId="0B41CBFB" w14:textId="77A81974" w:rsidR="0032221C" w:rsidRPr="00BE4225" w:rsidRDefault="00C81A1F" w:rsidP="007852B4">
      <w:pPr>
        <w:spacing w:line="240" w:lineRule="auto"/>
        <w:rPr>
          <w:rFonts w:ascii="Times New Roman" w:hAnsi="Times New Roman"/>
          <w:b/>
          <w:szCs w:val="24"/>
        </w:rPr>
      </w:pPr>
      <w:r w:rsidRPr="00BE4225">
        <w:rPr>
          <w:rFonts w:ascii="Times New Roman" w:hAnsi="Times New Roman"/>
          <w:b/>
          <w:noProof/>
          <w:szCs w:val="24"/>
          <w:lang w:val="en-US"/>
        </w:rPr>
        <w:lastRenderedPageBreak/>
        <mc:AlternateContent>
          <mc:Choice Requires="wps">
            <w:drawing>
              <wp:inline distT="0" distB="0" distL="0" distR="0" wp14:anchorId="5381CF74" wp14:editId="7323301C">
                <wp:extent cx="6348095" cy="3768090"/>
                <wp:effectExtent l="9525" t="9525" r="5080" b="13335"/>
                <wp:docPr id="71"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8095" cy="3768090"/>
                        </a:xfrm>
                        <a:prstGeom prst="rect">
                          <a:avLst/>
                        </a:prstGeom>
                        <a:solidFill>
                          <a:srgbClr val="FFFFFF"/>
                        </a:solidFill>
                        <a:ln w="9525">
                          <a:solidFill>
                            <a:srgbClr val="000000"/>
                          </a:solidFill>
                          <a:miter lim="800000"/>
                          <a:headEnd/>
                          <a:tailEnd/>
                        </a:ln>
                      </wps:spPr>
                      <wps:txbx>
                        <w:txbxContent>
                          <w:tbl>
                            <w:tblPr>
                              <w:tblStyle w:val="PlainTable1"/>
                              <w:tblW w:w="7644" w:type="dxa"/>
                              <w:tblLook w:val="04A0" w:firstRow="1" w:lastRow="0" w:firstColumn="1" w:lastColumn="0" w:noHBand="0" w:noVBand="1"/>
                            </w:tblPr>
                            <w:tblGrid>
                              <w:gridCol w:w="1008"/>
                              <w:gridCol w:w="2092"/>
                              <w:gridCol w:w="4544"/>
                            </w:tblGrid>
                            <w:tr w:rsidR="005F456C" w:rsidRPr="00C82F41" w14:paraId="2B9CB401" w14:textId="77777777" w:rsidTr="007852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CA8AF8D"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16829BB9" w14:textId="2AAE9594" w:rsidR="005F456C" w:rsidRPr="00C82F41" w:rsidRDefault="005F456C">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val="0"/>
                                      <w:bCs w:val="0"/>
                                      <w:color w:val="7F0055"/>
                                      <w:sz w:val="20"/>
                                      <w:szCs w:val="20"/>
                                      <w:lang w:val="en-US"/>
                                    </w:rPr>
                                    <w:t>int</w:t>
                                  </w:r>
                                  <w:r w:rsidRPr="00C82F41">
                                    <w:rPr>
                                      <w:rFonts w:ascii="Courier New" w:hAnsi="Courier New" w:cs="Courier New"/>
                                      <w:color w:val="000000"/>
                                      <w:sz w:val="20"/>
                                      <w:szCs w:val="20"/>
                                      <w:lang w:val="en-US"/>
                                    </w:rPr>
                                    <w:t xml:space="preserve"> </w:t>
                                  </w:r>
                                  <w:r>
                                    <w:rPr>
                                      <w:rFonts w:ascii="Courier New" w:hAnsi="Courier New" w:cs="Courier New"/>
                                      <w:b w:val="0"/>
                                      <w:bCs w:val="0"/>
                                      <w:color w:val="000000"/>
                                      <w:sz w:val="20"/>
                                      <w:szCs w:val="20"/>
                                      <w:lang w:val="en-US"/>
                                    </w:rPr>
                                    <w:t>start_applicationSV1</w:t>
                                  </w:r>
                                  <w:r w:rsidRPr="00C82F41">
                                    <w:rPr>
                                      <w:rFonts w:ascii="Courier New" w:hAnsi="Courier New" w:cs="Courier New"/>
                                      <w:color w:val="000000"/>
                                      <w:sz w:val="20"/>
                                      <w:szCs w:val="20"/>
                                      <w:lang w:val="en-US"/>
                                    </w:rPr>
                                    <w:t>()</w:t>
                                  </w:r>
                                </w:p>
                              </w:tc>
                            </w:tr>
                            <w:tr w:rsidR="005F456C" w:rsidRPr="00C82F41" w14:paraId="760C8145"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5B25781"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15D3B67C" w14:textId="77777777" w:rsidR="005F456C" w:rsidRPr="00C82F41" w:rsidRDefault="005F456C"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w:t>
                                  </w:r>
                                </w:p>
                              </w:tc>
                            </w:tr>
                            <w:tr w:rsidR="005F456C" w:rsidRPr="00C82F41" w14:paraId="3664A47A"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58C8262E"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005032"/>
                                      <w:sz w:val="20"/>
                                      <w:szCs w:val="20"/>
                                      <w:lang w:val="en-US"/>
                                    </w:rPr>
                                  </w:pPr>
                                </w:p>
                              </w:tc>
                              <w:tc>
                                <w:tcPr>
                                  <w:tcW w:w="6636" w:type="dxa"/>
                                  <w:gridSpan w:val="2"/>
                                </w:tcPr>
                                <w:p w14:paraId="116DA521" w14:textId="77777777" w:rsidR="005F456C" w:rsidRPr="00C82F41" w:rsidRDefault="005F456C"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5032"/>
                                      <w:sz w:val="20"/>
                                      <w:szCs w:val="20"/>
                                      <w:lang w:val="en-US"/>
                                    </w:rPr>
                                    <w:t>err_t</w:t>
                                  </w:r>
                                  <w:r w:rsidRPr="00C82F41">
                                    <w:rPr>
                                      <w:rFonts w:ascii="Courier New" w:hAnsi="Courier New" w:cs="Courier New"/>
                                      <w:color w:val="000000"/>
                                      <w:sz w:val="20"/>
                                      <w:szCs w:val="20"/>
                                      <w:lang w:val="en-US"/>
                                    </w:rPr>
                                    <w:t xml:space="preserve"> err;</w:t>
                                  </w:r>
                                </w:p>
                              </w:tc>
                            </w:tr>
                            <w:tr w:rsidR="005F456C" w:rsidRPr="00C82F41" w14:paraId="7C84B9D7"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4E06ACB8"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711CE4DC" w14:textId="77777777" w:rsidR="005F456C" w:rsidRPr="00C82F41" w:rsidRDefault="005F456C"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unsigned</w:t>
                                  </w:r>
                                  <w:r w:rsidRPr="00C82F41">
                                    <w:rPr>
                                      <w:rFonts w:ascii="Courier New" w:hAnsi="Courier New" w:cs="Courier New"/>
                                      <w:color w:val="000000"/>
                                      <w:sz w:val="20"/>
                                      <w:szCs w:val="20"/>
                                      <w:lang w:val="en-US"/>
                                    </w:rPr>
                                    <w:t xml:space="preserve"> port = 9;</w:t>
                                  </w:r>
                                </w:p>
                              </w:tc>
                            </w:tr>
                            <w:tr w:rsidR="005F456C" w:rsidRPr="00C82F41" w14:paraId="0C2B1084"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0ADA58EE"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7592649F" w14:textId="77777777" w:rsidR="005F456C" w:rsidRPr="00C82F41" w:rsidRDefault="005F456C"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pcb = tcp_new();</w:t>
                                  </w:r>
                                </w:p>
                              </w:tc>
                            </w:tr>
                            <w:tr w:rsidR="005F456C" w:rsidRPr="00C82F41" w14:paraId="2311BFE4"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B254907"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106F90C6" w14:textId="77777777" w:rsidR="005F456C" w:rsidRPr="00C82F41" w:rsidRDefault="005F456C"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if</w:t>
                                  </w:r>
                                  <w:r w:rsidRPr="00C82F41">
                                    <w:rPr>
                                      <w:rFonts w:ascii="Courier New" w:hAnsi="Courier New" w:cs="Courier New"/>
                                      <w:color w:val="000000"/>
                                      <w:sz w:val="20"/>
                                      <w:szCs w:val="20"/>
                                      <w:lang w:val="en-US"/>
                                    </w:rPr>
                                    <w:t xml:space="preserve"> (!pcb) {</w:t>
                                  </w:r>
                                </w:p>
                              </w:tc>
                            </w:tr>
                            <w:tr w:rsidR="005F456C" w:rsidRPr="00C82F41" w14:paraId="1EDBD551"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7AFB5E00"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18520D7B" w14:textId="77777777" w:rsidR="005F456C" w:rsidRPr="00C82F41" w:rsidRDefault="005F456C"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xil_printf(</w:t>
                                  </w:r>
                                  <w:r w:rsidRPr="00C82F41">
                                    <w:rPr>
                                      <w:rFonts w:ascii="Courier New" w:hAnsi="Courier New" w:cs="Courier New"/>
                                      <w:color w:val="2A00FF"/>
                                      <w:sz w:val="20"/>
                                      <w:szCs w:val="20"/>
                                      <w:lang w:val="en-US"/>
                                    </w:rPr>
                                    <w:t>"Error creating PCB. Out of Memory\n\r"</w:t>
                                  </w:r>
                                  <w:r w:rsidRPr="00C82F41">
                                    <w:rPr>
                                      <w:rFonts w:ascii="Courier New" w:hAnsi="Courier New" w:cs="Courier New"/>
                                      <w:color w:val="000000"/>
                                      <w:sz w:val="20"/>
                                      <w:szCs w:val="20"/>
                                      <w:lang w:val="en-US"/>
                                    </w:rPr>
                                    <w:t>);</w:t>
                                  </w:r>
                                </w:p>
                              </w:tc>
                            </w:tr>
                            <w:tr w:rsidR="005F456C" w:rsidRPr="00C82F41" w14:paraId="413B1BA9"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2934FA7"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1863A199" w14:textId="77777777" w:rsidR="005F456C" w:rsidRPr="00C82F41" w:rsidRDefault="005F456C"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return</w:t>
                                  </w:r>
                                  <w:r w:rsidRPr="00C82F41">
                                    <w:rPr>
                                      <w:rFonts w:ascii="Courier New" w:hAnsi="Courier New" w:cs="Courier New"/>
                                      <w:color w:val="000000"/>
                                      <w:sz w:val="20"/>
                                      <w:szCs w:val="20"/>
                                      <w:lang w:val="en-US"/>
                                    </w:rPr>
                                    <w:t xml:space="preserve"> -1;</w:t>
                                  </w:r>
                                  <w:r w:rsidRPr="00C82F41">
                                    <w:rPr>
                                      <w:rFonts w:ascii="Courier New" w:hAnsi="Courier New" w:cs="Courier New"/>
                                      <w:color w:val="000000"/>
                                      <w:sz w:val="20"/>
                                      <w:szCs w:val="20"/>
                                      <w:lang w:val="en-US"/>
                                    </w:rPr>
                                    <w:tab/>
                                    <w:t>}</w:t>
                                  </w:r>
                                </w:p>
                              </w:tc>
                            </w:tr>
                            <w:tr w:rsidR="005F456C" w:rsidRPr="00C82F41" w14:paraId="5CA38367"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13A0FB43"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21D3FD27" w14:textId="77777777" w:rsidR="005F456C" w:rsidRPr="00C82F41" w:rsidRDefault="005F456C"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err = tcp_bind(pcb, IP_ADDR_ANY, port);</w:t>
                                  </w:r>
                                </w:p>
                              </w:tc>
                            </w:tr>
                            <w:tr w:rsidR="005F456C" w:rsidRPr="00C82F41" w14:paraId="423822C5"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7F4F624"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5B936FE2" w14:textId="77777777" w:rsidR="005F456C" w:rsidRPr="00C82F41" w:rsidRDefault="005F456C"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if</w:t>
                                  </w:r>
                                  <w:r w:rsidRPr="00C82F41">
                                    <w:rPr>
                                      <w:rFonts w:ascii="Courier New" w:hAnsi="Courier New" w:cs="Courier New"/>
                                      <w:color w:val="000000"/>
                                      <w:sz w:val="20"/>
                                      <w:szCs w:val="20"/>
                                      <w:lang w:val="en-US"/>
                                    </w:rPr>
                                    <w:t xml:space="preserve"> (err != ERR_OK) {</w:t>
                                  </w:r>
                                </w:p>
                              </w:tc>
                            </w:tr>
                            <w:tr w:rsidR="005F456C" w:rsidRPr="00C82F41" w14:paraId="53405ADC"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7E9AA818"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0E2F9A55" w14:textId="77777777" w:rsidR="005F456C" w:rsidRPr="00C82F41" w:rsidRDefault="005F456C"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xil_printf(</w:t>
                                  </w:r>
                                  <w:r w:rsidRPr="00C82F41">
                                    <w:rPr>
                                      <w:rFonts w:ascii="Courier New" w:hAnsi="Courier New" w:cs="Courier New"/>
                                      <w:color w:val="2A00FF"/>
                                      <w:sz w:val="20"/>
                                      <w:szCs w:val="20"/>
                                      <w:lang w:val="en-US"/>
                                    </w:rPr>
                                    <w:t>"Unable to bind to port %d: err = %d\n\r"</w:t>
                                  </w:r>
                                  <w:r w:rsidRPr="00C82F41">
                                    <w:rPr>
                                      <w:rFonts w:ascii="Courier New" w:hAnsi="Courier New" w:cs="Courier New"/>
                                      <w:color w:val="000000"/>
                                      <w:sz w:val="20"/>
                                      <w:szCs w:val="20"/>
                                      <w:lang w:val="en-US"/>
                                    </w:rPr>
                                    <w:t>, port, err);</w:t>
                                  </w:r>
                                </w:p>
                              </w:tc>
                            </w:tr>
                            <w:tr w:rsidR="005F456C" w:rsidRPr="00C82F41" w14:paraId="4E77EB1A"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6EA9BA9"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51629842" w14:textId="77777777" w:rsidR="005F456C" w:rsidRPr="00C82F41" w:rsidRDefault="005F456C"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return</w:t>
                                  </w:r>
                                  <w:r w:rsidRPr="00C82F41">
                                    <w:rPr>
                                      <w:rFonts w:ascii="Courier New" w:hAnsi="Courier New" w:cs="Courier New"/>
                                      <w:color w:val="000000"/>
                                      <w:sz w:val="20"/>
                                      <w:szCs w:val="20"/>
                                      <w:lang w:val="en-US"/>
                                    </w:rPr>
                                    <w:t xml:space="preserve"> -2;</w:t>
                                  </w:r>
                                  <w:r w:rsidRPr="00C82F41">
                                    <w:rPr>
                                      <w:rFonts w:ascii="Courier New" w:hAnsi="Courier New" w:cs="Courier New"/>
                                      <w:color w:val="000000"/>
                                      <w:sz w:val="20"/>
                                      <w:szCs w:val="20"/>
                                      <w:lang w:val="en-US"/>
                                    </w:rPr>
                                    <w:tab/>
                                    <w:t>}</w:t>
                                  </w:r>
                                </w:p>
                              </w:tc>
                            </w:tr>
                            <w:tr w:rsidR="005F456C" w:rsidRPr="00C82F41" w14:paraId="263283B0"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69831717"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6519B49B" w14:textId="77777777" w:rsidR="005F456C" w:rsidRPr="00C82F41" w:rsidRDefault="005F456C"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tcp_arg(pcb, NULL);</w:t>
                                  </w:r>
                                </w:p>
                              </w:tc>
                            </w:tr>
                            <w:tr w:rsidR="005F456C" w:rsidRPr="00C82F41" w14:paraId="4E4183A5"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AF2C78F"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4EDEA3DF" w14:textId="77777777" w:rsidR="005F456C" w:rsidRPr="00C82F41" w:rsidRDefault="005F456C"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pcb = tcp_listen(pcb);</w:t>
                                  </w:r>
                                </w:p>
                              </w:tc>
                            </w:tr>
                            <w:tr w:rsidR="005F456C" w:rsidRPr="00C82F41" w14:paraId="29E58BF3"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42641E6B"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15EFC1AB" w14:textId="77777777" w:rsidR="005F456C" w:rsidRPr="00C82F41" w:rsidRDefault="005F456C"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if</w:t>
                                  </w:r>
                                  <w:r w:rsidRPr="00C82F41">
                                    <w:rPr>
                                      <w:rFonts w:ascii="Courier New" w:hAnsi="Courier New" w:cs="Courier New"/>
                                      <w:color w:val="000000"/>
                                      <w:sz w:val="20"/>
                                      <w:szCs w:val="20"/>
                                      <w:lang w:val="en-US"/>
                                    </w:rPr>
                                    <w:t xml:space="preserve"> (!pcb) {</w:t>
                                  </w:r>
                                </w:p>
                              </w:tc>
                            </w:tr>
                            <w:tr w:rsidR="005F456C" w:rsidRPr="00C82F41" w14:paraId="1589509A"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636A00C"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58A6E418" w14:textId="77777777" w:rsidR="005F456C" w:rsidRPr="00C82F41" w:rsidRDefault="005F456C"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xil_printf(</w:t>
                                  </w:r>
                                  <w:r w:rsidRPr="00C82F41">
                                    <w:rPr>
                                      <w:rFonts w:ascii="Courier New" w:hAnsi="Courier New" w:cs="Courier New"/>
                                      <w:color w:val="2A00FF"/>
                                      <w:sz w:val="20"/>
                                      <w:szCs w:val="20"/>
                                      <w:lang w:val="en-US"/>
                                    </w:rPr>
                                    <w:t>"Out of memory while tcp_listen\n\r"</w:t>
                                  </w:r>
                                  <w:r w:rsidRPr="00C82F41">
                                    <w:rPr>
                                      <w:rFonts w:ascii="Courier New" w:hAnsi="Courier New" w:cs="Courier New"/>
                                      <w:color w:val="000000"/>
                                      <w:sz w:val="20"/>
                                      <w:szCs w:val="20"/>
                                      <w:lang w:val="en-US"/>
                                    </w:rPr>
                                    <w:t>);</w:t>
                                  </w:r>
                                </w:p>
                              </w:tc>
                            </w:tr>
                            <w:tr w:rsidR="005F456C" w:rsidRPr="00C82F41" w14:paraId="16CA4F91"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4FE5DC4A"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4040F380" w14:textId="77777777" w:rsidR="005F456C" w:rsidRPr="00C82F41" w:rsidRDefault="005F456C"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return</w:t>
                                  </w:r>
                                  <w:r w:rsidRPr="00C82F41">
                                    <w:rPr>
                                      <w:rFonts w:ascii="Courier New" w:hAnsi="Courier New" w:cs="Courier New"/>
                                      <w:color w:val="000000"/>
                                      <w:sz w:val="20"/>
                                      <w:szCs w:val="20"/>
                                      <w:lang w:val="en-US"/>
                                    </w:rPr>
                                    <w:t xml:space="preserve"> -3;</w:t>
                                  </w:r>
                                  <w:r w:rsidRPr="00C82F41">
                                    <w:rPr>
                                      <w:rFonts w:ascii="Courier New" w:hAnsi="Courier New" w:cs="Courier New"/>
                                      <w:color w:val="000000"/>
                                      <w:sz w:val="20"/>
                                      <w:szCs w:val="20"/>
                                      <w:lang w:val="en-US"/>
                                    </w:rPr>
                                    <w:tab/>
                                    <w:t>}</w:t>
                                  </w:r>
                                </w:p>
                              </w:tc>
                            </w:tr>
                            <w:tr w:rsidR="005F456C" w:rsidRPr="00C82F41" w14:paraId="58B6B0E8"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A5B2DE3"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46FC50DB" w14:textId="06AD1A72" w:rsidR="005F456C" w:rsidRPr="00C82F41" w:rsidRDefault="005F456C"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tcp_accept(pcb, accept_callback</w:t>
                                  </w:r>
                                  <w:r>
                                    <w:rPr>
                                      <w:rFonts w:ascii="Courier New" w:hAnsi="Courier New" w:cs="Courier New"/>
                                      <w:color w:val="000000"/>
                                      <w:sz w:val="20"/>
                                      <w:szCs w:val="20"/>
                                      <w:lang w:val="en-US"/>
                                    </w:rPr>
                                    <w:t>SV1</w:t>
                                  </w:r>
                                  <w:r w:rsidRPr="00C82F41">
                                    <w:rPr>
                                      <w:rFonts w:ascii="Courier New" w:hAnsi="Courier New" w:cs="Courier New"/>
                                      <w:color w:val="000000"/>
                                      <w:sz w:val="20"/>
                                      <w:szCs w:val="20"/>
                                      <w:lang w:val="en-US"/>
                                    </w:rPr>
                                    <w:t>);</w:t>
                                  </w:r>
                                </w:p>
                              </w:tc>
                            </w:tr>
                            <w:tr w:rsidR="005F456C" w:rsidRPr="00C82F41" w14:paraId="437CB848"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73AD9BD4"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66401544" w14:textId="77777777" w:rsidR="005F456C" w:rsidRPr="00C82F41" w:rsidRDefault="005F456C"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xil_printf(</w:t>
                                  </w:r>
                                  <w:r w:rsidRPr="00C82F41">
                                    <w:rPr>
                                      <w:rFonts w:ascii="Courier New" w:hAnsi="Courier New" w:cs="Courier New"/>
                                      <w:color w:val="2A00FF"/>
                                      <w:sz w:val="20"/>
                                      <w:szCs w:val="20"/>
                                      <w:lang w:val="en-US"/>
                                    </w:rPr>
                                    <w:t>"TCP echo server started @ port %d\n\r"</w:t>
                                  </w:r>
                                  <w:r w:rsidRPr="00C82F41">
                                    <w:rPr>
                                      <w:rFonts w:ascii="Courier New" w:hAnsi="Courier New" w:cs="Courier New"/>
                                      <w:color w:val="000000"/>
                                      <w:sz w:val="20"/>
                                      <w:szCs w:val="20"/>
                                      <w:lang w:val="en-US"/>
                                    </w:rPr>
                                    <w:t>, port);</w:t>
                                  </w:r>
                                </w:p>
                              </w:tc>
                            </w:tr>
                            <w:tr w:rsidR="005F456C" w:rsidRPr="00C82F41" w14:paraId="25DF6FCA"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2B66F2F"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4BD42D6C" w14:textId="77777777" w:rsidR="005F456C" w:rsidRPr="00C82F41" w:rsidRDefault="005F456C"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return</w:t>
                                  </w:r>
                                  <w:r w:rsidRPr="00C82F41">
                                    <w:rPr>
                                      <w:rFonts w:ascii="Courier New" w:hAnsi="Courier New" w:cs="Courier New"/>
                                      <w:color w:val="000000"/>
                                      <w:sz w:val="20"/>
                                      <w:szCs w:val="20"/>
                                      <w:lang w:val="en-US"/>
                                    </w:rPr>
                                    <w:t xml:space="preserve"> 0;</w:t>
                                  </w:r>
                                </w:p>
                              </w:tc>
                            </w:tr>
                            <w:tr w:rsidR="005F456C" w:rsidRPr="00C82F41" w14:paraId="2D5F5314" w14:textId="77777777" w:rsidTr="007852B4">
                              <w:tc>
                                <w:tcPr>
                                  <w:cnfStyle w:val="001000000000" w:firstRow="0" w:lastRow="0" w:firstColumn="1" w:lastColumn="0" w:oddVBand="0" w:evenVBand="0" w:oddHBand="0" w:evenHBand="0" w:firstRowFirstColumn="0" w:firstRowLastColumn="0" w:lastRowFirstColumn="0" w:lastRowLastColumn="0"/>
                                  <w:tcW w:w="3100" w:type="dxa"/>
                                  <w:gridSpan w:val="2"/>
                                </w:tcPr>
                                <w:p w14:paraId="07D04CE9" w14:textId="77777777" w:rsidR="005F456C" w:rsidRPr="00C82F41" w:rsidRDefault="005F456C" w:rsidP="00CB34B4">
                                  <w:pPr>
                                    <w:keepNext/>
                                    <w:autoSpaceDE w:val="0"/>
                                    <w:autoSpaceDN w:val="0"/>
                                    <w:adjustRightInd w:val="0"/>
                                    <w:rPr>
                                      <w:rFonts w:ascii="Courier New" w:hAnsi="Courier New" w:cs="Courier New"/>
                                      <w:color w:val="000000"/>
                                      <w:sz w:val="20"/>
                                      <w:szCs w:val="20"/>
                                      <w:lang w:val="en-US"/>
                                    </w:rPr>
                                  </w:pPr>
                                </w:p>
                              </w:tc>
                              <w:tc>
                                <w:tcPr>
                                  <w:tcW w:w="4544" w:type="dxa"/>
                                </w:tcPr>
                                <w:p w14:paraId="5D2346C8" w14:textId="77777777" w:rsidR="005F456C" w:rsidRPr="00C82F41" w:rsidRDefault="005F456C" w:rsidP="00CB34B4">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w:t>
                                  </w:r>
                                </w:p>
                              </w:tc>
                            </w:tr>
                          </w:tbl>
                          <w:p w14:paraId="3D02F9BC" w14:textId="39DC4C6C" w:rsidR="005F456C" w:rsidRDefault="005F456C" w:rsidP="00D601C6">
                            <w:pPr>
                              <w:pStyle w:val="Caption"/>
                              <w:jc w:val="center"/>
                            </w:pPr>
                            <w:bookmarkStart w:id="2683" w:name="_Ref422694874"/>
                            <w:bookmarkStart w:id="2684" w:name="_Ref422694828"/>
                            <w:r>
                              <w:t xml:space="preserve">Program.  </w:t>
                            </w:r>
                            <w:r>
                              <w:fldChar w:fldCharType="begin"/>
                            </w:r>
                            <w:r>
                              <w:instrText xml:space="preserve"> STYLEREF 2 \s </w:instrText>
                            </w:r>
                            <w:r>
                              <w:fldChar w:fldCharType="separate"/>
                            </w:r>
                            <w:r>
                              <w:rPr>
                                <w:noProof/>
                              </w:rPr>
                              <w:t>5.6</w:t>
                            </w:r>
                            <w:r>
                              <w:fldChar w:fldCharType="end"/>
                            </w:r>
                            <w:r>
                              <w:t>.</w:t>
                            </w:r>
                            <w:r>
                              <w:fldChar w:fldCharType="begin"/>
                            </w:r>
                            <w:r>
                              <w:instrText xml:space="preserve"> SEQ Program._ \* ARABIC \s 2 </w:instrText>
                            </w:r>
                            <w:r>
                              <w:fldChar w:fldCharType="separate"/>
                            </w:r>
                            <w:r>
                              <w:rPr>
                                <w:noProof/>
                              </w:rPr>
                              <w:t>1</w:t>
                            </w:r>
                            <w:r>
                              <w:fldChar w:fldCharType="end"/>
                            </w:r>
                            <w:bookmarkEnd w:id="2683"/>
                            <w:r>
                              <w:t xml:space="preserve"> Server létrehozása C kód</w:t>
                            </w:r>
                            <w:bookmarkEnd w:id="2684"/>
                          </w:p>
                          <w:p w14:paraId="36338879" w14:textId="77777777" w:rsidR="005F456C" w:rsidRPr="00CE729B" w:rsidRDefault="005F456C" w:rsidP="007852B4"/>
                        </w:txbxContent>
                      </wps:txbx>
                      <wps:bodyPr rot="0" vert="horz" wrap="square" lIns="91440" tIns="45720" rIns="91440" bIns="45720" anchor="t" anchorCtr="0" upright="1">
                        <a:noAutofit/>
                      </wps:bodyPr>
                    </wps:wsp>
                  </a:graphicData>
                </a:graphic>
              </wp:inline>
            </w:drawing>
          </mc:Choice>
          <mc:Fallback>
            <w:pict>
              <v:shape w14:anchorId="5381CF74" id="Text Box 225" o:spid="_x0000_s1154" type="#_x0000_t202" style="width:499.85pt;height:29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">
                <v:textbox>
                  <w:txbxContent>
                    <w:tbl>
                      <w:tblPr>
                        <w:tblStyle w:val="PlainTable1"/>
                        <w:tblW w:w="7644" w:type="dxa"/>
                        <w:tblLook w:val="04A0" w:firstRow="1" w:lastRow="0" w:firstColumn="1" w:lastColumn="0" w:noHBand="0" w:noVBand="1"/>
                      </w:tblPr>
                      <w:tblGrid>
                        <w:gridCol w:w="1008"/>
                        <w:gridCol w:w="2092"/>
                        <w:gridCol w:w="4544"/>
                      </w:tblGrid>
                      <w:tr w:rsidR="005F456C" w:rsidRPr="00C82F41" w14:paraId="2B9CB401" w14:textId="77777777" w:rsidTr="007852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CA8AF8D"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16829BB9" w14:textId="2AAE9594" w:rsidR="005F456C" w:rsidRPr="00C82F41" w:rsidRDefault="005F456C">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val="0"/>
                                <w:bCs w:val="0"/>
                                <w:color w:val="7F0055"/>
                                <w:sz w:val="20"/>
                                <w:szCs w:val="20"/>
                                <w:lang w:val="en-US"/>
                              </w:rPr>
                              <w:t>int</w:t>
                            </w:r>
                            <w:r w:rsidRPr="00C82F41">
                              <w:rPr>
                                <w:rFonts w:ascii="Courier New" w:hAnsi="Courier New" w:cs="Courier New"/>
                                <w:color w:val="000000"/>
                                <w:sz w:val="20"/>
                                <w:szCs w:val="20"/>
                                <w:lang w:val="en-US"/>
                              </w:rPr>
                              <w:t xml:space="preserve"> </w:t>
                            </w:r>
                            <w:r>
                              <w:rPr>
                                <w:rFonts w:ascii="Courier New" w:hAnsi="Courier New" w:cs="Courier New"/>
                                <w:b w:val="0"/>
                                <w:bCs w:val="0"/>
                                <w:color w:val="000000"/>
                                <w:sz w:val="20"/>
                                <w:szCs w:val="20"/>
                                <w:lang w:val="en-US"/>
                              </w:rPr>
                              <w:t>start_applicationSV1</w:t>
                            </w:r>
                            <w:r w:rsidRPr="00C82F41">
                              <w:rPr>
                                <w:rFonts w:ascii="Courier New" w:hAnsi="Courier New" w:cs="Courier New"/>
                                <w:color w:val="000000"/>
                                <w:sz w:val="20"/>
                                <w:szCs w:val="20"/>
                                <w:lang w:val="en-US"/>
                              </w:rPr>
                              <w:t>()</w:t>
                            </w:r>
                          </w:p>
                        </w:tc>
                      </w:tr>
                      <w:tr w:rsidR="005F456C" w:rsidRPr="00C82F41" w14:paraId="760C8145"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5B25781"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15D3B67C" w14:textId="77777777" w:rsidR="005F456C" w:rsidRPr="00C82F41" w:rsidRDefault="005F456C"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w:t>
                            </w:r>
                          </w:p>
                        </w:tc>
                      </w:tr>
                      <w:tr w:rsidR="005F456C" w:rsidRPr="00C82F41" w14:paraId="3664A47A"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58C8262E"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005032"/>
                                <w:sz w:val="20"/>
                                <w:szCs w:val="20"/>
                                <w:lang w:val="en-US"/>
                              </w:rPr>
                            </w:pPr>
                          </w:p>
                        </w:tc>
                        <w:tc>
                          <w:tcPr>
                            <w:tcW w:w="6636" w:type="dxa"/>
                            <w:gridSpan w:val="2"/>
                          </w:tcPr>
                          <w:p w14:paraId="116DA521" w14:textId="77777777" w:rsidR="005F456C" w:rsidRPr="00C82F41" w:rsidRDefault="005F456C"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5032"/>
                                <w:sz w:val="20"/>
                                <w:szCs w:val="20"/>
                                <w:lang w:val="en-US"/>
                              </w:rPr>
                              <w:t>err_t</w:t>
                            </w:r>
                            <w:r w:rsidRPr="00C82F41">
                              <w:rPr>
                                <w:rFonts w:ascii="Courier New" w:hAnsi="Courier New" w:cs="Courier New"/>
                                <w:color w:val="000000"/>
                                <w:sz w:val="20"/>
                                <w:szCs w:val="20"/>
                                <w:lang w:val="en-US"/>
                              </w:rPr>
                              <w:t xml:space="preserve"> err;</w:t>
                            </w:r>
                          </w:p>
                        </w:tc>
                      </w:tr>
                      <w:tr w:rsidR="005F456C" w:rsidRPr="00C82F41" w14:paraId="7C84B9D7"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4E06ACB8"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711CE4DC" w14:textId="77777777" w:rsidR="005F456C" w:rsidRPr="00C82F41" w:rsidRDefault="005F456C"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unsigned</w:t>
                            </w:r>
                            <w:r w:rsidRPr="00C82F41">
                              <w:rPr>
                                <w:rFonts w:ascii="Courier New" w:hAnsi="Courier New" w:cs="Courier New"/>
                                <w:color w:val="000000"/>
                                <w:sz w:val="20"/>
                                <w:szCs w:val="20"/>
                                <w:lang w:val="en-US"/>
                              </w:rPr>
                              <w:t xml:space="preserve"> port = 9;</w:t>
                            </w:r>
                          </w:p>
                        </w:tc>
                      </w:tr>
                      <w:tr w:rsidR="005F456C" w:rsidRPr="00C82F41" w14:paraId="0C2B1084"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0ADA58EE"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7592649F" w14:textId="77777777" w:rsidR="005F456C" w:rsidRPr="00C82F41" w:rsidRDefault="005F456C"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pcb = tcp_new();</w:t>
                            </w:r>
                          </w:p>
                        </w:tc>
                      </w:tr>
                      <w:tr w:rsidR="005F456C" w:rsidRPr="00C82F41" w14:paraId="2311BFE4"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B254907"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106F90C6" w14:textId="77777777" w:rsidR="005F456C" w:rsidRPr="00C82F41" w:rsidRDefault="005F456C"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if</w:t>
                            </w:r>
                            <w:r w:rsidRPr="00C82F41">
                              <w:rPr>
                                <w:rFonts w:ascii="Courier New" w:hAnsi="Courier New" w:cs="Courier New"/>
                                <w:color w:val="000000"/>
                                <w:sz w:val="20"/>
                                <w:szCs w:val="20"/>
                                <w:lang w:val="en-US"/>
                              </w:rPr>
                              <w:t xml:space="preserve"> (!pcb) {</w:t>
                            </w:r>
                          </w:p>
                        </w:tc>
                      </w:tr>
                      <w:tr w:rsidR="005F456C" w:rsidRPr="00C82F41" w14:paraId="1EDBD551"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7AFB5E00"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18520D7B" w14:textId="77777777" w:rsidR="005F456C" w:rsidRPr="00C82F41" w:rsidRDefault="005F456C"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xil_printf(</w:t>
                            </w:r>
                            <w:r w:rsidRPr="00C82F41">
                              <w:rPr>
                                <w:rFonts w:ascii="Courier New" w:hAnsi="Courier New" w:cs="Courier New"/>
                                <w:color w:val="2A00FF"/>
                                <w:sz w:val="20"/>
                                <w:szCs w:val="20"/>
                                <w:lang w:val="en-US"/>
                              </w:rPr>
                              <w:t>"Error creating PCB. Out of Memory\n\r"</w:t>
                            </w:r>
                            <w:r w:rsidRPr="00C82F41">
                              <w:rPr>
                                <w:rFonts w:ascii="Courier New" w:hAnsi="Courier New" w:cs="Courier New"/>
                                <w:color w:val="000000"/>
                                <w:sz w:val="20"/>
                                <w:szCs w:val="20"/>
                                <w:lang w:val="en-US"/>
                              </w:rPr>
                              <w:t>);</w:t>
                            </w:r>
                          </w:p>
                        </w:tc>
                      </w:tr>
                      <w:tr w:rsidR="005F456C" w:rsidRPr="00C82F41" w14:paraId="413B1BA9"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2934FA7"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1863A199" w14:textId="77777777" w:rsidR="005F456C" w:rsidRPr="00C82F41" w:rsidRDefault="005F456C"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return</w:t>
                            </w:r>
                            <w:r w:rsidRPr="00C82F41">
                              <w:rPr>
                                <w:rFonts w:ascii="Courier New" w:hAnsi="Courier New" w:cs="Courier New"/>
                                <w:color w:val="000000"/>
                                <w:sz w:val="20"/>
                                <w:szCs w:val="20"/>
                                <w:lang w:val="en-US"/>
                              </w:rPr>
                              <w:t xml:space="preserve"> -1;</w:t>
                            </w:r>
                            <w:r w:rsidRPr="00C82F41">
                              <w:rPr>
                                <w:rFonts w:ascii="Courier New" w:hAnsi="Courier New" w:cs="Courier New"/>
                                <w:color w:val="000000"/>
                                <w:sz w:val="20"/>
                                <w:szCs w:val="20"/>
                                <w:lang w:val="en-US"/>
                              </w:rPr>
                              <w:tab/>
                              <w:t>}</w:t>
                            </w:r>
                          </w:p>
                        </w:tc>
                      </w:tr>
                      <w:tr w:rsidR="005F456C" w:rsidRPr="00C82F41" w14:paraId="5CA38367"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13A0FB43"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21D3FD27" w14:textId="77777777" w:rsidR="005F456C" w:rsidRPr="00C82F41" w:rsidRDefault="005F456C"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err = tcp_bind(pcb, IP_ADDR_ANY, port);</w:t>
                            </w:r>
                          </w:p>
                        </w:tc>
                      </w:tr>
                      <w:tr w:rsidR="005F456C" w:rsidRPr="00C82F41" w14:paraId="423822C5"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7F4F624"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5B936FE2" w14:textId="77777777" w:rsidR="005F456C" w:rsidRPr="00C82F41" w:rsidRDefault="005F456C"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if</w:t>
                            </w:r>
                            <w:r w:rsidRPr="00C82F41">
                              <w:rPr>
                                <w:rFonts w:ascii="Courier New" w:hAnsi="Courier New" w:cs="Courier New"/>
                                <w:color w:val="000000"/>
                                <w:sz w:val="20"/>
                                <w:szCs w:val="20"/>
                                <w:lang w:val="en-US"/>
                              </w:rPr>
                              <w:t xml:space="preserve"> (err != ERR_OK) {</w:t>
                            </w:r>
                          </w:p>
                        </w:tc>
                      </w:tr>
                      <w:tr w:rsidR="005F456C" w:rsidRPr="00C82F41" w14:paraId="53405ADC"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7E9AA818"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0E2F9A55" w14:textId="77777777" w:rsidR="005F456C" w:rsidRPr="00C82F41" w:rsidRDefault="005F456C"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xil_printf(</w:t>
                            </w:r>
                            <w:r w:rsidRPr="00C82F41">
                              <w:rPr>
                                <w:rFonts w:ascii="Courier New" w:hAnsi="Courier New" w:cs="Courier New"/>
                                <w:color w:val="2A00FF"/>
                                <w:sz w:val="20"/>
                                <w:szCs w:val="20"/>
                                <w:lang w:val="en-US"/>
                              </w:rPr>
                              <w:t>"Unable to bind to port %d: err = %d\n\r"</w:t>
                            </w:r>
                            <w:r w:rsidRPr="00C82F41">
                              <w:rPr>
                                <w:rFonts w:ascii="Courier New" w:hAnsi="Courier New" w:cs="Courier New"/>
                                <w:color w:val="000000"/>
                                <w:sz w:val="20"/>
                                <w:szCs w:val="20"/>
                                <w:lang w:val="en-US"/>
                              </w:rPr>
                              <w:t>, port, err);</w:t>
                            </w:r>
                          </w:p>
                        </w:tc>
                      </w:tr>
                      <w:tr w:rsidR="005F456C" w:rsidRPr="00C82F41" w14:paraId="4E77EB1A"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6EA9BA9"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51629842" w14:textId="77777777" w:rsidR="005F456C" w:rsidRPr="00C82F41" w:rsidRDefault="005F456C"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return</w:t>
                            </w:r>
                            <w:r w:rsidRPr="00C82F41">
                              <w:rPr>
                                <w:rFonts w:ascii="Courier New" w:hAnsi="Courier New" w:cs="Courier New"/>
                                <w:color w:val="000000"/>
                                <w:sz w:val="20"/>
                                <w:szCs w:val="20"/>
                                <w:lang w:val="en-US"/>
                              </w:rPr>
                              <w:t xml:space="preserve"> -2;</w:t>
                            </w:r>
                            <w:r w:rsidRPr="00C82F41">
                              <w:rPr>
                                <w:rFonts w:ascii="Courier New" w:hAnsi="Courier New" w:cs="Courier New"/>
                                <w:color w:val="000000"/>
                                <w:sz w:val="20"/>
                                <w:szCs w:val="20"/>
                                <w:lang w:val="en-US"/>
                              </w:rPr>
                              <w:tab/>
                              <w:t>}</w:t>
                            </w:r>
                          </w:p>
                        </w:tc>
                      </w:tr>
                      <w:tr w:rsidR="005F456C" w:rsidRPr="00C82F41" w14:paraId="263283B0"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69831717"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6519B49B" w14:textId="77777777" w:rsidR="005F456C" w:rsidRPr="00C82F41" w:rsidRDefault="005F456C"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tcp_arg(pcb, NULL);</w:t>
                            </w:r>
                          </w:p>
                        </w:tc>
                      </w:tr>
                      <w:tr w:rsidR="005F456C" w:rsidRPr="00C82F41" w14:paraId="4E4183A5"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AF2C78F"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4EDEA3DF" w14:textId="77777777" w:rsidR="005F456C" w:rsidRPr="00C82F41" w:rsidRDefault="005F456C"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pcb = tcp_listen(pcb);</w:t>
                            </w:r>
                          </w:p>
                        </w:tc>
                      </w:tr>
                      <w:tr w:rsidR="005F456C" w:rsidRPr="00C82F41" w14:paraId="29E58BF3"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42641E6B"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15EFC1AB" w14:textId="77777777" w:rsidR="005F456C" w:rsidRPr="00C82F41" w:rsidRDefault="005F456C"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if</w:t>
                            </w:r>
                            <w:r w:rsidRPr="00C82F41">
                              <w:rPr>
                                <w:rFonts w:ascii="Courier New" w:hAnsi="Courier New" w:cs="Courier New"/>
                                <w:color w:val="000000"/>
                                <w:sz w:val="20"/>
                                <w:szCs w:val="20"/>
                                <w:lang w:val="en-US"/>
                              </w:rPr>
                              <w:t xml:space="preserve"> (!pcb) {</w:t>
                            </w:r>
                          </w:p>
                        </w:tc>
                      </w:tr>
                      <w:tr w:rsidR="005F456C" w:rsidRPr="00C82F41" w14:paraId="1589509A"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636A00C"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58A6E418" w14:textId="77777777" w:rsidR="005F456C" w:rsidRPr="00C82F41" w:rsidRDefault="005F456C"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xil_printf(</w:t>
                            </w:r>
                            <w:r w:rsidRPr="00C82F41">
                              <w:rPr>
                                <w:rFonts w:ascii="Courier New" w:hAnsi="Courier New" w:cs="Courier New"/>
                                <w:color w:val="2A00FF"/>
                                <w:sz w:val="20"/>
                                <w:szCs w:val="20"/>
                                <w:lang w:val="en-US"/>
                              </w:rPr>
                              <w:t>"Out of memory while tcp_listen\n\r"</w:t>
                            </w:r>
                            <w:r w:rsidRPr="00C82F41">
                              <w:rPr>
                                <w:rFonts w:ascii="Courier New" w:hAnsi="Courier New" w:cs="Courier New"/>
                                <w:color w:val="000000"/>
                                <w:sz w:val="20"/>
                                <w:szCs w:val="20"/>
                                <w:lang w:val="en-US"/>
                              </w:rPr>
                              <w:t>);</w:t>
                            </w:r>
                          </w:p>
                        </w:tc>
                      </w:tr>
                      <w:tr w:rsidR="005F456C" w:rsidRPr="00C82F41" w14:paraId="16CA4F91"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4FE5DC4A"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4040F380" w14:textId="77777777" w:rsidR="005F456C" w:rsidRPr="00C82F41" w:rsidRDefault="005F456C"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return</w:t>
                            </w:r>
                            <w:r w:rsidRPr="00C82F41">
                              <w:rPr>
                                <w:rFonts w:ascii="Courier New" w:hAnsi="Courier New" w:cs="Courier New"/>
                                <w:color w:val="000000"/>
                                <w:sz w:val="20"/>
                                <w:szCs w:val="20"/>
                                <w:lang w:val="en-US"/>
                              </w:rPr>
                              <w:t xml:space="preserve"> -3;</w:t>
                            </w:r>
                            <w:r w:rsidRPr="00C82F41">
                              <w:rPr>
                                <w:rFonts w:ascii="Courier New" w:hAnsi="Courier New" w:cs="Courier New"/>
                                <w:color w:val="000000"/>
                                <w:sz w:val="20"/>
                                <w:szCs w:val="20"/>
                                <w:lang w:val="en-US"/>
                              </w:rPr>
                              <w:tab/>
                              <w:t>}</w:t>
                            </w:r>
                          </w:p>
                        </w:tc>
                      </w:tr>
                      <w:tr w:rsidR="005F456C" w:rsidRPr="00C82F41" w14:paraId="58B6B0E8"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A5B2DE3"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46FC50DB" w14:textId="06AD1A72" w:rsidR="005F456C" w:rsidRPr="00C82F41" w:rsidRDefault="005F456C"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tcp_accept(pcb, accept_callback</w:t>
                            </w:r>
                            <w:r>
                              <w:rPr>
                                <w:rFonts w:ascii="Courier New" w:hAnsi="Courier New" w:cs="Courier New"/>
                                <w:color w:val="000000"/>
                                <w:sz w:val="20"/>
                                <w:szCs w:val="20"/>
                                <w:lang w:val="en-US"/>
                              </w:rPr>
                              <w:t>SV1</w:t>
                            </w:r>
                            <w:r w:rsidRPr="00C82F41">
                              <w:rPr>
                                <w:rFonts w:ascii="Courier New" w:hAnsi="Courier New" w:cs="Courier New"/>
                                <w:color w:val="000000"/>
                                <w:sz w:val="20"/>
                                <w:szCs w:val="20"/>
                                <w:lang w:val="en-US"/>
                              </w:rPr>
                              <w:t>);</w:t>
                            </w:r>
                          </w:p>
                        </w:tc>
                      </w:tr>
                      <w:tr w:rsidR="005F456C" w:rsidRPr="00C82F41" w14:paraId="437CB848"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73AD9BD4"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66401544" w14:textId="77777777" w:rsidR="005F456C" w:rsidRPr="00C82F41" w:rsidRDefault="005F456C"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xil_printf(</w:t>
                            </w:r>
                            <w:r w:rsidRPr="00C82F41">
                              <w:rPr>
                                <w:rFonts w:ascii="Courier New" w:hAnsi="Courier New" w:cs="Courier New"/>
                                <w:color w:val="2A00FF"/>
                                <w:sz w:val="20"/>
                                <w:szCs w:val="20"/>
                                <w:lang w:val="en-US"/>
                              </w:rPr>
                              <w:t>"TCP echo server started @ port %d\n\r"</w:t>
                            </w:r>
                            <w:r w:rsidRPr="00C82F41">
                              <w:rPr>
                                <w:rFonts w:ascii="Courier New" w:hAnsi="Courier New" w:cs="Courier New"/>
                                <w:color w:val="000000"/>
                                <w:sz w:val="20"/>
                                <w:szCs w:val="20"/>
                                <w:lang w:val="en-US"/>
                              </w:rPr>
                              <w:t>, port);</w:t>
                            </w:r>
                          </w:p>
                        </w:tc>
                      </w:tr>
                      <w:tr w:rsidR="005F456C" w:rsidRPr="00C82F41" w14:paraId="25DF6FCA"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2B66F2F"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4BD42D6C" w14:textId="77777777" w:rsidR="005F456C" w:rsidRPr="00C82F41" w:rsidRDefault="005F456C"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return</w:t>
                            </w:r>
                            <w:r w:rsidRPr="00C82F41">
                              <w:rPr>
                                <w:rFonts w:ascii="Courier New" w:hAnsi="Courier New" w:cs="Courier New"/>
                                <w:color w:val="000000"/>
                                <w:sz w:val="20"/>
                                <w:szCs w:val="20"/>
                                <w:lang w:val="en-US"/>
                              </w:rPr>
                              <w:t xml:space="preserve"> 0;</w:t>
                            </w:r>
                          </w:p>
                        </w:tc>
                      </w:tr>
                      <w:tr w:rsidR="005F456C" w:rsidRPr="00C82F41" w14:paraId="2D5F5314" w14:textId="77777777" w:rsidTr="007852B4">
                        <w:tc>
                          <w:tcPr>
                            <w:cnfStyle w:val="001000000000" w:firstRow="0" w:lastRow="0" w:firstColumn="1" w:lastColumn="0" w:oddVBand="0" w:evenVBand="0" w:oddHBand="0" w:evenHBand="0" w:firstRowFirstColumn="0" w:firstRowLastColumn="0" w:lastRowFirstColumn="0" w:lastRowLastColumn="0"/>
                            <w:tcW w:w="3100" w:type="dxa"/>
                            <w:gridSpan w:val="2"/>
                          </w:tcPr>
                          <w:p w14:paraId="07D04CE9" w14:textId="77777777" w:rsidR="005F456C" w:rsidRPr="00C82F41" w:rsidRDefault="005F456C" w:rsidP="00CB34B4">
                            <w:pPr>
                              <w:keepNext/>
                              <w:autoSpaceDE w:val="0"/>
                              <w:autoSpaceDN w:val="0"/>
                              <w:adjustRightInd w:val="0"/>
                              <w:rPr>
                                <w:rFonts w:ascii="Courier New" w:hAnsi="Courier New" w:cs="Courier New"/>
                                <w:color w:val="000000"/>
                                <w:sz w:val="20"/>
                                <w:szCs w:val="20"/>
                                <w:lang w:val="en-US"/>
                              </w:rPr>
                            </w:pPr>
                          </w:p>
                        </w:tc>
                        <w:tc>
                          <w:tcPr>
                            <w:tcW w:w="4544" w:type="dxa"/>
                          </w:tcPr>
                          <w:p w14:paraId="5D2346C8" w14:textId="77777777" w:rsidR="005F456C" w:rsidRPr="00C82F41" w:rsidRDefault="005F456C" w:rsidP="00CB34B4">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w:t>
                            </w:r>
                          </w:p>
                        </w:tc>
                      </w:tr>
                    </w:tbl>
                    <w:p w14:paraId="3D02F9BC" w14:textId="39DC4C6C" w:rsidR="005F456C" w:rsidRDefault="005F456C" w:rsidP="00D601C6">
                      <w:pPr>
                        <w:pStyle w:val="Caption"/>
                        <w:jc w:val="center"/>
                      </w:pPr>
                      <w:bookmarkStart w:id="2685" w:name="_Ref422694874"/>
                      <w:bookmarkStart w:id="2686" w:name="_Ref422694828"/>
                      <w:r>
                        <w:t xml:space="preserve">Program.  </w:t>
                      </w:r>
                      <w:r>
                        <w:fldChar w:fldCharType="begin"/>
                      </w:r>
                      <w:r>
                        <w:instrText xml:space="preserve"> STYLEREF 2 \s </w:instrText>
                      </w:r>
                      <w:r>
                        <w:fldChar w:fldCharType="separate"/>
                      </w:r>
                      <w:r>
                        <w:rPr>
                          <w:noProof/>
                        </w:rPr>
                        <w:t>5.6</w:t>
                      </w:r>
                      <w:r>
                        <w:fldChar w:fldCharType="end"/>
                      </w:r>
                      <w:r>
                        <w:t>.</w:t>
                      </w:r>
                      <w:r>
                        <w:fldChar w:fldCharType="begin"/>
                      </w:r>
                      <w:r>
                        <w:instrText xml:space="preserve"> SEQ Program._ \* ARABIC \s 2 </w:instrText>
                      </w:r>
                      <w:r>
                        <w:fldChar w:fldCharType="separate"/>
                      </w:r>
                      <w:r>
                        <w:rPr>
                          <w:noProof/>
                        </w:rPr>
                        <w:t>1</w:t>
                      </w:r>
                      <w:r>
                        <w:fldChar w:fldCharType="end"/>
                      </w:r>
                      <w:bookmarkEnd w:id="2685"/>
                      <w:r>
                        <w:t xml:space="preserve"> Server létrehozása C kód</w:t>
                      </w:r>
                      <w:bookmarkEnd w:id="2686"/>
                    </w:p>
                    <w:p w14:paraId="36338879" w14:textId="77777777" w:rsidR="005F456C" w:rsidRPr="00CE729B" w:rsidRDefault="005F456C" w:rsidP="007852B4"/>
                  </w:txbxContent>
                </v:textbox>
                <w10:anchorlock/>
              </v:shape>
            </w:pict>
          </mc:Fallback>
        </mc:AlternateContent>
      </w:r>
    </w:p>
    <w:p w14:paraId="6A53D49E" w14:textId="32FCEE61" w:rsidR="008A5A7B" w:rsidRPr="00BE4225" w:rsidRDefault="00B21CD3" w:rsidP="007852B4">
      <w:pPr>
        <w:pStyle w:val="Heading3"/>
      </w:pPr>
      <w:r w:rsidRPr="00BE4225">
        <w:rPr>
          <w:i/>
          <w:iCs/>
        </w:rPr>
        <w:t xml:space="preserve"> </w:t>
      </w:r>
      <w:bookmarkStart w:id="2687" w:name="_Toc422064125"/>
      <w:bookmarkStart w:id="2688" w:name="_Toc422126908"/>
      <w:bookmarkStart w:id="2689" w:name="_Toc420421285"/>
      <w:bookmarkStart w:id="2690" w:name="_Toc420422950"/>
      <w:bookmarkStart w:id="2691" w:name="_Toc420501418"/>
      <w:bookmarkStart w:id="2692" w:name="_Toc420501796"/>
      <w:bookmarkStart w:id="2693" w:name="_Toc420501914"/>
      <w:bookmarkStart w:id="2694" w:name="_Toc420501972"/>
      <w:bookmarkStart w:id="2695" w:name="_Toc420524594"/>
      <w:bookmarkStart w:id="2696" w:name="_Toc420531027"/>
      <w:bookmarkStart w:id="2697" w:name="_Toc420421289"/>
      <w:bookmarkStart w:id="2698" w:name="_Toc420422954"/>
      <w:bookmarkStart w:id="2699" w:name="_Toc420501422"/>
      <w:bookmarkStart w:id="2700" w:name="_Toc420501800"/>
      <w:bookmarkStart w:id="2701" w:name="_Toc420501918"/>
      <w:bookmarkStart w:id="2702" w:name="_Toc420501976"/>
      <w:bookmarkStart w:id="2703" w:name="_Toc420524598"/>
      <w:bookmarkStart w:id="2704" w:name="_Toc420531031"/>
      <w:bookmarkStart w:id="2705" w:name="_Toc420421293"/>
      <w:bookmarkStart w:id="2706" w:name="_Toc420422958"/>
      <w:bookmarkStart w:id="2707" w:name="_Toc420501426"/>
      <w:bookmarkStart w:id="2708" w:name="_Toc420501804"/>
      <w:bookmarkStart w:id="2709" w:name="_Toc420501922"/>
      <w:bookmarkStart w:id="2710" w:name="_Toc420501980"/>
      <w:bookmarkStart w:id="2711" w:name="_Toc420524602"/>
      <w:bookmarkStart w:id="2712" w:name="_Toc420531035"/>
      <w:bookmarkStart w:id="2713" w:name="_Toc422854244"/>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r w:rsidR="00ED22AB" w:rsidRPr="00BE4225">
        <w:t>Feladatok Elosztása</w:t>
      </w:r>
      <w:bookmarkEnd w:id="2713"/>
    </w:p>
    <w:p w14:paraId="2D109521" w14:textId="77777777" w:rsidR="008D28CE" w:rsidRPr="00BE4225" w:rsidRDefault="00ED22AB" w:rsidP="007852B4">
      <w:pPr>
        <w:pStyle w:val="Heading4"/>
        <w:spacing w:line="360" w:lineRule="auto"/>
      </w:pPr>
      <w:bookmarkStart w:id="2714" w:name="_Toc422854245"/>
      <w:r w:rsidRPr="00BE4225">
        <w:t>Zybo fejlesztőlap</w:t>
      </w:r>
      <w:bookmarkEnd w:id="2714"/>
    </w:p>
    <w:p w14:paraId="38A24B67" w14:textId="77777777" w:rsidR="00507FC7" w:rsidRPr="00B632B4" w:rsidRDefault="00507FC7" w:rsidP="00507FC7">
      <w:pPr>
        <w:spacing w:line="360" w:lineRule="auto"/>
        <w:rPr>
          <w:rFonts w:ascii="Times New Roman" w:hAnsi="Times New Roman"/>
        </w:rPr>
      </w:pPr>
      <w:r w:rsidRPr="00B632B4">
        <w:rPr>
          <w:rFonts w:ascii="Times New Roman" w:hAnsi="Times New Roman"/>
        </w:rPr>
        <w:t>A Core0 processzor feladatai között szerepel a megszakítások lekezelése. A legfontosabb a mintavételi periódust generáló számlálótól érkező megszakítás, amelynek bekövetkeztekor a processzor begyűjti az adatokat az szenzoroktól (Giroszkóp 1 és 2). Lekezeli a megszakítást, amelyek az UART modultól érkeznek és a GPS adatait tartalmazza. Az adatok begyűjtése után elindítja a matematikai modell kiszámítását, amely a Core1 processzoron történik. Az Ethernet kommunikációhoz Szükséges Socketeket is kezeli.</w:t>
      </w:r>
    </w:p>
    <w:p w14:paraId="2189A597" w14:textId="621F3EC1" w:rsidR="00507FC7" w:rsidRPr="00BE4225" w:rsidRDefault="00507FC7" w:rsidP="00911B32">
      <w:pPr>
        <w:spacing w:line="360" w:lineRule="auto"/>
        <w:rPr>
          <w:rFonts w:ascii="Times New Roman" w:hAnsi="Times New Roman"/>
        </w:rPr>
      </w:pPr>
      <w:r w:rsidRPr="00B632B4">
        <w:rPr>
          <w:rFonts w:ascii="Times New Roman" w:hAnsi="Times New Roman"/>
        </w:rPr>
        <w:t>Miután végzett a Core1 a matematikai számításokkal az SPI kommunikáción keresztül elküldi a szabályozók referencia értékeit a Spartan fejlesztőlapnak.</w:t>
      </w:r>
    </w:p>
    <w:p w14:paraId="3BED7314" w14:textId="0756179E" w:rsidR="00BD662A" w:rsidRPr="00BE4225" w:rsidRDefault="00ED22AB" w:rsidP="007852B4">
      <w:pPr>
        <w:pStyle w:val="Heading4"/>
        <w:spacing w:line="360" w:lineRule="auto"/>
      </w:pPr>
      <w:bookmarkStart w:id="2715" w:name="_Toc422854246"/>
      <w:r w:rsidRPr="00BE4225">
        <w:t>Spartan fejlesztőlap</w:t>
      </w:r>
      <w:bookmarkEnd w:id="2715"/>
    </w:p>
    <w:p w14:paraId="13A1BC1F" w14:textId="77777777" w:rsidR="00507FC7" w:rsidRPr="00B632B4" w:rsidRDefault="00507FC7" w:rsidP="00507FC7">
      <w:pPr>
        <w:spacing w:line="360" w:lineRule="auto"/>
        <w:ind w:firstLine="432"/>
        <w:rPr>
          <w:rFonts w:ascii="Times New Roman" w:hAnsi="Times New Roman"/>
        </w:rPr>
      </w:pPr>
      <w:r w:rsidRPr="00B632B4">
        <w:rPr>
          <w:rFonts w:ascii="Times New Roman" w:hAnsi="Times New Roman"/>
        </w:rPr>
        <w:t>Feladata kezeli a SPI kommunikáción beérkező adatokat és eljuttatja a megfelelő osztott regisztereken, valamint az visszaküldi a szabályozók adatait a Zybo rendszernek.</w:t>
      </w:r>
    </w:p>
    <w:p w14:paraId="3EBAAA0F" w14:textId="77777777" w:rsidR="00507FC7" w:rsidRPr="00B632B4" w:rsidRDefault="00507FC7" w:rsidP="00507FC7">
      <w:pPr>
        <w:spacing w:line="360" w:lineRule="auto"/>
        <w:ind w:firstLine="432"/>
        <w:rPr>
          <w:rFonts w:ascii="Times New Roman" w:hAnsi="Times New Roman"/>
        </w:rPr>
      </w:pPr>
      <w:r w:rsidRPr="00B632B4">
        <w:rPr>
          <w:rFonts w:ascii="Times New Roman" w:hAnsi="Times New Roman"/>
        </w:rPr>
        <w:t>Abban az esetben, ha megszakad az SPI kommunikáció egy adott időn belül letiltja a PWM modulok kimenetét így állítva meg a rendszert.</w:t>
      </w:r>
    </w:p>
    <w:p w14:paraId="5E6F8E15" w14:textId="77777777" w:rsidR="00DC3F2E" w:rsidRPr="00BE4225" w:rsidRDefault="00ED22AB" w:rsidP="007852B4">
      <w:pPr>
        <w:pStyle w:val="Heading2"/>
        <w:spacing w:line="360" w:lineRule="auto"/>
      </w:pPr>
      <w:bookmarkStart w:id="2716" w:name="_Toc422854247"/>
      <w:r w:rsidRPr="00BE4225">
        <w:lastRenderedPageBreak/>
        <w:t>Teljesítmény elektronika</w:t>
      </w:r>
      <w:bookmarkEnd w:id="2716"/>
    </w:p>
    <w:p w14:paraId="2768A72F" w14:textId="73B89332" w:rsidR="003401E3" w:rsidRPr="00BE4225" w:rsidRDefault="00ED22AB" w:rsidP="0071433B">
      <w:pPr>
        <w:keepNext/>
        <w:spacing w:line="360" w:lineRule="auto"/>
      </w:pPr>
      <w:r w:rsidRPr="00BE4225">
        <w:tab/>
      </w:r>
      <w:r w:rsidR="00507FC7" w:rsidRPr="00B632B4">
        <w:t>A DC motorok betáplálására 12V-16V egyenfeszültséget alkalmazunk, a motorokat feszültségben pwm beavatkozó jel segítségével vezéreljük H-hídon keresztül. A H-hidakat N-csatornás MOSFET tranzisztor segítségével valósítottam meg, mert az N csatornás MOSFET tranzisztornak kisebb az DS ellenállása kinyitott állapotban. A tranzisztorok hűtése vízzel történik. A tranzisztorokat egy réz hűtőlemezre fogattam, amely közvetlen kapcsolatban van a hűtő folyadékkal. A tranzisztorok és a rézlemez között elektromos szigetelés van létesítve egy hővezető, de elektromos szigetelő segítségével.</w:t>
      </w:r>
    </w:p>
    <w:p w14:paraId="78AA983D" w14:textId="74E26B1F" w:rsidR="00981F90" w:rsidRPr="00BE4225" w:rsidRDefault="00981F90" w:rsidP="0071433B">
      <w:pPr>
        <w:keepNext/>
        <w:spacing w:line="360" w:lineRule="auto"/>
      </w:pPr>
      <w:r w:rsidRPr="00BE4225">
        <w:rPr>
          <w:noProof/>
          <w:lang w:val="en-US"/>
        </w:rPr>
        <w:drawing>
          <wp:inline distT="0" distB="0" distL="0" distR="0" wp14:anchorId="35577069" wp14:editId="27F99065">
            <wp:extent cx="5566410" cy="3968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ip4082.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566410" cy="3968750"/>
                    </a:xfrm>
                    <a:prstGeom prst="rect">
                      <a:avLst/>
                    </a:prstGeom>
                  </pic:spPr>
                </pic:pic>
              </a:graphicData>
            </a:graphic>
          </wp:inline>
        </w:drawing>
      </w:r>
    </w:p>
    <w:p w14:paraId="439F497B" w14:textId="0D1CD456" w:rsidR="003B13CC" w:rsidRPr="00BE4225" w:rsidRDefault="00981F90" w:rsidP="007852B4">
      <w:pPr>
        <w:pStyle w:val="Caption"/>
        <w:spacing w:line="360" w:lineRule="auto"/>
      </w:pPr>
      <w:bookmarkStart w:id="2717" w:name="_Ref422252890"/>
      <w:bookmarkStart w:id="2718" w:name="_Toc422898612"/>
      <w:r w:rsidRPr="00BE4225">
        <w:t xml:space="preserve">Kép. </w:t>
      </w:r>
      <w:r w:rsidR="0048426F">
        <w:fldChar w:fldCharType="begin"/>
      </w:r>
      <w:r w:rsidR="0048426F">
        <w:instrText xml:space="preserve"> STYLEREF 1 \s </w:instrText>
      </w:r>
      <w:r w:rsidR="0048426F">
        <w:fldChar w:fldCharType="separate"/>
      </w:r>
      <w:r w:rsidR="0048426F">
        <w:rPr>
          <w:noProof/>
        </w:rPr>
        <w:t>5</w:t>
      </w:r>
      <w:r w:rsidR="0048426F">
        <w:fldChar w:fldCharType="end"/>
      </w:r>
      <w:r w:rsidR="0048426F">
        <w:t>.</w:t>
      </w:r>
      <w:r w:rsidR="0048426F">
        <w:fldChar w:fldCharType="begin"/>
      </w:r>
      <w:r w:rsidR="0048426F">
        <w:instrText xml:space="preserve"> SEQ Kép. \* ARABIC \s 1 </w:instrText>
      </w:r>
      <w:r w:rsidR="0048426F">
        <w:fldChar w:fldCharType="separate"/>
      </w:r>
      <w:r w:rsidR="0048426F">
        <w:rPr>
          <w:noProof/>
        </w:rPr>
        <w:t>46</w:t>
      </w:r>
      <w:r w:rsidR="0048426F">
        <w:fldChar w:fldCharType="end"/>
      </w:r>
      <w:bookmarkEnd w:id="2717"/>
      <w:r w:rsidR="00ED22AB" w:rsidRPr="00BE4225">
        <w:t xml:space="preserve">Hip4082 alkalmazása H híd kapcsolásban. Forrás: </w:t>
      </w:r>
      <w:hyperlink r:id="rId112" w:history="1">
        <w:r w:rsidR="00ED22AB" w:rsidRPr="00BE4225">
          <w:rPr>
            <w:rStyle w:val="Hyperlink"/>
          </w:rPr>
          <w:t>http://www.intersil.com/en/products/space-and-harsh-environment/harsh-environment/half--full-bridge-and-three-phase-drivers/HIP4082.html</w:t>
        </w:r>
        <w:bookmarkEnd w:id="2718"/>
      </w:hyperlink>
    </w:p>
    <w:p w14:paraId="50D2CE1F" w14:textId="24960F91" w:rsidR="00B15B34" w:rsidRPr="00BE4225" w:rsidRDefault="00C81A1F" w:rsidP="0071433B">
      <w:pPr>
        <w:spacing w:line="360" w:lineRule="auto"/>
        <w:rPr>
          <w:rFonts w:cstheme="minorHAnsi"/>
        </w:rPr>
      </w:pPr>
      <w:r w:rsidRPr="00BE4225">
        <w:rPr>
          <w:rFonts w:cstheme="minorHAnsi"/>
          <w:noProof/>
          <w:lang w:val="en-US"/>
        </w:rPr>
        <w:lastRenderedPageBreak/>
        <mc:AlternateContent>
          <mc:Choice Requires="wpg">
            <w:drawing>
              <wp:anchor distT="0" distB="0" distL="114300" distR="114300" simplePos="0" relativeHeight="251724288" behindDoc="0" locked="0" layoutInCell="1" allowOverlap="1" wp14:anchorId="252E6E67" wp14:editId="2C252DA9">
                <wp:simplePos x="0" y="0"/>
                <wp:positionH relativeFrom="column">
                  <wp:posOffset>-1905</wp:posOffset>
                </wp:positionH>
                <wp:positionV relativeFrom="paragraph">
                  <wp:posOffset>3810</wp:posOffset>
                </wp:positionV>
                <wp:extent cx="5566410" cy="5777864"/>
                <wp:effectExtent l="0" t="0" r="0" b="0"/>
                <wp:wrapSquare wrapText="bothSides"/>
                <wp:docPr id="68"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6410" cy="5777864"/>
                          <a:chOff x="0" y="0"/>
                          <a:chExt cx="55664" cy="57778"/>
                        </a:xfrm>
                      </wpg:grpSpPr>
                      <pic:pic xmlns:pic="http://schemas.openxmlformats.org/drawingml/2006/picture">
                        <pic:nvPicPr>
                          <pic:cNvPr id="69" name="Picture 33"/>
                          <pic:cNvPicPr>
                            <a:picLocks noChangeAspect="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664" cy="55899"/>
                          </a:xfrm>
                          <a:prstGeom prst="rect">
                            <a:avLst/>
                          </a:prstGeom>
                          <a:noFill/>
                          <a:extLst>
                            <a:ext uri="{909E8E84-426E-40DD-AFC4-6F175D3DCCD1}">
                              <a14:hiddenFill xmlns:a14="http://schemas.microsoft.com/office/drawing/2010/main">
                                <a:solidFill>
                                  <a:srgbClr val="FFFFFF"/>
                                </a:solidFill>
                              </a14:hiddenFill>
                            </a:ext>
                          </a:extLst>
                        </pic:spPr>
                      </pic:pic>
                      <wps:wsp>
                        <wps:cNvPr id="70" name="Text Box 36"/>
                        <wps:cNvSpPr txBox="1">
                          <a:spLocks noChangeArrowheads="1"/>
                        </wps:cNvSpPr>
                        <wps:spPr bwMode="auto">
                          <a:xfrm>
                            <a:off x="0" y="56464"/>
                            <a:ext cx="55664"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FEA1E4" w14:textId="1475B80D" w:rsidR="005F456C" w:rsidRPr="00C77717" w:rsidRDefault="005F456C" w:rsidP="00EE74C7">
                              <w:pPr>
                                <w:pStyle w:val="Caption"/>
                                <w:jc w:val="center"/>
                                <w:rPr>
                                  <w:rFonts w:cstheme="minorHAnsi"/>
                                </w:rPr>
                              </w:pPr>
                              <w:bookmarkStart w:id="2719" w:name="_Ref421811829"/>
                              <w:bookmarkStart w:id="2720" w:name="_Toc422898613"/>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47</w:t>
                              </w:r>
                              <w:r>
                                <w:fldChar w:fldCharType="end"/>
                              </w:r>
                              <w:bookmarkEnd w:id="2719"/>
                              <w:r>
                                <w:t xml:space="preserve"> Két hídvezérlő árak kör kapcsolási rajza HIP4082 integrált áramkörrel megvalósítva</w:t>
                              </w:r>
                              <w:bookmarkEnd w:id="2720"/>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252E6E67" id="Group 37" o:spid="_x0000_s1155" style="position:absolute;left:0;text-align:left;margin-left:-.15pt;margin-top:.3pt;width:438.3pt;height:454.95pt;z-index:251724288;mso-position-horizontal-relative:text;mso-position-vertical-relative:text" coordsize="55664,57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">
                <v:shape id="Picture 33" o:spid="_x0000_s1156" type="#_x0000_t75" style="position:absolute;width:55664;height:55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9FMLFAAAA2wAAAA8AAABkcnMvZG93bnJldi54bWxEj0FrAjEUhO9C/0N4hd5qVqnSbo0ioiAi&#10;itteentsXneXbl7WJLrpv2+EgsdhZr5hZotoWnEl5xvLCkbDDARxaXXDlYLPj83zKwgfkDW2lknB&#10;L3lYzB8GM8y17flE1yJUIkHY56igDqHLpfRlTQb90HbEyfu2zmBI0lVSO+wT3LRynGVTabDhtFBj&#10;R6uayp/iYhTEwp7dbr3seR+3k+P66/ByGF2UenqMy3cQgWK4h//bW61g+ga3L+kHyP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RTCxQAAANsAAAAPAAAAAAAAAAAAAAAA&#10;AJ8CAABkcnMvZG93bnJldi54bWxQSwUGAAAAAAQABAD3AAAAkQMAAAAA&#10;">
                  <v:imagedata r:id="rId114" o:title=""/>
                  <v:path arrowok="t"/>
                </v:shape>
                <v:shape id="Text Box 36" o:spid="_x0000_s1157" type="#_x0000_t202" style="position:absolute;top:56464;width:55664;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5+ZsIA&#10;AADbAAAADwAAAGRycy9kb3ducmV2LnhtbERPz2vCMBS+D/wfwhN2GZo6xUk1ioiDbRex8+Lt0Tyb&#10;bs1LSVKt//1yGHj8+H6vNr1txJV8qB0rmIwzEMSl0zVXCk7f76MFiBCRNTaOScGdAmzWg6cV5trd&#10;+EjXIlYihXDIUYGJsc2lDKUhi2HsWuLEXZy3GBP0ldQebyncNvI1y+bSYs2pwWBLO0Plb9FZBYfZ&#10;+WBeusv+azub+s9Tt5v/VIVSz8N+uwQRqY8P8b/7Qyt4S+vTl/QD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rn5mwgAAANsAAAAPAAAAAAAAAAAAAAAAAJgCAABkcnMvZG93&#10;bnJldi54bWxQSwUGAAAAAAQABAD1AAAAhwMAAAAA&#10;" stroked="f">
                  <v:textbox style="mso-fit-shape-to-text:t" inset="0,0,0,0">
                    <w:txbxContent>
                      <w:p w14:paraId="58FEA1E4" w14:textId="1475B80D" w:rsidR="005F456C" w:rsidRPr="00C77717" w:rsidRDefault="005F456C" w:rsidP="00EE74C7">
                        <w:pPr>
                          <w:pStyle w:val="Caption"/>
                          <w:jc w:val="center"/>
                          <w:rPr>
                            <w:rFonts w:cstheme="minorHAnsi"/>
                          </w:rPr>
                        </w:pPr>
                        <w:bookmarkStart w:id="2721" w:name="_Ref421811829"/>
                        <w:bookmarkStart w:id="2722" w:name="_Toc422898613"/>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47</w:t>
                        </w:r>
                        <w:r>
                          <w:fldChar w:fldCharType="end"/>
                        </w:r>
                        <w:bookmarkEnd w:id="2721"/>
                        <w:r>
                          <w:t xml:space="preserve"> Két hídvezérlő árak kör kapcsolási rajza HIP4082 integrált áramkörrel megvalósítva</w:t>
                        </w:r>
                        <w:bookmarkEnd w:id="2722"/>
                      </w:p>
                    </w:txbxContent>
                  </v:textbox>
                </v:shape>
                <w10:wrap type="square"/>
              </v:group>
            </w:pict>
          </mc:Fallback>
        </mc:AlternateContent>
      </w:r>
    </w:p>
    <w:p w14:paraId="1C9E0CE3" w14:textId="77777777" w:rsidR="00507FC7" w:rsidRPr="00B632B4" w:rsidRDefault="00B15B34" w:rsidP="00507FC7">
      <w:pPr>
        <w:spacing w:line="360" w:lineRule="auto"/>
        <w:rPr>
          <w:rFonts w:cstheme="minorHAnsi"/>
        </w:rPr>
      </w:pPr>
      <w:r w:rsidRPr="00BE4225">
        <w:rPr>
          <w:rFonts w:cstheme="minorHAnsi"/>
        </w:rPr>
        <w:tab/>
      </w:r>
      <w:r w:rsidR="00507FC7" w:rsidRPr="00B632B4">
        <w:t>Az alkalmazott N csatornás MOSFET tranzisztorok típusa IRFB7437, adatlapi adatok szerint az 195A áramot tud vezetni maximálisan, 40V feszültséget bír el, valamit a teljesen kinyitott állapotban az ellenállása kisebb, mint 2m</w:t>
      </w:r>
      <w:r w:rsidR="00507FC7" w:rsidRPr="00B632B4">
        <w:rPr>
          <w:rFonts w:cstheme="minorHAnsi"/>
        </w:rPr>
        <w:t>Ω.</w:t>
      </w:r>
    </w:p>
    <w:p w14:paraId="76612E2A" w14:textId="77777777" w:rsidR="00507FC7" w:rsidRPr="00B632B4" w:rsidRDefault="00507FC7" w:rsidP="00507FC7">
      <w:pPr>
        <w:keepNext/>
        <w:spacing w:line="360" w:lineRule="auto"/>
        <w:rPr>
          <w:rFonts w:cstheme="minorHAnsi"/>
        </w:rPr>
      </w:pPr>
      <w:r w:rsidRPr="00B632B4">
        <w:rPr>
          <w:rFonts w:cstheme="minorHAnsi"/>
        </w:rPr>
        <w:tab/>
        <w:t xml:space="preserve">Az N csatornás MOS tranzisztorokat pozitív feszültséggel tudjuk bekapcsolni a S (Source) kivezetéséhez képest 10V feszültséggel. A felső két tranzisztor S kivezetésének a feszültség szintjét nagyon befolyásolja a terhelés, ezért szinteltolást alkalmazunk. A S kivezetéstől Boost megoldással, amely egy diódát és egy kondenzátort tartalmaz, feltételezi a szaggatást így oldva, meg hogy a kondenzátor töltődjön fel és majd a HIP4082 integrált áramkörön keresztül tudjuk rákapcsolni a felső tranzisztorok Gate bemenetére. A </w:t>
      </w:r>
      <w:sdt>
        <w:sdtPr>
          <w:rPr>
            <w:rFonts w:cstheme="minorHAnsi"/>
          </w:rPr>
          <w:id w:val="3028391"/>
          <w:citation/>
        </w:sdtPr>
        <w:sdtEndPr/>
        <w:sdtContent>
          <w:r w:rsidRPr="00B632B4">
            <w:rPr>
              <w:rFonts w:cstheme="minorHAnsi"/>
            </w:rPr>
            <w:fldChar w:fldCharType="begin"/>
          </w:r>
          <w:r w:rsidRPr="00B632B4">
            <w:rPr>
              <w:rFonts w:cstheme="minorHAnsi"/>
            </w:rPr>
            <w:instrText xml:space="preserve"> CITATION int15 \l 1038 </w:instrText>
          </w:r>
          <w:r w:rsidRPr="00B632B4">
            <w:rPr>
              <w:rFonts w:cstheme="minorHAnsi"/>
            </w:rPr>
            <w:fldChar w:fldCharType="separate"/>
          </w:r>
          <w:r w:rsidR="00382965" w:rsidRPr="00382965">
            <w:rPr>
              <w:rFonts w:cstheme="minorHAnsi"/>
              <w:noProof/>
            </w:rPr>
            <w:t>[</w:t>
          </w:r>
          <w:hyperlink w:anchor="int15" w:history="1">
            <w:r w:rsidR="00382965" w:rsidRPr="00382965">
              <w:rPr>
                <w:rFonts w:cstheme="minorHAnsi"/>
                <w:noProof/>
              </w:rPr>
              <w:t>11</w:t>
            </w:r>
          </w:hyperlink>
          <w:r w:rsidR="00382965" w:rsidRPr="00382965">
            <w:rPr>
              <w:rFonts w:cstheme="minorHAnsi"/>
              <w:noProof/>
            </w:rPr>
            <w:t>]</w:t>
          </w:r>
          <w:r w:rsidRPr="00B632B4">
            <w:rPr>
              <w:rFonts w:cstheme="minorHAnsi"/>
            </w:rPr>
            <w:fldChar w:fldCharType="end"/>
          </w:r>
        </w:sdtContent>
      </w:sdt>
      <w:r w:rsidRPr="00B632B4">
        <w:rPr>
          <w:rFonts w:cstheme="minorHAnsi"/>
        </w:rPr>
        <w:t xml:space="preserve"> adatlap alapján AHB, BHB az integrált áramkör azon bemenetei, amelyeknek feszültsége el van tolva az AHS, BHS közös pontokhoz képest, a H hídban 10V </w:t>
      </w:r>
      <w:r w:rsidRPr="00B632B4">
        <w:rPr>
          <w:rFonts w:cstheme="minorHAnsi"/>
        </w:rPr>
        <w:lastRenderedPageBreak/>
        <w:t>feszültséggel feltöltött kondenzátor feszültségével. Az AHO, BHO azok a kimenetek, amelyek a felső tranzisztorokat vezérlik, az ALO, BLO az alsó tranzisztorok vezérlő kivezetései. A HIP4082 áramkörben van beépítve egy késleltető, amely garantálja, hogy ne alakuljon ki rövidzárás a hídban, abban az esetben, amikor a felső és az alsó tranzisztorokat kapcsoljuk át ugyan azon a fél híd oldalon.</w:t>
      </w:r>
    </w:p>
    <w:p w14:paraId="0934E8F6" w14:textId="77777777" w:rsidR="00507FC7" w:rsidRPr="00B632B4" w:rsidRDefault="00507FC7" w:rsidP="00507FC7">
      <w:pPr>
        <w:keepNext/>
        <w:spacing w:line="360" w:lineRule="auto"/>
        <w:rPr>
          <w:rFonts w:cstheme="minorHAnsi"/>
        </w:rPr>
      </w:pPr>
      <w:r w:rsidRPr="00B632B4">
        <w:tab/>
        <w:t>A</w:t>
      </w:r>
      <w:sdt>
        <w:sdtPr>
          <w:id w:val="1826396887"/>
          <w:citation/>
        </w:sdtPr>
        <w:sdtEndPr/>
        <w:sdtContent>
          <w:r w:rsidRPr="00B632B4">
            <w:fldChar w:fldCharType="begin"/>
          </w:r>
          <w:r w:rsidRPr="00B632B4">
            <w:instrText xml:space="preserve"> CITATION int15 \l 1038 </w:instrText>
          </w:r>
          <w:r w:rsidRPr="00B632B4">
            <w:fldChar w:fldCharType="separate"/>
          </w:r>
          <w:r w:rsidR="00382965">
            <w:rPr>
              <w:noProof/>
            </w:rPr>
            <w:t xml:space="preserve"> [</w:t>
          </w:r>
          <w:hyperlink w:anchor="int15" w:history="1">
            <w:r w:rsidR="00382965">
              <w:rPr>
                <w:noProof/>
              </w:rPr>
              <w:t>11</w:t>
            </w:r>
          </w:hyperlink>
          <w:r w:rsidR="00382965">
            <w:rPr>
              <w:noProof/>
            </w:rPr>
            <w:t>]</w:t>
          </w:r>
          <w:r w:rsidRPr="00B632B4">
            <w:fldChar w:fldCharType="end"/>
          </w:r>
        </w:sdtContent>
      </w:sdt>
      <w:r w:rsidRPr="00B632B4">
        <w:t xml:space="preserve"> adatlap alapján ALI, AHI, BLI, BHI bemenetek vannak, amelyek segítségével vezérelni tudjuk a tranzisztorokat. Az alsó két tranzisztor az ALO, BLO prioritást élveznek a felső AHO, BHO tranzisztorokkal szemben. Ami abból áll, ha bekapcsoljuk az alsó tranzisztorokat, akkor kikapcsolja a felső tranzisztorokat, ha azok bekapcsolt állapotban vannak. Ha kikapcsolt állapotban vannak és be szeretnénk kapcsolni. akkor nem engedi a bekapcsolásukat.</w:t>
      </w:r>
    </w:p>
    <w:p w14:paraId="3D440B5C" w14:textId="77777777" w:rsidR="00507FC7" w:rsidRPr="00B632B4" w:rsidRDefault="00C81A1F" w:rsidP="00507FC7">
      <w:pPr>
        <w:keepNext/>
        <w:spacing w:line="360" w:lineRule="auto"/>
        <w:rPr>
          <w:rFonts w:cstheme="minorHAnsi"/>
        </w:rPr>
      </w:pPr>
      <w:r w:rsidRPr="00BE4225">
        <w:rPr>
          <w:noProof/>
          <w:lang w:val="en-US"/>
        </w:rPr>
        <mc:AlternateContent>
          <mc:Choice Requires="wpg">
            <w:drawing>
              <wp:inline distT="0" distB="0" distL="0" distR="0" wp14:anchorId="10C999C1" wp14:editId="2955845D">
                <wp:extent cx="5565775" cy="2402105"/>
                <wp:effectExtent l="0" t="0" r="0" b="0"/>
                <wp:docPr id="65"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5775" cy="2402105"/>
                          <a:chOff x="0" y="0"/>
                          <a:chExt cx="55657" cy="24021"/>
                        </a:xfrm>
                      </wpg:grpSpPr>
                      <pic:pic xmlns:pic="http://schemas.openxmlformats.org/drawingml/2006/picture">
                        <pic:nvPicPr>
                          <pic:cNvPr id="66" name="Picture 146"/>
                          <pic:cNvPicPr>
                            <a:picLocks noChangeAspect="1"/>
                          </pic:cNvPicPr>
                        </pic:nvPicPr>
                        <pic:blipFill>
                          <a:blip r:embed="rId115">
                            <a:extLst>
                              <a:ext uri="{28A0092B-C50C-407E-A947-70E740481C1C}">
                                <a14:useLocalDpi xmlns:a14="http://schemas.microsoft.com/office/drawing/2010/main" val="0"/>
                              </a:ext>
                            </a:extLst>
                          </a:blip>
                          <a:srcRect t="14322" b="57529"/>
                          <a:stretch>
                            <a:fillRect/>
                          </a:stretch>
                        </pic:blipFill>
                        <pic:spPr bwMode="auto">
                          <a:xfrm>
                            <a:off x="0" y="0"/>
                            <a:ext cx="55657" cy="22142"/>
                          </a:xfrm>
                          <a:prstGeom prst="rect">
                            <a:avLst/>
                          </a:prstGeom>
                          <a:noFill/>
                          <a:extLst>
                            <a:ext uri="{909E8E84-426E-40DD-AFC4-6F175D3DCCD1}">
                              <a14:hiddenFill xmlns:a14="http://schemas.microsoft.com/office/drawing/2010/main">
                                <a:solidFill>
                                  <a:srgbClr val="FFFFFF"/>
                                </a:solidFill>
                              </a14:hiddenFill>
                            </a:ext>
                          </a:extLst>
                        </pic:spPr>
                      </pic:pic>
                      <wps:wsp>
                        <wps:cNvPr id="67" name="Text Box 147"/>
                        <wps:cNvSpPr txBox="1">
                          <a:spLocks noChangeArrowheads="1"/>
                        </wps:cNvSpPr>
                        <wps:spPr bwMode="auto">
                          <a:xfrm>
                            <a:off x="0" y="22707"/>
                            <a:ext cx="55657"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5FC5FF" w14:textId="3553BB48" w:rsidR="005F456C" w:rsidRPr="00230037" w:rsidRDefault="005F456C" w:rsidP="0071433B">
                              <w:pPr>
                                <w:pStyle w:val="Caption"/>
                                <w:jc w:val="center"/>
                                <w:rPr>
                                  <w:rFonts w:cstheme="minorHAnsi"/>
                                  <w:noProof/>
                                </w:rPr>
                              </w:pPr>
                              <w:bookmarkStart w:id="2723" w:name="_Ref422006374"/>
                              <w:bookmarkStart w:id="2724" w:name="_Toc422898614"/>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48</w:t>
                              </w:r>
                              <w:r>
                                <w:fldChar w:fldCharType="end"/>
                              </w:r>
                              <w:bookmarkEnd w:id="2723"/>
                              <w:r>
                                <w:t xml:space="preserve"> PWM és a tranzisztorok kapcsolása</w:t>
                              </w:r>
                              <w:bookmarkEnd w:id="2724"/>
                            </w:p>
                          </w:txbxContent>
                        </wps:txbx>
                        <wps:bodyPr rot="0" vert="horz" wrap="square" lIns="0" tIns="0" rIns="0" bIns="0" anchor="t" anchorCtr="0" upright="1">
                          <a:spAutoFit/>
                        </wps:bodyPr>
                      </wps:wsp>
                    </wpg:wgp>
                  </a:graphicData>
                </a:graphic>
              </wp:inline>
            </w:drawing>
          </mc:Choice>
          <mc:Fallback>
            <w:pict>
              <v:group w14:anchorId="10C999C1" id="Group 148" o:spid="_x0000_s1158" style="width:438.25pt;height:189.15pt;mso-position-horizontal-relative:char;mso-position-vertical-relative:line" coordsize="55657,24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">
                <v:shape id="Picture 146" o:spid="_x0000_s1159" type="#_x0000_t75" style="position:absolute;width:55657;height:221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aHfjFAAAA2wAAAA8AAABkcnMvZG93bnJldi54bWxEj91qwkAUhO8LvsNyhN7VjdIGia6hCoVS&#10;oaC14uUhe/Jjs2fT7DamPr0rCF4OM/MNM097U4uOWldZVjAeRSCIM6srLhTsvt6epiCcR9ZYWyYF&#10;/+QgXQwe5phoe+INdVtfiABhl6CC0vsmkdJlJRl0I9sQBy+3rUEfZFtI3eIpwE0tJ1EUS4MVh4US&#10;G1qVlP1s/4yCw/lZr39f8unuc5/nxzWh/F5+KPU47F9nIDz1/h6+td+1gjiG65fwA+Ti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2h34xQAAANsAAAAPAAAAAAAAAAAAAAAA&#10;AJ8CAABkcnMvZG93bnJldi54bWxQSwUGAAAAAAQABAD3AAAAkQMAAAAA&#10;">
                  <v:imagedata r:id="rId116" o:title="" croptop="9386f" cropbottom="37702f"/>
                  <v:path arrowok="t"/>
                </v:shape>
                <v:shape id="Text Box 147" o:spid="_x0000_s1160" type="#_x0000_t202" style="position:absolute;top:22707;width:55657;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5wz8YA&#10;AADbAAAADwAAAGRycy9kb3ducmV2LnhtbESPQWsCMRSE74X+h/AKvZSabStbWY0i0kLrRbr14u2x&#10;eW7Wbl6WJKvrvzcFweMwM98ws8VgW3EkHxrHCl5GGQjiyumGawXb38/nCYgQkTW2jknBmQIs5vd3&#10;Myy0O/EPHctYiwThUKACE2NXSBkqQxbDyHXEyds7bzEm6WupPZ4S3LbyNctyabHhtGCwo5Wh6q/s&#10;rYLNeLcxT/3+Y70cv/nvbb/KD3Wp1OPDsJyCiDTEW/ja/tIK8nf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5wz8YAAADbAAAADwAAAAAAAAAAAAAAAACYAgAAZHJz&#10;L2Rvd25yZXYueG1sUEsFBgAAAAAEAAQA9QAAAIsDAAAAAA==&#10;" stroked="f">
                  <v:textbox style="mso-fit-shape-to-text:t" inset="0,0,0,0">
                    <w:txbxContent>
                      <w:p w14:paraId="725FC5FF" w14:textId="3553BB48" w:rsidR="005F456C" w:rsidRPr="00230037" w:rsidRDefault="005F456C" w:rsidP="0071433B">
                        <w:pPr>
                          <w:pStyle w:val="Caption"/>
                          <w:jc w:val="center"/>
                          <w:rPr>
                            <w:rFonts w:cstheme="minorHAnsi"/>
                            <w:noProof/>
                          </w:rPr>
                        </w:pPr>
                        <w:bookmarkStart w:id="2725" w:name="_Ref422006374"/>
                        <w:bookmarkStart w:id="2726" w:name="_Toc422898614"/>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48</w:t>
                        </w:r>
                        <w:r>
                          <w:fldChar w:fldCharType="end"/>
                        </w:r>
                        <w:bookmarkEnd w:id="2725"/>
                        <w:r>
                          <w:t xml:space="preserve"> PWM és a tranzisztorok kapcsolása</w:t>
                        </w:r>
                        <w:bookmarkEnd w:id="2726"/>
                      </w:p>
                    </w:txbxContent>
                  </v:textbox>
                </v:shape>
                <w10:anchorlock/>
              </v:group>
            </w:pict>
          </mc:Fallback>
        </mc:AlternateContent>
      </w:r>
      <w:r w:rsidR="0071433B" w:rsidRPr="00BE4225">
        <w:rPr>
          <w:rFonts w:cstheme="minorHAnsi"/>
        </w:rPr>
        <w:tab/>
      </w:r>
      <w:r w:rsidR="00507FC7" w:rsidRPr="00B632B4">
        <w:rPr>
          <w:rFonts w:cstheme="minorHAnsi"/>
        </w:rPr>
        <w:t xml:space="preserve">A </w:t>
      </w:r>
      <w:r w:rsidR="00507FC7" w:rsidRPr="00B632B4">
        <w:rPr>
          <w:rFonts w:cstheme="minorHAnsi"/>
        </w:rPr>
        <w:fldChar w:fldCharType="begin"/>
      </w:r>
      <w:r w:rsidR="00507FC7" w:rsidRPr="00B632B4">
        <w:rPr>
          <w:rFonts w:cstheme="minorHAnsi"/>
        </w:rPr>
        <w:instrText xml:space="preserve"> REF _Ref422006374 \h  \* MERGEFORMAT </w:instrText>
      </w:r>
      <w:r w:rsidR="00507FC7" w:rsidRPr="00B632B4">
        <w:rPr>
          <w:rFonts w:cstheme="minorHAnsi"/>
        </w:rPr>
      </w:r>
      <w:r w:rsidR="00507FC7" w:rsidRPr="00B632B4">
        <w:rPr>
          <w:rFonts w:cstheme="minorHAnsi"/>
        </w:rPr>
        <w:fldChar w:fldCharType="separate"/>
      </w:r>
      <w:r w:rsidR="00DB5C9B">
        <w:t>Kép. 5.48</w:t>
      </w:r>
      <w:r w:rsidR="00507FC7" w:rsidRPr="00B632B4">
        <w:rPr>
          <w:rFonts w:cstheme="minorHAnsi"/>
        </w:rPr>
        <w:fldChar w:fldCharType="end"/>
      </w:r>
      <w:r w:rsidR="00507FC7" w:rsidRPr="00B632B4">
        <w:rPr>
          <w:rFonts w:cstheme="minorHAnsi"/>
        </w:rPr>
        <w:t xml:space="preserve"> látható a pwm jel egy periódusának a felbontása. A pwm jel alapfrekvenciája 700Hz, így a T3=1,42ms. T1=0.5%T3=71us. A pwm jel kitöltése Duty=T1+T2.</w:t>
      </w:r>
    </w:p>
    <w:p w14:paraId="7674ADF2" w14:textId="77777777" w:rsidR="00507FC7" w:rsidRPr="00B632B4" w:rsidRDefault="00507FC7" w:rsidP="00507FC7">
      <w:pPr>
        <w:keepNext/>
        <w:spacing w:line="360" w:lineRule="auto"/>
        <w:rPr>
          <w:rFonts w:cstheme="minorHAnsi"/>
        </w:rPr>
      </w:pPr>
      <w:r w:rsidRPr="00B632B4">
        <w:rPr>
          <w:rFonts w:cstheme="minorHAnsi"/>
        </w:rPr>
        <w:t xml:space="preserve">A kívánt kapcsolási sorrendet úgy tudjuk elérni, hogy, a DIS bemeneten áramkorlát vagy más védelmeket iktathatunk be a rendszerbe. A </w:t>
      </w:r>
      <w:sdt>
        <w:sdtPr>
          <w:rPr>
            <w:rFonts w:cstheme="minorHAnsi"/>
          </w:rPr>
          <w:id w:val="121428869"/>
          <w:citation/>
        </w:sdtPr>
        <w:sdtEndPr/>
        <w:sdtContent>
          <w:r w:rsidRPr="00B632B4">
            <w:rPr>
              <w:rFonts w:cstheme="minorHAnsi"/>
            </w:rPr>
            <w:fldChar w:fldCharType="begin"/>
          </w:r>
          <w:r w:rsidRPr="00B632B4">
            <w:rPr>
              <w:rFonts w:cstheme="minorHAnsi"/>
            </w:rPr>
            <w:instrText xml:space="preserve"> CITATION int15 \l 1038 </w:instrText>
          </w:r>
          <w:r w:rsidRPr="00B632B4">
            <w:rPr>
              <w:rFonts w:cstheme="minorHAnsi"/>
            </w:rPr>
            <w:fldChar w:fldCharType="separate"/>
          </w:r>
          <w:r w:rsidR="00382965" w:rsidRPr="00382965">
            <w:rPr>
              <w:rFonts w:cstheme="minorHAnsi"/>
              <w:noProof/>
            </w:rPr>
            <w:t>[</w:t>
          </w:r>
          <w:hyperlink w:anchor="int15" w:history="1">
            <w:r w:rsidR="00382965" w:rsidRPr="00382965">
              <w:rPr>
                <w:rFonts w:cstheme="minorHAnsi"/>
                <w:noProof/>
              </w:rPr>
              <w:t>11</w:t>
            </w:r>
          </w:hyperlink>
          <w:r w:rsidR="00382965" w:rsidRPr="00382965">
            <w:rPr>
              <w:rFonts w:cstheme="minorHAnsi"/>
              <w:noProof/>
            </w:rPr>
            <w:t>]</w:t>
          </w:r>
          <w:r w:rsidRPr="00B632B4">
            <w:rPr>
              <w:rFonts w:cstheme="minorHAnsi"/>
            </w:rPr>
            <w:fldChar w:fldCharType="end"/>
          </w:r>
        </w:sdtContent>
      </w:sdt>
      <w:r w:rsidRPr="00B632B4">
        <w:rPr>
          <w:rFonts w:cstheme="minorHAnsi"/>
        </w:rPr>
        <w:t xml:space="preserve"> adatlapban ajánlott megoldás szerint méri az áramot az </w:t>
      </w:r>
      <m:oMath>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SH</m:t>
            </m:r>
          </m:sub>
        </m:sSub>
      </m:oMath>
      <w:r w:rsidRPr="00B632B4">
        <w:rPr>
          <w:rFonts w:cstheme="minorHAnsi"/>
        </w:rPr>
        <w:t xml:space="preserve"> ellenálláson keresztül, egy műveleti erősítő segítségével, amelyet nem invertáló erősítő alapkapcsolásban használ, így dönti el, hogy áramkorlátban van vagy nincs. A DIS bemenet logikai 1 ben van, ha 2.5V fölött van, illetve logikai 0, ha 1V alatt van.</w:t>
      </w:r>
    </w:p>
    <w:p w14:paraId="73C4243C" w14:textId="6E2CBD52" w:rsidR="00507FC7" w:rsidRPr="00B632B4" w:rsidRDefault="00DE0804" w:rsidP="00507FC7">
      <w:pPr>
        <w:spacing w:line="360" w:lineRule="auto"/>
        <w:rPr>
          <w:rFonts w:cstheme="minorHAnsi"/>
        </w:rPr>
      </w:pPr>
      <w:r w:rsidRPr="00BE4225">
        <w:rPr>
          <w:rFonts w:cstheme="minorHAnsi"/>
        </w:rPr>
        <w:tab/>
      </w:r>
      <w:r w:rsidR="00507FC7" w:rsidRPr="00B632B4">
        <w:rPr>
          <w:rFonts w:cstheme="minorHAnsi"/>
        </w:rPr>
        <w:t xml:space="preserve">A </w:t>
      </w:r>
      <w:r w:rsidR="00507FC7" w:rsidRPr="00B632B4">
        <w:rPr>
          <w:rFonts w:cstheme="minorHAnsi"/>
        </w:rPr>
        <w:fldChar w:fldCharType="begin"/>
      </w:r>
      <w:r w:rsidR="00507FC7" w:rsidRPr="00B632B4">
        <w:rPr>
          <w:rFonts w:cstheme="minorHAnsi"/>
        </w:rPr>
        <w:instrText xml:space="preserve"> REF _Ref421810979 \h  \* MERGEFORMAT </w:instrText>
      </w:r>
      <w:r w:rsidR="00507FC7" w:rsidRPr="00B632B4">
        <w:rPr>
          <w:rFonts w:cstheme="minorHAnsi"/>
        </w:rPr>
      </w:r>
      <w:r w:rsidR="00507FC7" w:rsidRPr="00B632B4">
        <w:rPr>
          <w:rFonts w:cstheme="minorHAnsi"/>
        </w:rPr>
        <w:fldChar w:fldCharType="separate"/>
      </w:r>
      <w:r w:rsidR="00DB5C9B">
        <w:t>Kép. 5.49</w:t>
      </w:r>
      <w:r w:rsidR="00507FC7" w:rsidRPr="00B632B4">
        <w:rPr>
          <w:rFonts w:cstheme="minorHAnsi"/>
        </w:rPr>
        <w:fldChar w:fldCharType="end"/>
      </w:r>
      <w:r w:rsidR="00507FC7" w:rsidRPr="00B632B4">
        <w:rPr>
          <w:rFonts w:cstheme="minorHAnsi"/>
        </w:rPr>
        <w:t xml:space="preserve"> látható a nem invertáló erősítő kapcsolás, az Ube bemeneti feszültség, az árammérő ellenállástól érkező feszültség. A kapcsolás erősítése: </w:t>
      </w:r>
      <m:oMath>
        <m:r>
          <w:rPr>
            <w:rFonts w:ascii="Cambria Math" w:hAnsi="Cambria Math" w:cstheme="minorHAnsi"/>
          </w:rPr>
          <m:t>A=1+</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v</m:t>
                </m:r>
              </m:sub>
            </m:sSub>
          </m:num>
          <m:den>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1</m:t>
                </m:r>
              </m:sub>
            </m:sSub>
          </m:den>
        </m:f>
      </m:oMath>
    </w:p>
    <w:p w14:paraId="46AF0B8E" w14:textId="4567D3AC" w:rsidR="00507FC7" w:rsidRPr="00B632B4" w:rsidRDefault="00507FC7" w:rsidP="00507FC7">
      <w:pPr>
        <w:spacing w:line="360" w:lineRule="auto"/>
        <w:rPr>
          <w:rFonts w:cstheme="minorHAnsi"/>
        </w:rPr>
      </w:pPr>
      <w:r w:rsidRPr="00BE4225">
        <w:rPr>
          <w:rFonts w:cstheme="minorHAnsi"/>
          <w:noProof/>
          <w:lang w:val="en-US"/>
        </w:rPr>
        <w:lastRenderedPageBreak/>
        <mc:AlternateContent>
          <mc:Choice Requires="wpg">
            <w:drawing>
              <wp:anchor distT="0" distB="0" distL="114300" distR="114300" simplePos="0" relativeHeight="251735552" behindDoc="0" locked="0" layoutInCell="1" allowOverlap="1" wp14:anchorId="014E2DBA" wp14:editId="50C3A0B3">
                <wp:simplePos x="0" y="0"/>
                <wp:positionH relativeFrom="margin">
                  <wp:posOffset>-15240</wp:posOffset>
                </wp:positionH>
                <wp:positionV relativeFrom="paragraph">
                  <wp:posOffset>180340</wp:posOffset>
                </wp:positionV>
                <wp:extent cx="2950210" cy="2156460"/>
                <wp:effectExtent l="3810" t="0" r="0" b="1270"/>
                <wp:wrapSquare wrapText="bothSides"/>
                <wp:docPr id="61"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0210" cy="2156460"/>
                          <a:chOff x="0" y="0"/>
                          <a:chExt cx="46234" cy="31654"/>
                        </a:xfrm>
                      </wpg:grpSpPr>
                      <pic:pic xmlns:pic="http://schemas.openxmlformats.org/drawingml/2006/picture">
                        <pic:nvPicPr>
                          <pic:cNvPr id="62" name="Picture 60"/>
                          <pic:cNvPicPr>
                            <a:picLocks noChangeAspect="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6234" cy="28536"/>
                          </a:xfrm>
                          <a:prstGeom prst="rect">
                            <a:avLst/>
                          </a:prstGeom>
                          <a:noFill/>
                          <a:extLst>
                            <a:ext uri="{909E8E84-426E-40DD-AFC4-6F175D3DCCD1}">
                              <a14:hiddenFill xmlns:a14="http://schemas.microsoft.com/office/drawing/2010/main">
                                <a:solidFill>
                                  <a:srgbClr val="FFFFFF"/>
                                </a:solidFill>
                              </a14:hiddenFill>
                            </a:ext>
                          </a:extLst>
                        </pic:spPr>
                      </pic:pic>
                      <wps:wsp>
                        <wps:cNvPr id="63" name="Text Box 62"/>
                        <wps:cNvSpPr txBox="1">
                          <a:spLocks noChangeArrowheads="1"/>
                        </wps:cNvSpPr>
                        <wps:spPr bwMode="auto">
                          <a:xfrm>
                            <a:off x="0" y="29070"/>
                            <a:ext cx="46234" cy="25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A8C3D8" w14:textId="05D3C318" w:rsidR="005F456C" w:rsidRPr="00537F8B" w:rsidRDefault="005F456C" w:rsidP="00DE0804">
                              <w:pPr>
                                <w:pStyle w:val="Caption"/>
                                <w:jc w:val="center"/>
                                <w:rPr>
                                  <w:rFonts w:cstheme="minorHAnsi"/>
                                  <w:noProof/>
                                </w:rPr>
                              </w:pPr>
                              <w:bookmarkStart w:id="2727" w:name="_Ref421810979"/>
                              <w:bookmarkStart w:id="2728" w:name="_Toc422898615"/>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49</w:t>
                              </w:r>
                              <w:r>
                                <w:fldChar w:fldCharType="end"/>
                              </w:r>
                              <w:bookmarkEnd w:id="2727"/>
                              <w:r>
                                <w:t xml:space="preserve"> Nem invertáló erősítő forrás </w:t>
                              </w:r>
                              <w:sdt>
                                <w:sdtPr>
                                  <w:id w:val="-1679959118"/>
                                  <w:citation/>
                                </w:sdtPr>
                                <w:sdtEndPr/>
                                <w:sdtContent>
                                  <w:r>
                                    <w:fldChar w:fldCharType="begin"/>
                                  </w:r>
                                  <w:r>
                                    <w:instrText xml:space="preserve"> CITATION Los15 \l 1038 </w:instrText>
                                  </w:r>
                                  <w:r>
                                    <w:fldChar w:fldCharType="separate"/>
                                  </w:r>
                                  <w:r>
                                    <w:rPr>
                                      <w:noProof/>
                                    </w:rPr>
                                    <w:t>[</w:t>
                                  </w:r>
                                  <w:hyperlink w:anchor="Los15" w:history="1">
                                    <w:r>
                                      <w:rPr>
                                        <w:noProof/>
                                      </w:rPr>
                                      <w:t>15</w:t>
                                    </w:r>
                                  </w:hyperlink>
                                  <w:r>
                                    <w:rPr>
                                      <w:noProof/>
                                    </w:rPr>
                                    <w:t>]</w:t>
                                  </w:r>
                                  <w:r>
                                    <w:rPr>
                                      <w:noProof/>
                                    </w:rPr>
                                    <w:fldChar w:fldCharType="end"/>
                                  </w:r>
                                </w:sdtContent>
                              </w:sdt>
                              <w:bookmarkEnd w:id="2728"/>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14E2DBA" id="Group 63" o:spid="_x0000_s1161" style="position:absolute;left:0;text-align:left;margin-left:-1.2pt;margin-top:14.2pt;width:232.3pt;height:169.8pt;z-index:251735552;mso-position-horizontal-relative:margin;mso-position-vertical-relative:text;mso-width-relative:margin;mso-height-relative:margin" coordsize="46234,316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">
                <v:shape id="Picture 60" o:spid="_x0000_s1162" type="#_x0000_t75" style="position:absolute;width:46234;height:28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QAarDAAAA2wAAAA8AAABkcnMvZG93bnJldi54bWxEj9FqwkAURN8F/2G5Qt/qRmlFo6tIqdD6&#10;Uo1+wCV7TRazd2N2Nenfu4Lg4zAzZ5jFqrOVuFHjjWMFo2ECgjh32nCh4HjYvE9B+ICssXJMCv7J&#10;w2rZ7y0w1a7lPd2yUIgIYZ+igjKEOpXS5yVZ9ENXE0fv5BqLIcqmkLrBNsJtJcdJMpEWDceFEmv6&#10;Kik/Z1ergKvzd8e7fftrthfzkX3KWbH+U+pt0K3nIAJ14RV+tn+0gskYHl/iD5DL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BABqsMAAADbAAAADwAAAAAAAAAAAAAAAACf&#10;AgAAZHJzL2Rvd25yZXYueG1sUEsFBgAAAAAEAAQA9wAAAI8DAAAAAA==&#10;">
                  <v:imagedata r:id="rId118" o:title=""/>
                  <v:path arrowok="t"/>
                </v:shape>
                <v:shape id="Text Box 62" o:spid="_x0000_s1163" type="#_x0000_t202" style="position:absolute;top:29070;width:46234;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Y5VMQA&#10;AADbAAAADwAAAGRycy9kb3ducmV2LnhtbESPzWrDMBCE74G+g9hCL6GR64I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2OVTEAAAA2wAAAA8AAAAAAAAAAAAAAAAAmAIAAGRycy9k&#10;b3ducmV2LnhtbFBLBQYAAAAABAAEAPUAAACJAwAAAAA=&#10;" stroked="f">
                  <v:textbox inset="0,0,0,0">
                    <w:txbxContent>
                      <w:p w14:paraId="08A8C3D8" w14:textId="05D3C318" w:rsidR="005F456C" w:rsidRPr="00537F8B" w:rsidRDefault="005F456C" w:rsidP="00DE0804">
                        <w:pPr>
                          <w:pStyle w:val="Caption"/>
                          <w:jc w:val="center"/>
                          <w:rPr>
                            <w:rFonts w:cstheme="minorHAnsi"/>
                            <w:noProof/>
                          </w:rPr>
                        </w:pPr>
                        <w:bookmarkStart w:id="2729" w:name="_Ref421810979"/>
                        <w:bookmarkStart w:id="2730" w:name="_Toc422898615"/>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49</w:t>
                        </w:r>
                        <w:r>
                          <w:fldChar w:fldCharType="end"/>
                        </w:r>
                        <w:bookmarkEnd w:id="2729"/>
                        <w:r>
                          <w:t xml:space="preserve"> Nem invertáló erősítő forrás </w:t>
                        </w:r>
                        <w:sdt>
                          <w:sdtPr>
                            <w:id w:val="-1679959118"/>
                            <w:citation/>
                          </w:sdtPr>
                          <w:sdtEndPr/>
                          <w:sdtContent>
                            <w:r>
                              <w:fldChar w:fldCharType="begin"/>
                            </w:r>
                            <w:r>
                              <w:instrText xml:space="preserve"> CITATION Los15 \l 1038 </w:instrText>
                            </w:r>
                            <w:r>
                              <w:fldChar w:fldCharType="separate"/>
                            </w:r>
                            <w:r>
                              <w:rPr>
                                <w:noProof/>
                              </w:rPr>
                              <w:t>[</w:t>
                            </w:r>
                            <w:hyperlink w:anchor="Los15" w:history="1">
                              <w:r>
                                <w:rPr>
                                  <w:noProof/>
                                </w:rPr>
                                <w:t>15</w:t>
                              </w:r>
                            </w:hyperlink>
                            <w:r>
                              <w:rPr>
                                <w:noProof/>
                              </w:rPr>
                              <w:t>]</w:t>
                            </w:r>
                            <w:r>
                              <w:rPr>
                                <w:noProof/>
                              </w:rPr>
                              <w:fldChar w:fldCharType="end"/>
                            </w:r>
                          </w:sdtContent>
                        </w:sdt>
                        <w:bookmarkEnd w:id="2730"/>
                      </w:p>
                    </w:txbxContent>
                  </v:textbox>
                </v:shape>
                <w10:wrap type="square" anchorx="margin"/>
              </v:group>
            </w:pict>
          </mc:Fallback>
        </mc:AlternateContent>
      </w:r>
      <w:r w:rsidRPr="00B632B4">
        <w:rPr>
          <w:rFonts w:cstheme="minorHAnsi"/>
        </w:rPr>
        <w:tab/>
        <w:t xml:space="preserve">Ha </w:t>
      </w:r>
      <m:oMath>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SH</m:t>
            </m:r>
          </m:sub>
        </m:sSub>
        <m:r>
          <w:rPr>
            <w:rFonts w:ascii="Cambria Math" w:hAnsi="Cambria Math" w:cstheme="minorHAnsi"/>
          </w:rPr>
          <m:t>=0.1 Ohm</m:t>
        </m:r>
      </m:oMath>
      <w:r w:rsidRPr="00B632B4">
        <w:rPr>
          <w:rFonts w:cstheme="minorHAnsi"/>
        </w:rPr>
        <w:t xml:space="preserve">, 10A szeretnénk az áramot korlátozni akkor a </w:t>
      </w:r>
      <m:oMath>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be</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HS</m:t>
            </m:r>
          </m:sub>
        </m:sSub>
        <m:r>
          <w:rPr>
            <w:rFonts w:ascii="Cambria Math" w:hAnsi="Cambria Math" w:cstheme="minorHAnsi"/>
          </w:rPr>
          <m:t>I=1V</m:t>
        </m:r>
      </m:oMath>
      <w:r w:rsidRPr="00B632B4">
        <w:rPr>
          <w:rFonts w:cstheme="minorHAnsi"/>
        </w:rPr>
        <w:t xml:space="preserve">, ahol az </w:t>
      </w:r>
      <m:oMath>
        <m:r>
          <w:rPr>
            <w:rFonts w:ascii="Cambria Math" w:hAnsi="Cambria Math" w:cstheme="minorHAnsi"/>
          </w:rPr>
          <m:t>I</m:t>
        </m:r>
      </m:oMath>
      <w:r w:rsidRPr="00B632B4">
        <w:rPr>
          <w:rFonts w:cstheme="minorHAnsi"/>
        </w:rPr>
        <w:t xml:space="preserve"> a H hídon átfolyó áram.</w:t>
      </w:r>
    </w:p>
    <w:p w14:paraId="73F7A060" w14:textId="77777777" w:rsidR="00507FC7" w:rsidRPr="00B632B4" w:rsidRDefault="00967446" w:rsidP="00507FC7">
      <w:pPr>
        <w:spacing w:line="360" w:lineRule="auto"/>
        <w:rPr>
          <w:rFonts w:cstheme="minorHAnsi"/>
        </w:rPr>
      </w:pPr>
      <m:oMath>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Ki</m:t>
            </m:r>
          </m:sub>
        </m:sSub>
        <m:r>
          <w:rPr>
            <w:rFonts w:ascii="Cambria Math" w:hAnsi="Cambria Math" w:cstheme="minorHAnsi"/>
          </w:rPr>
          <m:t>=2,5V ha áramkorlát van.</m:t>
        </m:r>
      </m:oMath>
      <w:r w:rsidR="00ED22AB" w:rsidRPr="00BE4225">
        <w:rPr>
          <w:rFonts w:cstheme="minorHAnsi"/>
        </w:rPr>
        <w:t xml:space="preserve"> </w:t>
      </w:r>
      <w:r w:rsidR="00507FC7">
        <w:rPr>
          <w:rFonts w:cstheme="minorHAnsi"/>
        </w:rPr>
        <w:t xml:space="preserve"> </w:t>
      </w:r>
      <w:r w:rsidR="00507FC7" w:rsidRPr="00B632B4">
        <w:rPr>
          <w:rFonts w:cstheme="minorHAnsi"/>
        </w:rPr>
        <w:t xml:space="preserve">A műveleti erősítős áramkorlát nem jelenik meg a megvalósításban, de a továbbfejlesztési lehetőség megvan rá. </w:t>
      </w:r>
      <w:r w:rsidR="00507FC7" w:rsidRPr="00507FC7">
        <w:rPr>
          <w:rFonts w:cstheme="minorHAnsi"/>
        </w:rPr>
        <w:t xml:space="preserve">A </w:t>
      </w:r>
      <w:r w:rsidR="00507FC7" w:rsidRPr="00507FC7">
        <w:rPr>
          <w:rFonts w:cstheme="minorHAnsi"/>
        </w:rPr>
        <w:fldChar w:fldCharType="begin"/>
      </w:r>
      <w:r w:rsidR="00507FC7" w:rsidRPr="00507FC7">
        <w:rPr>
          <w:rFonts w:cstheme="minorHAnsi"/>
        </w:rPr>
        <w:instrText xml:space="preserve"> REF _Ref421811829 \h  \* MERGEFORMAT </w:instrText>
      </w:r>
      <w:r w:rsidR="00507FC7" w:rsidRPr="00507FC7">
        <w:rPr>
          <w:rFonts w:cstheme="minorHAnsi"/>
        </w:rPr>
      </w:r>
      <w:r w:rsidR="00507FC7" w:rsidRPr="00507FC7">
        <w:rPr>
          <w:rFonts w:cstheme="minorHAnsi"/>
        </w:rPr>
        <w:fldChar w:fldCharType="separate"/>
      </w:r>
      <w:r w:rsidR="00DB5C9B">
        <w:t>Kép. 5.47</w:t>
      </w:r>
      <w:r w:rsidR="00507FC7" w:rsidRPr="00507FC7">
        <w:rPr>
          <w:rFonts w:cstheme="minorHAnsi"/>
        </w:rPr>
        <w:fldChar w:fldCharType="end"/>
      </w:r>
      <w:r w:rsidR="00507FC7" w:rsidRPr="00507FC7">
        <w:rPr>
          <w:rFonts w:cstheme="minorHAnsi"/>
        </w:rPr>
        <w:t xml:space="preserve"> látható JP4 és JP5 jumper</w:t>
      </w:r>
      <w:r w:rsidR="00507FC7" w:rsidRPr="00B632B4">
        <w:rPr>
          <w:rFonts w:cstheme="minorHAnsi"/>
        </w:rPr>
        <w:t xml:space="preserve"> segítségével elengedhetjük a DIS bennetet földhöz képest. így kiiktatva az áramkorlátot, de illeszthető hozzá a jumperek helyére </w:t>
      </w:r>
      <w:r w:rsidR="00507FC7" w:rsidRPr="00B632B4">
        <w:rPr>
          <w:rFonts w:cstheme="minorHAnsi"/>
        </w:rPr>
        <w:fldChar w:fldCharType="begin"/>
      </w:r>
      <w:r w:rsidR="00507FC7" w:rsidRPr="00B632B4">
        <w:rPr>
          <w:rFonts w:cstheme="minorHAnsi"/>
        </w:rPr>
        <w:instrText xml:space="preserve"> REF _Ref421810979 \h  \* MERGEFORMAT </w:instrText>
      </w:r>
      <w:r w:rsidR="00507FC7" w:rsidRPr="00B632B4">
        <w:rPr>
          <w:rFonts w:cstheme="minorHAnsi"/>
        </w:rPr>
      </w:r>
      <w:r w:rsidR="00507FC7" w:rsidRPr="00B632B4">
        <w:rPr>
          <w:rFonts w:cstheme="minorHAnsi"/>
        </w:rPr>
        <w:fldChar w:fldCharType="separate"/>
      </w:r>
      <w:r w:rsidR="00DB5C9B">
        <w:t>Kép. 5.49</w:t>
      </w:r>
      <w:r w:rsidR="00507FC7" w:rsidRPr="00B632B4">
        <w:rPr>
          <w:rFonts w:cstheme="minorHAnsi"/>
        </w:rPr>
        <w:fldChar w:fldCharType="end"/>
      </w:r>
      <w:r w:rsidR="00507FC7" w:rsidRPr="00B632B4">
        <w:rPr>
          <w:rFonts w:cstheme="minorHAnsi"/>
        </w:rPr>
        <w:t xml:space="preserve"> képen látható áramérő és áramkorlátozó kialakítás.</w:t>
      </w:r>
    </w:p>
    <w:p w14:paraId="7DD0681A" w14:textId="77777777" w:rsidR="00507FC7" w:rsidRPr="00B632B4" w:rsidRDefault="00507FC7" w:rsidP="00507FC7">
      <w:pPr>
        <w:spacing w:line="360" w:lineRule="auto"/>
        <w:rPr>
          <w:rFonts w:cstheme="minorHAnsi"/>
        </w:rPr>
      </w:pPr>
      <w:r w:rsidRPr="00B632B4">
        <w:rPr>
          <w:rFonts w:cstheme="minorHAnsi"/>
        </w:rPr>
        <w:tab/>
        <w:t xml:space="preserve">A </w:t>
      </w:r>
      <w:r w:rsidRPr="00B632B4">
        <w:rPr>
          <w:rFonts w:cstheme="minorHAnsi"/>
        </w:rPr>
        <w:fldChar w:fldCharType="begin"/>
      </w:r>
      <w:r w:rsidRPr="00B632B4">
        <w:rPr>
          <w:rFonts w:cstheme="minorHAnsi"/>
        </w:rPr>
        <w:instrText xml:space="preserve"> REF _Ref421811829 \h  \* MERGEFORMAT </w:instrText>
      </w:r>
      <w:r w:rsidRPr="00B632B4">
        <w:rPr>
          <w:rFonts w:cstheme="minorHAnsi"/>
        </w:rPr>
      </w:r>
      <w:r w:rsidRPr="00B632B4">
        <w:rPr>
          <w:rFonts w:cstheme="minorHAnsi"/>
        </w:rPr>
        <w:fldChar w:fldCharType="separate"/>
      </w:r>
      <w:r w:rsidR="00DB5C9B">
        <w:t>Kép. 5.47</w:t>
      </w:r>
      <w:r w:rsidRPr="00B632B4">
        <w:rPr>
          <w:rFonts w:cstheme="minorHAnsi"/>
        </w:rPr>
        <w:fldChar w:fldCharType="end"/>
      </w:r>
      <w:r w:rsidRPr="00B632B4">
        <w:rPr>
          <w:rFonts w:cstheme="minorHAnsi"/>
        </w:rPr>
        <w:t xml:space="preserve"> képen látható kapcsolási rajz tartalmaz két HIP4082 hídvezérlő áramkört, az áramkörre a bemenet a JP2 bemeneten történik, amelyen keresztül betápláljuk 12V feszültséggel és 4 PWM jelet segítségével meg tudjuk hajtani a két hidat. A jeleket szalagkábel segítségével csatoljuk az áramkörhöz. A szalagkábel 8 vezetékből tevődik össze, rendeltetésük szerint:</w:t>
      </w:r>
    </w:p>
    <w:p w14:paraId="1A24CADC" w14:textId="093FE9C3" w:rsidR="00BD1CD1" w:rsidRPr="00BE4225" w:rsidRDefault="00974A5C" w:rsidP="00507FC7">
      <w:pPr>
        <w:keepNext/>
        <w:spacing w:line="360" w:lineRule="auto"/>
      </w:pPr>
      <w:r w:rsidRPr="00BE4225">
        <w:rPr>
          <w:rFonts w:cstheme="minorHAnsi"/>
          <w:noProof/>
          <w:lang w:val="en-US"/>
        </w:rPr>
        <w:drawing>
          <wp:inline distT="0" distB="0" distL="0" distR="0" wp14:anchorId="7E50CB1A" wp14:editId="7BF8E6B7">
            <wp:extent cx="5201728" cy="741872"/>
            <wp:effectExtent l="0" t="0" r="0" b="0"/>
            <wp:docPr id="64" name="Diagram 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9" r:lo="rId120" r:qs="rId121" r:cs="rId122"/>
              </a:graphicData>
            </a:graphic>
          </wp:inline>
        </w:drawing>
      </w:r>
    </w:p>
    <w:p w14:paraId="108723F4" w14:textId="1B6088FF" w:rsidR="00974A5C" w:rsidRPr="00BE4225" w:rsidRDefault="00BD1CD1" w:rsidP="007852B4">
      <w:pPr>
        <w:pStyle w:val="Caption"/>
        <w:spacing w:line="360" w:lineRule="auto"/>
        <w:jc w:val="center"/>
        <w:rPr>
          <w:rFonts w:cstheme="minorHAnsi"/>
        </w:rPr>
      </w:pPr>
      <w:bookmarkStart w:id="2731" w:name="_Toc422898616"/>
      <w:r w:rsidRPr="00BE4225">
        <w:t xml:space="preserve">Kép. </w:t>
      </w:r>
      <w:r w:rsidR="0048426F">
        <w:fldChar w:fldCharType="begin"/>
      </w:r>
      <w:r w:rsidR="0048426F">
        <w:instrText xml:space="preserve"> STYLEREF 1 \s </w:instrText>
      </w:r>
      <w:r w:rsidR="0048426F">
        <w:fldChar w:fldCharType="separate"/>
      </w:r>
      <w:r w:rsidR="0048426F">
        <w:rPr>
          <w:noProof/>
        </w:rPr>
        <w:t>5</w:t>
      </w:r>
      <w:r w:rsidR="0048426F">
        <w:fldChar w:fldCharType="end"/>
      </w:r>
      <w:r w:rsidR="0048426F">
        <w:t>.</w:t>
      </w:r>
      <w:r w:rsidR="0048426F">
        <w:fldChar w:fldCharType="begin"/>
      </w:r>
      <w:r w:rsidR="0048426F">
        <w:instrText xml:space="preserve"> SEQ Kép. \* ARABIC \s 1 </w:instrText>
      </w:r>
      <w:r w:rsidR="0048426F">
        <w:fldChar w:fldCharType="separate"/>
      </w:r>
      <w:r w:rsidR="0048426F">
        <w:rPr>
          <w:noProof/>
        </w:rPr>
        <w:t>50</w:t>
      </w:r>
      <w:r w:rsidR="0048426F">
        <w:fldChar w:fldCharType="end"/>
      </w:r>
      <w:r w:rsidR="00ED22AB" w:rsidRPr="00BE4225">
        <w:t xml:space="preserve"> Dupla hídvezérlő áramkor vezérlő jelei JP2 csatlakozó a </w:t>
      </w:r>
      <w:r w:rsidR="00ED22AB" w:rsidRPr="00BE4225">
        <w:fldChar w:fldCharType="begin"/>
      </w:r>
      <w:r w:rsidR="00ED22AB" w:rsidRPr="00BE4225">
        <w:instrText xml:space="preserve"> REF _Ref421811829 \h </w:instrText>
      </w:r>
      <w:r w:rsidR="0071433B" w:rsidRPr="00BE4225">
        <w:instrText xml:space="preserve"> \* MERGEFORMAT </w:instrText>
      </w:r>
      <w:r w:rsidR="00ED22AB" w:rsidRPr="00BE4225">
        <w:fldChar w:fldCharType="separate"/>
      </w:r>
      <w:r w:rsidR="00DB5C9B">
        <w:t>Kép. 5.47</w:t>
      </w:r>
      <w:r w:rsidR="00ED22AB" w:rsidRPr="00BE4225">
        <w:fldChar w:fldCharType="end"/>
      </w:r>
      <w:r w:rsidR="00ED22AB" w:rsidRPr="00BE4225">
        <w:t>-n.</w:t>
      </w:r>
      <w:bookmarkEnd w:id="2731"/>
    </w:p>
    <w:p w14:paraId="2B7B0CCD" w14:textId="31B52479" w:rsidR="00974A5C" w:rsidRPr="00BE4225" w:rsidRDefault="00507FC7" w:rsidP="0071433B">
      <w:pPr>
        <w:spacing w:line="360" w:lineRule="auto"/>
        <w:rPr>
          <w:rFonts w:cstheme="minorHAnsi"/>
        </w:rPr>
      </w:pPr>
      <w:r w:rsidRPr="00BE4225">
        <w:rPr>
          <w:noProof/>
          <w:lang w:val="en-US"/>
        </w:rPr>
        <mc:AlternateContent>
          <mc:Choice Requires="wpg">
            <w:drawing>
              <wp:anchor distT="0" distB="0" distL="114300" distR="114300" simplePos="0" relativeHeight="251746816" behindDoc="0" locked="0" layoutInCell="1" allowOverlap="1" wp14:anchorId="35C4C3F2" wp14:editId="16B7E5B5">
                <wp:simplePos x="0" y="0"/>
                <wp:positionH relativeFrom="page">
                  <wp:posOffset>1181100</wp:posOffset>
                </wp:positionH>
                <wp:positionV relativeFrom="paragraph">
                  <wp:posOffset>1252220</wp:posOffset>
                </wp:positionV>
                <wp:extent cx="5201285" cy="1000125"/>
                <wp:effectExtent l="0" t="0" r="0" b="0"/>
                <wp:wrapSquare wrapText="bothSides"/>
                <wp:docPr id="58"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01285" cy="1000125"/>
                          <a:chOff x="0" y="1402"/>
                          <a:chExt cx="52012" cy="7900"/>
                        </a:xfrm>
                      </wpg:grpSpPr>
                      <pic:pic xmlns:pic="http://schemas.openxmlformats.org/drawingml/2006/picture">
                        <pic:nvPicPr>
                          <pic:cNvPr id="59" name="Diagram 65"/>
                          <pic:cNvPicPr>
                            <a:picLocks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8839" y="1402"/>
                            <a:ext cx="35174" cy="4694"/>
                          </a:xfrm>
                          <a:prstGeom prst="rect">
                            <a:avLst/>
                          </a:prstGeom>
                          <a:noFill/>
                          <a:extLst>
                            <a:ext uri="{909E8E84-426E-40DD-AFC4-6F175D3DCCD1}">
                              <a14:hiddenFill xmlns:a14="http://schemas.microsoft.com/office/drawing/2010/main">
                                <a:solidFill>
                                  <a:srgbClr val="FFFFFF"/>
                                </a:solidFill>
                              </a14:hiddenFill>
                            </a:ext>
                          </a:extLst>
                        </pic:spPr>
                      </pic:pic>
                      <wps:wsp>
                        <wps:cNvPr id="60" name="Text Box 66"/>
                        <wps:cNvSpPr txBox="1">
                          <a:spLocks noChangeArrowheads="1"/>
                        </wps:cNvSpPr>
                        <wps:spPr bwMode="auto">
                          <a:xfrm>
                            <a:off x="0" y="7988"/>
                            <a:ext cx="52012"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825B94" w14:textId="158435D7" w:rsidR="005F456C" w:rsidRPr="00592F9A" w:rsidRDefault="005F456C" w:rsidP="00BD1CD1">
                              <w:pPr>
                                <w:pStyle w:val="Caption"/>
                                <w:jc w:val="center"/>
                                <w:rPr>
                                  <w:rFonts w:cstheme="minorHAnsi"/>
                                  <w:noProof/>
                                </w:rPr>
                              </w:pPr>
                              <w:bookmarkStart w:id="2732" w:name="_Ref421815576"/>
                              <w:bookmarkStart w:id="2733" w:name="_Toc422898617"/>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51</w:t>
                              </w:r>
                              <w:r>
                                <w:fldChar w:fldCharType="end"/>
                              </w:r>
                              <w:bookmarkEnd w:id="2732"/>
                              <w:r>
                                <w:t xml:space="preserve"> H híd tranzisztorainak a Gate vezetékei</w:t>
                              </w:r>
                              <w:bookmarkEnd w:id="2733"/>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C4C3F2" id="Group 67" o:spid="_x0000_s1164" style="position:absolute;left:0;text-align:left;margin-left:93pt;margin-top:98.6pt;width:409.55pt;height:78.75pt;z-index:251746816;mso-position-horizontal-relative:page;mso-position-vertical-relative:text" coordorigin=",1402" coordsize="52012,7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">
                <v:shape id="Diagram 65" o:spid="_x0000_s1165" type="#_x0000_t75" style="position:absolute;left:8839;top:1402;width:35174;height:4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Mkn7EAAAA2wAAAA8AAABkcnMvZG93bnJldi54bWxEj0FrwkAUhO8F/8PyBC9FN0qVNroGCUpb&#10;BKUqPT+yzySYfRuyG5P++65Q6HGYmW+YVdKbStypcaVlBdNJBII4s7rkXMHlvBu/gnAeWWNlmRT8&#10;kINkPXhaYaxtx190P/lcBAi7GBUU3texlC4ryKCb2Jo4eFfbGPRBNrnUDXYBbio5i6KFNFhyWCiw&#10;prSg7HZqjYLn7+7l+G63xsn9IdtdPilNbavUaNhvliA89f4//Nf+0Armb/D4En6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WMkn7EAAAA2wAAAA8AAAAAAAAAAAAAAAAA&#10;nwIAAGRycy9kb3ducmV2LnhtbFBLBQYAAAAABAAEAPcAAACQAwAAAAA=&#10;">
                  <v:imagedata r:id="rId125" o:title=""/>
                  <o:lock v:ext="edit" aspectratio="f"/>
                </v:shape>
                <v:shape id="Text Box 66" o:spid="_x0000_s1166" type="#_x0000_t202" style="position:absolute;top:7988;width:52012;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SnI8AA&#10;AADbAAAADwAAAGRycy9kb3ducmV2LnhtbERPS2vCQBC+F/wPywheSt3oQUrqKvUFHuxBK56H7DQJ&#10;zc6G3dXEf+8cBI8f33u+7F2jbhRi7dnAZJyBIi68rbk0cP7dfXyCignZYuOZDNwpwnIxeJtjbn3H&#10;R7qdUqkkhGOOBqqU2lzrWFTkMI59Syzcnw8Ok8BQahuwk3DX6GmWzbTDmqWhwpbWFRX/p6szMNuE&#10;a3fk9fvmvD3gT1tOL6v7xZjRsP/+ApWoTy/x07234pP18kV+gF4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SSnI8AAAADbAAAADwAAAAAAAAAAAAAAAACYAgAAZHJzL2Rvd25y&#10;ZXYueG1sUEsFBgAAAAAEAAQA9QAAAIUDAAAAAA==&#10;" stroked="f">
                  <v:textbox inset="0,0,0,0">
                    <w:txbxContent>
                      <w:p w14:paraId="0F825B94" w14:textId="158435D7" w:rsidR="005F456C" w:rsidRPr="00592F9A" w:rsidRDefault="005F456C" w:rsidP="00BD1CD1">
                        <w:pPr>
                          <w:pStyle w:val="Caption"/>
                          <w:jc w:val="center"/>
                          <w:rPr>
                            <w:rFonts w:cstheme="minorHAnsi"/>
                            <w:noProof/>
                          </w:rPr>
                        </w:pPr>
                        <w:bookmarkStart w:id="2734" w:name="_Ref421815576"/>
                        <w:bookmarkStart w:id="2735" w:name="_Toc422898617"/>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51</w:t>
                        </w:r>
                        <w:r>
                          <w:fldChar w:fldCharType="end"/>
                        </w:r>
                        <w:bookmarkEnd w:id="2734"/>
                        <w:r>
                          <w:t xml:space="preserve"> H híd tranzisztorainak a Gate vezetékei</w:t>
                        </w:r>
                        <w:bookmarkEnd w:id="2735"/>
                      </w:p>
                    </w:txbxContent>
                  </v:textbox>
                </v:shape>
                <w10:wrap type="square" anchorx="page"/>
              </v:group>
            </w:pict>
          </mc:Fallback>
        </mc:AlternateContent>
      </w:r>
      <w:r w:rsidR="00ED22AB" w:rsidRPr="00BE4225">
        <w:rPr>
          <w:rFonts w:cstheme="minorHAnsi"/>
        </w:rPr>
        <w:t>A pirossal megjelölt vezeték az 1 számú. A PWM4 egy 3,3V</w:t>
      </w:r>
      <w:r w:rsidR="00CC1D46" w:rsidRPr="00BE4225">
        <w:rPr>
          <w:rFonts w:cstheme="minorHAnsi"/>
        </w:rPr>
        <w:t xml:space="preserve"> </w:t>
      </w:r>
      <w:r w:rsidR="00ED22AB" w:rsidRPr="00BE4225">
        <w:rPr>
          <w:rFonts w:cstheme="minorHAnsi"/>
        </w:rPr>
        <w:t>pwm jel, amely egy NPN (Q2) tranzisztoron keresztül kapcsolja az BLI, AHI bemeneteket, a t</w:t>
      </w:r>
      <w:r w:rsidR="00CC1D46" w:rsidRPr="00BE4225">
        <w:rPr>
          <w:rFonts w:cstheme="minorHAnsi"/>
        </w:rPr>
        <w:t>ra</w:t>
      </w:r>
      <w:r w:rsidR="00ED22AB" w:rsidRPr="00BE4225">
        <w:rPr>
          <w:rFonts w:cstheme="minorHAnsi"/>
        </w:rPr>
        <w:t>n</w:t>
      </w:r>
      <w:r w:rsidR="00CC1D46" w:rsidRPr="00BE4225">
        <w:rPr>
          <w:rFonts w:cstheme="minorHAnsi"/>
        </w:rPr>
        <w:t>z</w:t>
      </w:r>
      <w:r w:rsidR="00ED22AB" w:rsidRPr="00BE4225">
        <w:rPr>
          <w:rFonts w:cstheme="minorHAnsi"/>
        </w:rPr>
        <w:t>isztor a jelet megtagadja, ezért majd a FPGA pwm moduljába illesztünk egy tagadó, kaput</w:t>
      </w:r>
      <w:r w:rsidR="00CC1D46" w:rsidRPr="00BE4225">
        <w:rPr>
          <w:rFonts w:cstheme="minorHAnsi"/>
        </w:rPr>
        <w:t>,</w:t>
      </w:r>
      <w:r w:rsidR="00ED22AB" w:rsidRPr="00BE4225">
        <w:rPr>
          <w:rFonts w:cstheme="minorHAnsi"/>
        </w:rPr>
        <w:t xml:space="preserve"> </w:t>
      </w:r>
      <w:commentRangeStart w:id="2736"/>
      <w:r w:rsidR="00ED22AB" w:rsidRPr="00BE4225">
        <w:t xml:space="preserve">hogy </w:t>
      </w:r>
      <w:r w:rsidR="00B74771" w:rsidRPr="00BE4225">
        <w:t>semlegesítse</w:t>
      </w:r>
      <w:r w:rsidR="00ED22AB" w:rsidRPr="00BE4225">
        <w:t xml:space="preserve"> ki egymást a két kapu</w:t>
      </w:r>
      <w:commentRangeEnd w:id="2736"/>
      <w:r w:rsidR="00CC1D46" w:rsidRPr="00BE4225">
        <w:commentReference w:id="2736"/>
      </w:r>
      <w:r w:rsidR="00ED22AB" w:rsidRPr="00BE4225">
        <w:rPr>
          <w:rFonts w:cstheme="minorHAnsi"/>
        </w:rPr>
        <w:t>. A</w:t>
      </w:r>
      <w:commentRangeStart w:id="2737"/>
      <w:r w:rsidR="00ED22AB" w:rsidRPr="00BE4225">
        <w:t xml:space="preserve"> PWM3 hasonlok épen az előzőhöz csak a ALI, és BHI bementeket vezérli a (Q1) tranzisztorokon keresztül.</w:t>
      </w:r>
      <w:commentRangeEnd w:id="2737"/>
      <w:r w:rsidR="00F75C4D" w:rsidRPr="00BE4225">
        <w:commentReference w:id="2737"/>
      </w:r>
    </w:p>
    <w:p w14:paraId="12F86841" w14:textId="77777777" w:rsidR="00507FC7" w:rsidRPr="00B632B4" w:rsidRDefault="00BD1CD1" w:rsidP="00507FC7">
      <w:pPr>
        <w:spacing w:line="360" w:lineRule="auto"/>
        <w:rPr>
          <w:rFonts w:cstheme="minorHAnsi"/>
        </w:rPr>
      </w:pPr>
      <w:r w:rsidRPr="00BE4225">
        <w:rPr>
          <w:rFonts w:cstheme="minorHAnsi"/>
        </w:rPr>
        <w:tab/>
      </w:r>
      <w:r w:rsidR="00507FC7" w:rsidRPr="00B632B4">
        <w:rPr>
          <w:rFonts w:cstheme="minorHAnsi"/>
        </w:rPr>
        <w:t xml:space="preserve">A </w:t>
      </w:r>
      <w:r w:rsidR="00507FC7" w:rsidRPr="00B632B4">
        <w:rPr>
          <w:rFonts w:cstheme="minorHAnsi"/>
        </w:rPr>
        <w:fldChar w:fldCharType="begin"/>
      </w:r>
      <w:r w:rsidR="00507FC7" w:rsidRPr="00B632B4">
        <w:rPr>
          <w:rFonts w:cstheme="minorHAnsi"/>
        </w:rPr>
        <w:instrText xml:space="preserve"> REF _Ref421805220 \h  \* MERGEFORMAT </w:instrText>
      </w:r>
      <w:r w:rsidR="00507FC7" w:rsidRPr="00B632B4">
        <w:rPr>
          <w:rFonts w:cstheme="minorHAnsi"/>
        </w:rPr>
      </w:r>
      <w:r w:rsidR="00507FC7" w:rsidRPr="00B632B4">
        <w:rPr>
          <w:rFonts w:cstheme="minorHAnsi"/>
        </w:rPr>
        <w:fldChar w:fldCharType="separate"/>
      </w:r>
      <w:r w:rsidR="00DB5C9B">
        <w:t xml:space="preserve">Kép. 5.54 </w:t>
      </w:r>
      <w:r w:rsidR="00507FC7" w:rsidRPr="00B632B4">
        <w:rPr>
          <w:rFonts w:cstheme="minorHAnsi"/>
        </w:rPr>
        <w:fldChar w:fldCharType="end"/>
      </w:r>
      <w:r w:rsidR="00507FC7" w:rsidRPr="00B632B4">
        <w:rPr>
          <w:rFonts w:cstheme="minorHAnsi"/>
        </w:rPr>
        <w:t xml:space="preserve">látható 4H-híd B és A dobozok tartalmaznak négy H hidat, a hidak kettesével rögzítve vannak egy rézlemezre, amelyeken keresztül tudunk vizet keringetni egy réz csővezeték segítségével így hűtve a tranzisztorokat. A tranzisztorok galvanikusan </w:t>
      </w:r>
      <w:r w:rsidR="00507FC7" w:rsidRPr="00B632B4">
        <w:rPr>
          <w:rFonts w:cstheme="minorHAnsi"/>
        </w:rPr>
        <w:lastRenderedPageBreak/>
        <w:t xml:space="preserve">levannak választva a lemeztől egy elektromos szigetelő segítségedével, de ugyanakkor a szigetelő jó hővezető is. Egy hídban megtalálható tranzisztorok vezérléséhez szükséges vezetékek a </w:t>
      </w:r>
      <w:r w:rsidR="00507FC7" w:rsidRPr="00B632B4">
        <w:rPr>
          <w:rFonts w:cstheme="minorHAnsi"/>
        </w:rPr>
        <w:fldChar w:fldCharType="begin"/>
      </w:r>
      <w:r w:rsidR="00507FC7" w:rsidRPr="00B632B4">
        <w:rPr>
          <w:rFonts w:cstheme="minorHAnsi"/>
        </w:rPr>
        <w:instrText xml:space="preserve"> REF _Ref421815576 \h  \* MERGEFORMAT </w:instrText>
      </w:r>
      <w:r w:rsidR="00507FC7" w:rsidRPr="00B632B4">
        <w:rPr>
          <w:rFonts w:cstheme="minorHAnsi"/>
        </w:rPr>
      </w:r>
      <w:r w:rsidR="00507FC7" w:rsidRPr="00B632B4">
        <w:rPr>
          <w:rFonts w:cstheme="minorHAnsi"/>
        </w:rPr>
        <w:fldChar w:fldCharType="separate"/>
      </w:r>
      <w:r w:rsidR="00DB5C9B">
        <w:t>Kép. 5.51</w:t>
      </w:r>
      <w:r w:rsidR="00507FC7" w:rsidRPr="00B632B4">
        <w:rPr>
          <w:rFonts w:cstheme="minorHAnsi"/>
        </w:rPr>
        <w:fldChar w:fldCharType="end"/>
      </w:r>
      <w:r w:rsidR="00507FC7" w:rsidRPr="00B632B4">
        <w:rPr>
          <w:rFonts w:cstheme="minorHAnsi"/>
        </w:rPr>
        <w:t xml:space="preserve"> láthatok.</w:t>
      </w:r>
    </w:p>
    <w:p w14:paraId="31D55AA7" w14:textId="22E63699" w:rsidR="00507FC7" w:rsidRDefault="00507FC7" w:rsidP="00507FC7">
      <w:pPr>
        <w:spacing w:line="360" w:lineRule="auto"/>
        <w:rPr>
          <w:rFonts w:cstheme="minorHAnsi"/>
        </w:rPr>
      </w:pPr>
      <w:r w:rsidRPr="00B632B4">
        <w:rPr>
          <w:rFonts w:cstheme="minorHAnsi"/>
        </w:rPr>
        <w:tab/>
        <w:t>A négy híd vezérlésére négy (</w:t>
      </w:r>
      <w:r w:rsidRPr="00B632B4">
        <w:rPr>
          <w:rFonts w:cstheme="minorHAnsi"/>
        </w:rPr>
        <w:fldChar w:fldCharType="begin"/>
      </w:r>
      <w:r w:rsidRPr="00B632B4">
        <w:rPr>
          <w:rFonts w:cstheme="minorHAnsi"/>
        </w:rPr>
        <w:instrText xml:space="preserve"> REF _Ref421815576 \h  \* MERGEFORMAT </w:instrText>
      </w:r>
      <w:r w:rsidRPr="00B632B4">
        <w:rPr>
          <w:rFonts w:cstheme="minorHAnsi"/>
        </w:rPr>
      </w:r>
      <w:r w:rsidRPr="00B632B4">
        <w:rPr>
          <w:rFonts w:cstheme="minorHAnsi"/>
        </w:rPr>
        <w:fldChar w:fldCharType="separate"/>
      </w:r>
      <w:r w:rsidR="00DB5C9B">
        <w:t>Kép. 5.51</w:t>
      </w:r>
      <w:r w:rsidRPr="00B632B4">
        <w:rPr>
          <w:rFonts w:cstheme="minorHAnsi"/>
        </w:rPr>
        <w:fldChar w:fldCharType="end"/>
      </w:r>
      <w:r w:rsidRPr="00B632B4">
        <w:rPr>
          <w:rFonts w:cstheme="minorHAnsi"/>
        </w:rPr>
        <w:t xml:space="preserve">) szalagkábelre van szükségünk, amelyeket a </w:t>
      </w:r>
      <w:r w:rsidRPr="00B632B4">
        <w:rPr>
          <w:rFonts w:cstheme="minorHAnsi"/>
        </w:rPr>
        <w:fldChar w:fldCharType="begin"/>
      </w:r>
      <w:r w:rsidRPr="00B632B4">
        <w:rPr>
          <w:rFonts w:cstheme="minorHAnsi"/>
        </w:rPr>
        <w:instrText xml:space="preserve"> REF _Ref421815658 \h  \* MERGEFORMAT </w:instrText>
      </w:r>
      <w:r w:rsidRPr="00B632B4">
        <w:rPr>
          <w:rFonts w:cstheme="minorHAnsi"/>
        </w:rPr>
      </w:r>
      <w:r w:rsidRPr="00B632B4">
        <w:rPr>
          <w:rFonts w:cstheme="minorHAnsi"/>
        </w:rPr>
        <w:fldChar w:fldCharType="separate"/>
      </w:r>
      <w:r w:rsidR="00DB5C9B">
        <w:t>Kép. 5.52</w:t>
      </w:r>
      <w:r w:rsidRPr="00B632B4">
        <w:rPr>
          <w:rFonts w:cstheme="minorHAnsi"/>
        </w:rPr>
        <w:fldChar w:fldCharType="end"/>
      </w:r>
      <w:r w:rsidRPr="00B632B4">
        <w:rPr>
          <w:rFonts w:cstheme="minorHAnsi"/>
        </w:rPr>
        <w:t xml:space="preserve"> látható módon rendeztem el és árnyékoltam le a zavarforrásoktól</w:t>
      </w:r>
      <w:r w:rsidR="00E74A8B" w:rsidRPr="00BE4225">
        <w:rPr>
          <w:rFonts w:cstheme="minorHAnsi"/>
        </w:rPr>
        <w:t xml:space="preserve">. </w:t>
      </w:r>
    </w:p>
    <w:p w14:paraId="3B20FE47" w14:textId="635DF3DF" w:rsidR="00507FC7" w:rsidRDefault="00507FC7" w:rsidP="007852B4">
      <w:pPr>
        <w:spacing w:line="360" w:lineRule="auto"/>
        <w:rPr>
          <w:rFonts w:cstheme="minorHAnsi"/>
        </w:rPr>
      </w:pPr>
      <w:r w:rsidRPr="00BE4225">
        <w:rPr>
          <w:noProof/>
          <w:lang w:val="en-US"/>
        </w:rPr>
        <mc:AlternateContent>
          <mc:Choice Requires="wpg">
            <w:drawing>
              <wp:anchor distT="0" distB="0" distL="114300" distR="114300" simplePos="0" relativeHeight="251701760" behindDoc="0" locked="0" layoutInCell="1" allowOverlap="1" wp14:anchorId="589DE158" wp14:editId="27F40189">
                <wp:simplePos x="0" y="0"/>
                <wp:positionH relativeFrom="page">
                  <wp:posOffset>2254250</wp:posOffset>
                </wp:positionH>
                <wp:positionV relativeFrom="paragraph">
                  <wp:posOffset>375920</wp:posOffset>
                </wp:positionV>
                <wp:extent cx="3218180" cy="3368039"/>
                <wp:effectExtent l="0" t="0" r="0" b="0"/>
                <wp:wrapTopAndBottom/>
                <wp:docPr id="49"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18180" cy="3368039"/>
                          <a:chOff x="0" y="0"/>
                          <a:chExt cx="32181" cy="33680"/>
                        </a:xfrm>
                      </wpg:grpSpPr>
                      <wpg:grpSp>
                        <wpg:cNvPr id="50" name="Group 30"/>
                        <wpg:cNvGrpSpPr>
                          <a:grpSpLocks/>
                        </wpg:cNvGrpSpPr>
                        <wpg:grpSpPr bwMode="auto">
                          <a:xfrm>
                            <a:off x="0" y="0"/>
                            <a:ext cx="32181" cy="30492"/>
                            <a:chOff x="0" y="0"/>
                            <a:chExt cx="32181" cy="30493"/>
                          </a:xfrm>
                        </wpg:grpSpPr>
                        <pic:pic xmlns:pic="http://schemas.openxmlformats.org/drawingml/2006/picture">
                          <pic:nvPicPr>
                            <pic:cNvPr id="51" name="Picture 18"/>
                            <pic:cNvPicPr>
                              <a:picLocks noChangeAspect="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4750"/>
                              <a:ext cx="32181" cy="25743"/>
                            </a:xfrm>
                            <a:prstGeom prst="rect">
                              <a:avLst/>
                            </a:prstGeom>
                            <a:noFill/>
                            <a:extLst>
                              <a:ext uri="{909E8E84-426E-40DD-AFC4-6F175D3DCCD1}">
                                <a14:hiddenFill xmlns:a14="http://schemas.microsoft.com/office/drawing/2010/main">
                                  <a:solidFill>
                                    <a:srgbClr val="FFFFFF"/>
                                  </a:solidFill>
                                </a14:hiddenFill>
                              </a:ext>
                            </a:extLst>
                          </pic:spPr>
                        </pic:pic>
                        <wps:wsp>
                          <wps:cNvPr id="52" name="Rectangular Callout 21"/>
                          <wps:cNvSpPr>
                            <a:spLocks noChangeArrowheads="1"/>
                          </wps:cNvSpPr>
                          <wps:spPr bwMode="auto">
                            <a:xfrm>
                              <a:off x="2731" y="534"/>
                              <a:ext cx="12586" cy="3683"/>
                            </a:xfrm>
                            <a:prstGeom prst="wedgeRectCallout">
                              <a:avLst>
                                <a:gd name="adj1" fmla="val -11713"/>
                                <a:gd name="adj2" fmla="val 115389"/>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6AB91196" w14:textId="77777777" w:rsidR="005F456C" w:rsidRDefault="005F456C" w:rsidP="003F1754">
                                <w:pPr>
                                  <w:jc w:val="center"/>
                                </w:pPr>
                                <w:r>
                                  <w:t>Műanyag szigetelő</w:t>
                                </w:r>
                              </w:p>
                            </w:txbxContent>
                          </wps:txbx>
                          <wps:bodyPr rot="0" vert="horz" wrap="square" lIns="91440" tIns="45720" rIns="91440" bIns="45720" anchor="ctr" anchorCtr="0" upright="1">
                            <a:noAutofit/>
                          </wps:bodyPr>
                        </wps:wsp>
                        <wps:wsp>
                          <wps:cNvPr id="53" name="Rectangular Callout 28"/>
                          <wps:cNvSpPr>
                            <a:spLocks noChangeArrowheads="1"/>
                          </wps:cNvSpPr>
                          <wps:spPr bwMode="auto">
                            <a:xfrm>
                              <a:off x="17159" y="0"/>
                              <a:ext cx="12586" cy="4508"/>
                            </a:xfrm>
                            <a:prstGeom prst="wedgeRectCallout">
                              <a:avLst>
                                <a:gd name="adj1" fmla="val -861"/>
                                <a:gd name="adj2" fmla="val 126014"/>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537E71D0" w14:textId="77777777" w:rsidR="005F456C" w:rsidRDefault="005F456C" w:rsidP="003F1754">
                                <w:pPr>
                                  <w:jc w:val="center"/>
                                </w:pPr>
                                <w:r>
                                  <w:t xml:space="preserve">Alumínium fólia árnyékolás </w:t>
                                </w:r>
                              </w:p>
                            </w:txbxContent>
                          </wps:txbx>
                          <wps:bodyPr rot="0" vert="horz" wrap="square" lIns="91440" tIns="45720" rIns="91440" bIns="45720" anchor="ctr" anchorCtr="0" upright="1">
                            <a:noAutofit/>
                          </wps:bodyPr>
                        </wps:wsp>
                      </wpg:grpSp>
                      <wps:wsp>
                        <wps:cNvPr id="54" name="Text Box 56"/>
                        <wps:cNvSpPr txBox="1">
                          <a:spLocks noChangeArrowheads="1"/>
                        </wps:cNvSpPr>
                        <wps:spPr bwMode="auto">
                          <a:xfrm>
                            <a:off x="0" y="31051"/>
                            <a:ext cx="32181" cy="262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0F829C" w14:textId="6186BA94" w:rsidR="005F456C" w:rsidRDefault="005F456C" w:rsidP="00E077BC">
                              <w:pPr>
                                <w:pStyle w:val="Caption"/>
                                <w:jc w:val="center"/>
                                <w:rPr>
                                  <w:noProof/>
                                </w:rPr>
                              </w:pPr>
                              <w:bookmarkStart w:id="2738" w:name="_Ref421815658"/>
                              <w:bookmarkStart w:id="2739" w:name="_Toc422898618"/>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52</w:t>
                              </w:r>
                              <w:r>
                                <w:fldChar w:fldCharType="end"/>
                              </w:r>
                              <w:bookmarkEnd w:id="2738"/>
                              <w:r>
                                <w:t xml:space="preserve"> A négy </w:t>
                              </w:r>
                              <w:r>
                                <w:fldChar w:fldCharType="begin"/>
                              </w:r>
                              <w:r>
                                <w:instrText xml:space="preserve"> REF _Ref421815576 \h </w:instrText>
                              </w:r>
                              <w:r>
                                <w:fldChar w:fldCharType="separate"/>
                              </w:r>
                              <w:r>
                                <w:t xml:space="preserve">Kép. </w:t>
                              </w:r>
                              <w:r>
                                <w:rPr>
                                  <w:noProof/>
                                </w:rPr>
                                <w:t>5</w:t>
                              </w:r>
                              <w:r>
                                <w:t>.</w:t>
                              </w:r>
                              <w:r>
                                <w:rPr>
                                  <w:noProof/>
                                </w:rPr>
                                <w:t>51</w:t>
                              </w:r>
                              <w:r>
                                <w:fldChar w:fldCharType="end"/>
                              </w:r>
                              <w:r>
                                <w:t xml:space="preserve"> látható szalagvezeték jelenik meg a Buszvezetékben.</w:t>
                              </w:r>
                              <w:bookmarkEnd w:id="2739"/>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89DE158" id="Group 58" o:spid="_x0000_s1167" style="position:absolute;left:0;text-align:left;margin-left:177.5pt;margin-top:29.6pt;width:253.4pt;height:265.2pt;z-index:251701760;mso-position-horizontal-relative:page;mso-position-vertical-relative:text" coordsize="32181,33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">
                <v:group id="Group 30" o:spid="_x0000_s1168" style="position:absolute;width:32181;height:30492" coordsize="32181,304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shape id="Picture 18" o:spid="_x0000_s1169" type="#_x0000_t75" style="position:absolute;top:4750;width:32181;height:25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Oy0PEAAAA2wAAAA8AAABkcnMvZG93bnJldi54bWxEj9FqwkAURN+F/sNyC32rm1RqNXUjVbQI&#10;FkHtB1x2b5PQ7N2QXZP4926h4OMwM2eYxXKwteio9ZVjBek4AUGsnam4UPB93j7PQPiAbLB2TAqu&#10;5GGZP4wWmBnX85G6UyhEhLDPUEEZQpNJ6XVJFv3YNcTR+3GtxRBlW0jTYh/htpYvSTKVFiuOCyU2&#10;tC5J/54uVsFGanPpP/XbfLWZ7L8O7rjadoNST4/DxzuIQEO4h//bO6PgNYW/L/EHyP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3Oy0PEAAAA2wAAAA8AAAAAAAAAAAAAAAAA&#10;nwIAAGRycy9kb3ducmV2LnhtbFBLBQYAAAAABAAEAPcAAACQAwAAAAA=&#10;">
                    <v:imagedata r:id="rId127" o:title=""/>
                    <v:path arrowok="t"/>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1" o:spid="_x0000_s1170" type="#_x0000_t61" style="position:absolute;left:2731;top:534;width:12586;height:36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I5M8MA&#10;AADbAAAADwAAAGRycy9kb3ducmV2LnhtbESPQYvCMBSE7wv+h/AEb2uqoCzVKCIKgiDoiujt2Tzb&#10;YvNSkqjVX28WFjwOM/MNM542phJ3cr60rKDXTUAQZ1aXnCvY/y6/f0D4gKyxskwKnuRhOml9jTHV&#10;9sFbuu9CLiKEfYoKihDqVEqfFWTQd21NHL2LdQZDlC6X2uEjwk0l+0kylAZLjgsF1jQvKLvubkYB&#10;ytf56N3wlh/mh8XztFm71+asVKfdzEYgAjXhE/5vr7SCQR/+vsQfIC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I5M8MAAADbAAAADwAAAAAAAAAAAAAAAACYAgAAZHJzL2Rv&#10;d25yZXYueG1sUEsFBgAAAAAEAAQA9QAAAIgDAAAAAA==&#10;" adj="8270,35724" fillcolor="#5b9bd5 [3204]" strokecolor="#1f4d78 [1604]" strokeweight="1pt">
                    <v:textbox>
                      <w:txbxContent>
                        <w:p w14:paraId="6AB91196" w14:textId="77777777" w:rsidR="005F456C" w:rsidRDefault="005F456C" w:rsidP="003F1754">
                          <w:pPr>
                            <w:jc w:val="center"/>
                          </w:pPr>
                          <w:r>
                            <w:t>Műanyag szigetelő</w:t>
                          </w:r>
                        </w:p>
                      </w:txbxContent>
                    </v:textbox>
                  </v:shape>
                  <v:shape id="Rectangular Callout 28" o:spid="_x0000_s1171" type="#_x0000_t61" style="position:absolute;left:17159;width:12586;height:4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SeqMQA&#10;AADbAAAADwAAAGRycy9kb3ducmV2LnhtbESP0WrCQBRE3wX/YbmFvohuVCohuglSkPoitrYfcMle&#10;kzTZu2l2jfHvXUHo4zAzZ5hNNphG9NS5yrKC+SwCQZxbXXGh4Od7N41BOI+ssbFMCm7kIEvHow0m&#10;2l75i/qTL0SAsEtQQel9m0jp8pIMupltiYN3tp1BH2RXSN3hNcBNIxdRtJIGKw4LJbb0XlJeny5G&#10;Af6tqjiffEa1/p0fl/H543ZYsFKvL8N2DcLT4P/Dz/ZeK3hbwuNL+AEy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EnqjEAAAA2wAAAA8AAAAAAAAAAAAAAAAAmAIAAGRycy9k&#10;b3ducmV2LnhtbFBLBQYAAAAABAAEAPUAAACJAwAAAAA=&#10;" adj="10614,38019" fillcolor="#5b9bd5 [3204]" strokecolor="#1f4d78 [1604]" strokeweight="1pt">
                    <v:textbox>
                      <w:txbxContent>
                        <w:p w14:paraId="537E71D0" w14:textId="77777777" w:rsidR="005F456C" w:rsidRDefault="005F456C" w:rsidP="003F1754">
                          <w:pPr>
                            <w:jc w:val="center"/>
                          </w:pPr>
                          <w:r>
                            <w:t xml:space="preserve">Alumínium fólia árnyékolás </w:t>
                          </w:r>
                        </w:p>
                      </w:txbxContent>
                    </v:textbox>
                  </v:shape>
                </v:group>
                <v:shape id="Text Box 56" o:spid="_x0000_s1172" type="#_x0000_t202" style="position:absolute;top:31051;width:32181;height:2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kBcYA&#10;AADbAAAADwAAAGRycy9kb3ducmV2LnhtbESPQUvDQBSE74L/YXmCF7EbNYaSdltKUdBeirGX3h7Z&#10;12xq9m3Y3bTx37tCocdhZr5h5svRduJEPrSOFTxNMhDEtdMtNwp23++PUxAhImvsHJOCXwqwXNze&#10;zLHU7sxfdKpiIxKEQ4kKTIx9KWWoDVkME9cTJ+/gvMWYpG+k9nhOcNvJ5ywrpMWW04LBntaG6p9q&#10;sAq2+X5rHobD22aVv/jP3bAujk2l1P3duJqBiDTGa/jS/tAKXnP4/5J+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kBcYAAADbAAAADwAAAAAAAAAAAAAAAACYAgAAZHJz&#10;L2Rvd25yZXYueG1sUEsFBgAAAAAEAAQA9QAAAIsDAAAAAA==&#10;" stroked="f">
                  <v:textbox style="mso-fit-shape-to-text:t" inset="0,0,0,0">
                    <w:txbxContent>
                      <w:p w14:paraId="3D0F829C" w14:textId="6186BA94" w:rsidR="005F456C" w:rsidRDefault="005F456C" w:rsidP="00E077BC">
                        <w:pPr>
                          <w:pStyle w:val="Caption"/>
                          <w:jc w:val="center"/>
                          <w:rPr>
                            <w:noProof/>
                          </w:rPr>
                        </w:pPr>
                        <w:bookmarkStart w:id="2740" w:name="_Ref421815658"/>
                        <w:bookmarkStart w:id="2741" w:name="_Toc422898618"/>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52</w:t>
                        </w:r>
                        <w:r>
                          <w:fldChar w:fldCharType="end"/>
                        </w:r>
                        <w:bookmarkEnd w:id="2740"/>
                        <w:r>
                          <w:t xml:space="preserve"> A négy </w:t>
                        </w:r>
                        <w:r>
                          <w:fldChar w:fldCharType="begin"/>
                        </w:r>
                        <w:r>
                          <w:instrText xml:space="preserve"> REF _Ref421815576 \h </w:instrText>
                        </w:r>
                        <w:r>
                          <w:fldChar w:fldCharType="separate"/>
                        </w:r>
                        <w:r>
                          <w:t xml:space="preserve">Kép. </w:t>
                        </w:r>
                        <w:r>
                          <w:rPr>
                            <w:noProof/>
                          </w:rPr>
                          <w:t>5</w:t>
                        </w:r>
                        <w:r>
                          <w:t>.</w:t>
                        </w:r>
                        <w:r>
                          <w:rPr>
                            <w:noProof/>
                          </w:rPr>
                          <w:t>51</w:t>
                        </w:r>
                        <w:r>
                          <w:fldChar w:fldCharType="end"/>
                        </w:r>
                        <w:r>
                          <w:t xml:space="preserve"> látható szalagvezeték jelenik meg a Buszvezetékben.</w:t>
                        </w:r>
                        <w:bookmarkEnd w:id="2741"/>
                      </w:p>
                    </w:txbxContent>
                  </v:textbox>
                </v:shape>
                <w10:wrap type="topAndBottom" anchorx="page"/>
              </v:group>
            </w:pict>
          </mc:Fallback>
        </mc:AlternateContent>
      </w:r>
    </w:p>
    <w:p w14:paraId="26BE108F" w14:textId="27367B66" w:rsidR="00507FC7" w:rsidRPr="00B632B4" w:rsidRDefault="00D9192F" w:rsidP="00507FC7">
      <w:pPr>
        <w:spacing w:line="360" w:lineRule="auto"/>
        <w:rPr>
          <w:rFonts w:cstheme="minorHAnsi"/>
        </w:rPr>
      </w:pPr>
      <w:r>
        <w:rPr>
          <w:noProof/>
          <w:lang w:val="en-US"/>
        </w:rPr>
        <mc:AlternateContent>
          <mc:Choice Requires="wpg">
            <w:drawing>
              <wp:anchor distT="0" distB="0" distL="114300" distR="114300" simplePos="0" relativeHeight="251661312" behindDoc="0" locked="0" layoutInCell="1" allowOverlap="1" wp14:anchorId="530FEF93" wp14:editId="17DD7DF9">
                <wp:simplePos x="0" y="0"/>
                <wp:positionH relativeFrom="margin">
                  <wp:posOffset>-329565</wp:posOffset>
                </wp:positionH>
                <wp:positionV relativeFrom="paragraph">
                  <wp:posOffset>3515360</wp:posOffset>
                </wp:positionV>
                <wp:extent cx="2811780" cy="1865630"/>
                <wp:effectExtent l="0" t="0" r="0" b="4445"/>
                <wp:wrapSquare wrapText="bothSides"/>
                <wp:docPr id="140"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11780" cy="1865630"/>
                          <a:chOff x="0" y="6038"/>
                          <a:chExt cx="36004" cy="20377"/>
                        </a:xfrm>
                      </wpg:grpSpPr>
                      <pic:pic xmlns:pic="http://schemas.openxmlformats.org/drawingml/2006/picture">
                        <pic:nvPicPr>
                          <pic:cNvPr id="141" name="Picture 70"/>
                          <pic:cNvPicPr>
                            <a:picLocks noChangeAspect="1"/>
                          </pic:cNvPicPr>
                        </pic:nvPicPr>
                        <pic:blipFill>
                          <a:blip r:embed="rId128">
                            <a:extLst>
                              <a:ext uri="{28A0092B-C50C-407E-A947-70E740481C1C}">
                                <a14:useLocalDpi xmlns:a14="http://schemas.microsoft.com/office/drawing/2010/main" val="0"/>
                              </a:ext>
                            </a:extLst>
                          </a:blip>
                          <a:srcRect/>
                          <a:stretch>
                            <a:fillRect/>
                          </a:stretch>
                        </pic:blipFill>
                        <pic:spPr bwMode="auto">
                          <a:xfrm>
                            <a:off x="857" y="6038"/>
                            <a:ext cx="35147" cy="17202"/>
                          </a:xfrm>
                          <a:prstGeom prst="rect">
                            <a:avLst/>
                          </a:prstGeom>
                          <a:noFill/>
                          <a:extLst>
                            <a:ext uri="{909E8E84-426E-40DD-AFC4-6F175D3DCCD1}">
                              <a14:hiddenFill xmlns:a14="http://schemas.microsoft.com/office/drawing/2010/main">
                                <a:solidFill>
                                  <a:srgbClr val="FFFFFF"/>
                                </a:solidFill>
                              </a14:hiddenFill>
                            </a:ext>
                          </a:extLst>
                        </pic:spPr>
                      </pic:pic>
                      <wps:wsp>
                        <wps:cNvPr id="142" name="Text Box 71"/>
                        <wps:cNvSpPr txBox="1">
                          <a:spLocks noChangeArrowheads="1"/>
                        </wps:cNvSpPr>
                        <wps:spPr bwMode="auto">
                          <a:xfrm>
                            <a:off x="0" y="23831"/>
                            <a:ext cx="36004" cy="2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00C0FD" w14:textId="000FC25D" w:rsidR="005F456C" w:rsidRPr="00E336AA" w:rsidRDefault="005F456C" w:rsidP="00507FC7">
                              <w:pPr>
                                <w:pStyle w:val="Caption"/>
                                <w:jc w:val="center"/>
                                <w:rPr>
                                  <w:rFonts w:cstheme="minorHAnsi"/>
                                  <w:noProof/>
                                </w:rPr>
                              </w:pPr>
                              <w:bookmarkStart w:id="2742" w:name="_Ref421817189"/>
                              <w:bookmarkStart w:id="2743" w:name="_Toc422568637"/>
                              <w:bookmarkStart w:id="2744" w:name="_Toc422568708"/>
                              <w:bookmarkStart w:id="2745" w:name="_Toc422684384"/>
                              <w:bookmarkStart w:id="2746" w:name="_Toc422898619"/>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53</w:t>
                              </w:r>
                              <w:r>
                                <w:fldChar w:fldCharType="end"/>
                              </w:r>
                              <w:bookmarkEnd w:id="2742"/>
                              <w:r>
                                <w:t xml:space="preserve"> FPGA kimentének a védelme</w:t>
                              </w:r>
                              <w:bookmarkEnd w:id="2743"/>
                              <w:bookmarkEnd w:id="2744"/>
                              <w:bookmarkEnd w:id="2745"/>
                              <w:bookmarkEnd w:id="2746"/>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0FEF93" id="Group 72" o:spid="_x0000_s1173" style="position:absolute;left:0;text-align:left;margin-left:-25.95pt;margin-top:276.8pt;width:221.4pt;height:146.9pt;z-index:251661312;mso-position-horizontal-relative:margin;mso-position-vertical-relative:text" coordorigin=",6038" coordsize="36004,203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">
                <v:shape id="Picture 70" o:spid="_x0000_s1174" type="#_x0000_t75" style="position:absolute;left:857;top:6038;width:35147;height:172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Cpw7BAAAA3AAAAA8AAABkcnMvZG93bnJldi54bWxET01rwkAQvQv+h2UEL0U3sSIa3Yi1Le21&#10;Ue9jdkxCsrNpdqvpv+8KBW/zeJ+z2famEVfqXGVZQTyNQBDnVldcKDge3idLEM4ja2wsk4JfcrBN&#10;h4MNJtre+IuumS9ECGGXoILS+zaR0uUlGXRT2xIH7mI7gz7ArpC6w1sIN42cRdFCGqw4NJTY0r6k&#10;vM5+jIL96eWpxqN9zd7OMTvffxSr72elxqN+twbhqfcP8b/7U4f58xjuz4QLZPo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FCpw7BAAAA3AAAAA8AAAAAAAAAAAAAAAAAnwIA&#10;AGRycy9kb3ducmV2LnhtbFBLBQYAAAAABAAEAPcAAACNAwAAAAA=&#10;">
                  <v:imagedata r:id="rId129" o:title=""/>
                  <v:path arrowok="t"/>
                </v:shape>
                <v:shape id="Text Box 71" o:spid="_x0000_s1175" type="#_x0000_t202" style="position:absolute;top:23831;width:36004;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M0J8IA&#10;AADcAAAADwAAAGRycy9kb3ducmV2LnhtbERPS4vCMBC+C/sfwizsRTS1iEg1yq664GE9+MDz0Ixt&#10;sZmUJNr6742w4G0+vufMl52pxZ2crywrGA0TEMS51RUXCk7H38EUhA/IGmvLpOBBHpaLj94cM21b&#10;3tP9EAoRQ9hnqKAMocmk9HlJBv3QNsSRu1hnMEToCqkdtjHc1DJNkok0WHFsKLGhVUn59XAzCiZr&#10;d2v3vOqvT5s/3DVFev55nJX6+uy+ZyACdeEt/ndvdZw/TuH1TLx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kzQnwgAAANwAAAAPAAAAAAAAAAAAAAAAAJgCAABkcnMvZG93&#10;bnJldi54bWxQSwUGAAAAAAQABAD1AAAAhwMAAAAA&#10;" stroked="f">
                  <v:textbox inset="0,0,0,0">
                    <w:txbxContent>
                      <w:p w14:paraId="1700C0FD" w14:textId="000FC25D" w:rsidR="005F456C" w:rsidRPr="00E336AA" w:rsidRDefault="005F456C" w:rsidP="00507FC7">
                        <w:pPr>
                          <w:pStyle w:val="Caption"/>
                          <w:jc w:val="center"/>
                          <w:rPr>
                            <w:rFonts w:cstheme="minorHAnsi"/>
                            <w:noProof/>
                          </w:rPr>
                        </w:pPr>
                        <w:bookmarkStart w:id="2747" w:name="_Ref421817189"/>
                        <w:bookmarkStart w:id="2748" w:name="_Toc422568637"/>
                        <w:bookmarkStart w:id="2749" w:name="_Toc422568708"/>
                        <w:bookmarkStart w:id="2750" w:name="_Toc422684384"/>
                        <w:bookmarkStart w:id="2751" w:name="_Toc422898619"/>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53</w:t>
                        </w:r>
                        <w:r>
                          <w:fldChar w:fldCharType="end"/>
                        </w:r>
                        <w:bookmarkEnd w:id="2747"/>
                        <w:r>
                          <w:t xml:space="preserve"> FPGA kimentének a védelme</w:t>
                        </w:r>
                        <w:bookmarkEnd w:id="2748"/>
                        <w:bookmarkEnd w:id="2749"/>
                        <w:bookmarkEnd w:id="2750"/>
                        <w:bookmarkEnd w:id="2751"/>
                      </w:p>
                    </w:txbxContent>
                  </v:textbox>
                </v:shape>
                <w10:wrap type="square" anchorx="margin"/>
              </v:group>
            </w:pict>
          </mc:Fallback>
        </mc:AlternateContent>
      </w:r>
      <w:r w:rsidR="00507FC7" w:rsidRPr="00B632B4">
        <w:rPr>
          <w:rFonts w:cstheme="minorHAnsi"/>
        </w:rPr>
        <w:t>A szalagvezetékek között és körül alumínium fólia található, amelyek földpotenciálon vannak. A külső műanyag szigetelés véd a fizikai behatásoktól.</w:t>
      </w:r>
    </w:p>
    <w:p w14:paraId="648DFAB7" w14:textId="77777777" w:rsidR="00507FC7" w:rsidRPr="00B632B4" w:rsidRDefault="00507FC7" w:rsidP="00507FC7">
      <w:pPr>
        <w:spacing w:line="360" w:lineRule="auto"/>
        <w:rPr>
          <w:rFonts w:cstheme="minorHAnsi"/>
        </w:rPr>
      </w:pPr>
      <w:r w:rsidRPr="00B632B4">
        <w:rPr>
          <w:rFonts w:cstheme="minorHAnsi"/>
        </w:rPr>
        <w:tab/>
        <w:t xml:space="preserve"> A </w:t>
      </w:r>
      <w:r w:rsidRPr="00B632B4">
        <w:rPr>
          <w:rFonts w:cstheme="minorHAnsi"/>
        </w:rPr>
        <w:fldChar w:fldCharType="begin"/>
      </w:r>
      <w:r w:rsidRPr="00B632B4">
        <w:rPr>
          <w:rFonts w:cstheme="minorHAnsi"/>
        </w:rPr>
        <w:instrText xml:space="preserve"> REF _Ref421805220 \h  \* MERGEFORMAT </w:instrText>
      </w:r>
      <w:r w:rsidRPr="00B632B4">
        <w:rPr>
          <w:rFonts w:cstheme="minorHAnsi"/>
        </w:rPr>
      </w:r>
      <w:r w:rsidRPr="00B632B4">
        <w:rPr>
          <w:rFonts w:cstheme="minorHAnsi"/>
        </w:rPr>
        <w:fldChar w:fldCharType="separate"/>
      </w:r>
      <w:r w:rsidR="00DB5C9B">
        <w:t xml:space="preserve">Kép. 5.54 </w:t>
      </w:r>
      <w:r w:rsidRPr="00B632B4">
        <w:rPr>
          <w:rFonts w:cstheme="minorHAnsi"/>
        </w:rPr>
        <w:fldChar w:fldCharType="end"/>
      </w:r>
      <w:r w:rsidRPr="00B632B4">
        <w:rPr>
          <w:rFonts w:cstheme="minorHAnsi"/>
        </w:rPr>
        <w:t xml:space="preserve"> látható 32 bites buszvezeték, amely az FPGA rendszertől érkezik, és megtalálható benne a 8 motor hajtásához szükséges pwm beavatkozó jelek, amelyek az amplitúdója 3,3V. A busz szalagvezeték segítségével van kialakítva és megtalálható benne egy védelem is, amely megvédi az FPGA rendszert az esetleges visszahatásoktól. A védelem </w:t>
      </w:r>
      <w:r w:rsidRPr="00B632B4">
        <w:rPr>
          <w:rFonts w:cstheme="minorHAnsi"/>
        </w:rPr>
        <w:fldChar w:fldCharType="begin"/>
      </w:r>
      <w:r w:rsidRPr="00B632B4">
        <w:rPr>
          <w:rFonts w:cstheme="minorHAnsi"/>
        </w:rPr>
        <w:instrText xml:space="preserve"> REF _Ref421817189 \h  \* MERGEFORMAT </w:instrText>
      </w:r>
      <w:r w:rsidRPr="00B632B4">
        <w:rPr>
          <w:rFonts w:cstheme="minorHAnsi"/>
        </w:rPr>
      </w:r>
      <w:r w:rsidRPr="00B632B4">
        <w:rPr>
          <w:rFonts w:cstheme="minorHAnsi"/>
        </w:rPr>
        <w:fldChar w:fldCharType="separate"/>
      </w:r>
      <w:r w:rsidR="00DB5C9B">
        <w:t>Kép. 5.53</w:t>
      </w:r>
      <w:r w:rsidRPr="00B632B4">
        <w:rPr>
          <w:rFonts w:cstheme="minorHAnsi"/>
        </w:rPr>
        <w:fldChar w:fldCharType="end"/>
      </w:r>
      <w:r w:rsidRPr="00B632B4">
        <w:rPr>
          <w:rFonts w:cstheme="minorHAnsi"/>
        </w:rPr>
        <w:t xml:space="preserve"> látható, 3,3V ós zenre dióda segítségével történik, melynek feladata megakadályozza a 3,3V-ál nagyobb feszültségek az FPGA rendszerbe történő továbbhaladását. A diódával sorba van egy ellenállás is, amely az áramot korlátozza mivel az FPGA a bemenetén 16mA áramot visel el. </w:t>
      </w:r>
    </w:p>
    <w:p w14:paraId="5FCE5809" w14:textId="77777777" w:rsidR="00507FC7" w:rsidRPr="00B632B4" w:rsidRDefault="00507FC7" w:rsidP="00507FC7">
      <w:pPr>
        <w:spacing w:line="360" w:lineRule="auto"/>
      </w:pPr>
      <w:r w:rsidRPr="00BE4225">
        <w:rPr>
          <w:noProof/>
          <w:lang w:val="en-US"/>
        </w:rPr>
        <w:lastRenderedPageBreak/>
        <mc:AlternateContent>
          <mc:Choice Requires="wpg">
            <w:drawing>
              <wp:anchor distT="0" distB="0" distL="114300" distR="114300" simplePos="0" relativeHeight="251769344" behindDoc="0" locked="0" layoutInCell="1" allowOverlap="1" wp14:anchorId="574E13BA" wp14:editId="56EBA1C3">
                <wp:simplePos x="0" y="0"/>
                <wp:positionH relativeFrom="page">
                  <wp:posOffset>790575</wp:posOffset>
                </wp:positionH>
                <wp:positionV relativeFrom="paragraph">
                  <wp:posOffset>1733550</wp:posOffset>
                </wp:positionV>
                <wp:extent cx="6152515" cy="7115175"/>
                <wp:effectExtent l="0" t="0" r="0" b="0"/>
                <wp:wrapSquare wrapText="bothSides"/>
                <wp:docPr id="46"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2515" cy="7115175"/>
                          <a:chOff x="0" y="-517"/>
                          <a:chExt cx="56692" cy="56124"/>
                        </a:xfrm>
                      </wpg:grpSpPr>
                      <pic:pic xmlns:pic="http://schemas.openxmlformats.org/drawingml/2006/picture">
                        <pic:nvPicPr>
                          <pic:cNvPr id="47" name="Picture 8"/>
                          <pic:cNvPicPr>
                            <a:picLocks noChangeAspect="1"/>
                          </pic:cNvPicPr>
                        </pic:nvPicPr>
                        <pic:blipFill>
                          <a:blip r:embed="rId130">
                            <a:extLst>
                              <a:ext uri="{28A0092B-C50C-407E-A947-70E740481C1C}">
                                <a14:useLocalDpi xmlns:a14="http://schemas.microsoft.com/office/drawing/2010/main" val="0"/>
                              </a:ext>
                            </a:extLst>
                          </a:blip>
                          <a:srcRect/>
                          <a:stretch>
                            <a:fillRect/>
                          </a:stretch>
                        </pic:blipFill>
                        <pic:spPr bwMode="auto">
                          <a:xfrm>
                            <a:off x="1035" y="-517"/>
                            <a:ext cx="55657" cy="52444"/>
                          </a:xfrm>
                          <a:prstGeom prst="rect">
                            <a:avLst/>
                          </a:prstGeom>
                          <a:noFill/>
                          <a:extLst>
                            <a:ext uri="{909E8E84-426E-40DD-AFC4-6F175D3DCCD1}">
                              <a14:hiddenFill xmlns:a14="http://schemas.microsoft.com/office/drawing/2010/main">
                                <a:solidFill>
                                  <a:srgbClr val="FFFFFF"/>
                                </a:solidFill>
                              </a14:hiddenFill>
                            </a:ext>
                          </a:extLst>
                        </pic:spPr>
                      </pic:pic>
                      <wps:wsp>
                        <wps:cNvPr id="48" name="Text Box 38"/>
                        <wps:cNvSpPr txBox="1">
                          <a:spLocks noChangeArrowheads="1"/>
                        </wps:cNvSpPr>
                        <wps:spPr bwMode="auto">
                          <a:xfrm>
                            <a:off x="0" y="53022"/>
                            <a:ext cx="55657" cy="25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261F14" w14:textId="3EF7D612" w:rsidR="005F456C" w:rsidRDefault="005F456C" w:rsidP="00EE74C7">
                              <w:pPr>
                                <w:pStyle w:val="Caption"/>
                                <w:jc w:val="center"/>
                                <w:rPr>
                                  <w:noProof/>
                                </w:rPr>
                              </w:pPr>
                              <w:bookmarkStart w:id="2752" w:name="_Ref422127349"/>
                              <w:bookmarkStart w:id="2753" w:name="_Ref421805220"/>
                              <w:bookmarkStart w:id="2754" w:name="_Ref421805194"/>
                              <w:bookmarkStart w:id="2755" w:name="_Toc422898620"/>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54</w:t>
                              </w:r>
                              <w:r>
                                <w:fldChar w:fldCharType="end"/>
                              </w:r>
                              <w:bookmarkEnd w:id="2752"/>
                              <w:r>
                                <w:t xml:space="preserve"> </w:t>
                              </w:r>
                              <w:bookmarkEnd w:id="2753"/>
                              <w:r>
                                <w:t>A robot energia ellátása valamint a hűtő rendszer elvi felépítése</w:t>
                              </w:r>
                              <w:bookmarkEnd w:id="2754"/>
                              <w:bookmarkEnd w:id="2755"/>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4E13BA" id="Group 42" o:spid="_x0000_s1176" style="position:absolute;left:0;text-align:left;margin-left:62.25pt;margin-top:136.5pt;width:484.45pt;height:560.25pt;z-index:251769344;mso-position-horizontal-relative:page;mso-position-vertical-relative:text" coordorigin=",-517" coordsize="56692,561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">
                <v:shape id="Picture 8" o:spid="_x0000_s1177" type="#_x0000_t75" style="position:absolute;left:1035;top:-517;width:55657;height:52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NTCjDAAAA2wAAAA8AAABkcnMvZG93bnJldi54bWxEj0GLwjAUhO8L/ofwBG9rqoiVrlFULKwX&#10;xbqHPT6at22xealN1O6/N4LgcZiZb5j5sjO1uFHrKssKRsMIBHFudcWFgp9T+jkD4TyyxtoyKfgn&#10;B8tF72OOibZ3PtIt84UIEHYJKii9bxIpXV6SQTe0DXHw/mxr0AfZFlK3eA9wU8txFE2lwYrDQokN&#10;bUrKz9nVKDDr/SFuqjTadqm87PbjyXEd/yo16HerLxCeOv8Ov9rfWsEkhueX8APk4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1MKMMAAADbAAAADwAAAAAAAAAAAAAAAACf&#10;AgAAZHJzL2Rvd25yZXYueG1sUEsFBgAAAAAEAAQA9wAAAI8DAAAAAA==&#10;">
                  <v:imagedata r:id="rId131" o:title=""/>
                  <v:path arrowok="t"/>
                </v:shape>
                <v:shape id="Text Box 38" o:spid="_x0000_s1178" type="#_x0000_t202" style="position:absolute;top:53022;width:5565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f3RcEA&#10;AADbAAAADwAAAGRycy9kb3ducmV2LnhtbERPy2rCQBTdF/oPwy24KTpRik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Tn90XBAAAA2wAAAA8AAAAAAAAAAAAAAAAAmAIAAGRycy9kb3du&#10;cmV2LnhtbFBLBQYAAAAABAAEAPUAAACGAwAAAAA=&#10;" stroked="f">
                  <v:textbox inset="0,0,0,0">
                    <w:txbxContent>
                      <w:p w14:paraId="3C261F14" w14:textId="3EF7D612" w:rsidR="005F456C" w:rsidRDefault="005F456C" w:rsidP="00EE74C7">
                        <w:pPr>
                          <w:pStyle w:val="Caption"/>
                          <w:jc w:val="center"/>
                          <w:rPr>
                            <w:noProof/>
                          </w:rPr>
                        </w:pPr>
                        <w:bookmarkStart w:id="2756" w:name="_Ref422127349"/>
                        <w:bookmarkStart w:id="2757" w:name="_Ref421805220"/>
                        <w:bookmarkStart w:id="2758" w:name="_Ref421805194"/>
                        <w:bookmarkStart w:id="2759" w:name="_Toc422898620"/>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54</w:t>
                        </w:r>
                        <w:r>
                          <w:fldChar w:fldCharType="end"/>
                        </w:r>
                        <w:bookmarkEnd w:id="2756"/>
                        <w:r>
                          <w:t xml:space="preserve"> </w:t>
                        </w:r>
                        <w:bookmarkEnd w:id="2757"/>
                        <w:r>
                          <w:t>A robot energia ellátása valamint a hűtő rendszer elvi felépítése</w:t>
                        </w:r>
                        <w:bookmarkEnd w:id="2758"/>
                        <w:bookmarkEnd w:id="2759"/>
                      </w:p>
                    </w:txbxContent>
                  </v:textbox>
                </v:shape>
                <w10:wrap type="square" anchorx="page"/>
              </v:group>
            </w:pict>
          </mc:Fallback>
        </mc:AlternateContent>
      </w:r>
      <w:r w:rsidR="00A05E75" w:rsidRPr="00BE4225">
        <w:rPr>
          <w:rFonts w:cstheme="minorHAnsi"/>
        </w:rPr>
        <w:t xml:space="preserve"> </w:t>
      </w:r>
      <w:r w:rsidRPr="00B632B4">
        <w:t xml:space="preserve">A </w:t>
      </w:r>
      <w:r w:rsidRPr="00B632B4">
        <w:fldChar w:fldCharType="begin"/>
      </w:r>
      <w:r w:rsidRPr="00B632B4">
        <w:instrText xml:space="preserve"> REF _Ref421805220 \h  \* MERGEFORMAT </w:instrText>
      </w:r>
      <w:r w:rsidRPr="00B632B4">
        <w:fldChar w:fldCharType="separate"/>
      </w:r>
      <w:r w:rsidR="00DB5C9B">
        <w:t xml:space="preserve">Kép. 5.54 </w:t>
      </w:r>
      <w:r w:rsidRPr="00B632B4">
        <w:fldChar w:fldCharType="end"/>
      </w:r>
      <w:r w:rsidRPr="00B632B4">
        <w:t>látható a robot energiaellátásának a terve. Az energiaellátás akkumulátorokkal fog történi, rendeltetésük szerint két csoportba oszthatók: egy 12V akkumulátor gondoskodik a rendszer digitális áramköreinek az ellátásáról. A digitális elemeket DC-DC konverteren keresztül táplálom be melyeknek a feszültsége állítható. A minimális feszültség ami szükséges a konvertereknek 3V, és a kimeneti feszültséget állíthatjuk 3-30V-ig. A konverterek maximálisan 2A tudnak leadni.</w:t>
      </w:r>
    </w:p>
    <w:p w14:paraId="5C5F3B50" w14:textId="77777777" w:rsidR="00507FC7" w:rsidRDefault="00A05E75" w:rsidP="00507FC7">
      <w:pPr>
        <w:spacing w:line="360" w:lineRule="auto"/>
      </w:pPr>
      <w:r w:rsidRPr="00BE4225">
        <w:lastRenderedPageBreak/>
        <w:tab/>
      </w:r>
      <w:r w:rsidR="00507FC7" w:rsidRPr="00B632B4">
        <w:t>A wifirouter modulban megtalálható a beépített konverter. A másik energiaforrás egy több akkumulátorból álló telep lesz, amelyek párhuzamosan lesznek kapcsolva, és a H hidakat táplálják be energiával.</w:t>
      </w:r>
    </w:p>
    <w:p w14:paraId="2FD7830A" w14:textId="0D7BAB17" w:rsidR="00E077BC" w:rsidRPr="00BE4225" w:rsidRDefault="00E077BC" w:rsidP="00507FC7">
      <w:pPr>
        <w:keepNext/>
        <w:spacing w:line="360" w:lineRule="auto"/>
      </w:pPr>
    </w:p>
    <w:p w14:paraId="7FF562AE" w14:textId="1777C782" w:rsidR="00A05E75" w:rsidRPr="00BE4225" w:rsidRDefault="00685C33" w:rsidP="007852B4">
      <w:pPr>
        <w:spacing w:line="360" w:lineRule="auto"/>
      </w:pPr>
      <w:r w:rsidRPr="00BE4225">
        <w:tab/>
      </w:r>
      <w:r w:rsidR="0023168B" w:rsidRPr="00BE4225">
        <w:tab/>
      </w:r>
      <w:r w:rsidR="0023168B" w:rsidRPr="00BE4225">
        <w:tab/>
      </w:r>
      <w:r w:rsidR="00C81A1F" w:rsidRPr="00BE4225">
        <w:rPr>
          <w:noProof/>
          <w:lang w:val="en-US"/>
        </w:rPr>
        <mc:AlternateContent>
          <mc:Choice Requires="wpg">
            <w:drawing>
              <wp:inline distT="0" distB="0" distL="0" distR="0" wp14:anchorId="5C21A0B1" wp14:editId="28A98A23">
                <wp:extent cx="2434590" cy="3010535"/>
                <wp:effectExtent l="0" t="0" r="3810" b="0"/>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34590" cy="3010535"/>
                          <a:chOff x="0" y="0"/>
                          <a:chExt cx="2961005" cy="3619500"/>
                        </a:xfrm>
                      </wpg:grpSpPr>
                      <pic:pic xmlns:pic="http://schemas.openxmlformats.org/drawingml/2006/picture">
                        <pic:nvPicPr>
                          <pic:cNvPr id="40" name="Picture 35"/>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961005" cy="3171190"/>
                          </a:xfrm>
                          <a:prstGeom prst="rect">
                            <a:avLst/>
                          </a:prstGeom>
                        </pic:spPr>
                      </pic:pic>
                      <wps:wsp>
                        <wps:cNvPr id="43" name="Text Box 43"/>
                        <wps:cNvSpPr txBox="1"/>
                        <wps:spPr>
                          <a:xfrm>
                            <a:off x="0" y="3229610"/>
                            <a:ext cx="2961005" cy="389890"/>
                          </a:xfrm>
                          <a:prstGeom prst="rect">
                            <a:avLst/>
                          </a:prstGeom>
                          <a:solidFill>
                            <a:prstClr val="white"/>
                          </a:solidFill>
                          <a:ln>
                            <a:noFill/>
                          </a:ln>
                          <a:effectLst/>
                        </wps:spPr>
                        <wps:txbx>
                          <w:txbxContent>
                            <w:p w14:paraId="111E8CBB" w14:textId="4D27F29B" w:rsidR="005F456C" w:rsidRDefault="005F456C" w:rsidP="00A05E75">
                              <w:pPr>
                                <w:pStyle w:val="Caption"/>
                                <w:jc w:val="center"/>
                                <w:rPr>
                                  <w:noProof/>
                                </w:rPr>
                              </w:pPr>
                              <w:bookmarkStart w:id="2760" w:name="_Ref422695730"/>
                              <w:bookmarkStart w:id="2761" w:name="_Toc422898621"/>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55</w:t>
                              </w:r>
                              <w:r>
                                <w:fldChar w:fldCharType="end"/>
                              </w:r>
                              <w:bookmarkEnd w:id="2760"/>
                              <w:r>
                                <w:t xml:space="preserve"> Vízpumpa és a ventilátor motorjának vezérlő teljesítmény elektronikai kapcsolása</w:t>
                              </w:r>
                              <w:bookmarkEnd w:id="27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C21A0B1" id="Group 44" o:spid="_x0000_s1179" style="width:191.7pt;height:237.05pt;mso-position-horizontal-relative:char;mso-position-vertical-relative:line" coordsize="29610,361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">
                <v:shape id="Picture 35" o:spid="_x0000_s1180" type="#_x0000_t75" style="position:absolute;width:29610;height:31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4O+bCAAAA2wAAAA8AAABkcnMvZG93bnJldi54bWxET8tqAjEU3Qv9h3ALbqQmitgyNUop+ABR&#10;qfYDrpPbmaGTmzGJOv69WQguD+c9mbW2FhfyoXKsYdBXIIhzZyouNPwe5m8fIEJENlg7Jg03CjCb&#10;vnQmmBl35R+67GMhUgiHDDWUMTaZlCEvyWLou4Y4cX/OW4wJ+kIaj9cUbms5VGosLVacGkps6Luk&#10;/H9/thq26827V2Ex2KneKm6Py9PmcBxr3X1tvz5BRGrjU/xwr4yGUVqfvqQfIK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eDvmwgAAANsAAAAPAAAAAAAAAAAAAAAAAJ8C&#10;AABkcnMvZG93bnJldi54bWxQSwUGAAAAAAQABAD3AAAAjgMAAAAA&#10;">
                  <v:imagedata r:id="rId133" o:title=""/>
                  <v:path arrowok="t"/>
                </v:shape>
                <v:shape id="Text Box 43" o:spid="_x0000_s1181" type="#_x0000_t202" style="position:absolute;top:32296;width:29610;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NlNMUA&#10;AADbAAAADwAAAGRycy9kb3ducmV2LnhtbESPT2vCQBTE7wW/w/KEXopumhaR6CrWtNBDe9CK50f2&#10;mQSzb8Pumj/fvlsoeBxm5jfMejuYRnTkfG1ZwfM8AUFcWF1zqeD08zFbgvABWWNjmRSM5GG7mTys&#10;MdO25wN1x1CKCGGfoYIqhDaT0hcVGfRz2xJH72KdwRClK6V22Ee4aWSaJAtpsOa4UGFL+4qK6/Fm&#10;FCxyd+sPvH/KT+9f+N2W6fltPCv1OB12KxCBhnAP/7c/tYLXF/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Q2U0xQAAANsAAAAPAAAAAAAAAAAAAAAAAJgCAABkcnMv&#10;ZG93bnJldi54bWxQSwUGAAAAAAQABAD1AAAAigMAAAAA&#10;" stroked="f">
                  <v:textbox inset="0,0,0,0">
                    <w:txbxContent>
                      <w:p w14:paraId="111E8CBB" w14:textId="4D27F29B" w:rsidR="005F456C" w:rsidRDefault="005F456C" w:rsidP="00A05E75">
                        <w:pPr>
                          <w:pStyle w:val="Caption"/>
                          <w:jc w:val="center"/>
                          <w:rPr>
                            <w:noProof/>
                          </w:rPr>
                        </w:pPr>
                        <w:bookmarkStart w:id="2762" w:name="_Ref422695730"/>
                        <w:bookmarkStart w:id="2763" w:name="_Toc422898621"/>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55</w:t>
                        </w:r>
                        <w:r>
                          <w:fldChar w:fldCharType="end"/>
                        </w:r>
                        <w:bookmarkEnd w:id="2762"/>
                        <w:r>
                          <w:t xml:space="preserve"> Vízpumpa és a ventilátor motorjának vezérlő teljesítmény elektronikai kapcsolása</w:t>
                        </w:r>
                        <w:bookmarkEnd w:id="2763"/>
                      </w:p>
                    </w:txbxContent>
                  </v:textbox>
                </v:shape>
                <w10:anchorlock/>
              </v:group>
            </w:pict>
          </mc:Fallback>
        </mc:AlternateContent>
      </w:r>
    </w:p>
    <w:p w14:paraId="408E4CF8" w14:textId="5481B4BA" w:rsidR="00EE74C7" w:rsidRPr="00BE4225" w:rsidRDefault="00A05E75" w:rsidP="007852B4">
      <w:pPr>
        <w:spacing w:line="360" w:lineRule="auto"/>
      </w:pPr>
      <w:r w:rsidRPr="00BE4225">
        <w:tab/>
      </w:r>
      <w:r w:rsidR="00507FC7" w:rsidRPr="00B632B4">
        <w:t xml:space="preserve">A vízpumpa és a ventilátorok motorja PWM jel segítségével van vezérelve egy N csatornás MOSFET tranzisztor segítségével, amelyet </w:t>
      </w:r>
      <w:r w:rsidR="00507FC7">
        <w:fldChar w:fldCharType="begin"/>
      </w:r>
      <w:r w:rsidR="00507FC7">
        <w:instrText xml:space="preserve"> REF _Ref422695730 \h </w:instrText>
      </w:r>
      <w:r w:rsidR="00507FC7">
        <w:fldChar w:fldCharType="separate"/>
      </w:r>
      <w:r w:rsidR="00DB5C9B">
        <w:t xml:space="preserve">Kép. </w:t>
      </w:r>
      <w:r w:rsidR="00DB5C9B">
        <w:rPr>
          <w:noProof/>
        </w:rPr>
        <w:t>5</w:t>
      </w:r>
      <w:r w:rsidR="00DB5C9B">
        <w:t>.</w:t>
      </w:r>
      <w:r w:rsidR="00DB5C9B">
        <w:rPr>
          <w:noProof/>
        </w:rPr>
        <w:t>55</w:t>
      </w:r>
      <w:r w:rsidR="00507FC7">
        <w:fldChar w:fldCharType="end"/>
      </w:r>
      <w:r w:rsidR="00507FC7">
        <w:t xml:space="preserve"> </w:t>
      </w:r>
      <w:r w:rsidR="00507FC7" w:rsidRPr="00B632B4">
        <w:t>ábra szemléltet.</w:t>
      </w:r>
    </w:p>
    <w:p w14:paraId="642B5900" w14:textId="77777777" w:rsidR="0071433B" w:rsidRPr="00BE4225" w:rsidRDefault="0071433B" w:rsidP="007852B4">
      <w:pPr>
        <w:pStyle w:val="Heading3"/>
        <w:spacing w:line="360" w:lineRule="auto"/>
      </w:pPr>
      <w:bookmarkStart w:id="2764" w:name="_Toc422854248"/>
      <w:commentRangeStart w:id="2765"/>
      <w:r w:rsidRPr="00BE4225">
        <w:t>Bootstrampmüködése</w:t>
      </w:r>
      <w:commentRangeEnd w:id="2765"/>
      <w:r w:rsidRPr="00BE4225">
        <w:rPr>
          <w:rStyle w:val="CommentReference"/>
          <w:rFonts w:asciiTheme="minorHAnsi" w:eastAsiaTheme="minorEastAsia" w:hAnsiTheme="minorHAnsi" w:cstheme="minorBidi"/>
          <w:b w:val="0"/>
          <w:bCs w:val="0"/>
          <w:color w:val="auto"/>
        </w:rPr>
        <w:commentReference w:id="2765"/>
      </w:r>
      <w:bookmarkEnd w:id="2764"/>
    </w:p>
    <w:p w14:paraId="67D99C99" w14:textId="54EBC2EF" w:rsidR="0071433B" w:rsidRPr="00BE4225" w:rsidRDefault="0071433B" w:rsidP="007852B4">
      <w:pPr>
        <w:spacing w:line="360" w:lineRule="auto"/>
      </w:pPr>
      <w:r w:rsidRPr="00BE4225">
        <w:tab/>
      </w:r>
      <w:r w:rsidR="00507FC7" w:rsidRPr="00B632B4">
        <w:t xml:space="preserve">A </w:t>
      </w:r>
      <w:sdt>
        <w:sdtPr>
          <w:id w:val="-435907216"/>
          <w:citation/>
        </w:sdtPr>
        <w:sdtEndPr/>
        <w:sdtContent>
          <w:r w:rsidR="00507FC7" w:rsidRPr="00B632B4">
            <w:fldChar w:fldCharType="begin"/>
          </w:r>
          <w:r w:rsidR="00507FC7" w:rsidRPr="00B632B4">
            <w:instrText xml:space="preserve"> CITATION Sil15 \l 1038 </w:instrText>
          </w:r>
          <w:r w:rsidR="00507FC7" w:rsidRPr="00B632B4">
            <w:fldChar w:fldCharType="separate"/>
          </w:r>
          <w:r w:rsidR="00382965">
            <w:rPr>
              <w:noProof/>
            </w:rPr>
            <w:t>[</w:t>
          </w:r>
          <w:hyperlink w:anchor="Sil15" w:history="1">
            <w:r w:rsidR="00382965">
              <w:rPr>
                <w:noProof/>
              </w:rPr>
              <w:t>12</w:t>
            </w:r>
          </w:hyperlink>
          <w:r w:rsidR="00382965">
            <w:rPr>
              <w:noProof/>
            </w:rPr>
            <w:t>]</w:t>
          </w:r>
          <w:r w:rsidR="00507FC7" w:rsidRPr="00B632B4">
            <w:fldChar w:fldCharType="end"/>
          </w:r>
        </w:sdtContent>
      </w:sdt>
      <w:r w:rsidR="00507FC7" w:rsidRPr="00B632B4">
        <w:t xml:space="preserve"> dokumentum alapján a bootstramp megoldás a </w:t>
      </w:r>
      <w:r w:rsidR="00507FC7" w:rsidRPr="00B632B4">
        <w:fldChar w:fldCharType="begin"/>
      </w:r>
      <w:r w:rsidR="00507FC7" w:rsidRPr="00B632B4">
        <w:instrText xml:space="preserve"> REF _Ref422127239 \h </w:instrText>
      </w:r>
      <w:r w:rsidR="00507FC7" w:rsidRPr="00B632B4">
        <w:fldChar w:fldCharType="separate"/>
      </w:r>
      <w:r w:rsidR="00DB5C9B">
        <w:t xml:space="preserve">Kép. </w:t>
      </w:r>
      <w:r w:rsidR="00DB5C9B">
        <w:rPr>
          <w:noProof/>
        </w:rPr>
        <w:t>5</w:t>
      </w:r>
      <w:r w:rsidR="00DB5C9B">
        <w:t>.</w:t>
      </w:r>
      <w:r w:rsidR="00DB5C9B">
        <w:rPr>
          <w:noProof/>
        </w:rPr>
        <w:t>56</w:t>
      </w:r>
      <w:r w:rsidR="00507FC7" w:rsidRPr="00B632B4">
        <w:fldChar w:fldCharType="end"/>
      </w:r>
      <w:r w:rsidR="00507FC7" w:rsidRPr="00B632B4">
        <w:t xml:space="preserve"> képen látható módon történik. A Cb kondenzátort töltjük fel a Db dióda segítségével azokban a pillanatokban, amikor a Q2 tranzisztor kinyitott állapotban van és a w potenciál elég alacsony, ahhoz hogy a Db dióda kinyisson és így feltöltve majdnem 12V feszültségre a kondenzátort.</w:t>
      </w:r>
    </w:p>
    <w:p w14:paraId="08A0E792" w14:textId="42B00391" w:rsidR="00C57441" w:rsidRPr="00B632B4" w:rsidRDefault="0071433B" w:rsidP="00C57441">
      <w:pPr>
        <w:spacing w:line="360" w:lineRule="auto"/>
      </w:pPr>
      <w:r w:rsidRPr="00BE4225">
        <w:tab/>
      </w:r>
      <w:r w:rsidR="00C57441" w:rsidRPr="00B632B4">
        <w:t xml:space="preserve">A </w:t>
      </w:r>
      <w:r w:rsidR="00C57441">
        <w:fldChar w:fldCharType="begin"/>
      </w:r>
      <w:r w:rsidR="00C57441">
        <w:instrText xml:space="preserve"> REF _Ref422127239 \h </w:instrText>
      </w:r>
      <w:r w:rsidR="00C57441">
        <w:fldChar w:fldCharType="separate"/>
      </w:r>
      <w:r w:rsidR="00DB5C9B">
        <w:t xml:space="preserve">Kép. </w:t>
      </w:r>
      <w:r w:rsidR="00DB5C9B">
        <w:rPr>
          <w:noProof/>
        </w:rPr>
        <w:t>5</w:t>
      </w:r>
      <w:r w:rsidR="00DB5C9B">
        <w:t>.</w:t>
      </w:r>
      <w:r w:rsidR="00DB5C9B">
        <w:rPr>
          <w:noProof/>
        </w:rPr>
        <w:t>56</w:t>
      </w:r>
      <w:r w:rsidR="00C57441">
        <w:fldChar w:fldCharType="end"/>
      </w:r>
      <w:r w:rsidR="00C57441">
        <w:t xml:space="preserve"> </w:t>
      </w:r>
      <w:r w:rsidR="00C57441" w:rsidRPr="00B632B4">
        <w:t xml:space="preserve">látható b) ábrán látható amint a Q2 tranzisztor tölti a Cb kondenzátort, a) képen a AS és Ac feszültségek be vannak vezetve a HIP4082 integrált áramkörbe amely majd az </w:t>
      </w:r>
      <w:commentRangeStart w:id="2766"/>
      <w:r w:rsidR="00C57441" w:rsidRPr="00B632B4">
        <w:t>a</w:t>
      </w:r>
      <w:commentRangeEnd w:id="2766"/>
      <w:r w:rsidR="00C57441" w:rsidRPr="00B632B4">
        <w:rPr>
          <w:rStyle w:val="CommentReference"/>
        </w:rPr>
        <w:commentReference w:id="2766"/>
      </w:r>
      <w:r w:rsidR="00C57441" w:rsidRPr="00B632B4">
        <w:t xml:space="preserve"> vezérlő jel hatására rákapcsolja a Ac bemenet feszültségét a AH kimenetre.</w:t>
      </w:r>
    </w:p>
    <w:p w14:paraId="73A22F3A" w14:textId="77777777" w:rsidR="00DB5C9B" w:rsidRDefault="00C57441" w:rsidP="00C57441">
      <w:pPr>
        <w:spacing w:line="360" w:lineRule="auto"/>
        <w:rPr>
          <w:noProof/>
          <w:lang w:val="en-US"/>
        </w:rPr>
      </w:pPr>
      <w:r w:rsidRPr="00B632B4">
        <w:tab/>
        <w:t xml:space="preserve">A </w:t>
      </w:r>
      <w:r>
        <w:fldChar w:fldCharType="begin"/>
      </w:r>
      <w:r>
        <w:instrText xml:space="preserve"> REF _Ref422127184 \h </w:instrText>
      </w:r>
      <w:r>
        <w:fldChar w:fldCharType="separate"/>
      </w:r>
      <w:r w:rsidR="00DB5C9B">
        <w:t xml:space="preserve">Kép. </w:t>
      </w:r>
      <w:r w:rsidR="00DB5C9B">
        <w:rPr>
          <w:noProof/>
        </w:rPr>
        <w:t>5</w:t>
      </w:r>
      <w:r w:rsidR="00DB5C9B">
        <w:t>.</w:t>
      </w:r>
      <w:r w:rsidR="00DB5C9B">
        <w:rPr>
          <w:noProof/>
        </w:rPr>
        <w:t>57</w:t>
      </w:r>
      <w:r>
        <w:fldChar w:fldCharType="end"/>
      </w:r>
      <w:r>
        <w:t xml:space="preserve"> </w:t>
      </w:r>
      <w:r w:rsidRPr="00B632B4">
        <w:t>látható a mérése a Cb kondenzátor feszültségének, a méréseket oszcilloszkóp segítségével végeztem el és mentettem ki az adatokat, amelyeket majd ábrázoltam Matlab programmal.</w:t>
      </w:r>
      <w:r w:rsidR="00DB5C9B" w:rsidRPr="00DB5C9B">
        <w:rPr>
          <w:noProof/>
          <w:lang w:val="en-US"/>
        </w:rPr>
        <w:t xml:space="preserve"> </w:t>
      </w:r>
    </w:p>
    <w:p w14:paraId="1FE07780" w14:textId="51C55426" w:rsidR="00C57441" w:rsidRPr="00B632B4" w:rsidRDefault="00D9192F" w:rsidP="00C57441">
      <w:pPr>
        <w:spacing w:line="360" w:lineRule="auto"/>
      </w:pPr>
      <w:r>
        <w:rPr>
          <w:noProof/>
          <w:lang w:val="en-US"/>
        </w:rPr>
        <w:lastRenderedPageBreak/>
        <mc:AlternateContent>
          <mc:Choice Requires="wpg">
            <w:drawing>
              <wp:inline distT="0" distB="0" distL="0" distR="0" wp14:anchorId="1DCCB607" wp14:editId="1950F4A0">
                <wp:extent cx="4486275" cy="3021965"/>
                <wp:effectExtent l="0" t="0" r="9525" b="6985"/>
                <wp:docPr id="116"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6275" cy="3021965"/>
                          <a:chOff x="1968" y="8430"/>
                          <a:chExt cx="40195" cy="30223"/>
                        </a:xfrm>
                      </wpg:grpSpPr>
                      <pic:pic xmlns:pic="http://schemas.openxmlformats.org/drawingml/2006/picture">
                        <pic:nvPicPr>
                          <pic:cNvPr id="135" name="Picture 108"/>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bwMode="auto">
                          <a:xfrm>
                            <a:off x="4689" y="8430"/>
                            <a:ext cx="35485" cy="27688"/>
                          </a:xfrm>
                          <a:prstGeom prst="rect">
                            <a:avLst/>
                          </a:prstGeom>
                          <a:noFill/>
                          <a:extLst>
                            <a:ext uri="{909E8E84-426E-40DD-AFC4-6F175D3DCCD1}">
                              <a14:hiddenFill xmlns:a14="http://schemas.microsoft.com/office/drawing/2010/main">
                                <a:solidFill>
                                  <a:srgbClr val="FFFFFF"/>
                                </a:solidFill>
                              </a14:hiddenFill>
                            </a:ext>
                          </a:extLst>
                        </pic:spPr>
                      </pic:pic>
                      <wps:wsp>
                        <wps:cNvPr id="137" name="Text Box 109"/>
                        <wps:cNvSpPr txBox="1">
                          <a:spLocks noChangeArrowheads="1"/>
                        </wps:cNvSpPr>
                        <wps:spPr bwMode="auto">
                          <a:xfrm>
                            <a:off x="1968" y="37338"/>
                            <a:ext cx="40195" cy="1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D4F2DB" w14:textId="515E8D65" w:rsidR="005F456C" w:rsidRDefault="005F456C" w:rsidP="00DB5C9B">
                              <w:pPr>
                                <w:pStyle w:val="Caption"/>
                                <w:rPr>
                                  <w:noProof/>
                                </w:rPr>
                              </w:pPr>
                              <w:bookmarkStart w:id="2767" w:name="_Ref422127239"/>
                              <w:bookmarkStart w:id="2768" w:name="_Toc422898622"/>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56</w:t>
                              </w:r>
                              <w:r>
                                <w:fldChar w:fldCharType="end"/>
                              </w:r>
                              <w:bookmarkEnd w:id="2767"/>
                              <w:r>
                                <w:t>Bootstramp megoldás a felső tranzisztor Gate bemenetének a meghajtására</w:t>
                              </w:r>
                              <w:bookmarkEnd w:id="2768"/>
                            </w:p>
                          </w:txbxContent>
                        </wps:txbx>
                        <wps:bodyPr rot="0" vert="horz" wrap="square" lIns="0" tIns="0" rIns="0" bIns="0" anchor="t" anchorCtr="0" upright="1">
                          <a:spAutoFit/>
                        </wps:bodyPr>
                      </wps:wsp>
                    </wpg:wgp>
                  </a:graphicData>
                </a:graphic>
              </wp:inline>
            </w:drawing>
          </mc:Choice>
          <mc:Fallback>
            <w:pict>
              <v:group w14:anchorId="1DCCB607" id="Group 110" o:spid="_x0000_s1182" style="width:353.25pt;height:237.95pt;mso-position-horizontal-relative:char;mso-position-vertical-relative:line" coordorigin="1968,8430" coordsize="40195,302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8ooooAKKKKACi&#10;iigAooooAKKKKACiiigAooooAKKKKACiiigAooooAKKKKACiiigAoorB+KPxM8EfBf4Z+IvjD8TN&#10;cGl+G/Cmh3eseINSa3kmFpZW0LTTzFIlZ3CRozbVVmOOATxQBvUVl+CfGvhL4k+DNJ+IngDxJZ6z&#10;oOvaZb6jousabcLNb31pPGssM8TrkPG6MrKwOCGBFal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">
                <v:shape id="Picture 108" o:spid="_x0000_s1183" type="#_x0000_t75" style="position:absolute;left:4689;top:8430;width:35485;height:276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fd6rBAAAA3AAAAA8AAABkcnMvZG93bnJldi54bWxET02LwjAQvQv+hzCCN01dUaQaRdxd2Msi&#10;VgW9jc3YFptJaaLWf28Ewds83ufMFo0pxY1qV1hWMOhHIIhTqwvOFOy2v70JCOeRNZaWScGDHCzm&#10;7dYMY23vvKFb4jMRQtjFqCD3voqldGlOBl3fVsSBO9vaoA+wzqSu8R7CTSm/omgsDRYcGnKsaJVT&#10;ekmuRsFpT+ty68//xxP9fDdXSo6H8UOpbqdZTkF4avxH/Hb/6TB/OILXM+ECOX8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zfd6rBAAAA3AAAAA8AAAAAAAAAAAAAAAAAnwIA&#10;AGRycy9kb3ducmV2LnhtbFBLBQYAAAAABAAEAPcAAACNAwAAAAA=&#10;">
                  <v:imagedata r:id="rId135" o:title=""/>
                  <v:path arrowok="t"/>
                </v:shape>
                <v:shape id="Text Box 109" o:spid="_x0000_s1184" type="#_x0000_t202" style="position:absolute;left:1968;top:37338;width:40195;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N7v8QA&#10;AADcAAAADwAAAGRycy9kb3ducmV2LnhtbERPTWsCMRC9C/0PYQq9iGZbxcpqFJEKthfp1ou3YTNu&#10;VjeTJcnq9t83hUJv83ifs1z3thE38qF2rOB5nIEgLp2uuVJw/NqN5iBCRNbYOCYF3xRgvXoYLDHX&#10;7s6fdCtiJVIIhxwVmBjbXMpQGrIYxq4lTtzZeYsxQV9J7fGewm0jX7JsJi3WnBoMtrQ1VF6Lzio4&#10;TE8HM+zObx+b6cS/H7vt7FIVSj099psFiEh9/Bf/ufc6zZ+8wu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ze7/EAAAA3AAAAA8AAAAAAAAAAAAAAAAAmAIAAGRycy9k&#10;b3ducmV2LnhtbFBLBQYAAAAABAAEAPUAAACJAwAAAAA=&#10;" stroked="f">
                  <v:textbox style="mso-fit-shape-to-text:t" inset="0,0,0,0">
                    <w:txbxContent>
                      <w:p w14:paraId="41D4F2DB" w14:textId="515E8D65" w:rsidR="005F456C" w:rsidRDefault="005F456C" w:rsidP="00DB5C9B">
                        <w:pPr>
                          <w:pStyle w:val="Caption"/>
                          <w:rPr>
                            <w:noProof/>
                          </w:rPr>
                        </w:pPr>
                        <w:bookmarkStart w:id="2769" w:name="_Ref422127239"/>
                        <w:bookmarkStart w:id="2770" w:name="_Toc422898622"/>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56</w:t>
                        </w:r>
                        <w:r>
                          <w:fldChar w:fldCharType="end"/>
                        </w:r>
                        <w:bookmarkEnd w:id="2769"/>
                        <w:r>
                          <w:t>Bootstramp megoldás a felső tranzisztor Gate bemenetének a meghajtására</w:t>
                        </w:r>
                        <w:bookmarkEnd w:id="2770"/>
                      </w:p>
                    </w:txbxContent>
                  </v:textbox>
                </v:shape>
                <w10:anchorlock/>
              </v:group>
            </w:pict>
          </mc:Fallback>
        </mc:AlternateContent>
      </w:r>
    </w:p>
    <w:p w14:paraId="26C6B560" w14:textId="302ACBF0" w:rsidR="0071433B" w:rsidRPr="00BE4225" w:rsidRDefault="00D9192F" w:rsidP="00C57441">
      <w:pPr>
        <w:spacing w:line="360" w:lineRule="auto"/>
      </w:pPr>
      <w:commentRangeStart w:id="2771"/>
      <w:r>
        <w:rPr>
          <w:noProof/>
          <w:lang w:val="en-US"/>
        </w:rPr>
        <mc:AlternateContent>
          <mc:Choice Requires="wps">
            <w:drawing>
              <wp:anchor distT="0" distB="0" distL="114300" distR="114300" simplePos="0" relativeHeight="251656192" behindDoc="0" locked="0" layoutInCell="1" allowOverlap="1" wp14:anchorId="7D7C22B6" wp14:editId="1B4E9159">
                <wp:simplePos x="0" y="0"/>
                <wp:positionH relativeFrom="column">
                  <wp:posOffset>508000</wp:posOffset>
                </wp:positionH>
                <wp:positionV relativeFrom="paragraph">
                  <wp:posOffset>283210</wp:posOffset>
                </wp:positionV>
                <wp:extent cx="461010" cy="257810"/>
                <wp:effectExtent l="6985" t="11430" r="8255" b="6985"/>
                <wp:wrapNone/>
                <wp:docPr id="115"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 cy="257810"/>
                        </a:xfrm>
                        <a:prstGeom prst="rect">
                          <a:avLst/>
                        </a:prstGeom>
                        <a:solidFill>
                          <a:srgbClr val="FFFFFF"/>
                        </a:solidFill>
                        <a:ln w="9525">
                          <a:solidFill>
                            <a:srgbClr val="000000"/>
                          </a:solidFill>
                          <a:miter lim="800000"/>
                          <a:headEnd/>
                          <a:tailEnd/>
                        </a:ln>
                      </wps:spPr>
                      <wps:txbx>
                        <w:txbxContent>
                          <w:p w14:paraId="07CB6217" w14:textId="04EFBF23" w:rsidR="005F456C" w:rsidRDefault="005F456C" w:rsidP="0029608A">
                            <w:r>
                              <w:t>60%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7C22B6" id="Text Box 18" o:spid="_x0000_s1185" type="#_x0000_t202" style="position:absolute;left:0;text-align:left;margin-left:40pt;margin-top:22.3pt;width:36.3pt;height:20.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">
                <v:textbox>
                  <w:txbxContent>
                    <w:p w14:paraId="07CB6217" w14:textId="04EFBF23" w:rsidR="005F456C" w:rsidRDefault="005F456C" w:rsidP="0029608A">
                      <w:r>
                        <w:t>60%</w:t>
                      </w:r>
                    </w:p>
                  </w:txbxContent>
                </v:textbox>
              </v:shape>
            </w:pict>
          </mc:Fallback>
        </mc:AlternateContent>
      </w:r>
      <w:r>
        <w:rPr>
          <w:noProof/>
          <w:lang w:val="en-US"/>
        </w:rPr>
        <mc:AlternateContent>
          <mc:Choice Requires="wps">
            <w:drawing>
              <wp:anchor distT="0" distB="0" distL="114300" distR="114300" simplePos="0" relativeHeight="251655168" behindDoc="0" locked="0" layoutInCell="1" allowOverlap="1" wp14:anchorId="0C7AB592" wp14:editId="2671EF45">
                <wp:simplePos x="0" y="0"/>
                <wp:positionH relativeFrom="column">
                  <wp:posOffset>869315</wp:posOffset>
                </wp:positionH>
                <wp:positionV relativeFrom="paragraph">
                  <wp:posOffset>614045</wp:posOffset>
                </wp:positionV>
                <wp:extent cx="212725" cy="4445"/>
                <wp:effectExtent l="15875" t="56515" r="19050" b="53340"/>
                <wp:wrapNone/>
                <wp:docPr id="110" name="Auto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2725" cy="444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8FC50A" id="AutoShape 17" o:spid="_x0000_s1026" type="#_x0000_t32" style="position:absolute;margin-left:68.45pt;margin-top:48.35pt;width:16.75pt;height:.35pt;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">
                <v:stroke startarrow="block" endarrow="block"/>
              </v:shape>
            </w:pict>
          </mc:Fallback>
        </mc:AlternateContent>
      </w:r>
      <w:r>
        <w:rPr>
          <w:noProof/>
          <w:lang w:val="en-US"/>
        </w:rPr>
        <mc:AlternateContent>
          <mc:Choice Requires="wps">
            <w:drawing>
              <wp:anchor distT="0" distB="0" distL="114300" distR="114300" simplePos="0" relativeHeight="251654144" behindDoc="0" locked="0" layoutInCell="1" allowOverlap="1" wp14:anchorId="7D7C22B6" wp14:editId="66DA4F4E">
                <wp:simplePos x="0" y="0"/>
                <wp:positionH relativeFrom="column">
                  <wp:posOffset>826135</wp:posOffset>
                </wp:positionH>
                <wp:positionV relativeFrom="paragraph">
                  <wp:posOffset>1156970</wp:posOffset>
                </wp:positionV>
                <wp:extent cx="615315" cy="257810"/>
                <wp:effectExtent l="10795" t="8890" r="12065" b="9525"/>
                <wp:wrapNone/>
                <wp:docPr id="109"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257810"/>
                        </a:xfrm>
                        <a:prstGeom prst="rect">
                          <a:avLst/>
                        </a:prstGeom>
                        <a:solidFill>
                          <a:srgbClr val="FFFFFF"/>
                        </a:solidFill>
                        <a:ln w="9525">
                          <a:solidFill>
                            <a:srgbClr val="000000"/>
                          </a:solidFill>
                          <a:miter lim="800000"/>
                          <a:headEnd/>
                          <a:tailEnd/>
                        </a:ln>
                      </wps:spPr>
                      <wps:txbx>
                        <w:txbxContent>
                          <w:p w14:paraId="1E4CA39E" w14:textId="4E85C3F4" w:rsidR="005F456C" w:rsidRDefault="005F456C">
                            <w:r>
                              <w:t>250</w:t>
                            </w:r>
                            <w:r>
                              <w:rPr>
                                <w:rFonts w:cstheme="minorHAnsi"/>
                              </w:rPr>
                              <w:t>µs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7C22B6" id="Text Box 16" o:spid="_x0000_s1186" type="#_x0000_t202" style="position:absolute;left:0;text-align:left;margin-left:65.05pt;margin-top:91.1pt;width:48.45pt;height:20.3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">
                <v:textbox>
                  <w:txbxContent>
                    <w:p w14:paraId="1E4CA39E" w14:textId="4E85C3F4" w:rsidR="005F456C" w:rsidRDefault="005F456C">
                      <w:r>
                        <w:t>250</w:t>
                      </w:r>
                      <w:r>
                        <w:rPr>
                          <w:rFonts w:cstheme="minorHAnsi"/>
                        </w:rPr>
                        <w:t>µs</w:t>
                      </w:r>
                    </w:p>
                  </w:txbxContent>
                </v:textbox>
              </v:shape>
            </w:pict>
          </mc:Fallback>
        </mc:AlternateContent>
      </w:r>
      <w:r>
        <w:rPr>
          <w:noProof/>
          <w:lang w:val="en-US"/>
        </w:rPr>
        <mc:AlternateContent>
          <mc:Choice Requires="wps">
            <w:drawing>
              <wp:anchor distT="0" distB="0" distL="114300" distR="114300" simplePos="0" relativeHeight="251653120" behindDoc="0" locked="0" layoutInCell="1" allowOverlap="1" wp14:anchorId="0C7AB592" wp14:editId="0DC3845A">
                <wp:simplePos x="0" y="0"/>
                <wp:positionH relativeFrom="column">
                  <wp:posOffset>848360</wp:posOffset>
                </wp:positionH>
                <wp:positionV relativeFrom="paragraph">
                  <wp:posOffset>1083945</wp:posOffset>
                </wp:positionV>
                <wp:extent cx="389255" cy="0"/>
                <wp:effectExtent l="23495" t="59690" r="15875" b="54610"/>
                <wp:wrapNone/>
                <wp:docPr id="107" name="Auto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9255"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25C5E6" id="AutoShape 15" o:spid="_x0000_s1026" type="#_x0000_t32" style="position:absolute;margin-left:66.8pt;margin-top:85.35pt;width:30.65pt;height:0;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">
                <v:stroke startarrow="block" endarrow="block"/>
              </v:shape>
            </w:pict>
          </mc:Fallback>
        </mc:AlternateContent>
      </w:r>
      <w:commentRangeEnd w:id="2771"/>
      <w:r w:rsidR="0029608A">
        <w:rPr>
          <w:rStyle w:val="CommentReference"/>
        </w:rPr>
        <w:commentReference w:id="2771"/>
      </w:r>
      <w:r w:rsidR="00C81A1F" w:rsidRPr="00BE4225">
        <w:rPr>
          <w:noProof/>
          <w:lang w:val="en-US"/>
        </w:rPr>
        <mc:AlternateContent>
          <mc:Choice Requires="wpg">
            <w:drawing>
              <wp:inline distT="0" distB="0" distL="0" distR="0" wp14:anchorId="489764CC" wp14:editId="0B252175">
                <wp:extent cx="6094095" cy="3054985"/>
                <wp:effectExtent l="3810" t="2540" r="0" b="0"/>
                <wp:docPr id="34"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4095" cy="3054985"/>
                          <a:chOff x="0" y="0"/>
                          <a:chExt cx="46348" cy="23990"/>
                        </a:xfrm>
                      </wpg:grpSpPr>
                      <pic:pic xmlns:pic="http://schemas.openxmlformats.org/drawingml/2006/picture">
                        <pic:nvPicPr>
                          <pic:cNvPr id="35" name="Picture 115"/>
                          <pic:cNvPicPr>
                            <a:picLocks noChangeAspect="1"/>
                          </pic:cNvPicPr>
                        </pic:nvPicPr>
                        <pic:blipFill>
                          <a:blip r:embed="rId136">
                            <a:extLst>
                              <a:ext uri="{28A0092B-C50C-407E-A947-70E740481C1C}">
                                <a14:useLocalDpi xmlns:a14="http://schemas.microsoft.com/office/drawing/2010/main" val="0"/>
                              </a:ext>
                            </a:extLst>
                          </a:blip>
                          <a:srcRect l="8926" r="7793" b="5646"/>
                          <a:stretch>
                            <a:fillRect/>
                          </a:stretch>
                        </pic:blipFill>
                        <pic:spPr bwMode="auto">
                          <a:xfrm>
                            <a:off x="0" y="0"/>
                            <a:ext cx="46348" cy="20821"/>
                          </a:xfrm>
                          <a:prstGeom prst="rect">
                            <a:avLst/>
                          </a:prstGeom>
                          <a:noFill/>
                          <a:extLst>
                            <a:ext uri="{909E8E84-426E-40DD-AFC4-6F175D3DCCD1}">
                              <a14:hiddenFill xmlns:a14="http://schemas.microsoft.com/office/drawing/2010/main">
                                <a:solidFill>
                                  <a:srgbClr val="FFFFFF"/>
                                </a:solidFill>
                              </a14:hiddenFill>
                            </a:ext>
                          </a:extLst>
                        </pic:spPr>
                      </pic:pic>
                      <wps:wsp>
                        <wps:cNvPr id="36" name="Text Box 116"/>
                        <wps:cNvSpPr txBox="1">
                          <a:spLocks noChangeArrowheads="1"/>
                        </wps:cNvSpPr>
                        <wps:spPr bwMode="auto">
                          <a:xfrm>
                            <a:off x="0" y="21405"/>
                            <a:ext cx="46348" cy="2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5B79C7" w14:textId="3497A0A2" w:rsidR="005F456C" w:rsidRDefault="005F456C" w:rsidP="0071433B">
                              <w:pPr>
                                <w:pStyle w:val="Caption"/>
                                <w:jc w:val="center"/>
                                <w:rPr>
                                  <w:noProof/>
                                </w:rPr>
                              </w:pPr>
                              <w:bookmarkStart w:id="2772" w:name="_Ref422127184"/>
                              <w:bookmarkStart w:id="2773" w:name="_Toc422898623"/>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57</w:t>
                              </w:r>
                              <w:r>
                                <w:fldChar w:fldCharType="end"/>
                              </w:r>
                              <w:bookmarkEnd w:id="2772"/>
                              <w:r>
                                <w:t>Bootstramp kondenzátor feszültsége a W és W11 pontokban</w:t>
                              </w:r>
                              <w:bookmarkEnd w:id="2773"/>
                            </w:p>
                          </w:txbxContent>
                        </wps:txbx>
                        <wps:bodyPr rot="0" vert="horz" wrap="square" lIns="0" tIns="0" rIns="0" bIns="0" anchor="t" anchorCtr="0" upright="1">
                          <a:noAutofit/>
                        </wps:bodyPr>
                      </wps:wsp>
                    </wpg:wgp>
                  </a:graphicData>
                </a:graphic>
              </wp:inline>
            </w:drawing>
          </mc:Choice>
          <mc:Fallback>
            <w:pict>
              <v:group w14:anchorId="489764CC" id="Group 118" o:spid="_x0000_s1187" style="width:479.85pt;height:240.55pt;mso-position-horizontal-relative:char;mso-position-vertical-relative:line" coordsize="46348,239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">
                <v:shape id="Picture 115" o:spid="_x0000_s1188" type="#_x0000_t75" style="position:absolute;width:46348;height:20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9EK2HCAAAA2wAAAA8AAABkcnMvZG93bnJldi54bWxEj0GLwjAUhO+C/yE8YW+a6rIi1SgiiLsr&#10;HuzuQW+P5tkWm5eSRK3/3giCx2FmvmFmi9bU4krOV5YVDAcJCOLc6ooLBf9/6/4EhA/IGmvLpOBO&#10;HhbzbmeGqbY33tM1C4WIEPYpKihDaFIpfV6SQT+wDXH0TtYZDFG6QmqHtwg3tRwlyVgarDgulNjQ&#10;qqT8nF2MgmXG+ZHvP+ONC2b4u8ED77YHpT567XIKIlAb3uFX+1sr+PyC55f4A+T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RCthwgAAANsAAAAPAAAAAAAAAAAAAAAAAJ8C&#10;AABkcnMvZG93bnJldi54bWxQSwUGAAAAAAQABAD3AAAAjgMAAAAA&#10;">
                  <v:imagedata r:id="rId137" o:title="" cropbottom="3700f" cropleft="5850f" cropright="5107f"/>
                  <v:path arrowok="t"/>
                </v:shape>
                <v:shape id="Text Box 116" o:spid="_x0000_s1189" type="#_x0000_t202" style="position:absolute;top:21405;width:46348;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K10cUA&#10;AADbAAAADwAAAGRycy9kb3ducmV2LnhtbESPzWrDMBCE74W8g9hALqWRm4IpbpSQnwZyaA92Q86L&#10;tbVMrZWRlNh5+6hQ6HGYmW+Y5Xq0nbiSD61jBc/zDARx7XTLjYLT1+HpFUSIyBo7x6TgRgHWq8nD&#10;EgvtBi7pWsVGJAiHAhWYGPtCylAbshjmridO3rfzFmOSvpHa45DgtpOLLMulxZbTgsGedobqn+pi&#10;FeR7fxlK3j3uT+8f+Nk3i/P2dlZqNh03byAijfE//Nc+agUvOfx+S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MrXRxQAAANsAAAAPAAAAAAAAAAAAAAAAAJgCAABkcnMv&#10;ZG93bnJldi54bWxQSwUGAAAAAAQABAD1AAAAigMAAAAA&#10;" stroked="f">
                  <v:textbox inset="0,0,0,0">
                    <w:txbxContent>
                      <w:p w14:paraId="015B79C7" w14:textId="3497A0A2" w:rsidR="005F456C" w:rsidRDefault="005F456C" w:rsidP="0071433B">
                        <w:pPr>
                          <w:pStyle w:val="Caption"/>
                          <w:jc w:val="center"/>
                          <w:rPr>
                            <w:noProof/>
                          </w:rPr>
                        </w:pPr>
                        <w:bookmarkStart w:id="2774" w:name="_Ref422127184"/>
                        <w:bookmarkStart w:id="2775" w:name="_Toc422898623"/>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57</w:t>
                        </w:r>
                        <w:r>
                          <w:fldChar w:fldCharType="end"/>
                        </w:r>
                        <w:bookmarkEnd w:id="2774"/>
                        <w:r>
                          <w:t>Bootstramp kondenzátor feszültsége a W és W11 pontokban</w:t>
                        </w:r>
                        <w:bookmarkEnd w:id="2775"/>
                      </w:p>
                    </w:txbxContent>
                  </v:textbox>
                </v:shape>
                <w10:anchorlock/>
              </v:group>
            </w:pict>
          </mc:Fallback>
        </mc:AlternateContent>
      </w:r>
    </w:p>
    <w:p w14:paraId="72D2AA26" w14:textId="77777777" w:rsidR="0071433B" w:rsidRPr="00BE4225" w:rsidRDefault="0071433B" w:rsidP="007852B4">
      <w:pPr>
        <w:pStyle w:val="Heading4"/>
        <w:spacing w:line="360" w:lineRule="auto"/>
      </w:pPr>
      <w:bookmarkStart w:id="2776" w:name="_Toc422854249"/>
      <w:r w:rsidRPr="00BE4225">
        <w:t>Szimuláció simulink környezetben</w:t>
      </w:r>
      <w:bookmarkEnd w:id="2776"/>
    </w:p>
    <w:p w14:paraId="48B7789E" w14:textId="77777777" w:rsidR="00C57441" w:rsidRPr="00B632B4" w:rsidRDefault="0071433B" w:rsidP="00C57441">
      <w:pPr>
        <w:spacing w:line="360" w:lineRule="auto"/>
      </w:pPr>
      <w:r w:rsidRPr="00BE4225">
        <w:tab/>
      </w:r>
      <w:r w:rsidR="00C57441" w:rsidRPr="00B632B4">
        <w:t xml:space="preserve">A szimuláció során előalítottam a </w:t>
      </w:r>
      <w:r w:rsidR="00C57441" w:rsidRPr="00B632B4">
        <w:fldChar w:fldCharType="begin"/>
      </w:r>
      <w:r w:rsidR="00C57441" w:rsidRPr="00B632B4">
        <w:instrText xml:space="preserve"> REF _Ref422127139 \h </w:instrText>
      </w:r>
      <w:r w:rsidR="00C57441" w:rsidRPr="00B632B4">
        <w:fldChar w:fldCharType="separate"/>
      </w:r>
      <w:r w:rsidR="00DB5C9B">
        <w:t xml:space="preserve">Kép. </w:t>
      </w:r>
      <w:r w:rsidR="00DB5C9B">
        <w:rPr>
          <w:noProof/>
        </w:rPr>
        <w:t>5</w:t>
      </w:r>
      <w:r w:rsidR="00DB5C9B">
        <w:t>.</w:t>
      </w:r>
      <w:r w:rsidR="00DB5C9B">
        <w:rPr>
          <w:noProof/>
        </w:rPr>
        <w:t>58</w:t>
      </w:r>
      <w:r w:rsidR="00C57441" w:rsidRPr="00B632B4">
        <w:fldChar w:fldCharType="end"/>
      </w:r>
      <w:r w:rsidR="00C57441" w:rsidRPr="00B632B4">
        <w:t xml:space="preserve"> látható méréseknek megfelelő környezetet. Az eredmények szerint a </w:t>
      </w:r>
      <w:r w:rsidR="00C57441" w:rsidRPr="00B632B4">
        <w:fldChar w:fldCharType="begin"/>
      </w:r>
      <w:r w:rsidR="00C57441" w:rsidRPr="00B632B4">
        <w:instrText xml:space="preserve"> REF _Ref422004011 \h  \* MERGEFORMAT </w:instrText>
      </w:r>
      <w:r w:rsidR="00C57441" w:rsidRPr="00B632B4">
        <w:fldChar w:fldCharType="separate"/>
      </w:r>
      <w:r w:rsidR="00DB5C9B">
        <w:t>Kép. 5.59</w:t>
      </w:r>
      <w:r w:rsidR="00C57441" w:rsidRPr="00B632B4">
        <w:fldChar w:fldCharType="end"/>
      </w:r>
      <w:r w:rsidR="00C57441" w:rsidRPr="00B632B4">
        <w:t xml:space="preserve"> látható, ha a kondenzátor kezdeti feszültsége nulla, akkor a feszültség lassan kezd el felfutni rajta, emiatt a felső Q1 tranzisztor nem nyit ki teljesen és ezért veszteségek jelentkeznek rajta. A leg optimálisabb az lenne, ha egyszer feltöltenénk a kondenzátort és csak azután kezdenénk el a motor indítását. Amelyet úgy érhetünk el ha a </w:t>
      </w:r>
      <w:r w:rsidR="00C57441" w:rsidRPr="00B632B4">
        <w:fldChar w:fldCharType="begin"/>
      </w:r>
      <w:r w:rsidR="00C57441" w:rsidRPr="00B632B4">
        <w:instrText xml:space="preserve"> REF _Ref421811829 \h  \* MERGEFORMAT </w:instrText>
      </w:r>
      <w:r w:rsidR="00C57441" w:rsidRPr="00B632B4">
        <w:fldChar w:fldCharType="separate"/>
      </w:r>
      <w:r w:rsidR="00DB5C9B">
        <w:t>Kép. 5.47</w:t>
      </w:r>
      <w:r w:rsidR="00C57441" w:rsidRPr="00B632B4">
        <w:fldChar w:fldCharType="end"/>
      </w:r>
      <w:r w:rsidR="00C57441" w:rsidRPr="00B632B4">
        <w:t xml:space="preserve"> kapcsolási rajzot nézve a mindkét bemenetre 0V adunk. Ugyanis a tranzisztorokból kialakított tagadó kapu megtagadja és így a hídba mindkét alsó tranzisztor kinyitott állapotba kerül.</w:t>
      </w:r>
    </w:p>
    <w:p w14:paraId="37A9B677" w14:textId="236DDCAC" w:rsidR="0071433B" w:rsidRPr="00BE4225" w:rsidRDefault="00C81A1F" w:rsidP="007852B4">
      <w:pPr>
        <w:spacing w:line="360" w:lineRule="auto"/>
      </w:pPr>
      <w:r w:rsidRPr="00BE4225">
        <w:rPr>
          <w:noProof/>
          <w:lang w:val="en-US"/>
        </w:rPr>
        <w:lastRenderedPageBreak/>
        <mc:AlternateContent>
          <mc:Choice Requires="wpg">
            <w:drawing>
              <wp:inline distT="0" distB="0" distL="0" distR="0" wp14:anchorId="5DD93673" wp14:editId="2A813695">
                <wp:extent cx="5511800" cy="2889250"/>
                <wp:effectExtent l="0" t="0" r="0" b="0"/>
                <wp:docPr id="30"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1800" cy="2889250"/>
                          <a:chOff x="0" y="0"/>
                          <a:chExt cx="55664" cy="38550"/>
                        </a:xfrm>
                      </wpg:grpSpPr>
                      <pic:pic xmlns:pic="http://schemas.openxmlformats.org/drawingml/2006/picture">
                        <pic:nvPicPr>
                          <pic:cNvPr id="31" name="Picture 119"/>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664" cy="35388"/>
                          </a:xfrm>
                          <a:prstGeom prst="rect">
                            <a:avLst/>
                          </a:prstGeom>
                          <a:noFill/>
                          <a:extLst>
                            <a:ext uri="{909E8E84-426E-40DD-AFC4-6F175D3DCCD1}">
                              <a14:hiddenFill xmlns:a14="http://schemas.microsoft.com/office/drawing/2010/main">
                                <a:solidFill>
                                  <a:srgbClr val="FFFFFF"/>
                                </a:solidFill>
                              </a14:hiddenFill>
                            </a:ext>
                          </a:extLst>
                        </pic:spPr>
                      </pic:pic>
                      <wps:wsp>
                        <wps:cNvPr id="33" name="Text Box 128"/>
                        <wps:cNvSpPr txBox="1">
                          <a:spLocks noChangeArrowheads="1"/>
                        </wps:cNvSpPr>
                        <wps:spPr bwMode="auto">
                          <a:xfrm>
                            <a:off x="0" y="35966"/>
                            <a:ext cx="55664" cy="25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BE5D8C" w14:textId="53771181" w:rsidR="005F456C" w:rsidRDefault="005F456C" w:rsidP="0071433B">
                              <w:pPr>
                                <w:pStyle w:val="Caption"/>
                                <w:jc w:val="center"/>
                                <w:rPr>
                                  <w:noProof/>
                                </w:rPr>
                              </w:pPr>
                              <w:bookmarkStart w:id="2777" w:name="_Ref422127139"/>
                              <w:bookmarkStart w:id="2778" w:name="_Toc422898624"/>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58</w:t>
                              </w:r>
                              <w:r>
                                <w:fldChar w:fldCharType="end"/>
                              </w:r>
                              <w:bookmarkEnd w:id="2777"/>
                              <w:r>
                                <w:t xml:space="preserve"> Bootstramp működése, szimulációs modell MATLAB/SIMULINK környezetben</w:t>
                              </w:r>
                              <w:bookmarkEnd w:id="2778"/>
                            </w:p>
                          </w:txbxContent>
                        </wps:txbx>
                        <wps:bodyPr rot="0" vert="horz" wrap="square" lIns="0" tIns="0" rIns="0" bIns="0" anchor="t" anchorCtr="0" upright="1">
                          <a:noAutofit/>
                        </wps:bodyPr>
                      </wps:wsp>
                    </wpg:wgp>
                  </a:graphicData>
                </a:graphic>
              </wp:inline>
            </w:drawing>
          </mc:Choice>
          <mc:Fallback>
            <w:pict>
              <v:group w14:anchorId="5DD93673" id="Group 129" o:spid="_x0000_s1190" style="width:434pt;height:227.5pt;mso-position-horizontal-relative:char;mso-position-vertical-relative:line" coordsize="55664,38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">
                <v:shape id="Picture 119" o:spid="_x0000_s1191" type="#_x0000_t75" style="position:absolute;width:55664;height:353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Qv/nFAAAA2wAAAA8AAABkcnMvZG93bnJldi54bWxEj0FrwkAUhO9C/8PyCr1I3dhK0dRVaoLQ&#10;QxCaevD4yL4modm3YXc18d93C4LHYWa+Ydbb0XTiQs63lhXMZwkI4srqlmsFx+/98xKED8gaO8uk&#10;4EoetpuHyRpTbQf+oksZahEh7FNU0ITQp1L6qiGDfmZ74uj9WGcwROlqqR0OEW46+ZIkb9Jgy3Gh&#10;wZ6yhqrf8mwUuLJYZslh1+f6IE9Fe1qs8qlV6ulx/HgHEWgM9/Ct/akVvM7h/0v8AXLz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0L/5xQAAANsAAAAPAAAAAAAAAAAAAAAA&#10;AJ8CAABkcnMvZG93bnJldi54bWxQSwUGAAAAAAQABAD3AAAAkQMAAAAA&#10;">
                  <v:imagedata r:id="rId139" o:title=""/>
                  <v:path arrowok="t"/>
                </v:shape>
                <v:shape id="Text Box 128" o:spid="_x0000_s1192" type="#_x0000_t202" style="position:absolute;top:35966;width:55664;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UWScUA&#10;AADbAAAADwAAAGRycy9kb3ducmV2LnhtbESPzWrDMBCE74W8g9hALyWRE0M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RRZJxQAAANsAAAAPAAAAAAAAAAAAAAAAAJgCAABkcnMv&#10;ZG93bnJldi54bWxQSwUGAAAAAAQABAD1AAAAigMAAAAA&#10;" stroked="f">
                  <v:textbox inset="0,0,0,0">
                    <w:txbxContent>
                      <w:p w14:paraId="27BE5D8C" w14:textId="53771181" w:rsidR="005F456C" w:rsidRDefault="005F456C" w:rsidP="0071433B">
                        <w:pPr>
                          <w:pStyle w:val="Caption"/>
                          <w:jc w:val="center"/>
                          <w:rPr>
                            <w:noProof/>
                          </w:rPr>
                        </w:pPr>
                        <w:bookmarkStart w:id="2779" w:name="_Ref422127139"/>
                        <w:bookmarkStart w:id="2780" w:name="_Toc422898624"/>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58</w:t>
                        </w:r>
                        <w:r>
                          <w:fldChar w:fldCharType="end"/>
                        </w:r>
                        <w:bookmarkEnd w:id="2779"/>
                        <w:r>
                          <w:t xml:space="preserve"> Bootstramp működése, szimulációs modell MATLAB/SIMULINK környezetben</w:t>
                        </w:r>
                        <w:bookmarkEnd w:id="2780"/>
                      </w:p>
                    </w:txbxContent>
                  </v:textbox>
                </v:shape>
                <w10:anchorlock/>
              </v:group>
            </w:pict>
          </mc:Fallback>
        </mc:AlternateContent>
      </w:r>
    </w:p>
    <w:p w14:paraId="04C9B446" w14:textId="46948B6A" w:rsidR="0071433B" w:rsidRPr="00BE4225" w:rsidRDefault="00C81A1F" w:rsidP="007852B4">
      <w:pPr>
        <w:spacing w:line="360" w:lineRule="auto"/>
      </w:pPr>
      <w:r w:rsidRPr="00BE4225">
        <w:rPr>
          <w:noProof/>
          <w:lang w:val="en-US"/>
        </w:rPr>
        <mc:AlternateContent>
          <mc:Choice Requires="wpg">
            <w:drawing>
              <wp:inline distT="0" distB="0" distL="0" distR="0" wp14:anchorId="68EB5E47" wp14:editId="3A17CAFF">
                <wp:extent cx="5661660" cy="3082286"/>
                <wp:effectExtent l="0" t="0" r="0" b="0"/>
                <wp:docPr id="27"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61660" cy="3082286"/>
                          <a:chOff x="0" y="0"/>
                          <a:chExt cx="56616" cy="30822"/>
                        </a:xfrm>
                      </wpg:grpSpPr>
                      <pic:pic xmlns:pic="http://schemas.openxmlformats.org/drawingml/2006/picture">
                        <pic:nvPicPr>
                          <pic:cNvPr id="28" name="Picture 127"/>
                          <pic:cNvPicPr>
                            <a:picLocks noChangeAspect="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616" cy="28956"/>
                          </a:xfrm>
                          <a:prstGeom prst="rect">
                            <a:avLst/>
                          </a:prstGeom>
                          <a:noFill/>
                          <a:extLst>
                            <a:ext uri="{909E8E84-426E-40DD-AFC4-6F175D3DCCD1}">
                              <a14:hiddenFill xmlns:a14="http://schemas.microsoft.com/office/drawing/2010/main">
                                <a:solidFill>
                                  <a:srgbClr val="FFFFFF"/>
                                </a:solidFill>
                              </a14:hiddenFill>
                            </a:ext>
                          </a:extLst>
                        </pic:spPr>
                      </pic:pic>
                      <wps:wsp>
                        <wps:cNvPr id="29" name="Text Box 144"/>
                        <wps:cNvSpPr txBox="1">
                          <a:spLocks noChangeArrowheads="1"/>
                        </wps:cNvSpPr>
                        <wps:spPr bwMode="auto">
                          <a:xfrm>
                            <a:off x="0" y="29508"/>
                            <a:ext cx="56616"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2B95C4" w14:textId="21BB4FDB" w:rsidR="005F456C" w:rsidRDefault="005F456C" w:rsidP="0071433B">
                              <w:pPr>
                                <w:pStyle w:val="Caption"/>
                                <w:jc w:val="center"/>
                                <w:rPr>
                                  <w:noProof/>
                                </w:rPr>
                              </w:pPr>
                              <w:bookmarkStart w:id="2781" w:name="_Ref422004011"/>
                              <w:bookmarkStart w:id="2782" w:name="_Toc422898625"/>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59</w:t>
                              </w:r>
                              <w:r>
                                <w:fldChar w:fldCharType="end"/>
                              </w:r>
                              <w:bookmarkEnd w:id="2781"/>
                              <w:r>
                                <w:t xml:space="preserve"> Szimulációs eredmények Bootstramp</w:t>
                              </w:r>
                              <w:bookmarkEnd w:id="2782"/>
                            </w:p>
                          </w:txbxContent>
                        </wps:txbx>
                        <wps:bodyPr rot="0" vert="horz" wrap="square" lIns="0" tIns="0" rIns="0" bIns="0" anchor="t" anchorCtr="0" upright="1">
                          <a:spAutoFit/>
                        </wps:bodyPr>
                      </wps:wsp>
                    </wpg:wgp>
                  </a:graphicData>
                </a:graphic>
              </wp:inline>
            </w:drawing>
          </mc:Choice>
          <mc:Fallback>
            <w:pict>
              <v:group w14:anchorId="68EB5E47" id="Group 145" o:spid="_x0000_s1193" style="width:445.8pt;height:242.7pt;mso-position-horizontal-relative:char;mso-position-vertical-relative:line" coordsize="56616,308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">
                <v:shape id="Picture 127" o:spid="_x0000_s1194" type="#_x0000_t75" style="position:absolute;width:56616;height:28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plBbBAAAA2wAAAA8AAABkcnMvZG93bnJldi54bWxET89rwjAUvg/2P4Qn7DZTyyilGqXIJoXB&#10;YOrB46N5NtXmpTSp7f775TDY8eP7vdnNthMPGnzrWMFqmYAgrp1uuVFwPn285iB8QNbYOSYFP+Rh&#10;t31+2mCh3cTf9DiGRsQQ9gUqMCH0hZS+NmTRL11PHLmrGyyGCIdG6gGnGG47mSZJJi22HBsM9rQ3&#10;VN+Po1VA5utzvJXm/e1wxqwqL3l/sF6pl8VcrkEEmsO/+M9daQVpHBu/xB8gt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TplBbBAAAA2wAAAA8AAAAAAAAAAAAAAAAAnwIA&#10;AGRycy9kb3ducmV2LnhtbFBLBQYAAAAABAAEAPcAAACNAwAAAAA=&#10;">
                  <v:imagedata r:id="rId141" o:title=""/>
                  <v:path arrowok="t"/>
                </v:shape>
                <v:shape id="Text Box 144" o:spid="_x0000_s1195" type="#_x0000_t202" style="position:absolute;top:29508;width:56616;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f45sYA&#10;AADbAAAADwAAAGRycy9kb3ducmV2LnhtbESPQWsCMRSE70L/Q3gFL6LZWpG6GkWkQtuLdOvF22Pz&#10;3KxuXpYkq9t/3xQKPQ4z8w2z2vS2ETfyoXas4GmSgSAuna65UnD82o9fQISIrLFxTAq+KcBm/TBY&#10;Ya7dnT/pVsRKJAiHHBWYGNtcylAashgmriVO3tl5izFJX0nt8Z7gtpHTLJtLizWnBYMt7QyV16Kz&#10;Cg6z08GMuvPrx3b27N+P3W5+qQqlho/9dgkiUh//w3/tN61guoD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f45sYAAADbAAAADwAAAAAAAAAAAAAAAACYAgAAZHJz&#10;L2Rvd25yZXYueG1sUEsFBgAAAAAEAAQA9QAAAIsDAAAAAA==&#10;" stroked="f">
                  <v:textbox style="mso-fit-shape-to-text:t" inset="0,0,0,0">
                    <w:txbxContent>
                      <w:p w14:paraId="192B95C4" w14:textId="21BB4FDB" w:rsidR="005F456C" w:rsidRDefault="005F456C" w:rsidP="0071433B">
                        <w:pPr>
                          <w:pStyle w:val="Caption"/>
                          <w:jc w:val="center"/>
                          <w:rPr>
                            <w:noProof/>
                          </w:rPr>
                        </w:pPr>
                        <w:bookmarkStart w:id="2783" w:name="_Ref422004011"/>
                        <w:bookmarkStart w:id="2784" w:name="_Toc422898625"/>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59</w:t>
                        </w:r>
                        <w:r>
                          <w:fldChar w:fldCharType="end"/>
                        </w:r>
                        <w:bookmarkEnd w:id="2783"/>
                        <w:r>
                          <w:t xml:space="preserve"> Szimulációs eredmények Bootstramp</w:t>
                        </w:r>
                        <w:bookmarkEnd w:id="2784"/>
                      </w:p>
                    </w:txbxContent>
                  </v:textbox>
                </v:shape>
                <w10:anchorlock/>
              </v:group>
            </w:pict>
          </mc:Fallback>
        </mc:AlternateContent>
      </w:r>
    </w:p>
    <w:p w14:paraId="7C512C4D" w14:textId="6CAA9B12" w:rsidR="0023168B" w:rsidRPr="00BE4225" w:rsidRDefault="0023168B">
      <w:r w:rsidRPr="00BE4225">
        <w:br w:type="page"/>
      </w:r>
    </w:p>
    <w:p w14:paraId="680BEFE8" w14:textId="77777777" w:rsidR="0071433B" w:rsidRPr="00BE4225" w:rsidRDefault="0071433B" w:rsidP="007852B4">
      <w:pPr>
        <w:spacing w:line="360" w:lineRule="auto"/>
      </w:pPr>
    </w:p>
    <w:p w14:paraId="2F41F64E" w14:textId="77777777" w:rsidR="00BD5921" w:rsidRPr="00BE4225" w:rsidRDefault="00BD5921" w:rsidP="007852B4">
      <w:pPr>
        <w:pStyle w:val="Heading2"/>
        <w:spacing w:line="360" w:lineRule="auto"/>
      </w:pPr>
      <w:bookmarkStart w:id="2785" w:name="_Toc422064133"/>
      <w:bookmarkStart w:id="2786" w:name="_Toc422126916"/>
      <w:bookmarkStart w:id="2787" w:name="_Toc422064135"/>
      <w:bookmarkStart w:id="2788" w:name="_Toc422126918"/>
      <w:bookmarkStart w:id="2789" w:name="_Toc422064136"/>
      <w:bookmarkStart w:id="2790" w:name="_Toc422126919"/>
      <w:bookmarkStart w:id="2791" w:name="_Toc422064137"/>
      <w:bookmarkStart w:id="2792" w:name="_Toc422126920"/>
      <w:bookmarkStart w:id="2793" w:name="_Toc422064138"/>
      <w:bookmarkStart w:id="2794" w:name="_Toc422126921"/>
      <w:bookmarkStart w:id="2795" w:name="_Toc422854250"/>
      <w:bookmarkEnd w:id="2785"/>
      <w:bookmarkEnd w:id="2786"/>
      <w:bookmarkEnd w:id="2787"/>
      <w:bookmarkEnd w:id="2788"/>
      <w:bookmarkEnd w:id="2789"/>
      <w:bookmarkEnd w:id="2790"/>
      <w:bookmarkEnd w:id="2791"/>
      <w:bookmarkEnd w:id="2792"/>
      <w:bookmarkEnd w:id="2793"/>
      <w:bookmarkEnd w:id="2794"/>
      <w:r w:rsidRPr="00BE4225">
        <w:t>Robot Modell</w:t>
      </w:r>
      <w:bookmarkEnd w:id="2795"/>
    </w:p>
    <w:p w14:paraId="5D7D12D1" w14:textId="77777777" w:rsidR="00C57441" w:rsidRPr="00B632B4" w:rsidRDefault="00C81A1F" w:rsidP="00C57441">
      <w:pPr>
        <w:spacing w:line="360" w:lineRule="auto"/>
      </w:pPr>
      <w:r w:rsidRPr="00BE4225">
        <w:rPr>
          <w:noProof/>
          <w:lang w:val="en-US"/>
        </w:rPr>
        <mc:AlternateContent>
          <mc:Choice Requires="wpg">
            <w:drawing>
              <wp:anchor distT="0" distB="0" distL="114300" distR="114300" simplePos="0" relativeHeight="251666944" behindDoc="0" locked="0" layoutInCell="1" allowOverlap="1" wp14:anchorId="40010C2A" wp14:editId="3DD35C73">
                <wp:simplePos x="0" y="0"/>
                <wp:positionH relativeFrom="column">
                  <wp:posOffset>-1270</wp:posOffset>
                </wp:positionH>
                <wp:positionV relativeFrom="paragraph">
                  <wp:posOffset>683260</wp:posOffset>
                </wp:positionV>
                <wp:extent cx="5594050" cy="3550292"/>
                <wp:effectExtent l="0" t="0" r="0" b="0"/>
                <wp:wrapSquare wrapText="bothSides"/>
                <wp:docPr id="24"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94050" cy="3550292"/>
                          <a:chOff x="0" y="0"/>
                          <a:chExt cx="55945" cy="35505"/>
                        </a:xfrm>
                      </wpg:grpSpPr>
                      <pic:pic xmlns:pic="http://schemas.openxmlformats.org/drawingml/2006/picture">
                        <pic:nvPicPr>
                          <pic:cNvPr id="25" name="Picture 22"/>
                          <pic:cNvPicPr>
                            <a:picLocks noChangeAspect="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664" cy="33832"/>
                          </a:xfrm>
                          <a:prstGeom prst="rect">
                            <a:avLst/>
                          </a:prstGeom>
                          <a:noFill/>
                          <a:extLst>
                            <a:ext uri="{909E8E84-426E-40DD-AFC4-6F175D3DCCD1}">
                              <a14:hiddenFill xmlns:a14="http://schemas.microsoft.com/office/drawing/2010/main">
                                <a:solidFill>
                                  <a:srgbClr val="FFFFFF"/>
                                </a:solidFill>
                              </a14:hiddenFill>
                            </a:ext>
                          </a:extLst>
                        </pic:spPr>
                      </pic:pic>
                      <wps:wsp>
                        <wps:cNvPr id="26" name="Text Box 20"/>
                        <wps:cNvSpPr txBox="1">
                          <a:spLocks noChangeArrowheads="1"/>
                        </wps:cNvSpPr>
                        <wps:spPr bwMode="auto">
                          <a:xfrm>
                            <a:off x="283" y="34190"/>
                            <a:ext cx="55662" cy="1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322961" w14:textId="61899426" w:rsidR="005F456C" w:rsidRPr="006D3DC4" w:rsidRDefault="005F456C" w:rsidP="00450144">
                              <w:pPr>
                                <w:pStyle w:val="Caption"/>
                                <w:jc w:val="center"/>
                              </w:pPr>
                              <w:bookmarkStart w:id="2796" w:name="_Toc422898626"/>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60</w:t>
                              </w:r>
                              <w:r>
                                <w:fldChar w:fldCharType="end"/>
                              </w:r>
                              <w:r>
                                <w:t xml:space="preserve"> </w:t>
                              </w:r>
                              <w:r w:rsidRPr="00D2549F">
                                <w:t>Robot kerekek sebsége és a robot mozgásának viszonya</w:t>
                              </w:r>
                              <w:bookmarkEnd w:id="2796"/>
                            </w:p>
                          </w:txbxContent>
                        </wps:txbx>
                        <wps:bodyPr rot="0" vert="horz" wrap="square" lIns="0" tIns="0" rIns="0" bIns="0" anchor="t" anchorCtr="0" upright="1">
                          <a:spAutoFit/>
                        </wps:bodyPr>
                      </wps:wsp>
                    </wpg:wgp>
                  </a:graphicData>
                </a:graphic>
                <wp14:sizeRelH relativeFrom="margin">
                  <wp14:pctWidth>0</wp14:pctWidth>
                </wp14:sizeRelH>
                <wp14:sizeRelV relativeFrom="margin">
                  <wp14:pctHeight>0</wp14:pctHeight>
                </wp14:sizeRelV>
              </wp:anchor>
            </w:drawing>
          </mc:Choice>
          <mc:Fallback>
            <w:pict>
              <v:group w14:anchorId="40010C2A" id="Group 26" o:spid="_x0000_s1196" style="position:absolute;left:0;text-align:left;margin-left:-.1pt;margin-top:53.8pt;width:440.5pt;height:279.55pt;z-index:251666944;mso-position-horizontal-relative:text;mso-position-vertical-relative:text;mso-width-relative:margin;mso-height-relative:margin" coordsize="55945,35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">
                <v:shape id="Picture 22" o:spid="_x0000_s1197" type="#_x0000_t75" style="position:absolute;width:55664;height:338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B0L7DAAAA2wAAAA8AAABkcnMvZG93bnJldi54bWxEj0trAjEUhfdC/0O4BTeiGYcqdmoUUYRu&#10;RHxsurtMbieDk5thEsf03zdCocvDeXyc5TraRvTU+dqxgukkA0FcOl1zpeB62Y8XIHxA1tg4JgU/&#10;5GG9ehkssdDuwSfqz6ESaYR9gQpMCG0hpS8NWfQT1xIn79t1FkOSXSV1h480bhuZZ9lcWqw5EQy2&#10;tDVU3s53myB5eIvb/nDUu2hu96/99H20aZQavsbNB4hAMfyH/9qfWkE+g+eX9APk6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QHQvsMAAADbAAAADwAAAAAAAAAAAAAAAACf&#10;AgAAZHJzL2Rvd25yZXYueG1sUEsFBgAAAAAEAAQA9wAAAI8DAAAAAA==&#10;">
                  <v:imagedata r:id="rId143" o:title=""/>
                  <v:path arrowok="t"/>
                </v:shape>
                <v:shape id="Text Box 20" o:spid="_x0000_s1198" type="#_x0000_t202" style="position:absolute;left:283;top:34190;width:55662;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hslMUA&#10;AADbAAAADwAAAGRycy9kb3ducmV2LnhtbESPQWsCMRSE74X+h/AKXkrN1spSVqOIVGh7kW69eHts&#10;npvVzcuSZHX77xtB8DjMzDfMfDnYVpzJh8axgtdxBoK4crrhWsHud/PyDiJEZI2tY1LwRwGWi8eH&#10;ORbaXfiHzmWsRYJwKFCBibErpAyVIYth7Dri5B2ctxiT9LXUHi8Jbls5ybJcWmw4LRjsaG2oOpW9&#10;VbCd7rfmuT98fK+mb/5r16/zY10qNXoaVjMQkYZ4D9/an1rBJIf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uGyUxQAAANsAAAAPAAAAAAAAAAAAAAAAAJgCAABkcnMv&#10;ZG93bnJldi54bWxQSwUGAAAAAAQABAD1AAAAigMAAAAA&#10;" stroked="f">
                  <v:textbox style="mso-fit-shape-to-text:t" inset="0,0,0,0">
                    <w:txbxContent>
                      <w:p w14:paraId="44322961" w14:textId="61899426" w:rsidR="005F456C" w:rsidRPr="006D3DC4" w:rsidRDefault="005F456C" w:rsidP="00450144">
                        <w:pPr>
                          <w:pStyle w:val="Caption"/>
                          <w:jc w:val="center"/>
                        </w:pPr>
                        <w:bookmarkStart w:id="2797" w:name="_Toc422898626"/>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60</w:t>
                        </w:r>
                        <w:r>
                          <w:fldChar w:fldCharType="end"/>
                        </w:r>
                        <w:r>
                          <w:t xml:space="preserve"> </w:t>
                        </w:r>
                        <w:r w:rsidRPr="00D2549F">
                          <w:t>Robot kerekek sebsége és a robot mozgásának viszonya</w:t>
                        </w:r>
                        <w:bookmarkEnd w:id="2797"/>
                      </w:p>
                    </w:txbxContent>
                  </v:textbox>
                </v:shape>
                <w10:wrap type="square"/>
              </v:group>
            </w:pict>
          </mc:Fallback>
        </mc:AlternateContent>
      </w:r>
      <w:r w:rsidR="009E5BB3" w:rsidRPr="00BE4225">
        <w:tab/>
      </w:r>
      <w:r w:rsidR="00C57441" w:rsidRPr="00B632B4">
        <w:t xml:space="preserve">A </w:t>
      </w:r>
      <w:sdt>
        <w:sdtPr>
          <w:id w:val="710533576"/>
          <w:citation/>
        </w:sdtPr>
        <w:sdtEndPr/>
        <w:sdtContent>
          <w:r w:rsidR="00C57441" w:rsidRPr="00B632B4">
            <w:fldChar w:fldCharType="begin"/>
          </w:r>
          <w:r w:rsidR="00C57441" w:rsidRPr="00B632B4">
            <w:instrText xml:space="preserve"> CITATION KKo \l 1038 </w:instrText>
          </w:r>
          <w:r w:rsidR="00C57441" w:rsidRPr="00B632B4">
            <w:fldChar w:fldCharType="separate"/>
          </w:r>
          <w:r w:rsidR="00382965">
            <w:rPr>
              <w:noProof/>
            </w:rPr>
            <w:t>[</w:t>
          </w:r>
          <w:hyperlink w:anchor="KKo" w:history="1">
            <w:r w:rsidR="00382965">
              <w:rPr>
                <w:noProof/>
              </w:rPr>
              <w:t>13</w:t>
            </w:r>
          </w:hyperlink>
          <w:r w:rsidR="00382965">
            <w:rPr>
              <w:noProof/>
            </w:rPr>
            <w:t>]</w:t>
          </w:r>
          <w:r w:rsidR="00C57441" w:rsidRPr="00B632B4">
            <w:fldChar w:fldCharType="end"/>
          </w:r>
        </w:sdtContent>
      </w:sdt>
      <w:r w:rsidR="00C57441" w:rsidRPr="00B632B4">
        <w:t xml:space="preserve"> cikkben leírja egy négykerekű mobilis robot kinematikus és dinamikai modelljét. A rendszeren hasonlóképpen lehetne alkalmazni a tárgyalt modellt annyi eltéréssel, hogy ebben az esetben azok a pontok, amelyekben a robot érintkezik a talajjal nem szimmetrikusak.</w:t>
      </w:r>
    </w:p>
    <w:p w14:paraId="6DAB65FC" w14:textId="77777777" w:rsidR="00450144" w:rsidRPr="00BE4225" w:rsidRDefault="00967446" w:rsidP="007852B4">
      <w:pPr>
        <w:spacing w:line="360" w:lineRule="auto"/>
      </w:pPr>
      <m:oMathPara>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Y</m:t>
                            </m:r>
                          </m:e>
                        </m:acc>
                      </m:e>
                    </m:mr>
                    <m:mr>
                      <m:e>
                        <m:acc>
                          <m:accPr>
                            <m:chr m:val="̇"/>
                            <m:ctrlPr>
                              <w:rPr>
                                <w:rFonts w:ascii="Cambria Math" w:hAnsi="Cambria Math"/>
                                <w:i/>
                              </w:rPr>
                            </m:ctrlPr>
                          </m:accPr>
                          <m:e>
                            <m:r>
                              <w:rPr>
                                <w:rFonts w:ascii="Cambria Math" w:hAnsi="Cambria Math"/>
                              </w:rPr>
                              <m:t>θ</m:t>
                            </m:r>
                          </m:e>
                        </m:acc>
                      </m:e>
                    </m:mr>
                  </m:m>
                </m:e>
              </m:d>
            </m:e>
          </m:acc>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r>
                      <w:rPr>
                        <w:rFonts w:ascii="Cambria Math" w:hAnsi="Cambria Math"/>
                      </w:rPr>
                      <m:t>0</m:t>
                    </m:r>
                  </m:e>
                </m:mr>
                <m:mr>
                  <m:e>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x</m:t>
                        </m:r>
                      </m:sub>
                    </m:sSub>
                  </m:e>
                </m:mr>
                <m:mr>
                  <m:e>
                    <m:sSub>
                      <m:sSubPr>
                        <m:ctrlPr>
                          <w:rPr>
                            <w:rFonts w:ascii="Cambria Math" w:hAnsi="Cambria Math"/>
                            <w:i/>
                          </w:rPr>
                        </m:ctrlPr>
                      </m:sSubPr>
                      <m:e>
                        <m:r>
                          <w:rPr>
                            <w:rFonts w:ascii="Cambria Math" w:hAnsi="Cambria Math"/>
                          </w:rPr>
                          <m:t>v</m:t>
                        </m:r>
                      </m:e>
                      <m:sub>
                        <m:r>
                          <w:rPr>
                            <w:rFonts w:ascii="Cambria Math" w:hAnsi="Cambria Math"/>
                          </w:rPr>
                          <m:t>z</m:t>
                        </m:r>
                      </m:sub>
                    </m:sSub>
                  </m:e>
                </m:mr>
                <m:mr>
                  <m:e>
                    <m:r>
                      <w:rPr>
                        <w:rFonts w:ascii="Cambria Math" w:hAnsi="Cambria Math"/>
                      </w:rPr>
                      <m:t>ω</m:t>
                    </m:r>
                  </m:e>
                </m:mr>
              </m:m>
            </m:e>
          </m:d>
        </m:oMath>
      </m:oMathPara>
    </w:p>
    <w:p w14:paraId="63746503" w14:textId="77777777" w:rsidR="002378E6" w:rsidRPr="00BE4225" w:rsidRDefault="002378E6" w:rsidP="0071433B">
      <w:pPr>
        <w:spacing w:line="360" w:lineRule="auto"/>
        <w:rPr>
          <w:rFonts w:ascii="Times New Roman" w:hAnsi="Times New Roman"/>
        </w:rPr>
      </w:pPr>
      <w:r w:rsidRPr="00BE4225">
        <w:rPr>
          <w:rFonts w:ascii="Times New Roman" w:hAnsi="Times New Roman"/>
          <w:b/>
          <w:u w:val="single"/>
        </w:rPr>
        <w:t>Jelölések</w:t>
      </w:r>
      <w:r w:rsidRPr="00BE4225">
        <w:rPr>
          <w:rFonts w:ascii="Times New Roman" w:hAnsi="Times New Roman"/>
        </w:rPr>
        <w:t>:</w:t>
      </w:r>
    </w:p>
    <w:p w14:paraId="035416A9" w14:textId="77777777" w:rsidR="002378E6" w:rsidRPr="00BE4225" w:rsidRDefault="002378E6" w:rsidP="0071433B">
      <w:pPr>
        <w:spacing w:line="360" w:lineRule="auto"/>
        <w:rPr>
          <w:rFonts w:ascii="Times New Roman" w:hAnsi="Times New Roman"/>
        </w:rPr>
      </w:pPr>
      <m:oMathPara>
        <m:oMath>
          <m:r>
            <w:rPr>
              <w:rFonts w:ascii="Cambria Math" w:hAnsi="Cambria Math"/>
            </w:rPr>
            <m:t>i∈</m:t>
          </m:r>
          <m:d>
            <m:dPr>
              <m:ctrlPr>
                <w:rPr>
                  <w:rFonts w:ascii="Cambria Math" w:hAnsi="Cambria Math"/>
                  <w:i/>
                </w:rPr>
              </m:ctrlPr>
            </m:dPr>
            <m:e>
              <m:r>
                <w:rPr>
                  <w:rFonts w:ascii="Cambria Math" w:hAnsi="Cambria Math"/>
                </w:rPr>
                <m:t>1,2,3,4</m:t>
              </m:r>
            </m:e>
          </m:d>
          <m:r>
            <w:rPr>
              <w:rFonts w:ascii="Cambria Math" w:hAnsi="Cambria Math"/>
            </w:rPr>
            <m:t>-index jelőlése</m:t>
          </m:r>
        </m:oMath>
      </m:oMathPara>
    </w:p>
    <w:p w14:paraId="4BF5FA74" w14:textId="77777777" w:rsidR="002378E6" w:rsidRPr="00BE4225" w:rsidRDefault="00967446" w:rsidP="0071433B">
      <w:pPr>
        <w:spacing w:line="360" w:lineRule="auto"/>
        <w:rPr>
          <w:rFonts w:ascii="Times New Roman" w:hAnsi="Times New Roman"/>
        </w:rPr>
      </w:pPr>
      <m:oMathPara>
        <m:oMath>
          <m:acc>
            <m:accPr>
              <m:chr m:val="⃗"/>
              <m:ctrlPr>
                <w:rPr>
                  <w:rFonts w:ascii="Cambria Math" w:hAnsi="Cambria Math"/>
                  <w:i/>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x,y,z</m:t>
              </m:r>
            </m:e>
          </m:d>
          <m:r>
            <w:rPr>
              <w:rFonts w:ascii="Cambria Math" w:hAnsi="Cambria Math"/>
            </w:rPr>
            <m:t>-egy vektorfelépítése</m:t>
          </m:r>
        </m:oMath>
      </m:oMathPara>
    </w:p>
    <w:p w14:paraId="369622AA" w14:textId="536ED5C4" w:rsidR="002378E6" w:rsidRPr="00BE4225" w:rsidRDefault="00967446" w:rsidP="0071433B">
      <w:pPr>
        <w:spacing w:line="360" w:lineRule="auto"/>
        <w:rPr>
          <w:rFonts w:ascii="Times New Roman" w:hAnsi="Times New Roman"/>
        </w:rPr>
      </w:pPr>
      <m:oMathPara>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r>
            <w:rPr>
              <w:rFonts w:ascii="Cambria Math" w:hAnsi="Cambria Math"/>
            </w:rPr>
            <m:t xml:space="preserve">-a robot i talpa kis kerekének a pozició vektora,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-nagykeréktől nézzve,</m:t>
          </m:r>
        </m:oMath>
      </m:oMathPara>
    </w:p>
    <w:p w14:paraId="38BC9B2A" w14:textId="77777777" w:rsidR="002378E6" w:rsidRPr="00BE4225" w:rsidRDefault="00967446" w:rsidP="0071433B">
      <w:pPr>
        <w:spacing w:line="360" w:lineRule="auto"/>
        <w:rPr>
          <w:rFonts w:ascii="Times New Roman" w:hAnsi="Times New Roman"/>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RK</m:t>
                  </m:r>
                </m:e>
                <m:sub>
                  <m:r>
                    <w:rPr>
                      <w:rFonts w:ascii="Cambria Math" w:hAnsi="Cambria Math"/>
                    </w:rPr>
                    <m:t>i</m:t>
                  </m:r>
                </m:sub>
              </m:sSub>
            </m:e>
          </m:acc>
          <m:r>
            <w:rPr>
              <w:rFonts w:ascii="Cambria Math" w:hAnsi="Cambria Math"/>
            </w:rPr>
            <m:t>-a roboti nagy kerekének a pozicíó vektora</m:t>
          </m:r>
        </m:oMath>
      </m:oMathPara>
    </w:p>
    <w:p w14:paraId="36997812" w14:textId="77777777" w:rsidR="002378E6" w:rsidRPr="00BE4225" w:rsidRDefault="002378E6" w:rsidP="0071433B">
      <w:pPr>
        <w:spacing w:line="360" w:lineRule="auto"/>
        <w:rPr>
          <w:rFonts w:ascii="Times New Roman" w:hAnsi="Times New Roman"/>
        </w:rPr>
      </w:pPr>
      <m:oMathPara>
        <m:oMath>
          <m:r>
            <w:rPr>
              <w:rFonts w:ascii="Cambria Math" w:hAnsi="Cambria Math"/>
            </w:rPr>
            <m:t>Bs-a robot vázához rögzitett kordináta rendsze origója</m:t>
          </m:r>
        </m:oMath>
      </m:oMathPara>
    </w:p>
    <w:p w14:paraId="38A00DE6" w14:textId="77777777" w:rsidR="002378E6" w:rsidRPr="00BE4225" w:rsidRDefault="00967446" w:rsidP="0071433B">
      <w:pPr>
        <w:spacing w:line="360" w:lineRule="auto"/>
        <w:rPr>
          <w:rFonts w:ascii="Times New Roman" w:hAnsi="Times New Roman"/>
        </w:rPr>
      </w:pPr>
      <m:oMathPara>
        <m:oMath>
          <m:sSub>
            <m:sSubPr>
              <m:ctrlPr>
                <w:rPr>
                  <w:rFonts w:ascii="Cambria Math" w:hAnsi="Cambria Math"/>
                  <w:i/>
                </w:rPr>
              </m:ctrlPr>
            </m:sSubPr>
            <m:e>
              <m:r>
                <w:rPr>
                  <w:rFonts w:ascii="Cambria Math" w:hAnsi="Cambria Math"/>
                </w:rPr>
                <m:t>R</m:t>
              </m:r>
            </m:e>
            <m:sub>
              <m:r>
                <w:rPr>
                  <w:rFonts w:ascii="Cambria Math" w:hAnsi="Cambria Math"/>
                </w:rPr>
                <m:t>BASE</m:t>
              </m:r>
            </m:sub>
          </m:sSub>
          <m:r>
            <w:rPr>
              <w:rFonts w:ascii="Cambria Math" w:hAnsi="Cambria Math"/>
            </w:rPr>
            <m:t>-a robotBs pontjának a vetülete a talaj sikjára a robot kordináta rendszerében</m:t>
          </m:r>
        </m:oMath>
      </m:oMathPara>
    </w:p>
    <w:p w14:paraId="6F4215B5" w14:textId="77777777" w:rsidR="002378E6" w:rsidRPr="00BE4225" w:rsidRDefault="00967446" w:rsidP="0071433B">
      <w:pPr>
        <w:spacing w:line="360" w:lineRule="auto"/>
        <w:rPr>
          <w:rFonts w:ascii="Times New Roman" w:hAnsi="Times New Roman"/>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e>
          </m:acc>
          <m:r>
            <w:rPr>
              <w:rFonts w:ascii="Cambria Math" w:hAnsi="Cambria Math"/>
            </w:rPr>
            <m:t>-a roboti lánctalpának a pozició sebessége</m:t>
          </m:r>
        </m:oMath>
      </m:oMathPara>
    </w:p>
    <w:p w14:paraId="5547A2D6" w14:textId="77777777" w:rsidR="002378E6" w:rsidRPr="00BE4225" w:rsidRDefault="00967446" w:rsidP="0071433B">
      <w:pPr>
        <w:spacing w:line="360" w:lineRule="auto"/>
        <w:rPr>
          <w:rFonts w:ascii="Times New Roman" w:hAnsi="Times New Roman"/>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e>
          </m:acc>
          <m:r>
            <w:rPr>
              <w:rFonts w:ascii="Cambria Math" w:hAnsi="Cambria Math"/>
            </w:rPr>
            <m:t>-a roboti lánctalpának a sebessége</m:t>
          </m:r>
        </m:oMath>
      </m:oMathPara>
    </w:p>
    <w:p w14:paraId="383EBCBE" w14:textId="77777777" w:rsidR="002378E6" w:rsidRPr="00BE4225" w:rsidRDefault="00967446" w:rsidP="0071433B">
      <w:pPr>
        <w:spacing w:line="360" w:lineRule="auto"/>
        <w:rPr>
          <w:rFonts w:ascii="Times New Roman" w:hAnsi="Times New Roman"/>
          <w:i/>
        </w:rPr>
      </w:pPr>
      <m:oMathPara>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-a roboti talpán levő  kis kerekének a középontjának a pályája</m:t>
          </m:r>
        </m:oMath>
      </m:oMathPara>
    </w:p>
    <w:p w14:paraId="59DB860F" w14:textId="77777777" w:rsidR="002378E6" w:rsidRPr="00BE4225" w:rsidRDefault="002378E6" w:rsidP="0071433B">
      <w:pPr>
        <w:spacing w:line="360" w:lineRule="auto"/>
        <w:rPr>
          <w:rFonts w:ascii="Times New Roman" w:hAnsi="Times New Roman"/>
          <w:i/>
        </w:rPr>
      </w:pPr>
      <m:oMathPara>
        <m:oMath>
          <m:r>
            <w:rPr>
              <w:rFonts w:ascii="Cambria Math" w:hAnsi="Cambria Math"/>
            </w:rPr>
            <m:t>XR,YR,ZR a robothoz rögzítet koordináta rendszer tengelyei</m:t>
          </m:r>
        </m:oMath>
      </m:oMathPara>
    </w:p>
    <w:p w14:paraId="55B2E0C3" w14:textId="77777777" w:rsidR="002378E6" w:rsidRPr="00BE4225" w:rsidRDefault="00967446" w:rsidP="0071433B">
      <w:pPr>
        <w:spacing w:line="360" w:lineRule="auto"/>
        <w:rPr>
          <w:rFonts w:ascii="Times New Roman" w:hAnsi="Times New Roman"/>
          <w:i/>
        </w:rPr>
      </w:pPr>
      <m:oMathPara>
        <m:oMath>
          <m:acc>
            <m:accPr>
              <m:chr m:val="⃗"/>
              <m:ctrlPr>
                <w:rPr>
                  <w:rFonts w:ascii="Cambria Math" w:hAnsi="Cambria Math"/>
                  <w:i/>
                </w:rPr>
              </m:ctrlPr>
            </m:accPr>
            <m:e>
              <m:r>
                <w:rPr>
                  <w:rFonts w:ascii="Cambria Math" w:hAnsi="Cambria Math"/>
                </w:rPr>
                <m:t>Magasság</m:t>
              </m:r>
            </m:e>
          </m:ac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Base</m:t>
              </m:r>
            </m:sub>
          </m:sSub>
          <m:r>
            <w:rPr>
              <w:rFonts w:ascii="Cambria Math" w:hAnsi="Cambria Math"/>
            </w:rPr>
            <m:t xml:space="preserve">  és aBs közötti vektor</m:t>
          </m:r>
        </m:oMath>
      </m:oMathPara>
    </w:p>
    <w:p w14:paraId="4A658795" w14:textId="77777777" w:rsidR="002378E6" w:rsidRPr="00BE4225" w:rsidRDefault="002378E6" w:rsidP="00911B32">
      <w:pPr>
        <w:spacing w:line="360" w:lineRule="auto"/>
        <w:rPr>
          <w:rFonts w:ascii="Times New Roman" w:hAnsi="Times New Roman"/>
        </w:rPr>
      </w:pPr>
      <w:r w:rsidRPr="00BE4225">
        <w:rPr>
          <w:rFonts w:ascii="Times New Roman" w:hAnsi="Times New Roman"/>
          <w:i/>
        </w:rPr>
        <w:tab/>
      </w:r>
      <w:r w:rsidRPr="00BE4225">
        <w:rPr>
          <w:rFonts w:ascii="Times New Roman" w:hAnsi="Times New Roman"/>
        </w:rPr>
        <w:t xml:space="preserve">Szeretnénk, ha a robotunk egy adott körpályát írna le egy pont körül egy adott sebességgel. Jelen esetben O pont körül és, </w:t>
      </w:r>
      <m:oMath>
        <m:r>
          <w:rPr>
            <w:rFonts w:ascii="Cambria Math" w:hAnsi="Cambria Math"/>
          </w:rPr>
          <m:t>ω</m:t>
        </m:r>
      </m:oMath>
      <w:r w:rsidRPr="00BE4225">
        <w:rPr>
          <w:rFonts w:ascii="Times New Roman" w:hAnsi="Times New Roman"/>
        </w:rPr>
        <w:t xml:space="preserve"> szögsebességgel. </w:t>
      </w:r>
    </w:p>
    <w:p w14:paraId="340F4ACD" w14:textId="25B8EDEC" w:rsidR="002378E6" w:rsidRPr="00BE4225" w:rsidRDefault="00ED22AB" w:rsidP="00911B32">
      <w:pPr>
        <w:spacing w:line="360" w:lineRule="auto"/>
        <w:rPr>
          <w:rFonts w:ascii="Times New Roman" w:hAnsi="Times New Roman"/>
        </w:rPr>
      </w:pPr>
      <w:r w:rsidRPr="00BE4225">
        <w:rPr>
          <w:rFonts w:ascii="Times New Roman" w:hAnsi="Times New Roman"/>
        </w:rPr>
        <w:tab/>
        <w:t xml:space="preserve">Az </w:t>
      </w:r>
      <w:sdt>
        <w:sdtPr>
          <w:rPr>
            <w:rFonts w:ascii="Times New Roman" w:hAnsi="Times New Roman"/>
          </w:rPr>
          <w:id w:val="-1586603804"/>
          <w:citation/>
        </w:sdtPr>
        <w:sdtEndPr/>
        <w:sdtContent>
          <w:r w:rsidR="0071433B" w:rsidRPr="00BE4225">
            <w:rPr>
              <w:rFonts w:ascii="Times New Roman" w:hAnsi="Times New Roman"/>
            </w:rPr>
            <w:fldChar w:fldCharType="begin"/>
          </w:r>
          <w:r w:rsidR="0071433B" w:rsidRPr="00BE4225">
            <w:rPr>
              <w:rFonts w:ascii="Times New Roman" w:hAnsi="Times New Roman"/>
            </w:rPr>
            <w:instrText xml:space="preserve"> CITATION KKo \l 1038 </w:instrText>
          </w:r>
          <w:r w:rsidR="0071433B" w:rsidRPr="00BE4225">
            <w:rPr>
              <w:rFonts w:ascii="Times New Roman" w:hAnsi="Times New Roman"/>
            </w:rPr>
            <w:fldChar w:fldCharType="separate"/>
          </w:r>
          <w:r w:rsidR="00382965" w:rsidRPr="00382965">
            <w:rPr>
              <w:rFonts w:ascii="Times New Roman" w:hAnsi="Times New Roman"/>
              <w:noProof/>
            </w:rPr>
            <w:t>[</w:t>
          </w:r>
          <w:hyperlink w:anchor="KKo" w:history="1">
            <w:r w:rsidR="00382965" w:rsidRPr="00382965">
              <w:rPr>
                <w:rFonts w:ascii="Times New Roman" w:hAnsi="Times New Roman"/>
                <w:noProof/>
              </w:rPr>
              <w:t>13</w:t>
            </w:r>
          </w:hyperlink>
          <w:r w:rsidR="00382965" w:rsidRPr="00382965">
            <w:rPr>
              <w:rFonts w:ascii="Times New Roman" w:hAnsi="Times New Roman"/>
              <w:noProof/>
            </w:rPr>
            <w:t>]</w:t>
          </w:r>
          <w:r w:rsidR="0071433B" w:rsidRPr="00BE4225">
            <w:rPr>
              <w:rFonts w:ascii="Times New Roman" w:hAnsi="Times New Roman"/>
            </w:rPr>
            <w:fldChar w:fldCharType="end"/>
          </w:r>
        </w:sdtContent>
      </w:sdt>
      <w:r w:rsidR="0071433B" w:rsidRPr="00BE4225">
        <w:rPr>
          <w:rFonts w:ascii="Times New Roman" w:hAnsi="Times New Roman"/>
        </w:rPr>
        <w:t xml:space="preserve"> </w:t>
      </w:r>
      <w:r w:rsidR="002378E6" w:rsidRPr="00BE4225">
        <w:rPr>
          <w:rFonts w:ascii="Times New Roman" w:hAnsi="Times New Roman"/>
        </w:rPr>
        <w:t>alapján felírhatók a következő összefüggések a vektorok között:</w:t>
      </w:r>
    </w:p>
    <w:p w14:paraId="49B574FC" w14:textId="77777777" w:rsidR="002378E6" w:rsidRPr="00BE4225" w:rsidRDefault="00967446" w:rsidP="00A05E75">
      <w:pPr>
        <w:spacing w:line="360" w:lineRule="auto"/>
        <w:rPr>
          <w:rFonts w:ascii="Times New Roman" w:hAnsi="Times New Roman"/>
          <w:i/>
        </w:rPr>
      </w:pPr>
      <m:oMathPara>
        <m:oMath>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ωK</m:t>
                          </m:r>
                        </m:e>
                        <m:sub>
                          <m:r>
                            <w:rPr>
                              <w:rFonts w:ascii="Cambria Math" w:hAnsi="Cambria Math"/>
                            </w:rPr>
                            <m:t>i</m:t>
                          </m:r>
                        </m:sub>
                      </m:sSub>
                    </m:sub>
                  </m:sSub>
                </m:e>
              </m:box>
            </m:e>
          </m:acc>
          <m:r>
            <w:rPr>
              <w:rFonts w:ascii="Cambria Math" w:hAnsi="Cambria Math"/>
            </w:rPr>
            <m:t>=</m:t>
          </m:r>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R</m:t>
                      </m:r>
                    </m:e>
                    <m:sub>
                      <m:r>
                        <w:rPr>
                          <w:rFonts w:ascii="Cambria Math" w:hAnsi="Cambria Math"/>
                        </w:rPr>
                        <m:t>ωBase</m:t>
                      </m:r>
                    </m:sub>
                  </m:sSub>
                </m:e>
              </m:box>
            </m:e>
          </m:acc>
          <m:r>
            <w:rPr>
              <w:rFonts w:ascii="Cambria Math" w:hAnsi="Cambria Math"/>
            </w:rPr>
            <m:t>-</m:t>
          </m:r>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e>
              </m:box>
            </m:e>
          </m:acc>
        </m:oMath>
      </m:oMathPara>
    </w:p>
    <w:p w14:paraId="5155D192" w14:textId="77777777" w:rsidR="002378E6" w:rsidRPr="00BE4225" w:rsidRDefault="00967446" w:rsidP="00A05E75">
      <w:pPr>
        <w:spacing w:line="360" w:lineRule="auto"/>
        <w:rPr>
          <w:rFonts w:ascii="Times New Roman" w:hAnsi="Times New Roman"/>
          <w:i/>
        </w:rPr>
      </w:pPr>
      <m:oMathPara>
        <m:oMath>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ωK</m:t>
                          </m:r>
                        </m:e>
                        <m:sub>
                          <m:r>
                            <w:rPr>
                              <w:rFonts w:ascii="Cambria Math" w:hAnsi="Cambria Math"/>
                            </w:rPr>
                            <m:t>i</m:t>
                          </m:r>
                        </m:sub>
                      </m:sSub>
                    </m:sub>
                  </m:sSub>
                </m:e>
              </m:box>
            </m:e>
          </m:acc>
          <m:r>
            <w:rPr>
              <w:rFonts w:ascii="Cambria Math" w:hAnsi="Cambria Math"/>
            </w:rPr>
            <m:t>=</m:t>
          </m:r>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ωK</m:t>
                          </m:r>
                        </m:e>
                        <m:sub>
                          <m:r>
                            <w:rPr>
                              <w:rFonts w:ascii="Cambria Math" w:hAnsi="Cambria Math"/>
                            </w:rPr>
                            <m:t>i</m:t>
                          </m:r>
                        </m:sub>
                      </m:sSub>
                    </m:sub>
                  </m:sSub>
                </m:e>
              </m:box>
            </m:e>
          </m:acc>
          <m:r>
            <w:rPr>
              <w:rFonts w:ascii="Cambria Math" w:hAnsi="Cambria Math"/>
            </w:rPr>
            <m:t>×</m:t>
          </m:r>
          <m:acc>
            <m:accPr>
              <m:chr m:val="⃗"/>
              <m:ctrlPr>
                <w:rPr>
                  <w:rFonts w:ascii="Cambria Math" w:hAnsi="Cambria Math"/>
                  <w:i/>
                </w:rPr>
              </m:ctrlPr>
            </m:accPr>
            <m:e>
              <m:box>
                <m:boxPr>
                  <m:opEmu m:val="1"/>
                  <m:ctrlPr>
                    <w:rPr>
                      <w:rFonts w:ascii="Cambria Math" w:hAnsi="Cambria Math"/>
                      <w:i/>
                    </w:rPr>
                  </m:ctrlPr>
                </m:boxPr>
                <m:e>
                  <m:r>
                    <w:rPr>
                      <w:rFonts w:ascii="Cambria Math" w:hAnsi="Cambria Math"/>
                    </w:rPr>
                    <m:t>ω</m:t>
                  </m:r>
                </m:e>
              </m:box>
            </m:e>
          </m:acc>
        </m:oMath>
      </m:oMathPara>
    </w:p>
    <w:p w14:paraId="6455A8B3" w14:textId="570F2661" w:rsidR="002378E6" w:rsidRPr="00BE4225" w:rsidRDefault="002378E6" w:rsidP="00A05E75">
      <w:pPr>
        <w:spacing w:line="360" w:lineRule="auto"/>
        <w:ind w:firstLine="432"/>
        <w:rPr>
          <w:rFonts w:ascii="Times New Roman" w:hAnsi="Times New Roman"/>
        </w:rPr>
      </w:pPr>
      <w:r w:rsidRPr="00BE4225">
        <w:rPr>
          <w:rFonts w:ascii="Times New Roman" w:hAnsi="Times New Roman"/>
        </w:rPr>
        <w:t>Ha ismerjük a</w:t>
      </w:r>
      <m:oMath>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 xml:space="preserve"> R</m:t>
                    </m:r>
                  </m:e>
                  <m:sub>
                    <m:r>
                      <w:rPr>
                        <w:rFonts w:ascii="Cambria Math" w:hAnsi="Cambria Math"/>
                      </w:rPr>
                      <m:t>ωBase</m:t>
                    </m:r>
                  </m:sub>
                </m:sSub>
              </m:e>
            </m:box>
          </m:e>
        </m:acc>
      </m:oMath>
      <w:r w:rsidRPr="00BE4225">
        <w:rPr>
          <w:rFonts w:ascii="Times New Roman" w:hAnsi="Times New Roman"/>
        </w:rPr>
        <w:t xml:space="preserve">, és </w:t>
      </w:r>
      <m:oMath>
        <m:acc>
          <m:accPr>
            <m:chr m:val="⃗"/>
            <m:ctrlPr>
              <w:rPr>
                <w:rFonts w:ascii="Cambria Math" w:hAnsi="Cambria Math"/>
                <w:i/>
              </w:rPr>
            </m:ctrlPr>
          </m:accPr>
          <m:e>
            <m:box>
              <m:boxPr>
                <m:opEmu m:val="1"/>
                <m:ctrlPr>
                  <w:rPr>
                    <w:rFonts w:ascii="Cambria Math" w:hAnsi="Cambria Math"/>
                    <w:i/>
                  </w:rPr>
                </m:ctrlPr>
              </m:boxPr>
              <m:e>
                <m:r>
                  <w:rPr>
                    <w:rFonts w:ascii="Cambria Math" w:hAnsi="Cambria Math"/>
                  </w:rPr>
                  <m:t>ω</m:t>
                </m:r>
              </m:e>
            </m:box>
          </m:e>
        </m:acc>
      </m:oMath>
      <w:r w:rsidRPr="00BE4225">
        <w:rPr>
          <w:rFonts w:ascii="Times New Roman" w:hAnsi="Times New Roman"/>
        </w:rPr>
        <w:t xml:space="preserve"> kitudjuk számolni a </w:t>
      </w:r>
      <m:oMath>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e>
            </m:box>
          </m:e>
        </m:acc>
      </m:oMath>
      <w:r w:rsidRPr="00BE4225">
        <w:rPr>
          <w:rFonts w:ascii="Times New Roman" w:hAnsi="Times New Roman"/>
        </w:rPr>
        <w:t xml:space="preserve"> sebességeket. Tudva hogy a rendszer csak az YR tengelye mentén tud sebességet generálni így:</w:t>
      </w:r>
    </w:p>
    <w:p w14:paraId="4535D2FD" w14:textId="17951BC6" w:rsidR="002378E6" w:rsidRPr="00BE4225" w:rsidRDefault="00967446" w:rsidP="00A05E75">
      <w:pPr>
        <w:spacing w:line="360" w:lineRule="auto"/>
        <w:ind w:firstLine="432"/>
        <w:rPr>
          <w:rFonts w:ascii="Times New Roman" w:hAnsi="Times New Roman"/>
        </w:rPr>
      </w:pPr>
      <m:oMathPara>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w:rPr>
              <w:rFonts w:ascii="Cambria Math" w:hAnsi="Cambria Math"/>
            </w:rPr>
            <m:t xml:space="preserve">= </m:t>
          </m:r>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ωK</m:t>
                          </m:r>
                        </m:e>
                        <m:sub>
                          <m:r>
                            <w:rPr>
                              <w:rFonts w:ascii="Cambria Math" w:hAnsi="Cambria Math"/>
                            </w:rPr>
                            <m:t>i</m:t>
                          </m:r>
                        </m:sub>
                      </m:sSub>
                    </m:sub>
                  </m:sSub>
                </m:e>
              </m:box>
            </m:e>
          </m:acc>
          <m:r>
            <w:rPr>
              <w:rFonts w:ascii="Cambria Math" w:hAnsi="Cambria Math"/>
            </w:rPr>
            <m:t xml:space="preserve"> -nak az  YRszerinti komponensével.</m:t>
          </m:r>
        </m:oMath>
      </m:oMathPara>
    </w:p>
    <w:p w14:paraId="45BBBD3A" w14:textId="022BD6FE" w:rsidR="00450144" w:rsidRPr="00BE4225" w:rsidRDefault="00450144" w:rsidP="007852B4">
      <w:pPr>
        <w:keepNext/>
        <w:spacing w:line="360" w:lineRule="auto"/>
      </w:pPr>
      <w:r w:rsidRPr="00BE4225">
        <w:t xml:space="preserve"> </w:t>
      </w:r>
    </w:p>
    <w:p w14:paraId="4E572573" w14:textId="06235B4C" w:rsidR="00235CA1" w:rsidRPr="00BE4225" w:rsidRDefault="00C81A1F" w:rsidP="007852B4">
      <w:pPr>
        <w:spacing w:line="360" w:lineRule="auto"/>
      </w:pPr>
      <w:r w:rsidRPr="00BE4225">
        <w:rPr>
          <w:noProof/>
          <w:lang w:val="en-US"/>
        </w:rPr>
        <mc:AlternateContent>
          <mc:Choice Requires="wpg">
            <w:drawing>
              <wp:inline distT="0" distB="0" distL="0" distR="0" wp14:anchorId="4564D468" wp14:editId="708E6A03">
                <wp:extent cx="5566410" cy="3406039"/>
                <wp:effectExtent l="0" t="0" r="0" b="0"/>
                <wp:docPr id="21"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6410" cy="3406039"/>
                          <a:chOff x="0" y="0"/>
                          <a:chExt cx="55664" cy="34060"/>
                        </a:xfrm>
                      </wpg:grpSpPr>
                      <pic:pic xmlns:pic="http://schemas.openxmlformats.org/drawingml/2006/picture">
                        <pic:nvPicPr>
                          <pic:cNvPr id="22" name="Picture 125"/>
                          <pic:cNvPicPr>
                            <a:picLocks noChangeAspect="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664" cy="32118"/>
                          </a:xfrm>
                          <a:prstGeom prst="rect">
                            <a:avLst/>
                          </a:prstGeom>
                          <a:noFill/>
                          <a:extLst>
                            <a:ext uri="{909E8E84-426E-40DD-AFC4-6F175D3DCCD1}">
                              <a14:hiddenFill xmlns:a14="http://schemas.microsoft.com/office/drawing/2010/main">
                                <a:solidFill>
                                  <a:srgbClr val="FFFFFF"/>
                                </a:solidFill>
                              </a14:hiddenFill>
                            </a:ext>
                          </a:extLst>
                        </pic:spPr>
                      </pic:pic>
                      <wps:wsp>
                        <wps:cNvPr id="23" name="Text Box 126"/>
                        <wps:cNvSpPr txBox="1">
                          <a:spLocks noChangeArrowheads="1"/>
                        </wps:cNvSpPr>
                        <wps:spPr bwMode="auto">
                          <a:xfrm>
                            <a:off x="0" y="32746"/>
                            <a:ext cx="55664"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0EB373" w14:textId="4326F2BC" w:rsidR="005F456C" w:rsidRPr="00472C25" w:rsidRDefault="005F456C" w:rsidP="00235CA1">
                              <w:pPr>
                                <w:pStyle w:val="Caption"/>
                                <w:jc w:val="center"/>
                                <w:rPr>
                                  <w:noProof/>
                                  <w:color w:val="1F4E79" w:themeColor="accent1" w:themeShade="80"/>
                                  <w:sz w:val="36"/>
                                  <w:szCs w:val="36"/>
                                </w:rPr>
                              </w:pPr>
                              <w:bookmarkStart w:id="2798" w:name="_Toc422898627"/>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61</w:t>
                              </w:r>
                              <w:r>
                                <w:fldChar w:fldCharType="end"/>
                              </w:r>
                              <w:r>
                                <w:t xml:space="preserve"> Robot 3D vektorábrája</w:t>
                              </w:r>
                              <w:bookmarkEnd w:id="2798"/>
                            </w:p>
                          </w:txbxContent>
                        </wps:txbx>
                        <wps:bodyPr rot="0" vert="horz" wrap="square" lIns="0" tIns="0" rIns="0" bIns="0" anchor="t" anchorCtr="0" upright="1">
                          <a:spAutoFit/>
                        </wps:bodyPr>
                      </wps:wsp>
                    </wpg:wgp>
                  </a:graphicData>
                </a:graphic>
              </wp:inline>
            </w:drawing>
          </mc:Choice>
          <mc:Fallback>
            <w:pict>
              <v:group w14:anchorId="4564D468" id="Group 124" o:spid="_x0000_s1199" style="width:438.3pt;height:268.2pt;mso-position-horizontal-relative:char;mso-position-vertical-relative:line" coordsize="55664,34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">
                <v:shape id="Picture 125" o:spid="_x0000_s1200" type="#_x0000_t75" style="position:absolute;width:55664;height:32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lOKjEAAAA2wAAAA8AAABkcnMvZG93bnJldi54bWxEj9FqwkAURN8L/YflFvoiummgUqKbIMWC&#10;fdBi6gdcstdkNXs3ZFeT+vVdodDHYWbOMMtitK24Uu+NYwUvswQEceW04VrB4ftj+gbCB2SNrWNS&#10;8EMeivzxYYmZdgPv6VqGWkQI+wwVNCF0mZS+asiin7mOOHpH11sMUfa11D0OEW5bmSbJXFo0HBca&#10;7Oi9oepcXqyCtTbya7u6SbP+5GHyeqLdZrwo9fw0rhYgAo3hP/zX3mgFaQr3L/EHyP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glOKjEAAAA2wAAAA8AAAAAAAAAAAAAAAAA&#10;nwIAAGRycy9kb3ducmV2LnhtbFBLBQYAAAAABAAEAPcAAACQAwAAAAA=&#10;">
                  <v:imagedata r:id="rId145" o:title=""/>
                  <v:path arrowok="t"/>
                </v:shape>
                <v:shape id="Text Box 126" o:spid="_x0000_s1201" type="#_x0000_t202" style="position:absolute;top:32746;width:55664;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DMUA&#10;AADbAAAADwAAAGRycy9kb3ducmV2LnhtbESPQWsCMRSE74X+h/AKXopmqyJlaxQRBfUi3Xrx9tg8&#10;N9tuXpYkq+u/N4VCj8PMfMPMl71txJV8qB0reBtlIIhLp2uuFJy+tsN3ECEia2wck4I7BVgunp/m&#10;mGt340+6FrESCcIhRwUmxjaXMpSGLIaRa4mTd3HeYkzSV1J7vCW4beQ4y2bSYs1pwWBLa0PlT9FZ&#10;Bcfp+Wheu8vmsJpO/P7UrWffVaHU4KVffYCI1Mf/8F97pxWMJ/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z88MxQAAANsAAAAPAAAAAAAAAAAAAAAAAJgCAABkcnMv&#10;ZG93bnJldi54bWxQSwUGAAAAAAQABAD1AAAAigMAAAAA&#10;" stroked="f">
                  <v:textbox style="mso-fit-shape-to-text:t" inset="0,0,0,0">
                    <w:txbxContent>
                      <w:p w14:paraId="2D0EB373" w14:textId="4326F2BC" w:rsidR="005F456C" w:rsidRPr="00472C25" w:rsidRDefault="005F456C" w:rsidP="00235CA1">
                        <w:pPr>
                          <w:pStyle w:val="Caption"/>
                          <w:jc w:val="center"/>
                          <w:rPr>
                            <w:noProof/>
                            <w:color w:val="1F4E79" w:themeColor="accent1" w:themeShade="80"/>
                            <w:sz w:val="36"/>
                            <w:szCs w:val="36"/>
                          </w:rPr>
                        </w:pPr>
                        <w:bookmarkStart w:id="2799" w:name="_Toc422898627"/>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61</w:t>
                        </w:r>
                        <w:r>
                          <w:fldChar w:fldCharType="end"/>
                        </w:r>
                        <w:r>
                          <w:t xml:space="preserve"> Robot 3D vektorábrája</w:t>
                        </w:r>
                        <w:bookmarkEnd w:id="2799"/>
                      </w:p>
                    </w:txbxContent>
                  </v:textbox>
                </v:shape>
                <w10:anchorlock/>
              </v:group>
            </w:pict>
          </mc:Fallback>
        </mc:AlternateContent>
      </w:r>
    </w:p>
    <w:p w14:paraId="00447C48" w14:textId="69DACA5C" w:rsidR="00BD5921" w:rsidRPr="00BE4225" w:rsidRDefault="00C81A1F" w:rsidP="0071433B">
      <w:pPr>
        <w:keepNext/>
        <w:spacing w:line="360" w:lineRule="auto"/>
        <w:rPr>
          <w:rFonts w:ascii="Times New Roman" w:hAnsi="Times New Roman"/>
        </w:rPr>
      </w:pPr>
      <w:r w:rsidRPr="00BE4225">
        <w:rPr>
          <w:rFonts w:ascii="Times New Roman" w:hAnsi="Times New Roman"/>
          <w:noProof/>
          <w:lang w:val="en-US"/>
        </w:rPr>
        <w:lastRenderedPageBreak/>
        <mc:AlternateContent>
          <mc:Choice Requires="wpg">
            <w:drawing>
              <wp:inline distT="0" distB="0" distL="0" distR="0" wp14:anchorId="453FC7D5" wp14:editId="2285E4CF">
                <wp:extent cx="5661660" cy="8764269"/>
                <wp:effectExtent l="0" t="0" r="0" b="0"/>
                <wp:docPr id="15"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61660" cy="8764269"/>
                          <a:chOff x="-73" y="0"/>
                          <a:chExt cx="56616" cy="87642"/>
                        </a:xfrm>
                      </wpg:grpSpPr>
                      <wpg:grpSp>
                        <wpg:cNvPr id="16" name="Group 131"/>
                        <wpg:cNvGrpSpPr>
                          <a:grpSpLocks/>
                        </wpg:cNvGrpSpPr>
                        <wpg:grpSpPr bwMode="auto">
                          <a:xfrm>
                            <a:off x="0" y="0"/>
                            <a:ext cx="56398" cy="85825"/>
                            <a:chOff x="1" y="0"/>
                            <a:chExt cx="56398" cy="85830"/>
                          </a:xfrm>
                        </wpg:grpSpPr>
                        <pic:pic xmlns:pic="http://schemas.openxmlformats.org/drawingml/2006/picture">
                          <pic:nvPicPr>
                            <pic:cNvPr id="17" name="Picture 132"/>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rot="10800000">
                              <a:off x="1" y="0"/>
                              <a:ext cx="55947" cy="334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 name="Picture 133"/>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735" y="56613"/>
                              <a:ext cx="55664" cy="2921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Picture 134"/>
                            <pic:cNvPicPr>
                              <a:picLocks noChangeAspect="1"/>
                            </pic:cNvPicPr>
                          </pic:nvPicPr>
                          <pic:blipFill>
                            <a:blip r:embed="rId148">
                              <a:extLst>
                                <a:ext uri="{28A0092B-C50C-407E-A947-70E740481C1C}">
                                  <a14:useLocalDpi xmlns:a14="http://schemas.microsoft.com/office/drawing/2010/main" val="0"/>
                                </a:ext>
                              </a:extLst>
                            </a:blip>
                            <a:srcRect/>
                            <a:stretch>
                              <a:fillRect/>
                            </a:stretch>
                          </pic:blipFill>
                          <pic:spPr bwMode="auto">
                            <a:xfrm rot="5400000">
                              <a:off x="19379" y="25521"/>
                              <a:ext cx="27565" cy="37364"/>
                            </a:xfrm>
                            <a:prstGeom prst="rect">
                              <a:avLst/>
                            </a:prstGeom>
                            <a:noFill/>
                            <a:extLst>
                              <a:ext uri="{909E8E84-426E-40DD-AFC4-6F175D3DCCD1}">
                                <a14:hiddenFill xmlns:a14="http://schemas.microsoft.com/office/drawing/2010/main">
                                  <a:solidFill>
                                    <a:srgbClr val="FFFFFF"/>
                                  </a:solidFill>
                                </a14:hiddenFill>
                              </a:ext>
                            </a:extLst>
                          </pic:spPr>
                        </pic:pic>
                      </wpg:grpSp>
                      <wps:wsp>
                        <wps:cNvPr id="20" name="Text Box 135"/>
                        <wps:cNvSpPr txBox="1">
                          <a:spLocks noChangeArrowheads="1"/>
                        </wps:cNvSpPr>
                        <wps:spPr bwMode="auto">
                          <a:xfrm>
                            <a:off x="-73" y="86328"/>
                            <a:ext cx="56616"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F00A6D" w14:textId="687C6275" w:rsidR="005F456C" w:rsidRDefault="005F456C" w:rsidP="00BD5921">
                              <w:pPr>
                                <w:pStyle w:val="Caption"/>
                                <w:jc w:val="center"/>
                                <w:rPr>
                                  <w:noProof/>
                                </w:rPr>
                              </w:pPr>
                              <w:bookmarkStart w:id="2800" w:name="_Ref420526887"/>
                              <w:bookmarkStart w:id="2801" w:name="_Toc422898628"/>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62</w:t>
                              </w:r>
                              <w:r>
                                <w:fldChar w:fldCharType="end"/>
                              </w:r>
                              <w:bookmarkEnd w:id="2800"/>
                              <w:r>
                                <w:t xml:space="preserve"> Oldalnézetek és Felülnéztet, jelölések szemléltetése</w:t>
                              </w:r>
                              <w:bookmarkEnd w:id="2801"/>
                            </w:p>
                          </w:txbxContent>
                        </wps:txbx>
                        <wps:bodyPr rot="0" vert="horz" wrap="square" lIns="0" tIns="0" rIns="0" bIns="0" anchor="t" anchorCtr="0" upright="1">
                          <a:spAutoFit/>
                        </wps:bodyPr>
                      </wps:wsp>
                    </wpg:wgp>
                  </a:graphicData>
                </a:graphic>
              </wp:inline>
            </w:drawing>
          </mc:Choice>
          <mc:Fallback>
            <w:pict>
              <v:group w14:anchorId="453FC7D5" id="Group 130" o:spid="_x0000_s1202" style="width:445.8pt;height:690.1pt;mso-position-horizontal-relative:char;mso-position-vertical-relative:line" coordorigin="-73" coordsize="56616,87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">
                <v:group id="Group 131" o:spid="_x0000_s1203" style="position:absolute;width:56398;height:85825" coordorigin="1" coordsize="56398,858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Picture 132" o:spid="_x0000_s1204" type="#_x0000_t75" style="position:absolute;left:1;width:55947;height:33414;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nRa/AAAA2wAAAA8AAABkcnMvZG93bnJldi54bWxET82KwjAQvgv7DmEWvIimK6JrNcoiiF61&#10;PsBsMzbFZlKSqNWnNwsL3ubj+53lurONuJEPtWMFX6MMBHHpdM2VglOxHX6DCBFZY+OYFDwowHr1&#10;0Vtirt2dD3Q7xkqkEA45KjAxtrmUoTRkMYxcS5y4s/MWY4K+ktrjPYXbRo6zbCot1pwaDLa0MVRe&#10;jlerYDcfIJnzZNw852U93T59cZn9KtX/7H4WICJ18S3+d+91mj+Dv1/SAXL1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vlJ0WvwAAANsAAAAPAAAAAAAAAAAAAAAAAJ8CAABk&#10;cnMvZG93bnJldi54bWxQSwUGAAAAAAQABAD3AAAAiwMAAAAA&#10;">
                    <v:imagedata r:id="rId149" o:title=""/>
                    <v:path arrowok="t"/>
                  </v:shape>
                  <v:shape id="Picture 133" o:spid="_x0000_s1205" type="#_x0000_t75" style="position:absolute;left:735;top:56613;width:55664;height:29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BjNjGAAAA2wAAAA8AAABkcnMvZG93bnJldi54bWxEj0FrwkAQhe+F/odlCr0U3ViK1egqIpRK&#10;L2Kq4HHIjkl0dzZkV03/fedQ6G2G9+a9b+bL3jt1oy42gQ2Mhhko4jLYhisD+++PwQRUTMgWXWAy&#10;8EMRlovHhznmNtx5R7ciVUpCOOZooE6pzbWOZU0e4zC0xKKdQucxydpV2nZ4l3Dv9GuWjbXHhqWh&#10;xpbWNZWX4uoNjIuX97dDnH5+ufV0ez2643ZzDsY8P/WrGahEffo3/11vrOALrPwiA+j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oGM2MYAAADbAAAADwAAAAAAAAAAAAAA&#10;AACfAgAAZHJzL2Rvd25yZXYueG1sUEsFBgAAAAAEAAQA9wAAAJIDAAAAAA==&#10;">
                    <v:imagedata r:id="rId150" o:title=""/>
                    <v:path arrowok="t"/>
                  </v:shape>
                  <v:shape id="Picture 134" o:spid="_x0000_s1206" type="#_x0000_t75" style="position:absolute;left:19379;top:25521;width:27565;height:3736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JsEfEAAAA2wAAAA8AAABkcnMvZG93bnJldi54bWxET0trwkAQvgv9D8sUetNNK9Q2ukorRHsQ&#10;wcehvQ3ZMRvMzobsNib99V1B8DYf33Nmi85WoqXGl44VPI8SEMS50yUXCo6HbPgGwgdkjZVjUtCT&#10;h8X8YTDDVLsL76jdh0LEEPYpKjAh1KmUPjdk0Y9cTRy5k2sshgibQuoGLzHcVvIlSV6lxZJjg8Ga&#10;loby8/7XKrCfp+z7sDv2q834b21+8u2k7kmpp8fuYwoiUBfu4pv7S8f573D9JR4g5/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iJsEfEAAAA2wAAAA8AAAAAAAAAAAAAAAAA&#10;nwIAAGRycy9kb3ducmV2LnhtbFBLBQYAAAAABAAEAPcAAACQAwAAAAA=&#10;">
                    <v:imagedata r:id="rId151" o:title=""/>
                    <v:path arrowok="t"/>
                  </v:shape>
                </v:group>
                <v:shape id="Text Box 135" o:spid="_x0000_s1207" type="#_x0000_t202" style="position:absolute;left:-73;top:86328;width:56616;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14:paraId="33F00A6D" w14:textId="687C6275" w:rsidR="005F456C" w:rsidRDefault="005F456C" w:rsidP="00BD5921">
                        <w:pPr>
                          <w:pStyle w:val="Caption"/>
                          <w:jc w:val="center"/>
                          <w:rPr>
                            <w:noProof/>
                          </w:rPr>
                        </w:pPr>
                        <w:bookmarkStart w:id="2802" w:name="_Ref420526887"/>
                        <w:bookmarkStart w:id="2803" w:name="_Toc422898628"/>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62</w:t>
                        </w:r>
                        <w:r>
                          <w:fldChar w:fldCharType="end"/>
                        </w:r>
                        <w:bookmarkEnd w:id="2802"/>
                        <w:r>
                          <w:t xml:space="preserve"> Oldalnézetek és Felülnéztet, jelölések szemléltetése</w:t>
                        </w:r>
                        <w:bookmarkEnd w:id="2803"/>
                      </w:p>
                    </w:txbxContent>
                  </v:textbox>
                </v:shape>
                <w10:anchorlock/>
              </v:group>
            </w:pict>
          </mc:Fallback>
        </mc:AlternateContent>
      </w:r>
    </w:p>
    <w:p w14:paraId="5E607EEA" w14:textId="77777777" w:rsidR="00BD5921" w:rsidRPr="00BE4225" w:rsidRDefault="00BD5921" w:rsidP="0071433B">
      <w:pPr>
        <w:pStyle w:val="Heading1"/>
        <w:spacing w:line="360" w:lineRule="auto"/>
        <w:rPr>
          <w:rFonts w:ascii="Times New Roman" w:hAnsi="Times New Roman" w:cs="Times New Roman"/>
          <w:sz w:val="24"/>
          <w:szCs w:val="24"/>
        </w:rPr>
      </w:pPr>
      <w:bookmarkStart w:id="2804" w:name="_Toc417054456"/>
      <w:bookmarkStart w:id="2805" w:name="_Toc417058566"/>
      <w:bookmarkStart w:id="2806" w:name="_Toc417058604"/>
      <w:bookmarkStart w:id="2807" w:name="_Toc417063477"/>
      <w:bookmarkStart w:id="2808" w:name="_Toc417063546"/>
      <w:bookmarkStart w:id="2809" w:name="_Toc417072361"/>
      <w:bookmarkStart w:id="2810" w:name="_Toc417072885"/>
      <w:bookmarkStart w:id="2811" w:name="_Toc417072949"/>
      <w:bookmarkStart w:id="2812" w:name="_Toc420421299"/>
      <w:bookmarkStart w:id="2813" w:name="_Toc420422965"/>
      <w:bookmarkStart w:id="2814" w:name="_Toc420501433"/>
      <w:bookmarkStart w:id="2815" w:name="_Toc420501811"/>
      <w:bookmarkStart w:id="2816" w:name="_Toc420501929"/>
      <w:bookmarkStart w:id="2817" w:name="_Toc420501987"/>
      <w:bookmarkStart w:id="2818" w:name="_Toc420524609"/>
      <w:bookmarkStart w:id="2819" w:name="_Toc420531042"/>
      <w:bookmarkStart w:id="2820" w:name="_Toc417054457"/>
      <w:bookmarkStart w:id="2821" w:name="_Toc417058567"/>
      <w:bookmarkStart w:id="2822" w:name="_Toc417058605"/>
      <w:bookmarkStart w:id="2823" w:name="_Toc417063478"/>
      <w:bookmarkStart w:id="2824" w:name="_Toc417063547"/>
      <w:bookmarkStart w:id="2825" w:name="_Toc417072362"/>
      <w:bookmarkStart w:id="2826" w:name="_Toc417072886"/>
      <w:bookmarkStart w:id="2827" w:name="_Toc417072950"/>
      <w:bookmarkStart w:id="2828" w:name="_Toc420421300"/>
      <w:bookmarkStart w:id="2829" w:name="_Toc420422966"/>
      <w:bookmarkStart w:id="2830" w:name="_Toc420501434"/>
      <w:bookmarkStart w:id="2831" w:name="_Toc420501812"/>
      <w:bookmarkStart w:id="2832" w:name="_Toc420501930"/>
      <w:bookmarkStart w:id="2833" w:name="_Toc420501988"/>
      <w:bookmarkStart w:id="2834" w:name="_Toc420524610"/>
      <w:bookmarkStart w:id="2835" w:name="_Toc420531043"/>
      <w:bookmarkStart w:id="2836" w:name="_Toc422854251"/>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r w:rsidRPr="00BE4225">
        <w:rPr>
          <w:rFonts w:ascii="Times New Roman" w:hAnsi="Times New Roman" w:cs="Times New Roman"/>
          <w:sz w:val="24"/>
          <w:szCs w:val="24"/>
        </w:rPr>
        <w:lastRenderedPageBreak/>
        <w:t>Robot Mechanikai Felépítése</w:t>
      </w:r>
      <w:bookmarkEnd w:id="2836"/>
    </w:p>
    <w:p w14:paraId="560EBF44" w14:textId="77777777" w:rsidR="00C57441" w:rsidRPr="00B632B4" w:rsidRDefault="00C57441" w:rsidP="00C57441">
      <w:pPr>
        <w:spacing w:line="360" w:lineRule="auto"/>
        <w:ind w:firstLine="432"/>
        <w:rPr>
          <w:rFonts w:ascii="Times New Roman" w:hAnsi="Times New Roman"/>
        </w:rPr>
      </w:pPr>
      <w:r w:rsidRPr="00B632B4">
        <w:rPr>
          <w:rFonts w:ascii="Times New Roman" w:hAnsi="Times New Roman"/>
        </w:rPr>
        <w:t>A robot alapját képezi egy masszív váz, amely könnyű fémprofilokból áll össze és hegesztésekkel rögzítjük egymáshoz az elemeket. A váz és az egész rendszer szimmetrikus két tengelyre nézve is ezért a továbbiakban csak a rendszer negyedét részletezzük. A 7.1 képen látható a rendszer vázának Autodesk Inventorban elkészített terve.</w:t>
      </w:r>
    </w:p>
    <w:p w14:paraId="0ECC6C32" w14:textId="77777777" w:rsidR="00C57441" w:rsidRPr="00B632B4" w:rsidRDefault="00C57441" w:rsidP="00C57441">
      <w:pPr>
        <w:spacing w:line="360" w:lineRule="auto"/>
        <w:ind w:firstLine="432"/>
        <w:rPr>
          <w:rFonts w:ascii="Times New Roman" w:hAnsi="Times New Roman"/>
        </w:rPr>
      </w:pPr>
      <w:r w:rsidRPr="00B632B4">
        <w:rPr>
          <w:rFonts w:ascii="Times New Roman" w:hAnsi="Times New Roman"/>
        </w:rPr>
        <w:t>DC motorok betáplálási feszültsége: 12V, maximális terhelés alatt 10A áramot is felvehet.</w:t>
      </w:r>
    </w:p>
    <w:p w14:paraId="535F817F" w14:textId="77777777" w:rsidR="00C57441" w:rsidRPr="00B632B4" w:rsidRDefault="00C57441" w:rsidP="00C57441">
      <w:pPr>
        <w:spacing w:line="360" w:lineRule="auto"/>
        <w:rPr>
          <w:rFonts w:ascii="Times New Roman" w:hAnsi="Times New Roman"/>
        </w:rPr>
      </w:pPr>
      <w:r w:rsidRPr="00B632B4">
        <w:rPr>
          <w:rFonts w:ascii="Times New Roman" w:hAnsi="Times New Roman"/>
        </w:rPr>
        <w:t>A 7.1 képen látható Kup kerékáttételen keresztül hajtjuk meg a lánctalpat, a talpak mozgatására orsósáttételt használtam több okból is:</w:t>
      </w:r>
    </w:p>
    <w:p w14:paraId="11F7BBFB" w14:textId="77777777" w:rsidR="00C57441" w:rsidRPr="00B632B4" w:rsidRDefault="00C57441" w:rsidP="00C57441">
      <w:pPr>
        <w:pStyle w:val="ListParagraph"/>
        <w:numPr>
          <w:ilvl w:val="0"/>
          <w:numId w:val="3"/>
        </w:numPr>
        <w:spacing w:line="360" w:lineRule="auto"/>
        <w:ind w:left="360"/>
        <w:rPr>
          <w:rFonts w:ascii="Times New Roman" w:hAnsi="Times New Roman"/>
        </w:rPr>
      </w:pPr>
      <w:r w:rsidRPr="00B632B4">
        <w:rPr>
          <w:rFonts w:ascii="Times New Roman" w:hAnsi="Times New Roman"/>
        </w:rPr>
        <w:t xml:space="preserve">Nagy nyomaték kifejtésére képesek, jelen esetben 40:1 az áttétel arány. Egy motor által kifejtett nyomaték névlegesen 3-4Nm között van így a </w:t>
      </w:r>
      <w:commentRangeStart w:id="2837"/>
      <w:r w:rsidRPr="00B632B4">
        <w:rPr>
          <w:rFonts w:ascii="Times New Roman" w:hAnsi="Times New Roman"/>
        </w:rPr>
        <w:t xml:space="preserve">karok végén tengelyre kifejtett nyomaték elérheti a 60Nm-t. </w:t>
      </w:r>
      <w:commentRangeEnd w:id="2837"/>
      <w:r w:rsidRPr="00B632B4">
        <w:rPr>
          <w:rStyle w:val="CommentReference"/>
        </w:rPr>
        <w:commentReference w:id="2837"/>
      </w:r>
    </w:p>
    <w:p w14:paraId="67F353AA" w14:textId="77777777" w:rsidR="00C57441" w:rsidRPr="00B632B4" w:rsidRDefault="00C57441" w:rsidP="00C57441">
      <w:pPr>
        <w:pStyle w:val="ListParagraph"/>
        <w:numPr>
          <w:ilvl w:val="0"/>
          <w:numId w:val="3"/>
        </w:numPr>
        <w:spacing w:line="360" w:lineRule="auto"/>
        <w:ind w:left="360"/>
        <w:rPr>
          <w:rFonts w:ascii="Times New Roman" w:hAnsi="Times New Roman"/>
        </w:rPr>
      </w:pPr>
      <w:r w:rsidRPr="00B632B4">
        <w:rPr>
          <w:rFonts w:ascii="Times New Roman" w:hAnsi="Times New Roman"/>
        </w:rPr>
        <w:t>A terhelés nem képes visszafele hajtani, mert a mechanizmus lezárja, így akár a motort teljesen ki is kapcsolhatjuk, ha nem szeretnénk megváltoztatni a talp pozícióját.</w:t>
      </w:r>
    </w:p>
    <w:p w14:paraId="7CDD8588" w14:textId="77777777" w:rsidR="00C57441" w:rsidRPr="00B632B4" w:rsidRDefault="00C57441" w:rsidP="00C57441">
      <w:pPr>
        <w:spacing w:line="360" w:lineRule="auto"/>
        <w:ind w:left="360"/>
        <w:rPr>
          <w:rFonts w:ascii="Times New Roman" w:hAnsi="Times New Roman"/>
        </w:rPr>
      </w:pPr>
      <w:r w:rsidRPr="00B632B4">
        <w:rPr>
          <w:rFonts w:ascii="Times New Roman" w:hAnsi="Times New Roman"/>
        </w:rPr>
        <w:t>A forgó talpak 360 fokban körbeforgathatók, a NagyKerék tengelye körül.</w:t>
      </w:r>
    </w:p>
    <w:p w14:paraId="5958BE5F" w14:textId="77777777" w:rsidR="00C57441" w:rsidRPr="00B632B4" w:rsidRDefault="00C57441" w:rsidP="00C57441">
      <w:pPr>
        <w:spacing w:line="360" w:lineRule="auto"/>
        <w:ind w:firstLine="360"/>
        <w:rPr>
          <w:rFonts w:ascii="Times New Roman" w:hAnsi="Times New Roman"/>
        </w:rPr>
      </w:pPr>
      <w:r w:rsidRPr="00B632B4">
        <w:rPr>
          <w:rFonts w:ascii="Times New Roman" w:hAnsi="Times New Roman"/>
        </w:rPr>
        <w:t xml:space="preserve">A NagyKerék két csapágy segítségével illesztve van a talp tengelyéhez, így a kerék szabadon fut a tengelyen. A nyomaték a NagyKerék-ről a KisKerék-re bordásszíj segítségével adódik át. A NagyKerék-re rögzítve van egy fogaskerék, amelyet a </w:t>
      </w:r>
      <m:oMath>
        <m:sSub>
          <m:sSubPr>
            <m:ctrlPr>
              <w:rPr>
                <w:rFonts w:ascii="Cambria Math" w:hAnsi="Cambria Math"/>
                <w:i/>
              </w:rPr>
            </m:ctrlPr>
          </m:sSubPr>
          <m:e>
            <m:r>
              <w:rPr>
                <w:rFonts w:ascii="Cambria Math" w:hAnsi="Cambria Math"/>
              </w:rPr>
              <m:t>Motor</m:t>
            </m:r>
          </m:e>
          <m:sub>
            <m:r>
              <w:rPr>
                <w:rFonts w:ascii="Cambria Math" w:hAnsi="Cambria Math"/>
              </w:rPr>
              <m:t>i</m:t>
            </m:r>
          </m:sub>
        </m:sSub>
        <m:r>
          <w:rPr>
            <w:rFonts w:ascii="Cambria Math" w:hAnsi="Cambria Math"/>
          </w:rPr>
          <m:t>S</m:t>
        </m:r>
      </m:oMath>
      <w:r w:rsidRPr="00B632B4">
        <w:rPr>
          <w:rFonts w:ascii="Times New Roman" w:hAnsi="Times New Roman"/>
        </w:rPr>
        <w:t xml:space="preserve"> hajt meg egy másik fogaskeréken keresztül. A</w:t>
      </w:r>
      <m:oMath>
        <m:sSub>
          <m:sSubPr>
            <m:ctrlPr>
              <w:rPr>
                <w:rFonts w:ascii="Cambria Math" w:hAnsi="Cambria Math"/>
                <w:i/>
              </w:rPr>
            </m:ctrlPr>
          </m:sSubPr>
          <m:e>
            <m:r>
              <w:rPr>
                <w:rFonts w:ascii="Cambria Math" w:hAnsi="Cambria Math"/>
              </w:rPr>
              <m:t>Motor</m:t>
            </m:r>
          </m:e>
          <m:sub>
            <m:r>
              <w:rPr>
                <w:rFonts w:ascii="Cambria Math" w:hAnsi="Cambria Math"/>
              </w:rPr>
              <m:t>i</m:t>
            </m:r>
          </m:sub>
        </m:sSub>
        <m:r>
          <w:rPr>
            <w:rFonts w:ascii="Cambria Math" w:hAnsi="Cambria Math"/>
          </w:rPr>
          <m:t>P</m:t>
        </m:r>
      </m:oMath>
      <w:r w:rsidRPr="00B632B4">
        <w:rPr>
          <w:rFonts w:ascii="Times New Roman" w:hAnsi="Times New Roman"/>
        </w:rPr>
        <w:t xml:space="preserve"> a csiga áttételen keresztül változtatja a lánctalpak szögét. A mechanikai rendszer terve az alábbi ábrákon van szemléltetve.</w:t>
      </w:r>
    </w:p>
    <w:p w14:paraId="6E809B3D" w14:textId="4BB593AC" w:rsidR="00235CA1" w:rsidRPr="00BE4225" w:rsidRDefault="00D9192F" w:rsidP="00FC3556">
      <w:pPr>
        <w:spacing w:line="360" w:lineRule="auto"/>
        <w:ind w:firstLine="360"/>
        <w:rPr>
          <w:rFonts w:ascii="Times New Roman" w:hAnsi="Times New Roman"/>
        </w:rPr>
      </w:pPr>
      <w:r>
        <w:rPr>
          <w:noProof/>
          <w:lang w:val="en-US"/>
        </w:rPr>
        <w:lastRenderedPageBreak/>
        <mc:AlternateContent>
          <mc:Choice Requires="wps">
            <w:drawing>
              <wp:anchor distT="0" distB="0" distL="114300" distR="114300" simplePos="0" relativeHeight="251672576" behindDoc="0" locked="0" layoutInCell="1" allowOverlap="1" wp14:anchorId="4D46CF3F" wp14:editId="1FE9141E">
                <wp:simplePos x="0" y="0"/>
                <wp:positionH relativeFrom="column">
                  <wp:posOffset>184785</wp:posOffset>
                </wp:positionH>
                <wp:positionV relativeFrom="paragraph">
                  <wp:posOffset>7935595</wp:posOffset>
                </wp:positionV>
                <wp:extent cx="5805170" cy="131445"/>
                <wp:effectExtent l="0" t="1270" r="0" b="635"/>
                <wp:wrapSquare wrapText="bothSides"/>
                <wp:docPr id="96"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5170" cy="131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897F9A" w14:textId="1857C7B7" w:rsidR="005F456C" w:rsidRPr="00C41598" w:rsidRDefault="005F456C" w:rsidP="00DB5C9B">
                            <w:pPr>
                              <w:pStyle w:val="Caption"/>
                              <w:jc w:val="center"/>
                              <w:rPr>
                                <w:rFonts w:ascii="Times New Roman" w:hAnsi="Times New Roman"/>
                                <w:noProof/>
                                <w:sz w:val="24"/>
                                <w:szCs w:val="24"/>
                              </w:rPr>
                            </w:pPr>
                            <w:bookmarkStart w:id="2838" w:name="_Toc422898629"/>
                            <w:r>
                              <w:t xml:space="preserve">Kép. </w:t>
                            </w:r>
                            <w:r>
                              <w:fldChar w:fldCharType="begin"/>
                            </w:r>
                            <w:r>
                              <w:instrText xml:space="preserve"> STYLEREF 1 \s </w:instrText>
                            </w:r>
                            <w:r>
                              <w:fldChar w:fldCharType="separate"/>
                            </w:r>
                            <w:r>
                              <w:rPr>
                                <w:noProof/>
                              </w:rPr>
                              <w:t>6</w:t>
                            </w:r>
                            <w:r>
                              <w:fldChar w:fldCharType="end"/>
                            </w:r>
                            <w:r>
                              <w:t>.</w:t>
                            </w:r>
                            <w:r>
                              <w:fldChar w:fldCharType="begin"/>
                            </w:r>
                            <w:r>
                              <w:instrText xml:space="preserve"> SEQ Kép. \* ARABIC \s 1 </w:instrText>
                            </w:r>
                            <w:r>
                              <w:fldChar w:fldCharType="separate"/>
                            </w:r>
                            <w:r>
                              <w:rPr>
                                <w:noProof/>
                              </w:rPr>
                              <w:t>1</w:t>
                            </w:r>
                            <w:r>
                              <w:fldChar w:fldCharType="end"/>
                            </w:r>
                            <w:r>
                              <w:t xml:space="preserve"> Átételek</w:t>
                            </w:r>
                            <w:bookmarkEnd w:id="283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D46CF3F" id="Text Box 215" o:spid="_x0000_s1208" type="#_x0000_t202" style="position:absolute;left:0;text-align:left;margin-left:14.55pt;margin-top:624.85pt;width:457.1pt;height:10.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" stroked="f">
                <v:textbox style="mso-fit-shape-to-text:t" inset="0,0,0,0">
                  <w:txbxContent>
                    <w:p w14:paraId="30897F9A" w14:textId="1857C7B7" w:rsidR="005F456C" w:rsidRPr="00C41598" w:rsidRDefault="005F456C" w:rsidP="00DB5C9B">
                      <w:pPr>
                        <w:pStyle w:val="Caption"/>
                        <w:jc w:val="center"/>
                        <w:rPr>
                          <w:rFonts w:ascii="Times New Roman" w:hAnsi="Times New Roman"/>
                          <w:noProof/>
                          <w:sz w:val="24"/>
                          <w:szCs w:val="24"/>
                        </w:rPr>
                      </w:pPr>
                      <w:bookmarkStart w:id="2839" w:name="_Toc422898629"/>
                      <w:r>
                        <w:t xml:space="preserve">Kép. </w:t>
                      </w:r>
                      <w:r>
                        <w:fldChar w:fldCharType="begin"/>
                      </w:r>
                      <w:r>
                        <w:instrText xml:space="preserve"> STYLEREF 1 \s </w:instrText>
                      </w:r>
                      <w:r>
                        <w:fldChar w:fldCharType="separate"/>
                      </w:r>
                      <w:r>
                        <w:rPr>
                          <w:noProof/>
                        </w:rPr>
                        <w:t>6</w:t>
                      </w:r>
                      <w:r>
                        <w:fldChar w:fldCharType="end"/>
                      </w:r>
                      <w:r>
                        <w:t>.</w:t>
                      </w:r>
                      <w:r>
                        <w:fldChar w:fldCharType="begin"/>
                      </w:r>
                      <w:r>
                        <w:instrText xml:space="preserve"> SEQ Kép. \* ARABIC \s 1 </w:instrText>
                      </w:r>
                      <w:r>
                        <w:fldChar w:fldCharType="separate"/>
                      </w:r>
                      <w:r>
                        <w:rPr>
                          <w:noProof/>
                        </w:rPr>
                        <w:t>1</w:t>
                      </w:r>
                      <w:r>
                        <w:fldChar w:fldCharType="end"/>
                      </w:r>
                      <w:r>
                        <w:t xml:space="preserve"> Átételek</w:t>
                      </w:r>
                      <w:bookmarkEnd w:id="2839"/>
                    </w:p>
                  </w:txbxContent>
                </v:textbox>
                <w10:wrap type="square"/>
              </v:shape>
            </w:pict>
          </mc:Fallback>
        </mc:AlternateContent>
      </w:r>
      <w:r w:rsidR="00DB5C9B" w:rsidRPr="00BE4225">
        <w:rPr>
          <w:rFonts w:ascii="Times New Roman" w:hAnsi="Times New Roman"/>
          <w:noProof/>
          <w:szCs w:val="24"/>
          <w:lang w:val="en-US"/>
        </w:rPr>
        <mc:AlternateContent>
          <mc:Choice Requires="wpg">
            <w:drawing>
              <wp:anchor distT="0" distB="0" distL="114300" distR="114300" simplePos="0" relativeHeight="251713024" behindDoc="0" locked="0" layoutInCell="1" allowOverlap="1" wp14:anchorId="6740E0EB" wp14:editId="05A7AC73">
                <wp:simplePos x="0" y="0"/>
                <wp:positionH relativeFrom="column">
                  <wp:posOffset>184785</wp:posOffset>
                </wp:positionH>
                <wp:positionV relativeFrom="paragraph">
                  <wp:posOffset>4146550</wp:posOffset>
                </wp:positionV>
                <wp:extent cx="5805170" cy="3731895"/>
                <wp:effectExtent l="0" t="0" r="0" b="1905"/>
                <wp:wrapSquare wrapText="bothSides"/>
                <wp:docPr id="1"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5170" cy="3731895"/>
                          <a:chOff x="0" y="0"/>
                          <a:chExt cx="55664" cy="52197"/>
                        </a:xfrm>
                      </wpg:grpSpPr>
                      <pic:pic xmlns:pic="http://schemas.openxmlformats.org/drawingml/2006/picture">
                        <pic:nvPicPr>
                          <pic:cNvPr id="3" name="Picture 151"/>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1047"/>
                            <a:ext cx="55664" cy="50635"/>
                          </a:xfrm>
                          <a:prstGeom prst="rect">
                            <a:avLst/>
                          </a:prstGeom>
                          <a:noFill/>
                          <a:extLst>
                            <a:ext uri="{909E8E84-426E-40DD-AFC4-6F175D3DCCD1}">
                              <a14:hiddenFill xmlns:a14="http://schemas.microsoft.com/office/drawing/2010/main">
                                <a:solidFill>
                                  <a:srgbClr val="FFFFFF"/>
                                </a:solidFill>
                              </a14:hiddenFill>
                            </a:ext>
                          </a:extLst>
                        </pic:spPr>
                      </pic:pic>
                      <wps:wsp>
                        <wps:cNvPr id="4" name="Rounded Rectangular Callout 152"/>
                        <wps:cNvSpPr>
                          <a:spLocks noChangeArrowheads="1"/>
                        </wps:cNvSpPr>
                        <wps:spPr bwMode="auto">
                          <a:xfrm>
                            <a:off x="0" y="0"/>
                            <a:ext cx="14484" cy="8625"/>
                          </a:xfrm>
                          <a:prstGeom prst="wedgeRoundRectCallout">
                            <a:avLst>
                              <a:gd name="adj1" fmla="val 51292"/>
                              <a:gd name="adj2" fmla="val 361898"/>
                              <a:gd name="adj3" fmla="val 16667"/>
                            </a:avLst>
                          </a:prstGeom>
                          <a:solidFill>
                            <a:srgbClr val="5B9BD5"/>
                          </a:solidFill>
                          <a:ln w="12700">
                            <a:solidFill>
                              <a:srgbClr val="41719C"/>
                            </a:solidFill>
                            <a:miter lim="800000"/>
                            <a:headEnd/>
                            <a:tailEnd/>
                          </a:ln>
                        </wps:spPr>
                        <wps:txbx>
                          <w:txbxContent>
                            <w:p w14:paraId="782EC898" w14:textId="77777777" w:rsidR="005F456C" w:rsidRPr="004A695E" w:rsidRDefault="005F456C" w:rsidP="00CD2A41">
                              <w:pPr>
                                <w:jc w:val="center"/>
                                <w:rPr>
                                  <w:color w:val="FFFFFF" w:themeColor="background1"/>
                                </w:rPr>
                              </w:pPr>
                              <w:r>
                                <w:rPr>
                                  <w:color w:val="FFFFFF" w:themeColor="background1"/>
                                </w:rPr>
                                <w:t>Null átmenti érzékelő tárcsája</w:t>
                              </w:r>
                            </w:p>
                          </w:txbxContent>
                        </wps:txbx>
                        <wps:bodyPr rot="0" vert="horz" wrap="square" lIns="91440" tIns="45720" rIns="91440" bIns="45720" anchor="ctr" anchorCtr="0" upright="1">
                          <a:noAutofit/>
                        </wps:bodyPr>
                      </wps:wsp>
                      <wps:wsp>
                        <wps:cNvPr id="5" name="Rounded Rectangular Callout 153"/>
                        <wps:cNvSpPr>
                          <a:spLocks noChangeArrowheads="1"/>
                        </wps:cNvSpPr>
                        <wps:spPr bwMode="auto">
                          <a:xfrm>
                            <a:off x="762" y="43722"/>
                            <a:ext cx="14484" cy="8475"/>
                          </a:xfrm>
                          <a:prstGeom prst="wedgeRoundRectCallout">
                            <a:avLst>
                              <a:gd name="adj1" fmla="val 71380"/>
                              <a:gd name="adj2" fmla="val -226644"/>
                              <a:gd name="adj3" fmla="val 16667"/>
                            </a:avLst>
                          </a:prstGeom>
                          <a:solidFill>
                            <a:srgbClr val="5B9BD5"/>
                          </a:solidFill>
                          <a:ln w="12700">
                            <a:solidFill>
                              <a:srgbClr val="41719C"/>
                            </a:solidFill>
                            <a:miter lim="800000"/>
                            <a:headEnd/>
                            <a:tailEnd/>
                          </a:ln>
                        </wps:spPr>
                        <wps:txbx>
                          <w:txbxContent>
                            <w:p w14:paraId="612C8078" w14:textId="77777777" w:rsidR="005F456C" w:rsidRPr="004A695E" w:rsidRDefault="005F456C" w:rsidP="00CD2A41">
                              <w:pPr>
                                <w:jc w:val="center"/>
                                <w:rPr>
                                  <w:color w:val="FFFFFF" w:themeColor="background1"/>
                                </w:rPr>
                              </w:pPr>
                              <w:r>
                                <w:rPr>
                                  <w:color w:val="FFFFFF" w:themeColor="background1"/>
                                </w:rPr>
                                <w:t>Inkrementális szenzor tárcsa</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740E0EB" id="Group 158" o:spid="_x0000_s1209" style="position:absolute;left:0;text-align:left;margin-left:14.55pt;margin-top:326.5pt;width:457.1pt;height:293.85pt;z-index:251713024;mso-position-horizontal-relative:text;mso-position-vertical-relative:text;mso-width-relative:margin;mso-height-relative:margin" coordsize="55664,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">
                <v:shape id="Picture 151" o:spid="_x0000_s1210" type="#_x0000_t75" style="position:absolute;top:1047;width:55664;height:506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o5CbEAAAA2gAAAA8AAABkcnMvZG93bnJldi54bWxEj0FrwkAUhO8F/8PyBG91o0Ip0VVUFAxY&#10;ilGkvT2yzySYfRuyaxL/fbdQ6HGYmW+Yxao3lWipcaVlBZNxBII4s7rkXMHlvH99B+E8ssbKMil4&#10;koPVcvCywFjbjk/Upj4XAcIuRgWF93UspcsKMujGtiYO3s02Bn2QTS51g12Am0pOo+hNGiw5LBRY&#10;07ag7J4+jILkepwkH3K2+Tyt9f35vTu4HX0pNRr26zkIT73/D/+1D1rBDH6vhBsgl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yo5CbEAAAA2gAAAA8AAAAAAAAAAAAAAAAA&#10;nwIAAGRycy9kb3ducmV2LnhtbFBLBQYAAAAABAAEAPcAAACQAwAAAAA=&#10;">
                  <v:imagedata r:id="rId153" o:title=""/>
                  <v:path arrowok="t"/>
                </v:shape>
                <v:shape id="Rounded Rectangular Callout 152" o:spid="_x0000_s1211" type="#_x0000_t62" style="position:absolute;width:14484;height:86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tpi8MA&#10;AADaAAAADwAAAGRycy9kb3ducmV2LnhtbESP3YrCMBSE74V9h3AWvCmarogs1Si6/uCFCKs+wKE5&#10;NsXmpDTRdt9+IwheDjPzDTNbdLYSD2p86VjB1zAFQZw7XXKh4HLeDr5B+ICssXJMCv7Iw2L+0Zth&#10;pl3Lv/Q4hUJECPsMFZgQ6kxKnxuy6IeuJo7e1TUWQ5RNIXWDbYTbSo7SdCItlhwXDNb0Yyi/ne5W&#10;QZ0cNuvDbd2aNll1x/EuWeH+rlT/s1tOQQTqwjv8au+1gjE8r8Qb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tpi8MAAADaAAAADwAAAAAAAAAAAAAAAACYAgAAZHJzL2Rv&#10;d25yZXYueG1sUEsFBgAAAAAEAAQA9QAAAIgDAAAAAA==&#10;" adj="21879,88970" fillcolor="#5b9bd5" strokecolor="#41719c" strokeweight="1pt">
                  <v:textbox>
                    <w:txbxContent>
                      <w:p w14:paraId="782EC898" w14:textId="77777777" w:rsidR="005F456C" w:rsidRPr="004A695E" w:rsidRDefault="005F456C" w:rsidP="00CD2A41">
                        <w:pPr>
                          <w:jc w:val="center"/>
                          <w:rPr>
                            <w:color w:val="FFFFFF" w:themeColor="background1"/>
                          </w:rPr>
                        </w:pPr>
                        <w:r>
                          <w:rPr>
                            <w:color w:val="FFFFFF" w:themeColor="background1"/>
                          </w:rPr>
                          <w:t>Null átmenti érzékelő tárcsája</w:t>
                        </w:r>
                      </w:p>
                    </w:txbxContent>
                  </v:textbox>
                </v:shape>
                <v:shape id="Rounded Rectangular Callout 153" o:spid="_x0000_s1212" type="#_x0000_t62" style="position:absolute;left:762;top:43722;width:14484;height:84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NnvcMA&#10;AADaAAAADwAAAGRycy9kb3ducmV2LnhtbESPQUsDMRSE74L/ITyhl2KztlhlbVqkIpQeFNui18fm&#10;dbN087Imz3b7741Q8DjMzDfMbNH7Vh0ppiawgbtRAYq4Crbh2sBu+3r7CCoJssU2MBk4U4LF/Ppq&#10;hqUNJ/6g40ZqlSGcSjTgRLpS61Q58phGoSPO3j5Ej5JlrLWNeMpw3+pxUUy1x4bzgsOOlo6qw+bH&#10;G3iYrCuHn/FFdm/LWobv39R8oTGDm/75CZRQL//hS3tlDdzD35V8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NnvcMAAADaAAAADwAAAAAAAAAAAAAAAACYAgAAZHJzL2Rv&#10;d25yZXYueG1sUEsFBgAAAAAEAAQA9QAAAIgDAAAAAA==&#10;" adj="26218,-38155" fillcolor="#5b9bd5" strokecolor="#41719c" strokeweight="1pt">
                  <v:textbox>
                    <w:txbxContent>
                      <w:p w14:paraId="612C8078" w14:textId="77777777" w:rsidR="005F456C" w:rsidRPr="004A695E" w:rsidRDefault="005F456C" w:rsidP="00CD2A41">
                        <w:pPr>
                          <w:jc w:val="center"/>
                          <w:rPr>
                            <w:color w:val="FFFFFF" w:themeColor="background1"/>
                          </w:rPr>
                        </w:pPr>
                        <w:r>
                          <w:rPr>
                            <w:color w:val="FFFFFF" w:themeColor="background1"/>
                          </w:rPr>
                          <w:t>Inkrementális szenzor tárcsa</w:t>
                        </w:r>
                      </w:p>
                    </w:txbxContent>
                  </v:textbox>
                </v:shape>
                <w10:wrap type="square"/>
              </v:group>
            </w:pict>
          </mc:Fallback>
        </mc:AlternateContent>
      </w:r>
      <w:r>
        <w:rPr>
          <w:noProof/>
          <w:lang w:val="en-US"/>
        </w:rPr>
        <mc:AlternateContent>
          <mc:Choice Requires="wps">
            <w:drawing>
              <wp:anchor distT="0" distB="0" distL="114300" distR="114300" simplePos="0" relativeHeight="251671552" behindDoc="0" locked="0" layoutInCell="1" allowOverlap="1" wp14:anchorId="6971AD78" wp14:editId="7529B078">
                <wp:simplePos x="0" y="0"/>
                <wp:positionH relativeFrom="column">
                  <wp:posOffset>2856230</wp:posOffset>
                </wp:positionH>
                <wp:positionV relativeFrom="paragraph">
                  <wp:posOffset>1875790</wp:posOffset>
                </wp:positionV>
                <wp:extent cx="920115" cy="336550"/>
                <wp:effectExtent l="38100" t="0" r="13335" b="768350"/>
                <wp:wrapNone/>
                <wp:docPr id="94" name="Rounded Rectangular Callout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0115" cy="336550"/>
                        </a:xfrm>
                        <a:prstGeom prst="wedgeRoundRectCallout">
                          <a:avLst>
                            <a:gd name="adj1" fmla="val -52269"/>
                            <a:gd name="adj2" fmla="val 250856"/>
                            <a:gd name="adj3" fmla="val 1666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01B79AE1" w14:textId="40F7DC4A" w:rsidR="005F456C" w:rsidRDefault="005F456C" w:rsidP="00DB5C9B">
                            <w:pPr>
                              <w:jc w:val="center"/>
                            </w:pPr>
                            <w:r>
                              <w:t>Forgótalp</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971AD78" id="Rounded Rectangular Callout 175" o:spid="_x0000_s1213" type="#_x0000_t62" style="position:absolute;left:0;text-align:left;margin-left:224.9pt;margin-top:147.7pt;width:72.45pt;height:2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" adj="-490,64985" fillcolor="#5b9bd5 [3204]" strokecolor="#1f4d78 [1604]" strokeweight="1pt">
                <v:textbox>
                  <w:txbxContent>
                    <w:p w14:paraId="01B79AE1" w14:textId="40F7DC4A" w:rsidR="005F456C" w:rsidRDefault="005F456C" w:rsidP="00DB5C9B">
                      <w:pPr>
                        <w:jc w:val="center"/>
                      </w:pPr>
                      <w:r>
                        <w:t>Forgótalp</w:t>
                      </w:r>
                    </w:p>
                  </w:txbxContent>
                </v:textbox>
              </v:shape>
            </w:pict>
          </mc:Fallback>
        </mc:AlternateContent>
      </w:r>
      <w:r w:rsidR="00C81A1F" w:rsidRPr="00BE4225">
        <w:rPr>
          <w:rFonts w:ascii="Times New Roman" w:hAnsi="Times New Roman"/>
          <w:noProof/>
          <w:lang w:val="en-US"/>
        </w:rPr>
        <mc:AlternateContent>
          <mc:Choice Requires="wpg">
            <w:drawing>
              <wp:inline distT="0" distB="0" distL="0" distR="0" wp14:anchorId="0FE80B40" wp14:editId="0C8F63B0">
                <wp:extent cx="5566410" cy="3934458"/>
                <wp:effectExtent l="0" t="0" r="0" b="0"/>
                <wp:docPr id="6"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6410" cy="3934458"/>
                          <a:chOff x="0" y="0"/>
                          <a:chExt cx="55664" cy="39344"/>
                        </a:xfrm>
                      </wpg:grpSpPr>
                      <pic:pic xmlns:pic="http://schemas.openxmlformats.org/drawingml/2006/picture">
                        <pic:nvPicPr>
                          <pic:cNvPr id="7" name="Picture 136"/>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1963"/>
                            <a:ext cx="55664" cy="35541"/>
                          </a:xfrm>
                          <a:prstGeom prst="rect">
                            <a:avLst/>
                          </a:prstGeom>
                          <a:noFill/>
                          <a:extLst>
                            <a:ext uri="{909E8E84-426E-40DD-AFC4-6F175D3DCCD1}">
                              <a14:hiddenFill xmlns:a14="http://schemas.microsoft.com/office/drawing/2010/main">
                                <a:solidFill>
                                  <a:srgbClr val="FFFFFF"/>
                                </a:solidFill>
                              </a14:hiddenFill>
                            </a:ext>
                          </a:extLst>
                        </pic:spPr>
                      </pic:pic>
                      <wps:wsp>
                        <wps:cNvPr id="8" name="Text Box 137"/>
                        <wps:cNvSpPr txBox="1">
                          <a:spLocks noChangeArrowheads="1"/>
                        </wps:cNvSpPr>
                        <wps:spPr bwMode="auto">
                          <a:xfrm>
                            <a:off x="0" y="38030"/>
                            <a:ext cx="55664"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63CBB3" w14:textId="024C7750" w:rsidR="005F456C" w:rsidRPr="00874D22" w:rsidRDefault="005F456C" w:rsidP="00235CA1">
                              <w:pPr>
                                <w:pStyle w:val="Caption"/>
                                <w:jc w:val="center"/>
                                <w:rPr>
                                  <w:rFonts w:ascii="Times New Roman" w:hAnsi="Times New Roman"/>
                                  <w:sz w:val="24"/>
                                  <w:szCs w:val="24"/>
                                </w:rPr>
                              </w:pPr>
                              <w:bookmarkStart w:id="2840" w:name="_Toc422898630"/>
                              <w:r>
                                <w:t xml:space="preserve">Kép. </w:t>
                              </w:r>
                              <w:r>
                                <w:fldChar w:fldCharType="begin"/>
                              </w:r>
                              <w:r>
                                <w:instrText xml:space="preserve"> STYLEREF 1 \s </w:instrText>
                              </w:r>
                              <w:r>
                                <w:fldChar w:fldCharType="separate"/>
                              </w:r>
                              <w:r>
                                <w:rPr>
                                  <w:noProof/>
                                </w:rPr>
                                <w:t>6</w:t>
                              </w:r>
                              <w:r>
                                <w:fldChar w:fldCharType="end"/>
                              </w:r>
                              <w:r>
                                <w:t>.</w:t>
                              </w:r>
                              <w:r>
                                <w:fldChar w:fldCharType="begin"/>
                              </w:r>
                              <w:r>
                                <w:instrText xml:space="preserve"> SEQ Kép. \* ARABIC \s 1 </w:instrText>
                              </w:r>
                              <w:r>
                                <w:fldChar w:fldCharType="separate"/>
                              </w:r>
                              <w:r>
                                <w:rPr>
                                  <w:noProof/>
                                </w:rPr>
                                <w:t>2</w:t>
                              </w:r>
                              <w:r>
                                <w:fldChar w:fldCharType="end"/>
                              </w:r>
                              <w:r>
                                <w:t xml:space="preserve"> Robot vázának Inventoros 3D Képe</w:t>
                              </w:r>
                              <w:bookmarkEnd w:id="2840"/>
                            </w:p>
                          </w:txbxContent>
                        </wps:txbx>
                        <wps:bodyPr rot="0" vert="horz" wrap="square" lIns="0" tIns="0" rIns="0" bIns="0" anchor="t" anchorCtr="0" upright="1">
                          <a:spAutoFit/>
                        </wps:bodyPr>
                      </wps:wsp>
                      <wps:wsp>
                        <wps:cNvPr id="13" name="Rounded Rectangular Callout 174"/>
                        <wps:cNvSpPr>
                          <a:spLocks noChangeArrowheads="1"/>
                        </wps:cNvSpPr>
                        <wps:spPr bwMode="auto">
                          <a:xfrm>
                            <a:off x="8358" y="0"/>
                            <a:ext cx="7629" cy="3365"/>
                          </a:xfrm>
                          <a:prstGeom prst="wedgeRoundRectCallout">
                            <a:avLst>
                              <a:gd name="adj1" fmla="val -109644"/>
                              <a:gd name="adj2" fmla="val 77500"/>
                              <a:gd name="adj3" fmla="val 1666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6144934F" w14:textId="77777777" w:rsidR="005F456C" w:rsidRDefault="005F456C" w:rsidP="00235CA1">
                              <w:pPr>
                                <w:jc w:val="center"/>
                              </w:pPr>
                              <w:r>
                                <w:t>KisKerék</w:t>
                              </w:r>
                            </w:p>
                          </w:txbxContent>
                        </wps:txbx>
                        <wps:bodyPr rot="0" vert="horz" wrap="square" lIns="91440" tIns="45720" rIns="91440" bIns="45720" anchor="ctr" anchorCtr="0" upright="1">
                          <a:noAutofit/>
                        </wps:bodyPr>
                      </wps:wsp>
                      <wps:wsp>
                        <wps:cNvPr id="14" name="Rounded Rectangular Callout 175"/>
                        <wps:cNvSpPr>
                          <a:spLocks noChangeArrowheads="1"/>
                        </wps:cNvSpPr>
                        <wps:spPr bwMode="auto">
                          <a:xfrm>
                            <a:off x="16885" y="7292"/>
                            <a:ext cx="9200" cy="3366"/>
                          </a:xfrm>
                          <a:prstGeom prst="wedgeRoundRectCallout">
                            <a:avLst>
                              <a:gd name="adj1" fmla="val -52269"/>
                              <a:gd name="adj2" fmla="val 250856"/>
                              <a:gd name="adj3" fmla="val 1666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49FF5626" w14:textId="77777777" w:rsidR="005F456C" w:rsidRDefault="005F456C" w:rsidP="00235CA1">
                              <w:pPr>
                                <w:jc w:val="center"/>
                              </w:pPr>
                              <w:r>
                                <w:t>NagyKerék</w:t>
                              </w:r>
                            </w:p>
                          </w:txbxContent>
                        </wps:txbx>
                        <wps:bodyPr rot="0" vert="horz" wrap="square" lIns="91440" tIns="45720" rIns="91440" bIns="45720" anchor="ctr" anchorCtr="0" upright="1">
                          <a:noAutofit/>
                        </wps:bodyPr>
                      </wps:wsp>
                    </wpg:wgp>
                  </a:graphicData>
                </a:graphic>
              </wp:inline>
            </w:drawing>
          </mc:Choice>
          <mc:Fallback>
            <w:pict>
              <v:group w14:anchorId="0FE80B40" id="Group 176" o:spid="_x0000_s1214" style="width:438.3pt;height:309.8pt;mso-position-horizontal-relative:char;mso-position-vertical-relative:line" coordsize="55664,39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">
                <v:shape id="Picture 136" o:spid="_x0000_s1215" type="#_x0000_t75" style="position:absolute;top:1963;width:55664;height:355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iik3CAAAA2gAAAA8AAABkcnMvZG93bnJldi54bWxEj1uLwjAQhd8F/0MYYV8WTbOwq1SjiCgs&#10;rCBeQB+HZmyLzaQ0Ubv/3giCj4dz+TiTWWsrcaPGl441qEECgjhzpuRcw2G/6o9A+IBssHJMGv7J&#10;w2za7UwwNe7OW7rtQi7iCPsUNRQh1KmUPivIoh+4mjh6Z9dYDFE2uTQN3uO4reRXkvxIiyVHQoE1&#10;LQrKLrurjZDN91G2G/Wp9uaQnVSdrNXfUuuPXjsfgwjUhnf41f41GobwvBJvgJ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oopNwgAAANoAAAAPAAAAAAAAAAAAAAAAAJ8C&#10;AABkcnMvZG93bnJldi54bWxQSwUGAAAAAAQABAD3AAAAjgMAAAAA&#10;">
                  <v:imagedata r:id="rId154" o:title=""/>
                  <v:path arrowok="t"/>
                </v:shape>
                <v:shape id="Text Box 137" o:spid="_x0000_s1216" type="#_x0000_t202" style="position:absolute;top:38030;width:55664;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tOcEA&#10;AADaAAAADwAAAGRycy9kb3ducmV2LnhtbERPz2vCMBS+C/4P4Qm7yEzdRKQzisgGmxexetnt0Tyb&#10;zualJKl2/705CB4/vt/LdW8bcSUfascKppMMBHHpdM2VgtPx63UBIkRkjY1jUvBPAdar4WCJuXY3&#10;PtC1iJVIIRxyVGBibHMpQ2nIYpi4ljhxZ+ctxgR9JbXHWwq3jXzLsrm0WHNqMNjS1lB5KTqrYD/7&#10;3Ztxd/7cbWbv/ufUbed/VaHUy6jffICI1Men+OH+1grS1nQl3QC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sbTnBAAAA2gAAAA8AAAAAAAAAAAAAAAAAmAIAAGRycy9kb3du&#10;cmV2LnhtbFBLBQYAAAAABAAEAPUAAACGAwAAAAA=&#10;" stroked="f">
                  <v:textbox style="mso-fit-shape-to-text:t" inset="0,0,0,0">
                    <w:txbxContent>
                      <w:p w14:paraId="3B63CBB3" w14:textId="024C7750" w:rsidR="005F456C" w:rsidRPr="00874D22" w:rsidRDefault="005F456C" w:rsidP="00235CA1">
                        <w:pPr>
                          <w:pStyle w:val="Caption"/>
                          <w:jc w:val="center"/>
                          <w:rPr>
                            <w:rFonts w:ascii="Times New Roman" w:hAnsi="Times New Roman"/>
                            <w:sz w:val="24"/>
                            <w:szCs w:val="24"/>
                          </w:rPr>
                        </w:pPr>
                        <w:bookmarkStart w:id="2841" w:name="_Toc422898630"/>
                        <w:r>
                          <w:t xml:space="preserve">Kép. </w:t>
                        </w:r>
                        <w:r>
                          <w:fldChar w:fldCharType="begin"/>
                        </w:r>
                        <w:r>
                          <w:instrText xml:space="preserve"> STYLEREF 1 \s </w:instrText>
                        </w:r>
                        <w:r>
                          <w:fldChar w:fldCharType="separate"/>
                        </w:r>
                        <w:r>
                          <w:rPr>
                            <w:noProof/>
                          </w:rPr>
                          <w:t>6</w:t>
                        </w:r>
                        <w:r>
                          <w:fldChar w:fldCharType="end"/>
                        </w:r>
                        <w:r>
                          <w:t>.</w:t>
                        </w:r>
                        <w:r>
                          <w:fldChar w:fldCharType="begin"/>
                        </w:r>
                        <w:r>
                          <w:instrText xml:space="preserve"> SEQ Kép. \* ARABIC \s 1 </w:instrText>
                        </w:r>
                        <w:r>
                          <w:fldChar w:fldCharType="separate"/>
                        </w:r>
                        <w:r>
                          <w:rPr>
                            <w:noProof/>
                          </w:rPr>
                          <w:t>2</w:t>
                        </w:r>
                        <w:r>
                          <w:fldChar w:fldCharType="end"/>
                        </w:r>
                        <w:r>
                          <w:t xml:space="preserve"> Robot vázának Inventoros 3D Képe</w:t>
                        </w:r>
                        <w:bookmarkEnd w:id="2841"/>
                      </w:p>
                    </w:txbxContent>
                  </v:textbox>
                </v:shape>
                <v:shape id="Rounded Rectangular Callout 174" o:spid="_x0000_s1217" type="#_x0000_t62" style="position:absolute;left:8358;width:7629;height:33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f3asMA&#10;AADbAAAADwAAAGRycy9kb3ducmV2LnhtbERPS2vCQBC+F/wPywi9NRtbKBJdRW2lxUPBF+ptyI7Z&#10;YHY2zW5j+u+7BcHbfHzPGU87W4mWGl86VjBIUhDEudMlFwp22+XTEIQPyBorx6TglzxMJ72HMWba&#10;XXlN7SYUIoawz1CBCaHOpPS5IYs+cTVx5M6usRgibAqpG7zGcFvJ5zR9lRZLjg0Ga1oYyi+bH6uA&#10;lqdKmtCuyq/vt/f58Mj71cdBqcd+NxuBCNSFu/jm/tRx/gv8/xIPkJ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Lf3asMAAADbAAAADwAAAAAAAAAAAAAAAACYAgAAZHJzL2Rv&#10;d25yZXYueG1sUEsFBgAAAAAEAAQA9QAAAIgDAAAAAA==&#10;" adj="-12883,27540" fillcolor="#5b9bd5 [3204]" strokecolor="#1f4d78 [1604]" strokeweight="1pt">
                  <v:textbox>
                    <w:txbxContent>
                      <w:p w14:paraId="6144934F" w14:textId="77777777" w:rsidR="005F456C" w:rsidRDefault="005F456C" w:rsidP="00235CA1">
                        <w:pPr>
                          <w:jc w:val="center"/>
                        </w:pPr>
                        <w:r>
                          <w:t>KisKerék</w:t>
                        </w:r>
                      </w:p>
                    </w:txbxContent>
                  </v:textbox>
                </v:shape>
                <v:shape id="_x0000_s1218" type="#_x0000_t62" style="position:absolute;left:16885;top:7292;width:9200;height:3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8H3r4A&#10;AADbAAAADwAAAGRycy9kb3ducmV2LnhtbERPy6rCMBDdX/AfwgjurqlVLm01igiKG8HXBwzN2Bab&#10;SWmiVr/eCMLdzeE8Z7boTC3u1LrKsoLRMAJBnFtdcaHgfFr/JiCcR9ZYWyYFT3KwmPd+Zphp++AD&#10;3Y++ECGEXYYKSu+bTEqXl2TQDW1DHLiLbQ36ANtC6hYfIdzUMo6iP2mw4tBQYkOrkvLr8WYU7Hcu&#10;jTF5pZtEmokdp2bPh1ipQb9bTkF46vy/+Ove6jB/Ap9fwgFy/gY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LvB96+AAAA2wAAAA8AAAAAAAAAAAAAAAAAmAIAAGRycy9kb3ducmV2&#10;LnhtbFBLBQYAAAAABAAEAPUAAACDAwAAAAA=&#10;" adj="-490,64985" fillcolor="#5b9bd5 [3204]" strokecolor="#1f4d78 [1604]" strokeweight="1pt">
                  <v:textbox>
                    <w:txbxContent>
                      <w:p w14:paraId="49FF5626" w14:textId="77777777" w:rsidR="005F456C" w:rsidRDefault="005F456C" w:rsidP="00235CA1">
                        <w:pPr>
                          <w:jc w:val="center"/>
                        </w:pPr>
                        <w:r>
                          <w:t>NagyKerék</w:t>
                        </w:r>
                      </w:p>
                    </w:txbxContent>
                  </v:textbox>
                </v:shape>
                <w10:anchorlock/>
              </v:group>
            </w:pict>
          </mc:Fallback>
        </mc:AlternateContent>
      </w:r>
    </w:p>
    <w:p w14:paraId="27EE9F93" w14:textId="5549CFBA" w:rsidR="00E272CD" w:rsidRPr="00BE4225" w:rsidRDefault="00BD5921" w:rsidP="00DB5C9B">
      <w:pPr>
        <w:keepNext/>
        <w:spacing w:line="360" w:lineRule="auto"/>
        <w:rPr>
          <w:rFonts w:ascii="Times New Roman" w:hAnsi="Times New Roman"/>
        </w:rPr>
      </w:pPr>
      <w:r w:rsidRPr="00BE4225">
        <w:rPr>
          <w:rFonts w:ascii="Times New Roman" w:hAnsi="Times New Roman"/>
        </w:rPr>
        <w:lastRenderedPageBreak/>
        <w:tab/>
      </w:r>
    </w:p>
    <w:p w14:paraId="086C866C" w14:textId="073BCF18" w:rsidR="00E272CD" w:rsidRPr="00BE4225" w:rsidRDefault="00ED22AB" w:rsidP="007852B4">
      <w:pPr>
        <w:pStyle w:val="Heading1"/>
        <w:spacing w:line="360" w:lineRule="auto"/>
        <w:rPr>
          <w:rFonts w:ascii="Times New Roman" w:hAnsi="Times New Roman"/>
        </w:rPr>
      </w:pPr>
      <w:bookmarkStart w:id="2842" w:name="_Toc422854252"/>
      <w:r w:rsidRPr="00BE4225">
        <w:rPr>
          <w:rFonts w:ascii="Times New Roman" w:hAnsi="Times New Roman"/>
        </w:rPr>
        <w:t>Elért eredmények, magvalósítások:</w:t>
      </w:r>
      <w:bookmarkEnd w:id="2842"/>
    </w:p>
    <w:p w14:paraId="35DE4D92" w14:textId="77777777" w:rsidR="00C57441" w:rsidRPr="00B632B4" w:rsidRDefault="00E63D81" w:rsidP="00C57441">
      <w:pPr>
        <w:pStyle w:val="ListParagraph"/>
        <w:numPr>
          <w:ilvl w:val="0"/>
          <w:numId w:val="5"/>
        </w:numPr>
        <w:spacing w:line="360" w:lineRule="auto"/>
        <w:ind w:left="1444"/>
        <w:rPr>
          <w:rFonts w:ascii="Times New Roman" w:hAnsi="Times New Roman"/>
        </w:rPr>
      </w:pPr>
      <w:bookmarkStart w:id="2843" w:name="_Toc422064142"/>
      <w:bookmarkStart w:id="2844" w:name="_Toc422126925"/>
      <w:bookmarkStart w:id="2845" w:name="_Toc422351577"/>
      <w:bookmarkStart w:id="2846" w:name="_Toc422420086"/>
      <w:bookmarkStart w:id="2847" w:name="_Toc422420139"/>
      <w:bookmarkStart w:id="2848" w:name="_Toc422422230"/>
      <w:bookmarkStart w:id="2849" w:name="_Toc422422407"/>
      <w:r w:rsidRPr="00BE4225">
        <w:rPr>
          <w:rStyle w:val="CommentReference"/>
        </w:rPr>
        <w:commentReference w:id="2850"/>
      </w:r>
      <w:bookmarkEnd w:id="2843"/>
      <w:bookmarkEnd w:id="2844"/>
      <w:bookmarkEnd w:id="2845"/>
      <w:bookmarkEnd w:id="2846"/>
      <w:bookmarkEnd w:id="2847"/>
      <w:bookmarkEnd w:id="2848"/>
      <w:bookmarkEnd w:id="2849"/>
      <w:r w:rsidR="00C57441" w:rsidRPr="00B632B4">
        <w:rPr>
          <w:rFonts w:ascii="Times New Roman" w:hAnsi="Times New Roman"/>
        </w:rPr>
        <w:t>Autodesk Invnetorban megterveztem a mechanikai rendszert</w:t>
      </w:r>
    </w:p>
    <w:p w14:paraId="2C52A8DD" w14:textId="77777777" w:rsidR="00C57441" w:rsidRPr="00B632B4" w:rsidRDefault="00C57441" w:rsidP="00C57441">
      <w:pPr>
        <w:pStyle w:val="ListParagraph"/>
        <w:numPr>
          <w:ilvl w:val="0"/>
          <w:numId w:val="5"/>
        </w:numPr>
        <w:spacing w:line="360" w:lineRule="auto"/>
        <w:ind w:left="1444"/>
        <w:rPr>
          <w:rFonts w:ascii="Times New Roman" w:hAnsi="Times New Roman"/>
        </w:rPr>
      </w:pPr>
      <w:r w:rsidRPr="00B632B4">
        <w:rPr>
          <w:rFonts w:ascii="Times New Roman" w:hAnsi="Times New Roman"/>
        </w:rPr>
        <w:t>A mechanikai rendszert megépítettem az Inventoros terv alapján</w:t>
      </w:r>
    </w:p>
    <w:p w14:paraId="7A25036B" w14:textId="77777777" w:rsidR="00C57441" w:rsidRPr="00B632B4" w:rsidRDefault="00C57441" w:rsidP="00C57441">
      <w:pPr>
        <w:pStyle w:val="ListParagraph"/>
        <w:numPr>
          <w:ilvl w:val="0"/>
          <w:numId w:val="5"/>
        </w:numPr>
        <w:spacing w:line="360" w:lineRule="auto"/>
        <w:ind w:left="1444"/>
        <w:rPr>
          <w:rFonts w:ascii="Times New Roman" w:hAnsi="Times New Roman"/>
        </w:rPr>
      </w:pPr>
      <w:r w:rsidRPr="00B632B4">
        <w:rPr>
          <w:rFonts w:ascii="Times New Roman" w:hAnsi="Times New Roman"/>
        </w:rPr>
        <w:t>Inkrementális tárcsa tervezése.</w:t>
      </w:r>
    </w:p>
    <w:p w14:paraId="7901179A" w14:textId="77777777" w:rsidR="00C57441" w:rsidRPr="00B632B4" w:rsidRDefault="00C57441" w:rsidP="00C57441">
      <w:pPr>
        <w:pStyle w:val="ListParagraph"/>
        <w:numPr>
          <w:ilvl w:val="0"/>
          <w:numId w:val="5"/>
        </w:numPr>
        <w:spacing w:line="360" w:lineRule="auto"/>
        <w:ind w:left="1444"/>
        <w:rPr>
          <w:rFonts w:ascii="Times New Roman" w:hAnsi="Times New Roman"/>
        </w:rPr>
      </w:pPr>
      <w:r w:rsidRPr="00B632B4">
        <w:rPr>
          <w:rFonts w:ascii="Times New Roman" w:hAnsi="Times New Roman"/>
        </w:rPr>
        <w:t>Hardveres pozíció Szabályozó megvalósítása</w:t>
      </w:r>
    </w:p>
    <w:p w14:paraId="39F37957" w14:textId="77777777" w:rsidR="00C57441" w:rsidRPr="00B632B4" w:rsidRDefault="00C57441" w:rsidP="00C57441">
      <w:pPr>
        <w:pStyle w:val="ListParagraph"/>
        <w:numPr>
          <w:ilvl w:val="0"/>
          <w:numId w:val="5"/>
        </w:numPr>
        <w:spacing w:line="360" w:lineRule="auto"/>
        <w:ind w:left="1444"/>
        <w:rPr>
          <w:rFonts w:ascii="Times New Roman" w:hAnsi="Times New Roman"/>
        </w:rPr>
      </w:pPr>
      <w:r w:rsidRPr="00B632B4">
        <w:rPr>
          <w:rFonts w:ascii="Times New Roman" w:hAnsi="Times New Roman"/>
        </w:rPr>
        <w:t>Hardveres PID szabályozó megvalósítása</w:t>
      </w:r>
    </w:p>
    <w:p w14:paraId="4C82C4F6" w14:textId="77777777" w:rsidR="00C57441" w:rsidRPr="00B632B4" w:rsidRDefault="00C57441" w:rsidP="00C57441">
      <w:pPr>
        <w:pStyle w:val="ListParagraph"/>
        <w:numPr>
          <w:ilvl w:val="0"/>
          <w:numId w:val="5"/>
        </w:numPr>
        <w:spacing w:line="360" w:lineRule="auto"/>
        <w:ind w:left="1444"/>
        <w:rPr>
          <w:rFonts w:ascii="Times New Roman" w:hAnsi="Times New Roman"/>
        </w:rPr>
      </w:pPr>
      <w:r w:rsidRPr="00B632B4">
        <w:rPr>
          <w:rFonts w:ascii="Times New Roman" w:hAnsi="Times New Roman"/>
        </w:rPr>
        <w:t>DC motor mérőstand megépítése</w:t>
      </w:r>
    </w:p>
    <w:p w14:paraId="4FCB00B6" w14:textId="77777777" w:rsidR="00C57441" w:rsidRPr="00B632B4" w:rsidRDefault="00C57441" w:rsidP="00C57441">
      <w:pPr>
        <w:pStyle w:val="ListParagraph"/>
        <w:numPr>
          <w:ilvl w:val="0"/>
          <w:numId w:val="5"/>
        </w:numPr>
        <w:spacing w:line="360" w:lineRule="auto"/>
        <w:ind w:left="1444"/>
        <w:rPr>
          <w:rFonts w:ascii="Times New Roman" w:hAnsi="Times New Roman"/>
        </w:rPr>
      </w:pPr>
      <w:r w:rsidRPr="00B632B4">
        <w:rPr>
          <w:rFonts w:ascii="Times New Roman" w:hAnsi="Times New Roman"/>
        </w:rPr>
        <w:t>Hardver alapkonfigurációs kialakítása Xilinx Platform Studio-val a két fejlesztőrendszeren</w:t>
      </w:r>
    </w:p>
    <w:p w14:paraId="39E71CCF" w14:textId="77777777" w:rsidR="00C57441" w:rsidRPr="00B632B4" w:rsidRDefault="00C57441" w:rsidP="00C57441">
      <w:pPr>
        <w:pStyle w:val="ListParagraph"/>
        <w:numPr>
          <w:ilvl w:val="0"/>
          <w:numId w:val="5"/>
        </w:numPr>
        <w:spacing w:line="360" w:lineRule="auto"/>
        <w:ind w:left="1444"/>
        <w:rPr>
          <w:rFonts w:ascii="Times New Roman" w:hAnsi="Times New Roman"/>
        </w:rPr>
      </w:pPr>
      <w:r w:rsidRPr="00B632B4">
        <w:rPr>
          <w:rFonts w:ascii="Times New Roman" w:hAnsi="Times New Roman"/>
        </w:rPr>
        <w:t>A beágyazott processzorokon futó programok megvalósítása Xilinx Software Development Kit eszközzel</w:t>
      </w:r>
    </w:p>
    <w:p w14:paraId="7249111B" w14:textId="454C5A11" w:rsidR="00C57441" w:rsidRPr="00B632B4" w:rsidRDefault="00C57441" w:rsidP="00C57441">
      <w:pPr>
        <w:pStyle w:val="ListParagraph"/>
        <w:numPr>
          <w:ilvl w:val="0"/>
          <w:numId w:val="5"/>
        </w:numPr>
        <w:spacing w:line="360" w:lineRule="auto"/>
        <w:ind w:left="1444"/>
        <w:rPr>
          <w:rFonts w:ascii="Times New Roman" w:hAnsi="Times New Roman"/>
        </w:rPr>
      </w:pPr>
      <w:r w:rsidRPr="00B632B4">
        <w:rPr>
          <w:rFonts w:ascii="Times New Roman" w:hAnsi="Times New Roman"/>
        </w:rPr>
        <w:t xml:space="preserve">IPmag </w:t>
      </w:r>
      <w:ins w:id="2851" w:author="stbrassai" w:date="2015-06-23T21:24:00Z">
        <w:r w:rsidR="003A03AE">
          <w:rPr>
            <w:rFonts w:ascii="Times New Roman" w:hAnsi="Times New Roman"/>
          </w:rPr>
          <w:t xml:space="preserve">tervezése </w:t>
        </w:r>
      </w:ins>
      <w:del w:id="2852" w:author="stbrassai" w:date="2015-06-23T21:24:00Z">
        <w:r w:rsidRPr="00B632B4" w:rsidDel="003A03AE">
          <w:rPr>
            <w:rFonts w:ascii="Times New Roman" w:hAnsi="Times New Roman"/>
          </w:rPr>
          <w:delText>ge</w:delText>
        </w:r>
      </w:del>
      <w:del w:id="2853" w:author="stbrassai" w:date="2015-06-23T21:25:00Z">
        <w:r w:rsidRPr="00B632B4" w:rsidDel="003A03AE">
          <w:rPr>
            <w:rFonts w:ascii="Times New Roman" w:hAnsi="Times New Roman"/>
          </w:rPr>
          <w:delText>nerálása</w:delText>
        </w:r>
      </w:del>
      <w:r w:rsidRPr="00B632B4">
        <w:rPr>
          <w:rFonts w:ascii="Times New Roman" w:hAnsi="Times New Roman"/>
        </w:rPr>
        <w:t xml:space="preserve"> (</w:t>
      </w:r>
      <w:del w:id="2854" w:author="stbrassai" w:date="2015-06-23T21:25:00Z">
        <w:r w:rsidRPr="00B632B4" w:rsidDel="003A03AE">
          <w:rPr>
            <w:rFonts w:ascii="Times New Roman" w:hAnsi="Times New Roman"/>
          </w:rPr>
          <w:delText>S</w:delText>
        </w:r>
      </w:del>
      <w:ins w:id="2855" w:author="stbrassai" w:date="2015-06-23T21:25:00Z">
        <w:r w:rsidR="003A03AE">
          <w:rPr>
            <w:rFonts w:ascii="Times New Roman" w:hAnsi="Times New Roman"/>
          </w:rPr>
          <w:t>s</w:t>
        </w:r>
      </w:ins>
      <w:r w:rsidRPr="00B632B4">
        <w:rPr>
          <w:rFonts w:ascii="Times New Roman" w:hAnsi="Times New Roman"/>
        </w:rPr>
        <w:t>ebesség+</w:t>
      </w:r>
      <w:del w:id="2856" w:author="stbrassai" w:date="2015-06-23T21:25:00Z">
        <w:r w:rsidRPr="00B632B4" w:rsidDel="003A03AE">
          <w:rPr>
            <w:rFonts w:ascii="Times New Roman" w:hAnsi="Times New Roman"/>
          </w:rPr>
          <w:delText>P</w:delText>
        </w:r>
      </w:del>
      <w:ins w:id="2857" w:author="stbrassai" w:date="2015-06-23T21:25:00Z">
        <w:r w:rsidR="003A03AE">
          <w:rPr>
            <w:rFonts w:ascii="Times New Roman" w:hAnsi="Times New Roman"/>
          </w:rPr>
          <w:t>p</w:t>
        </w:r>
      </w:ins>
      <w:r w:rsidRPr="00B632B4">
        <w:rPr>
          <w:rFonts w:ascii="Times New Roman" w:hAnsi="Times New Roman"/>
        </w:rPr>
        <w:t xml:space="preserve">ozíció </w:t>
      </w:r>
      <w:del w:id="2858" w:author="stbrassai" w:date="2015-06-23T21:25:00Z">
        <w:r w:rsidRPr="00B632B4" w:rsidDel="003A03AE">
          <w:rPr>
            <w:rFonts w:ascii="Times New Roman" w:hAnsi="Times New Roman"/>
          </w:rPr>
          <w:delText>S</w:delText>
        </w:r>
      </w:del>
      <w:ins w:id="2859" w:author="stbrassai" w:date="2015-06-23T21:25:00Z">
        <w:r w:rsidR="003A03AE">
          <w:rPr>
            <w:rFonts w:ascii="Times New Roman" w:hAnsi="Times New Roman"/>
          </w:rPr>
          <w:t>s</w:t>
        </w:r>
      </w:ins>
      <w:r w:rsidRPr="00B632B4">
        <w:rPr>
          <w:rFonts w:ascii="Times New Roman" w:hAnsi="Times New Roman"/>
        </w:rPr>
        <w:t>zabályozó)</w:t>
      </w:r>
    </w:p>
    <w:p w14:paraId="782225D3" w14:textId="77777777" w:rsidR="00C57441" w:rsidRPr="00B632B4" w:rsidRDefault="00C57441" w:rsidP="00C57441">
      <w:pPr>
        <w:pStyle w:val="ListParagraph"/>
        <w:numPr>
          <w:ilvl w:val="0"/>
          <w:numId w:val="5"/>
        </w:numPr>
        <w:spacing w:line="360" w:lineRule="auto"/>
        <w:ind w:left="1444"/>
        <w:rPr>
          <w:rFonts w:ascii="Times New Roman" w:hAnsi="Times New Roman"/>
        </w:rPr>
      </w:pPr>
      <w:r w:rsidRPr="00B632B4">
        <w:rPr>
          <w:rFonts w:ascii="Times New Roman" w:hAnsi="Times New Roman"/>
        </w:rPr>
        <w:t>Az egyes alegységek Simulink System generátorban való szimulációja</w:t>
      </w:r>
    </w:p>
    <w:p w14:paraId="51121AF1" w14:textId="77777777" w:rsidR="00C57441" w:rsidRDefault="00C57441" w:rsidP="00C57441">
      <w:pPr>
        <w:pStyle w:val="ListParagraph"/>
        <w:numPr>
          <w:ilvl w:val="0"/>
          <w:numId w:val="5"/>
        </w:numPr>
        <w:spacing w:line="360" w:lineRule="auto"/>
        <w:ind w:left="1444"/>
        <w:rPr>
          <w:rFonts w:ascii="Times New Roman" w:hAnsi="Times New Roman"/>
        </w:rPr>
      </w:pPr>
      <w:r w:rsidRPr="00B632B4">
        <w:rPr>
          <w:rFonts w:ascii="Times New Roman" w:hAnsi="Times New Roman"/>
        </w:rPr>
        <w:t>H-hídak megépítése, vízhűtés kivitelezése</w:t>
      </w:r>
    </w:p>
    <w:p w14:paraId="5355E58D" w14:textId="3654B405" w:rsidR="000C3A6B" w:rsidRPr="000C3A6B" w:rsidRDefault="000C3A6B" w:rsidP="00557942">
      <w:pPr>
        <w:pStyle w:val="ListParagraph"/>
        <w:numPr>
          <w:ilvl w:val="0"/>
          <w:numId w:val="5"/>
        </w:numPr>
        <w:spacing w:line="360" w:lineRule="auto"/>
        <w:ind w:left="1444"/>
        <w:rPr>
          <w:rFonts w:ascii="Times New Roman" w:hAnsi="Times New Roman"/>
        </w:rPr>
      </w:pPr>
      <w:r w:rsidRPr="000C3A6B">
        <w:rPr>
          <w:rFonts w:ascii="Times New Roman" w:hAnsi="Times New Roman"/>
        </w:rPr>
        <w:t>Nyáktervezés Altium tervező programban</w:t>
      </w:r>
    </w:p>
    <w:p w14:paraId="5D2CBB23" w14:textId="51F939EB" w:rsidR="000C3A6B" w:rsidRPr="000C3A6B" w:rsidRDefault="00C57441" w:rsidP="00DB5C9B">
      <w:pPr>
        <w:pStyle w:val="ListParagraph"/>
        <w:numPr>
          <w:ilvl w:val="0"/>
          <w:numId w:val="5"/>
        </w:numPr>
        <w:spacing w:line="360" w:lineRule="auto"/>
        <w:ind w:left="1444"/>
        <w:rPr>
          <w:rFonts w:ascii="Times New Roman" w:hAnsi="Times New Roman"/>
        </w:rPr>
      </w:pPr>
      <w:r w:rsidRPr="000C3A6B">
        <w:rPr>
          <w:rFonts w:ascii="Times New Roman" w:hAnsi="Times New Roman"/>
        </w:rPr>
        <w:t>Grafikus vezérlőfelület elkészítése</w:t>
      </w:r>
    </w:p>
    <w:p w14:paraId="767603F0" w14:textId="77777777" w:rsidR="000C3A6B" w:rsidRPr="00BE4225" w:rsidRDefault="000C3A6B" w:rsidP="00C57441">
      <w:pPr>
        <w:pStyle w:val="ListParagraph"/>
        <w:spacing w:line="360" w:lineRule="auto"/>
        <w:ind w:left="1444"/>
        <w:outlineLvl w:val="0"/>
        <w:rPr>
          <w:rFonts w:ascii="Times New Roman" w:hAnsi="Times New Roman"/>
        </w:rPr>
      </w:pPr>
    </w:p>
    <w:p w14:paraId="61BF2F49" w14:textId="0E364F85" w:rsidR="004E5431" w:rsidRPr="00BE4225" w:rsidRDefault="004E5431" w:rsidP="007852B4">
      <w:pPr>
        <w:pStyle w:val="Heading1"/>
        <w:rPr>
          <w:rFonts w:ascii="Times New Roman" w:hAnsi="Times New Roman"/>
        </w:rPr>
      </w:pPr>
      <w:bookmarkStart w:id="2860" w:name="_Toc422064143"/>
      <w:bookmarkStart w:id="2861" w:name="_Toc422126926"/>
      <w:bookmarkStart w:id="2862" w:name="_Toc422064144"/>
      <w:bookmarkStart w:id="2863" w:name="_Toc422126927"/>
      <w:bookmarkStart w:id="2864" w:name="_Toc422854253"/>
      <w:bookmarkEnd w:id="2860"/>
      <w:bookmarkEnd w:id="2861"/>
      <w:bookmarkEnd w:id="2862"/>
      <w:bookmarkEnd w:id="2863"/>
      <w:r w:rsidRPr="00BE4225">
        <w:rPr>
          <w:rFonts w:ascii="Times New Roman" w:hAnsi="Times New Roman"/>
        </w:rPr>
        <w:t>Következtetések:</w:t>
      </w:r>
      <w:bookmarkEnd w:id="2864"/>
    </w:p>
    <w:p w14:paraId="6EE28120" w14:textId="77777777" w:rsidR="00C57441" w:rsidRPr="00B632B4" w:rsidRDefault="004E5431" w:rsidP="00C57441">
      <w:pPr>
        <w:spacing w:line="360" w:lineRule="auto"/>
        <w:rPr>
          <w:rFonts w:ascii="Times New Roman" w:hAnsi="Times New Roman"/>
        </w:rPr>
      </w:pPr>
      <w:r w:rsidRPr="00BE4225">
        <w:rPr>
          <w:rFonts w:ascii="Times New Roman" w:hAnsi="Times New Roman"/>
        </w:rPr>
        <w:tab/>
      </w:r>
      <w:r w:rsidR="00C57441" w:rsidRPr="00B632B4">
        <w:rPr>
          <w:rFonts w:ascii="Times New Roman" w:hAnsi="Times New Roman"/>
        </w:rPr>
        <w:t xml:space="preserve">A kivitelezés során sok olyan apró hibára rábukkantam, amelyek jó alapot nyújtanának a jövőben továbbfejlesztési lehetőségre. Elsősorban a mechanikai rendszert kellene átalakítani. A rendszeren kívül levő motorokat be kellene vinni a vázon belűre. A lánctalpakat is átkellene alakítani, mert nem fognak megfelelni a kültéri követelményeknek csak sajnos a keret csak ennyire volt elég. A rendszer vezérlő magja, az FPGA rendszer az szerintem jó választás volt, mert nagyon jó alapot nyújt mind a szoftveres mind a hardveres továbbfejlesztési lehetőségekre. A sebesség és a pozíció szabályozok meglátásom szerint beváltak, egyedüli gond a sebesség mérésével van. A sebesség mérő modult még ki kellene egészíteni, hogy kis sebességekre is jól mérjen, jelenleg alacsony sebességen a mérés elég zajos. </w:t>
      </w:r>
    </w:p>
    <w:p w14:paraId="0280AD7A" w14:textId="77777777" w:rsidR="00C57441" w:rsidRPr="00B632B4" w:rsidRDefault="00C57441" w:rsidP="00C57441">
      <w:pPr>
        <w:spacing w:line="360" w:lineRule="auto"/>
        <w:rPr>
          <w:rFonts w:ascii="Times New Roman" w:hAnsi="Times New Roman"/>
        </w:rPr>
      </w:pPr>
      <w:r w:rsidRPr="00B632B4">
        <w:rPr>
          <w:rFonts w:ascii="Times New Roman" w:hAnsi="Times New Roman"/>
        </w:rPr>
        <w:lastRenderedPageBreak/>
        <w:tab/>
        <w:t xml:space="preserve">Ami a rendszer működése szempontjából sok előnyt jelentene DC motorok áramának a mérése, amely segítene a szabályzásban és a védelemben is. </w:t>
      </w:r>
    </w:p>
    <w:p w14:paraId="1D8BD6BF" w14:textId="77777777" w:rsidR="00C57441" w:rsidRPr="00B632B4" w:rsidRDefault="00C57441" w:rsidP="00C57441">
      <w:pPr>
        <w:spacing w:line="360" w:lineRule="auto"/>
        <w:rPr>
          <w:rFonts w:ascii="Times New Roman" w:hAnsi="Times New Roman"/>
        </w:rPr>
      </w:pPr>
      <w:r w:rsidRPr="00B632B4">
        <w:rPr>
          <w:rFonts w:ascii="Times New Roman" w:hAnsi="Times New Roman"/>
        </w:rPr>
        <w:tab/>
        <w:t>A rendszer energia ellátására mindenféleképen minimum két független akkumulátor lenne szükség amiatt, hogy a teljesítmény elektronika es a digitális elektronika külön tápforrásról kapja az ellátást olyan megfontolásból, hogy a digitális áramkörök prioritást élvezzenek más elemekkel szemben. Ha a rendszert hosszabb időre szeretnénk működtetni folytonosan, akkor még integrálni kellene egy energiaforrást például egy nap ellem cellát, amely biztosítana energia utánpótlást adott időn belül.</w:t>
      </w:r>
    </w:p>
    <w:p w14:paraId="18BA246C" w14:textId="40C57EE2" w:rsidR="00C57441" w:rsidRPr="00B632B4" w:rsidRDefault="00C57441" w:rsidP="00C57441">
      <w:pPr>
        <w:spacing w:line="360" w:lineRule="auto"/>
        <w:rPr>
          <w:rFonts w:ascii="Times New Roman" w:hAnsi="Times New Roman"/>
        </w:rPr>
      </w:pPr>
      <w:r w:rsidRPr="00B632B4">
        <w:rPr>
          <w:rFonts w:ascii="Times New Roman" w:hAnsi="Times New Roman"/>
        </w:rPr>
        <w:tab/>
        <w:t>Kommunikációs összekötetés is bevált, a TCP protokollal történő adatcsere. A router elősegíti a további elemek integrálását a rendszerbe például egy robotkar, amellye</w:t>
      </w:r>
      <w:r>
        <w:rPr>
          <w:rFonts w:ascii="Times New Roman" w:hAnsi="Times New Roman"/>
        </w:rPr>
        <w:t>l tudnánk a kapcsolatot tartani routeren</w:t>
      </w:r>
      <w:r w:rsidRPr="00B632B4">
        <w:rPr>
          <w:rFonts w:ascii="Times New Roman" w:hAnsi="Times New Roman"/>
        </w:rPr>
        <w:t xml:space="preserve"> keresztül, protokollon keresztül és az FPGA rendszer is elérné.</w:t>
      </w:r>
    </w:p>
    <w:p w14:paraId="38141535" w14:textId="77777777" w:rsidR="00C57441" w:rsidRPr="00B632B4" w:rsidRDefault="00C57441" w:rsidP="00C57441">
      <w:pPr>
        <w:spacing w:line="360" w:lineRule="auto"/>
        <w:rPr>
          <w:rFonts w:ascii="Times New Roman" w:hAnsi="Times New Roman"/>
        </w:rPr>
      </w:pPr>
      <w:r w:rsidRPr="00B632B4">
        <w:rPr>
          <w:rFonts w:ascii="Times New Roman" w:hAnsi="Times New Roman"/>
        </w:rPr>
        <w:tab/>
        <w:t>Az inkrementális szenzorok, amelyeket én készítettem, beváltak, nagyon olcsón tudtam előállítani a piaci árhoz viszonyítva. Fejlesztés szempontjából a tárcsák felbontása is növelhető lenne a tárcsák átmérőjének megnövelésével és a jobb minőségű lézeres nyomtató használatával.</w:t>
      </w:r>
    </w:p>
    <w:p w14:paraId="757E6127" w14:textId="77777777" w:rsidR="00C57441" w:rsidRPr="00B632B4" w:rsidRDefault="00C57441" w:rsidP="00C57441">
      <w:pPr>
        <w:spacing w:line="360" w:lineRule="auto"/>
        <w:rPr>
          <w:rFonts w:ascii="Times New Roman" w:hAnsi="Times New Roman"/>
        </w:rPr>
      </w:pPr>
      <w:r w:rsidRPr="00B632B4">
        <w:rPr>
          <w:rFonts w:ascii="Times New Roman" w:hAnsi="Times New Roman"/>
        </w:rPr>
        <w:tab/>
        <w:t>Összességében tekintve a rendszer nagyon jó szoftver és az elektronika fejlesztésére. A piaci ár alatt van jóval a rendszer előalításához szükséges pénz ahhoz képest, hogy ha egy kész rendszert kellett volna megvásárolni, de olcsó dolgoknak is ára van nem állná meg olyan jól a terepen a helyét.</w:t>
      </w:r>
    </w:p>
    <w:p w14:paraId="2F9F2C20" w14:textId="7B8DD835" w:rsidR="00635BE4" w:rsidRPr="00BE4225" w:rsidRDefault="00ED22AB" w:rsidP="00C57441">
      <w:pPr>
        <w:spacing w:line="360" w:lineRule="auto"/>
        <w:rPr>
          <w:rFonts w:ascii="Times New Roman" w:hAnsi="Times New Roman"/>
        </w:rPr>
      </w:pPr>
      <w:r w:rsidRPr="00BE4225">
        <w:rPr>
          <w:rFonts w:ascii="Times New Roman" w:hAnsi="Times New Roman"/>
        </w:rPr>
        <w:br w:type="page"/>
      </w:r>
    </w:p>
    <w:bookmarkStart w:id="2865" w:name="_Toc422854254" w:displacedByCustomXml="next"/>
    <w:sdt>
      <w:sdtPr>
        <w:rPr>
          <w:rFonts w:ascii="Times New Roman" w:eastAsiaTheme="minorEastAsia" w:hAnsi="Times New Roman" w:cs="Times New Roman"/>
          <w:b w:val="0"/>
          <w:bCs w:val="0"/>
          <w:caps/>
          <w:smallCaps w:val="0"/>
          <w:color w:val="auto"/>
          <w:sz w:val="24"/>
          <w:szCs w:val="24"/>
        </w:rPr>
        <w:id w:val="1494374644"/>
        <w:docPartObj>
          <w:docPartGallery w:val="Bibliographies"/>
          <w:docPartUnique/>
        </w:docPartObj>
      </w:sdtPr>
      <w:sdtEndPr>
        <w:rPr>
          <w:rFonts w:cstheme="minorBidi"/>
          <w:caps w:val="0"/>
          <w:szCs w:val="22"/>
        </w:rPr>
      </w:sdtEndPr>
      <w:sdtContent>
        <w:p w14:paraId="086C861E" w14:textId="05012D06" w:rsidR="00792DE5" w:rsidRPr="00BE4225" w:rsidRDefault="00CE729B" w:rsidP="00FC3556">
          <w:pPr>
            <w:pStyle w:val="Heading1"/>
            <w:spacing w:line="360" w:lineRule="auto"/>
            <w:rPr>
              <w:rFonts w:ascii="Times New Roman" w:hAnsi="Times New Roman" w:cs="Times New Roman"/>
              <w:sz w:val="24"/>
              <w:szCs w:val="24"/>
            </w:rPr>
          </w:pPr>
          <w:r w:rsidRPr="00BE4225">
            <w:rPr>
              <w:rFonts w:ascii="Times New Roman" w:hAnsi="Times New Roman" w:cs="Times New Roman"/>
              <w:sz w:val="24"/>
              <w:szCs w:val="24"/>
            </w:rPr>
            <w:t>Bibliográfia</w:t>
          </w:r>
          <w:bookmarkEnd w:id="2865"/>
        </w:p>
        <w:sdt>
          <w:sdtPr>
            <w:rPr>
              <w:rFonts w:ascii="Times New Roman" w:hAnsi="Times New Roman"/>
            </w:rPr>
            <w:id w:val="111145805"/>
            <w:bibliography/>
          </w:sdtPr>
          <w:sdtEndPr/>
          <w:sdtContent>
            <w:p w14:paraId="13422655" w14:textId="77777777" w:rsidR="00382965" w:rsidRDefault="00ED22AB" w:rsidP="00382965">
              <w:pPr>
                <w:pStyle w:val="Bibliography"/>
                <w:rPr>
                  <w:noProof/>
                  <w:vanish/>
                  <w:szCs w:val="24"/>
                </w:rPr>
              </w:pPr>
              <w:r w:rsidRPr="00BE4225">
                <w:rPr>
                  <w:rFonts w:ascii="Times New Roman" w:hAnsi="Times New Roman"/>
                </w:rPr>
                <w:fldChar w:fldCharType="begin"/>
              </w:r>
              <w:r w:rsidRPr="00BE4225">
                <w:rPr>
                  <w:rFonts w:ascii="Times New Roman" w:hAnsi="Times New Roman"/>
                </w:rPr>
                <w:instrText xml:space="preserve"> BIBLIOGRAPHY </w:instrText>
              </w:r>
              <w:r w:rsidRPr="00BE4225">
                <w:rPr>
                  <w:rFonts w:ascii="Times New Roman" w:hAnsi="Times New Roman"/>
                </w:rPr>
                <w:fldChar w:fldCharType="separate"/>
              </w:r>
              <w:r w:rsidR="00382965">
                <w:rPr>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5"/>
                <w:gridCol w:w="8441"/>
              </w:tblGrid>
              <w:tr w:rsidR="00382965" w14:paraId="3C4CA249" w14:textId="77777777" w:rsidTr="00382965">
                <w:trPr>
                  <w:tblCellSpacing w:w="15" w:type="dxa"/>
                </w:trPr>
                <w:tc>
                  <w:tcPr>
                    <w:tcW w:w="0" w:type="auto"/>
                    <w:hideMark/>
                  </w:tcPr>
                  <w:p w14:paraId="6BC539A2" w14:textId="77777777" w:rsidR="00382965" w:rsidRDefault="00382965">
                    <w:pPr>
                      <w:pStyle w:val="Bibliography"/>
                      <w:jc w:val="right"/>
                      <w:rPr>
                        <w:noProof/>
                      </w:rPr>
                    </w:pPr>
                    <w:r>
                      <w:rPr>
                        <w:noProof/>
                      </w:rPr>
                      <w:t>[1]</w:t>
                    </w:r>
                  </w:p>
                </w:tc>
                <w:tc>
                  <w:tcPr>
                    <w:tcW w:w="0" w:type="auto"/>
                    <w:hideMark/>
                  </w:tcPr>
                  <w:p w14:paraId="0840E2E2" w14:textId="77777777" w:rsidR="00382965" w:rsidRDefault="00382965">
                    <w:pPr>
                      <w:pStyle w:val="Bibliography"/>
                      <w:rPr>
                        <w:noProof/>
                      </w:rPr>
                    </w:pPr>
                    <w:r>
                      <w:rPr>
                        <w:noProof/>
                      </w:rPr>
                      <w:t xml:space="preserve">Márton Lőrinc, </w:t>
                    </w:r>
                    <w:r>
                      <w:rPr>
                        <w:i/>
                        <w:iCs/>
                        <w:noProof/>
                      </w:rPr>
                      <w:t>Irányítástechnika</w:t>
                    </w:r>
                    <w:r>
                      <w:rPr>
                        <w:noProof/>
                      </w:rPr>
                      <w:t>. Kolozsvár: Scientia, 2009.</w:t>
                    </w:r>
                  </w:p>
                </w:tc>
              </w:tr>
              <w:tr w:rsidR="00382965" w14:paraId="2BBD5C59" w14:textId="77777777" w:rsidTr="00382965">
                <w:trPr>
                  <w:tblCellSpacing w:w="15" w:type="dxa"/>
                </w:trPr>
                <w:tc>
                  <w:tcPr>
                    <w:tcW w:w="0" w:type="auto"/>
                    <w:hideMark/>
                  </w:tcPr>
                  <w:p w14:paraId="62FAAE79" w14:textId="77777777" w:rsidR="00382965" w:rsidRDefault="00382965">
                    <w:pPr>
                      <w:pStyle w:val="Bibliography"/>
                      <w:jc w:val="right"/>
                      <w:rPr>
                        <w:noProof/>
                      </w:rPr>
                    </w:pPr>
                    <w:r>
                      <w:rPr>
                        <w:noProof/>
                      </w:rPr>
                      <w:t>[2]</w:t>
                    </w:r>
                  </w:p>
                </w:tc>
                <w:tc>
                  <w:tcPr>
                    <w:tcW w:w="0" w:type="auto"/>
                    <w:hideMark/>
                  </w:tcPr>
                  <w:p w14:paraId="46043DA2" w14:textId="77777777" w:rsidR="00382965" w:rsidRDefault="00382965">
                    <w:pPr>
                      <w:pStyle w:val="Bibliography"/>
                      <w:rPr>
                        <w:noProof/>
                      </w:rPr>
                    </w:pPr>
                    <w:r>
                      <w:rPr>
                        <w:noProof/>
                      </w:rPr>
                      <w:t>Dr Kavita Khare, Dr R. P. Singh Prof. Vikas Gupta, "Efficient FPGA Design and Implementation of Digital PID Controllers in Simulink," 2013.</w:t>
                    </w:r>
                  </w:p>
                </w:tc>
              </w:tr>
              <w:tr w:rsidR="00382965" w14:paraId="508EF68C" w14:textId="77777777" w:rsidTr="00382965">
                <w:trPr>
                  <w:tblCellSpacing w:w="15" w:type="dxa"/>
                </w:trPr>
                <w:tc>
                  <w:tcPr>
                    <w:tcW w:w="0" w:type="auto"/>
                    <w:hideMark/>
                  </w:tcPr>
                  <w:p w14:paraId="1A8C9CC6" w14:textId="77777777" w:rsidR="00382965" w:rsidRDefault="00382965">
                    <w:pPr>
                      <w:pStyle w:val="Bibliography"/>
                      <w:jc w:val="right"/>
                      <w:rPr>
                        <w:noProof/>
                      </w:rPr>
                    </w:pPr>
                    <w:r>
                      <w:rPr>
                        <w:noProof/>
                      </w:rPr>
                      <w:t>[3]</w:t>
                    </w:r>
                  </w:p>
                </w:tc>
                <w:tc>
                  <w:tcPr>
                    <w:tcW w:w="0" w:type="auto"/>
                    <w:hideMark/>
                  </w:tcPr>
                  <w:p w14:paraId="1F6714A0" w14:textId="77777777" w:rsidR="00382965" w:rsidRDefault="00382965">
                    <w:pPr>
                      <w:pStyle w:val="Bibliography"/>
                      <w:rPr>
                        <w:noProof/>
                      </w:rPr>
                    </w:pPr>
                    <w:r>
                      <w:rPr>
                        <w:noProof/>
                      </w:rPr>
                      <w:t xml:space="preserve">xilinx. http://www.xilinx.com/. [Online]. </w:t>
                    </w:r>
                    <w:hyperlink r:id="rId155" w:history="1">
                      <w:r>
                        <w:rPr>
                          <w:rStyle w:val="Hyperlink"/>
                          <w:noProof/>
                        </w:rPr>
                        <w:t>http://www.xilinx.com/support/documentation/sw_manuals/xilinx14_5/sysgen_gs.pdf</w:t>
                      </w:r>
                    </w:hyperlink>
                  </w:p>
                </w:tc>
              </w:tr>
              <w:tr w:rsidR="00382965" w14:paraId="4952F0FE" w14:textId="77777777" w:rsidTr="00382965">
                <w:trPr>
                  <w:tblCellSpacing w:w="15" w:type="dxa"/>
                </w:trPr>
                <w:tc>
                  <w:tcPr>
                    <w:tcW w:w="0" w:type="auto"/>
                    <w:hideMark/>
                  </w:tcPr>
                  <w:p w14:paraId="17952A16" w14:textId="77777777" w:rsidR="00382965" w:rsidRDefault="00382965">
                    <w:pPr>
                      <w:pStyle w:val="Bibliography"/>
                      <w:jc w:val="right"/>
                      <w:rPr>
                        <w:noProof/>
                      </w:rPr>
                    </w:pPr>
                    <w:r>
                      <w:rPr>
                        <w:noProof/>
                      </w:rPr>
                      <w:t>[4]</w:t>
                    </w:r>
                  </w:p>
                </w:tc>
                <w:tc>
                  <w:tcPr>
                    <w:tcW w:w="0" w:type="auto"/>
                    <w:hideMark/>
                  </w:tcPr>
                  <w:p w14:paraId="507C3D92" w14:textId="77777777" w:rsidR="00382965" w:rsidRDefault="00382965">
                    <w:pPr>
                      <w:pStyle w:val="Bibliography"/>
                      <w:rPr>
                        <w:noProof/>
                      </w:rPr>
                    </w:pPr>
                    <w:r>
                      <w:rPr>
                        <w:noProof/>
                      </w:rPr>
                      <w:t>Rajeev Thakur, Ruchi Gupta Rajesh Nema, "Design &amp; Implementation of FPGA Based On PID Controller," 2013.</w:t>
                    </w:r>
                  </w:p>
                </w:tc>
              </w:tr>
              <w:tr w:rsidR="00382965" w14:paraId="26714A7B" w14:textId="77777777" w:rsidTr="00382965">
                <w:trPr>
                  <w:tblCellSpacing w:w="15" w:type="dxa"/>
                </w:trPr>
                <w:tc>
                  <w:tcPr>
                    <w:tcW w:w="0" w:type="auto"/>
                    <w:hideMark/>
                  </w:tcPr>
                  <w:p w14:paraId="0DF409C8" w14:textId="77777777" w:rsidR="00382965" w:rsidRDefault="00382965">
                    <w:pPr>
                      <w:pStyle w:val="Bibliography"/>
                      <w:jc w:val="right"/>
                      <w:rPr>
                        <w:noProof/>
                      </w:rPr>
                    </w:pPr>
                    <w:r>
                      <w:rPr>
                        <w:noProof/>
                      </w:rPr>
                      <w:t>[5]</w:t>
                    </w:r>
                  </w:p>
                </w:tc>
                <w:tc>
                  <w:tcPr>
                    <w:tcW w:w="0" w:type="auto"/>
                    <w:hideMark/>
                  </w:tcPr>
                  <w:p w14:paraId="6627F866" w14:textId="77777777" w:rsidR="00382965" w:rsidRDefault="00382965">
                    <w:pPr>
                      <w:pStyle w:val="Bibliography"/>
                      <w:rPr>
                        <w:noProof/>
                      </w:rPr>
                    </w:pPr>
                    <w:r>
                      <w:rPr>
                        <w:noProof/>
                      </w:rPr>
                      <w:t xml:space="preserve">http://www.ms.sapientia.ro/elektronika. [Online]. </w:t>
                    </w:r>
                    <w:hyperlink r:id="rId156" w:history="1">
                      <w:r>
                        <w:rPr>
                          <w:rStyle w:val="Hyperlink"/>
                          <w:noProof/>
                        </w:rPr>
                        <w:t>http://www.ms.sapientia.ro/elektronika/fileok/jelerzekelok/szt_lab08_inkrementallis_ado.pdf</w:t>
                      </w:r>
                    </w:hyperlink>
                  </w:p>
                </w:tc>
              </w:tr>
              <w:tr w:rsidR="00382965" w14:paraId="01267441" w14:textId="77777777" w:rsidTr="00382965">
                <w:trPr>
                  <w:tblCellSpacing w:w="15" w:type="dxa"/>
                </w:trPr>
                <w:tc>
                  <w:tcPr>
                    <w:tcW w:w="0" w:type="auto"/>
                    <w:hideMark/>
                  </w:tcPr>
                  <w:p w14:paraId="634319F6" w14:textId="77777777" w:rsidR="00382965" w:rsidRDefault="00382965">
                    <w:pPr>
                      <w:pStyle w:val="Bibliography"/>
                      <w:jc w:val="right"/>
                      <w:rPr>
                        <w:noProof/>
                      </w:rPr>
                    </w:pPr>
                    <w:r>
                      <w:rPr>
                        <w:noProof/>
                      </w:rPr>
                      <w:t>[6]</w:t>
                    </w:r>
                  </w:p>
                </w:tc>
                <w:tc>
                  <w:tcPr>
                    <w:tcW w:w="0" w:type="auto"/>
                    <w:hideMark/>
                  </w:tcPr>
                  <w:p w14:paraId="2047E4EF" w14:textId="77777777" w:rsidR="00382965" w:rsidRDefault="00382965">
                    <w:pPr>
                      <w:pStyle w:val="Bibliography"/>
                      <w:rPr>
                        <w:noProof/>
                      </w:rPr>
                    </w:pPr>
                    <w:r>
                      <w:rPr>
                        <w:noProof/>
                      </w:rPr>
                      <w:t>András Gergő KOCSIS Krisztián LAMÁR, "IMPLEMENTATION OF SPEED MEASUREMENT FOR ELECTRICAL DRIVES EQUIPPED WITH QUADRATURE ENCODER IN LabVIEW FPGA ," 2013.</w:t>
                    </w:r>
                  </w:p>
                </w:tc>
              </w:tr>
              <w:tr w:rsidR="00382965" w14:paraId="02910434" w14:textId="77777777" w:rsidTr="00382965">
                <w:trPr>
                  <w:tblCellSpacing w:w="15" w:type="dxa"/>
                </w:trPr>
                <w:tc>
                  <w:tcPr>
                    <w:tcW w:w="0" w:type="auto"/>
                    <w:hideMark/>
                  </w:tcPr>
                  <w:p w14:paraId="3B468368" w14:textId="77777777" w:rsidR="00382965" w:rsidRDefault="00382965">
                    <w:pPr>
                      <w:pStyle w:val="Bibliography"/>
                      <w:jc w:val="right"/>
                      <w:rPr>
                        <w:noProof/>
                      </w:rPr>
                    </w:pPr>
                    <w:r>
                      <w:rPr>
                        <w:noProof/>
                      </w:rPr>
                      <w:t>[7]</w:t>
                    </w:r>
                  </w:p>
                </w:tc>
                <w:tc>
                  <w:tcPr>
                    <w:tcW w:w="0" w:type="auto"/>
                    <w:hideMark/>
                  </w:tcPr>
                  <w:p w14:paraId="1B2C038D" w14:textId="77777777" w:rsidR="00382965" w:rsidRDefault="00382965">
                    <w:pPr>
                      <w:pStyle w:val="Bibliography"/>
                      <w:rPr>
                        <w:noProof/>
                      </w:rPr>
                    </w:pPr>
                    <w:r>
                      <w:rPr>
                        <w:noProof/>
                      </w:rPr>
                      <w:t xml:space="preserve">Márton Lőrinc. http://www.ms.sapientia.ro/~martonl/index.htm. [Online]. </w:t>
                    </w:r>
                    <w:hyperlink r:id="rId157" w:history="1">
                      <w:r>
                        <w:rPr>
                          <w:rStyle w:val="Hyperlink"/>
                          <w:noProof/>
                        </w:rPr>
                        <w:t>http://www.ms.sapientia.ro/~martonl/Docs/Labs/IRI_L1.pdf</w:t>
                      </w:r>
                    </w:hyperlink>
                  </w:p>
                </w:tc>
              </w:tr>
              <w:tr w:rsidR="00382965" w14:paraId="7A293767" w14:textId="77777777" w:rsidTr="00382965">
                <w:trPr>
                  <w:tblCellSpacing w:w="15" w:type="dxa"/>
                </w:trPr>
                <w:tc>
                  <w:tcPr>
                    <w:tcW w:w="0" w:type="auto"/>
                    <w:hideMark/>
                  </w:tcPr>
                  <w:p w14:paraId="105AF96A" w14:textId="77777777" w:rsidR="00382965" w:rsidRDefault="00382965">
                    <w:pPr>
                      <w:pStyle w:val="Bibliography"/>
                      <w:jc w:val="right"/>
                      <w:rPr>
                        <w:noProof/>
                      </w:rPr>
                    </w:pPr>
                    <w:r>
                      <w:rPr>
                        <w:noProof/>
                      </w:rPr>
                      <w:t>[8]</w:t>
                    </w:r>
                  </w:p>
                </w:tc>
                <w:tc>
                  <w:tcPr>
                    <w:tcW w:w="0" w:type="auto"/>
                    <w:hideMark/>
                  </w:tcPr>
                  <w:p w14:paraId="0D1F05AB" w14:textId="77777777" w:rsidR="00382965" w:rsidRDefault="00382965">
                    <w:pPr>
                      <w:pStyle w:val="Bibliography"/>
                      <w:rPr>
                        <w:noProof/>
                      </w:rPr>
                    </w:pPr>
                    <w:r>
                      <w:rPr>
                        <w:noProof/>
                      </w:rPr>
                      <w:t xml:space="preserve">Márton Lőrincz. http://www.ms.sapientia.ro/. [Online]. </w:t>
                    </w:r>
                    <w:hyperlink r:id="rId158" w:history="1">
                      <w:r>
                        <w:rPr>
                          <w:rStyle w:val="Hyperlink"/>
                          <w:noProof/>
                        </w:rPr>
                        <w:t>http://www.ms.sapientia.ro/~martonl/Docs/Lectures/Holtidos_Folyamatok_Iranyitasa.pdf</w:t>
                      </w:r>
                    </w:hyperlink>
                  </w:p>
                </w:tc>
              </w:tr>
              <w:tr w:rsidR="00382965" w14:paraId="6F82FD5A" w14:textId="77777777" w:rsidTr="00382965">
                <w:trPr>
                  <w:tblCellSpacing w:w="15" w:type="dxa"/>
                </w:trPr>
                <w:tc>
                  <w:tcPr>
                    <w:tcW w:w="0" w:type="auto"/>
                    <w:hideMark/>
                  </w:tcPr>
                  <w:p w14:paraId="1A3F52CC" w14:textId="77777777" w:rsidR="00382965" w:rsidRDefault="00382965">
                    <w:pPr>
                      <w:pStyle w:val="Bibliography"/>
                      <w:jc w:val="right"/>
                      <w:rPr>
                        <w:noProof/>
                      </w:rPr>
                    </w:pPr>
                    <w:r>
                      <w:rPr>
                        <w:noProof/>
                      </w:rPr>
                      <w:t>[9]</w:t>
                    </w:r>
                  </w:p>
                </w:tc>
                <w:tc>
                  <w:tcPr>
                    <w:tcW w:w="0" w:type="auto"/>
                    <w:hideMark/>
                  </w:tcPr>
                  <w:p w14:paraId="0A5810A3" w14:textId="77777777" w:rsidR="00382965" w:rsidRDefault="00382965">
                    <w:pPr>
                      <w:pStyle w:val="Bibliography"/>
                      <w:rPr>
                        <w:noProof/>
                      </w:rPr>
                    </w:pPr>
                    <w:r>
                      <w:rPr>
                        <w:noProof/>
                      </w:rPr>
                      <w:t xml:space="preserve">InvenSense Inc. www.olimex.com. [Online]. </w:t>
                    </w:r>
                    <w:hyperlink r:id="rId159" w:history="1">
                      <w:r>
                        <w:rPr>
                          <w:rStyle w:val="Hyperlink"/>
                          <w:noProof/>
                        </w:rPr>
                        <w:t>https://www.olimex.com/Products/Modules/Sensors/MOD-MPU6050/resources/RM-MPU-60xxA_rev_4.pdf</w:t>
                      </w:r>
                    </w:hyperlink>
                  </w:p>
                </w:tc>
              </w:tr>
              <w:tr w:rsidR="00382965" w14:paraId="2B0D0932" w14:textId="77777777" w:rsidTr="00382965">
                <w:trPr>
                  <w:tblCellSpacing w:w="15" w:type="dxa"/>
                </w:trPr>
                <w:tc>
                  <w:tcPr>
                    <w:tcW w:w="0" w:type="auto"/>
                    <w:hideMark/>
                  </w:tcPr>
                  <w:p w14:paraId="0F3E521F" w14:textId="77777777" w:rsidR="00382965" w:rsidRDefault="00382965">
                    <w:pPr>
                      <w:pStyle w:val="Bibliography"/>
                      <w:jc w:val="right"/>
                      <w:rPr>
                        <w:noProof/>
                      </w:rPr>
                    </w:pPr>
                    <w:r>
                      <w:rPr>
                        <w:noProof/>
                      </w:rPr>
                      <w:t>[10]</w:t>
                    </w:r>
                  </w:p>
                </w:tc>
                <w:tc>
                  <w:tcPr>
                    <w:tcW w:w="0" w:type="auto"/>
                    <w:hideMark/>
                  </w:tcPr>
                  <w:p w14:paraId="64E11C71" w14:textId="77777777" w:rsidR="00382965" w:rsidRDefault="00382965">
                    <w:pPr>
                      <w:pStyle w:val="Bibliography"/>
                      <w:rPr>
                        <w:noProof/>
                      </w:rPr>
                    </w:pPr>
                    <w:r>
                      <w:rPr>
                        <w:noProof/>
                      </w:rPr>
                      <w:t xml:space="preserve">xilinx. http://www.xilinx.com. [Online]. </w:t>
                    </w:r>
                    <w:hyperlink r:id="rId160" w:history="1">
                      <w:r>
                        <w:rPr>
                          <w:rStyle w:val="Hyperlink"/>
                          <w:noProof/>
                        </w:rPr>
                        <w:t>http://www.xilinx.com/support/documentation/application_notes/xapp1026.pdf</w:t>
                      </w:r>
                    </w:hyperlink>
                  </w:p>
                </w:tc>
              </w:tr>
              <w:tr w:rsidR="00382965" w14:paraId="52750B01" w14:textId="77777777" w:rsidTr="00382965">
                <w:trPr>
                  <w:tblCellSpacing w:w="15" w:type="dxa"/>
                </w:trPr>
                <w:tc>
                  <w:tcPr>
                    <w:tcW w:w="0" w:type="auto"/>
                    <w:hideMark/>
                  </w:tcPr>
                  <w:p w14:paraId="2E269D74" w14:textId="77777777" w:rsidR="00382965" w:rsidRDefault="00382965">
                    <w:pPr>
                      <w:pStyle w:val="Bibliography"/>
                      <w:jc w:val="right"/>
                      <w:rPr>
                        <w:noProof/>
                      </w:rPr>
                    </w:pPr>
                    <w:r>
                      <w:rPr>
                        <w:noProof/>
                      </w:rPr>
                      <w:t>[11]</w:t>
                    </w:r>
                  </w:p>
                </w:tc>
                <w:tc>
                  <w:tcPr>
                    <w:tcW w:w="0" w:type="auto"/>
                    <w:hideMark/>
                  </w:tcPr>
                  <w:p w14:paraId="1A734043" w14:textId="77777777" w:rsidR="00382965" w:rsidRDefault="00382965">
                    <w:pPr>
                      <w:pStyle w:val="Bibliography"/>
                      <w:rPr>
                        <w:noProof/>
                      </w:rPr>
                    </w:pPr>
                    <w:r>
                      <w:rPr>
                        <w:noProof/>
                      </w:rPr>
                      <w:t xml:space="preserve">intersil. http://www.intersil.com/. [Online]. </w:t>
                    </w:r>
                    <w:hyperlink r:id="rId161" w:history="1">
                      <w:r>
                        <w:rPr>
                          <w:rStyle w:val="Hyperlink"/>
                          <w:noProof/>
                        </w:rPr>
                        <w:t>http://www.intersil.com/content/dam/Intersil/documents/hip4/hip4082.pdf</w:t>
                      </w:r>
                    </w:hyperlink>
                  </w:p>
                </w:tc>
              </w:tr>
              <w:tr w:rsidR="00382965" w14:paraId="1C7B9C72" w14:textId="77777777" w:rsidTr="00382965">
                <w:trPr>
                  <w:tblCellSpacing w:w="15" w:type="dxa"/>
                </w:trPr>
                <w:tc>
                  <w:tcPr>
                    <w:tcW w:w="0" w:type="auto"/>
                    <w:hideMark/>
                  </w:tcPr>
                  <w:p w14:paraId="6F33F5D5" w14:textId="77777777" w:rsidR="00382965" w:rsidRDefault="00382965">
                    <w:pPr>
                      <w:pStyle w:val="Bibliography"/>
                      <w:jc w:val="right"/>
                      <w:rPr>
                        <w:noProof/>
                      </w:rPr>
                    </w:pPr>
                    <w:r>
                      <w:rPr>
                        <w:noProof/>
                      </w:rPr>
                      <w:t>[12]</w:t>
                    </w:r>
                  </w:p>
                </w:tc>
                <w:tc>
                  <w:tcPr>
                    <w:tcW w:w="0" w:type="auto"/>
                    <w:hideMark/>
                  </w:tcPr>
                  <w:p w14:paraId="376AEFBB" w14:textId="77777777" w:rsidR="00382965" w:rsidRDefault="00382965">
                    <w:pPr>
                      <w:pStyle w:val="Bibliography"/>
                      <w:rPr>
                        <w:noProof/>
                      </w:rPr>
                    </w:pPr>
                    <w:r>
                      <w:rPr>
                        <w:noProof/>
                      </w:rPr>
                      <w:t xml:space="preserve">Silicon labs. http://www.silabs.com/. [Online]. </w:t>
                    </w:r>
                    <w:hyperlink r:id="rId162" w:history="1">
                      <w:r>
                        <w:rPr>
                          <w:rStyle w:val="Hyperlink"/>
                          <w:noProof/>
                        </w:rPr>
                        <w:t>http://www.silabs.com/Support%20Documents/TechnicalDocs/AN486.pdf</w:t>
                      </w:r>
                    </w:hyperlink>
                  </w:p>
                </w:tc>
              </w:tr>
              <w:tr w:rsidR="00382965" w14:paraId="529F0D0B" w14:textId="77777777" w:rsidTr="00382965">
                <w:trPr>
                  <w:tblCellSpacing w:w="15" w:type="dxa"/>
                </w:trPr>
                <w:tc>
                  <w:tcPr>
                    <w:tcW w:w="0" w:type="auto"/>
                    <w:hideMark/>
                  </w:tcPr>
                  <w:p w14:paraId="4D2D8E24" w14:textId="77777777" w:rsidR="00382965" w:rsidRDefault="00382965">
                    <w:pPr>
                      <w:pStyle w:val="Bibliography"/>
                      <w:jc w:val="right"/>
                      <w:rPr>
                        <w:noProof/>
                      </w:rPr>
                    </w:pPr>
                    <w:r>
                      <w:rPr>
                        <w:noProof/>
                      </w:rPr>
                      <w:t>[13]</w:t>
                    </w:r>
                  </w:p>
                </w:tc>
                <w:tc>
                  <w:tcPr>
                    <w:tcW w:w="0" w:type="auto"/>
                    <w:hideMark/>
                  </w:tcPr>
                  <w:p w14:paraId="67B2D4EA" w14:textId="77777777" w:rsidR="00382965" w:rsidRDefault="00382965">
                    <w:pPr>
                      <w:pStyle w:val="Bibliography"/>
                      <w:rPr>
                        <w:noProof/>
                      </w:rPr>
                    </w:pPr>
                    <w:r>
                      <w:rPr>
                        <w:noProof/>
                      </w:rPr>
                      <w:t>D. Pazderski, I.Rudas, J.Tar K. Kozłowski, "Modeling and control of a 4-wheel skid-steering".</w:t>
                    </w:r>
                  </w:p>
                </w:tc>
              </w:tr>
              <w:tr w:rsidR="00382965" w14:paraId="57DEAF8D" w14:textId="77777777" w:rsidTr="00382965">
                <w:trPr>
                  <w:tblCellSpacing w:w="15" w:type="dxa"/>
                </w:trPr>
                <w:tc>
                  <w:tcPr>
                    <w:tcW w:w="0" w:type="auto"/>
                    <w:hideMark/>
                  </w:tcPr>
                  <w:p w14:paraId="3AC43863" w14:textId="77777777" w:rsidR="00382965" w:rsidRDefault="00382965">
                    <w:pPr>
                      <w:pStyle w:val="Bibliography"/>
                      <w:jc w:val="right"/>
                      <w:rPr>
                        <w:noProof/>
                      </w:rPr>
                    </w:pPr>
                    <w:r>
                      <w:rPr>
                        <w:noProof/>
                      </w:rPr>
                      <w:t>[14]</w:t>
                    </w:r>
                  </w:p>
                </w:tc>
                <w:tc>
                  <w:tcPr>
                    <w:tcW w:w="0" w:type="auto"/>
                    <w:hideMark/>
                  </w:tcPr>
                  <w:p w14:paraId="14B3FC31" w14:textId="77777777" w:rsidR="00382965" w:rsidRDefault="00382965">
                    <w:pPr>
                      <w:pStyle w:val="Bibliography"/>
                      <w:rPr>
                        <w:noProof/>
                      </w:rPr>
                    </w:pPr>
                    <w:r>
                      <w:rPr>
                        <w:noProof/>
                      </w:rPr>
                      <w:t xml:space="preserve">Maciej Trojnacki, "Dynamics Model of a Four-Wheeled Mobile Robot for Control Applications – A Three-Case Study," in </w:t>
                    </w:r>
                    <w:r>
                      <w:rPr>
                        <w:i/>
                        <w:iCs/>
                        <w:noProof/>
                      </w:rPr>
                      <w:t>Intelligent Systems'2014</w:t>
                    </w:r>
                    <w:r>
                      <w:rPr>
                        <w:noProof/>
                      </w:rPr>
                      <w:t>.: Springer, 2014, p. 111.</w:t>
                    </w:r>
                  </w:p>
                </w:tc>
              </w:tr>
              <w:tr w:rsidR="00382965" w14:paraId="23D029AF" w14:textId="77777777" w:rsidTr="00382965">
                <w:trPr>
                  <w:tblCellSpacing w:w="15" w:type="dxa"/>
                </w:trPr>
                <w:tc>
                  <w:tcPr>
                    <w:tcW w:w="0" w:type="auto"/>
                    <w:hideMark/>
                  </w:tcPr>
                  <w:p w14:paraId="1501A691" w14:textId="77777777" w:rsidR="00382965" w:rsidRDefault="00382965">
                    <w:pPr>
                      <w:pStyle w:val="Bibliography"/>
                      <w:jc w:val="right"/>
                      <w:rPr>
                        <w:noProof/>
                      </w:rPr>
                    </w:pPr>
                    <w:r>
                      <w:rPr>
                        <w:noProof/>
                      </w:rPr>
                      <w:t>[15]</w:t>
                    </w:r>
                  </w:p>
                </w:tc>
                <w:tc>
                  <w:tcPr>
                    <w:tcW w:w="0" w:type="auto"/>
                    <w:hideMark/>
                  </w:tcPr>
                  <w:p w14:paraId="7B5FC331" w14:textId="77777777" w:rsidR="00382965" w:rsidRDefault="00382965">
                    <w:pPr>
                      <w:pStyle w:val="Bibliography"/>
                      <w:rPr>
                        <w:noProof/>
                      </w:rPr>
                    </w:pPr>
                    <w:r>
                      <w:rPr>
                        <w:noProof/>
                      </w:rPr>
                      <w:t xml:space="preserve">Losonczi Lajos. http://www.ms.sapientia.ro/. [Online]. </w:t>
                    </w:r>
                    <w:hyperlink r:id="rId163" w:history="1">
                      <w:r>
                        <w:rPr>
                          <w:rStyle w:val="Hyperlink"/>
                          <w:noProof/>
                        </w:rPr>
                        <w:t>https://moodle.sapidoc.ms.sapientia.ro/pluginfile.php/2771/mod_resource/content/1/Losonczi_Lajos_-_Analog_Aramkorok_3_V1.pdf</w:t>
                      </w:r>
                    </w:hyperlink>
                  </w:p>
                </w:tc>
              </w:tr>
            </w:tbl>
            <w:p w14:paraId="03DBF439" w14:textId="77777777" w:rsidR="00382965" w:rsidRDefault="00382965" w:rsidP="00382965">
              <w:pPr>
                <w:pStyle w:val="Bibliography"/>
                <w:rPr>
                  <w:noProof/>
                  <w:vanish/>
                </w:rPr>
              </w:pPr>
              <w:r>
                <w:rPr>
                  <w:noProof/>
                  <w:vanish/>
                </w:rPr>
                <w:t>x</w:t>
              </w:r>
            </w:p>
            <w:p w14:paraId="34F8C3E6" w14:textId="77777777" w:rsidR="00792DE5" w:rsidRPr="00BE4225" w:rsidRDefault="00ED22AB" w:rsidP="00382965">
              <w:pPr>
                <w:spacing w:line="360" w:lineRule="auto"/>
                <w:rPr>
                  <w:rFonts w:ascii="Times New Roman" w:hAnsi="Times New Roman"/>
                </w:rPr>
              </w:pPr>
              <w:r w:rsidRPr="00BE4225">
                <w:rPr>
                  <w:rFonts w:ascii="Times New Roman" w:hAnsi="Times New Roman"/>
                  <w:b/>
                  <w:bCs/>
                </w:rPr>
                <w:fldChar w:fldCharType="end"/>
              </w:r>
            </w:p>
          </w:sdtContent>
        </w:sdt>
      </w:sdtContent>
    </w:sdt>
    <w:p w14:paraId="46802B77" w14:textId="6BAD7A48" w:rsidR="009F487A" w:rsidRDefault="00BF1638" w:rsidP="007852B4">
      <w:pPr>
        <w:pStyle w:val="Heading1"/>
        <w:spacing w:line="360" w:lineRule="auto"/>
      </w:pPr>
      <w:bookmarkStart w:id="2866" w:name="_Toc422854255"/>
      <w:r w:rsidRPr="00BE4225">
        <w:lastRenderedPageBreak/>
        <w:t>FÜGGELÉK</w:t>
      </w:r>
      <w:bookmarkEnd w:id="2866"/>
    </w:p>
    <w:p w14:paraId="26CB13D3" w14:textId="79EF4F72" w:rsidR="003C35D2" w:rsidRPr="00DB5C9B" w:rsidRDefault="00DB5C9B" w:rsidP="003C35D2">
      <w:pPr>
        <w:rPr>
          <w:b/>
        </w:rPr>
      </w:pPr>
      <w:r w:rsidRPr="00DB5C9B">
        <w:rPr>
          <w:b/>
        </w:rPr>
        <w:t>Nyákterv UV-s nyomtatási módszerhez</w:t>
      </w:r>
    </w:p>
    <w:p w14:paraId="57C452AD" w14:textId="0799E172" w:rsidR="003C35D2" w:rsidRDefault="00D9192F" w:rsidP="003C35D2">
      <w:r>
        <w:rPr>
          <w:noProof/>
          <w:lang w:val="en-US"/>
        </w:rPr>
        <w:drawing>
          <wp:inline distT="0" distB="0" distL="0" distR="0" wp14:anchorId="5B621A77" wp14:editId="75D8574B">
            <wp:extent cx="3657600" cy="1828800"/>
            <wp:effectExtent l="0" t="0" r="0" b="0"/>
            <wp:docPr id="76" name="Picture 15" descr="t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ap"/>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657600" cy="1828800"/>
                    </a:xfrm>
                    <a:prstGeom prst="rect">
                      <a:avLst/>
                    </a:prstGeom>
                    <a:noFill/>
                    <a:ln>
                      <a:noFill/>
                    </a:ln>
                  </pic:spPr>
                </pic:pic>
              </a:graphicData>
            </a:graphic>
          </wp:inline>
        </w:drawing>
      </w:r>
    </w:p>
    <w:p w14:paraId="6CC7BB80" w14:textId="77777777" w:rsidR="00DB5C9B" w:rsidRDefault="00DB5C9B" w:rsidP="003C35D2"/>
    <w:p w14:paraId="6C41C5F5" w14:textId="43E284D5" w:rsidR="00AC5810" w:rsidRDefault="00D9192F" w:rsidP="00AC5810">
      <w:pPr>
        <w:pStyle w:val="Caption"/>
        <w:keepNext/>
      </w:pPr>
      <w:r>
        <w:rPr>
          <w:noProof/>
          <w:lang w:val="en-US"/>
        </w:rPr>
        <w:lastRenderedPageBreak/>
        <w:drawing>
          <wp:inline distT="0" distB="0" distL="0" distR="0" wp14:anchorId="45CFF4CD" wp14:editId="331EE922">
            <wp:extent cx="5581650" cy="3924300"/>
            <wp:effectExtent l="0" t="0" r="0" b="0"/>
            <wp:docPr id="39" name="Picture 16" descr="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000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581650" cy="3924300"/>
                    </a:xfrm>
                    <a:prstGeom prst="rect">
                      <a:avLst/>
                    </a:prstGeom>
                    <a:noFill/>
                    <a:ln>
                      <a:noFill/>
                    </a:ln>
                  </pic:spPr>
                </pic:pic>
              </a:graphicData>
            </a:graphic>
          </wp:inline>
        </w:drawing>
      </w:r>
      <w:r>
        <w:rPr>
          <w:noProof/>
          <w:lang w:val="en-US"/>
        </w:rPr>
        <w:drawing>
          <wp:inline distT="0" distB="0" distL="0" distR="0" wp14:anchorId="206876E3" wp14:editId="5B63196D">
            <wp:extent cx="5581650" cy="3924300"/>
            <wp:effectExtent l="0" t="0" r="0" b="0"/>
            <wp:docPr id="11" name="Picture 17" descr="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000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581650" cy="3924300"/>
                    </a:xfrm>
                    <a:prstGeom prst="rect">
                      <a:avLst/>
                    </a:prstGeom>
                    <a:noFill/>
                    <a:ln>
                      <a:noFill/>
                    </a:ln>
                  </pic:spPr>
                </pic:pic>
              </a:graphicData>
            </a:graphic>
          </wp:inline>
        </w:drawing>
      </w:r>
    </w:p>
    <w:p w14:paraId="1B32E6F3" w14:textId="03051931" w:rsidR="00AC5810" w:rsidRPr="003C35D2" w:rsidRDefault="00AC5810" w:rsidP="002E05C6">
      <w:pPr>
        <w:pStyle w:val="Caption"/>
        <w:jc w:val="center"/>
      </w:pPr>
      <w:bookmarkStart w:id="2867" w:name="_Toc422898631"/>
      <w:r>
        <w:t xml:space="preserve">Kép. </w:t>
      </w:r>
      <w:r w:rsidR="0048426F">
        <w:fldChar w:fldCharType="begin"/>
      </w:r>
      <w:r w:rsidR="0048426F">
        <w:instrText xml:space="preserve"> STYLEREF 1 \s </w:instrText>
      </w:r>
      <w:r w:rsidR="0048426F">
        <w:fldChar w:fldCharType="separate"/>
      </w:r>
      <w:r w:rsidR="0048426F">
        <w:rPr>
          <w:noProof/>
        </w:rPr>
        <w:t>10</w:t>
      </w:r>
      <w:r w:rsidR="0048426F">
        <w:fldChar w:fldCharType="end"/>
      </w:r>
      <w:r w:rsidR="0048426F">
        <w:t>.</w:t>
      </w:r>
      <w:r w:rsidR="0048426F">
        <w:fldChar w:fldCharType="begin"/>
      </w:r>
      <w:r w:rsidR="0048426F">
        <w:instrText xml:space="preserve"> SEQ Kép. \* ARABIC \s 1 </w:instrText>
      </w:r>
      <w:r w:rsidR="0048426F">
        <w:fldChar w:fldCharType="separate"/>
      </w:r>
      <w:r w:rsidR="0048426F">
        <w:rPr>
          <w:noProof/>
        </w:rPr>
        <w:t>1</w:t>
      </w:r>
      <w:r w:rsidR="0048426F">
        <w:fldChar w:fldCharType="end"/>
      </w:r>
      <w:r w:rsidR="004C4B71">
        <w:t xml:space="preserve"> </w:t>
      </w:r>
      <w:r w:rsidR="002E05C6">
        <w:t>A mechanikai rendszer műszaki rajza</w:t>
      </w:r>
      <w:bookmarkEnd w:id="2867"/>
    </w:p>
    <w:p w14:paraId="28B07C3D" w14:textId="77777777" w:rsidR="00FC7AEB" w:rsidRPr="003C35D2" w:rsidRDefault="00FC7AEB">
      <w:pPr>
        <w:pStyle w:val="Caption"/>
        <w:jc w:val="center"/>
      </w:pPr>
    </w:p>
    <w:sectPr w:rsidR="00FC7AEB" w:rsidRPr="003C35D2" w:rsidSect="00271DC5">
      <w:headerReference w:type="even" r:id="rId167"/>
      <w:headerReference w:type="default" r:id="rId168"/>
      <w:footerReference w:type="even" r:id="rId169"/>
      <w:footerReference w:type="default" r:id="rId170"/>
      <w:headerReference w:type="first" r:id="rId171"/>
      <w:footerReference w:type="first" r:id="rId172"/>
      <w:pgSz w:w="11907" w:h="16840" w:code="9"/>
      <w:pgMar w:top="1440" w:right="1440" w:bottom="1440" w:left="1701" w:header="720" w:footer="720" w:gutter="0"/>
      <w:pgNumType w:start="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487" w:author="stbrassai" w:date="2015-06-24T07:52:00Z" w:initials="s">
    <w:p w14:paraId="06E87D25" w14:textId="5C2C3BB5" w:rsidR="00C25524" w:rsidRDefault="00C25524">
      <w:pPr>
        <w:pStyle w:val="CommentText"/>
      </w:pPr>
      <w:r>
        <w:rPr>
          <w:rStyle w:val="CommentReference"/>
        </w:rPr>
        <w:annotationRef/>
      </w:r>
      <w:r>
        <w:rPr>
          <w:rStyle w:val="CommentReference"/>
        </w:rPr>
        <w:t>REGISTRU DE DATE</w:t>
      </w:r>
    </w:p>
  </w:comment>
  <w:comment w:id="2443" w:author="stbrassai" w:date="2015-06-14T09:45:00Z" w:initials="s">
    <w:p w14:paraId="4900D72C" w14:textId="77777777" w:rsidR="005F456C" w:rsidRDefault="005F456C">
      <w:pPr>
        <w:pStyle w:val="CommentText"/>
      </w:pPr>
      <w:r>
        <w:rPr>
          <w:rStyle w:val="CommentReference"/>
        </w:rPr>
        <w:annotationRef/>
      </w:r>
      <w:r>
        <w:t>kellene részletezni mások hogy tervezték meg a PID szabályozót, tömbvázlat, paraméterezés, milyen aritmetika van alkalmazva</w:t>
      </w:r>
    </w:p>
  </w:comment>
  <w:comment w:id="2444" w:author="stbrassai" w:date="2015-06-14T09:45:00Z" w:initials="s">
    <w:p w14:paraId="3AB43E0E" w14:textId="77777777" w:rsidR="005F456C" w:rsidRDefault="005F456C" w:rsidP="003B2B67">
      <w:pPr>
        <w:pStyle w:val="CommentText"/>
      </w:pPr>
      <w:r>
        <w:rPr>
          <w:rStyle w:val="CommentReference"/>
        </w:rPr>
        <w:annotationRef/>
      </w:r>
      <w:r>
        <w:t>újrafogalmazni-kétszer jelenik meg a valósítottam meg</w:t>
      </w:r>
    </w:p>
  </w:comment>
  <w:comment w:id="2445" w:author="Ora Int" w:date="2015-06-20T13:46:00Z" w:initials="OI">
    <w:p w14:paraId="2FBD66F2" w14:textId="77777777" w:rsidR="005F456C" w:rsidRDefault="005F456C" w:rsidP="003B2B67">
      <w:pPr>
        <w:pStyle w:val="CommentText"/>
      </w:pPr>
      <w:r>
        <w:rPr>
          <w:rStyle w:val="CommentReference"/>
        </w:rPr>
        <w:annotationRef/>
      </w:r>
    </w:p>
  </w:comment>
  <w:comment w:id="2446" w:author="stbrassai" w:date="2015-06-14T09:45:00Z" w:initials="s">
    <w:p w14:paraId="030D3344" w14:textId="77777777" w:rsidR="005F456C" w:rsidRDefault="005F456C" w:rsidP="003B2B67">
      <w:pPr>
        <w:pStyle w:val="CommentText"/>
      </w:pPr>
      <w:r>
        <w:rPr>
          <w:rStyle w:val="CommentReference"/>
        </w:rPr>
        <w:annotationRef/>
      </w:r>
      <w:r>
        <w:t>a címben azt mondod, hogy egy konkrét megvalósításról van szó és itt azt mondod milyen elemekkel lehet megvalósítani</w:t>
      </w:r>
    </w:p>
  </w:comment>
  <w:comment w:id="2447" w:author="stbrassai" w:date="2015-06-14T09:45:00Z" w:initials="s">
    <w:p w14:paraId="2C7466C2" w14:textId="77777777" w:rsidR="005F456C" w:rsidRPr="002F7C6F" w:rsidRDefault="005F456C" w:rsidP="003B2B67">
      <w:pPr>
        <w:pStyle w:val="CommentText"/>
        <w:rPr>
          <w:lang w:val="ro-RO"/>
        </w:rPr>
      </w:pPr>
      <w:r>
        <w:rPr>
          <w:rStyle w:val="CommentReference"/>
        </w:rPr>
        <w:annotationRef/>
      </w:r>
      <w:r>
        <w:t>Itt nem világos, hogy mire találtál rá (PID-re?) . Azt akartad mondani, hogy a te PID szabályozod az adott szakirodalom szerint van implementálva</w:t>
      </w:r>
      <w:r>
        <w:rPr>
          <w:lang w:val="ro-RO"/>
        </w:rPr>
        <w:t>?</w:t>
      </w:r>
    </w:p>
  </w:comment>
  <w:comment w:id="2467" w:author="Ora Int" w:date="2015-06-20T14:52:00Z" w:initials="OI">
    <w:p w14:paraId="1794142E" w14:textId="77777777" w:rsidR="005F456C" w:rsidRDefault="005F456C" w:rsidP="00A653AE">
      <w:pPr>
        <w:pStyle w:val="CommentText"/>
      </w:pPr>
      <w:r>
        <w:rPr>
          <w:rStyle w:val="CommentReference"/>
        </w:rPr>
        <w:annotationRef/>
      </w:r>
      <w:r>
        <w:t>Nem kellene itt a szovegben hivatkozz a forrasra, arra a 2 esre szogletes zarojel</w:t>
      </w:r>
    </w:p>
    <w:p w14:paraId="26D6F1EB" w14:textId="77777777" w:rsidR="005F456C" w:rsidRDefault="005F456C" w:rsidP="00A653AE">
      <w:pPr>
        <w:pStyle w:val="CommentText"/>
      </w:pPr>
    </w:p>
  </w:comment>
  <w:comment w:id="2470" w:author="stbrassai" w:date="2015-06-14T09:45:00Z" w:initials="s">
    <w:p w14:paraId="02200783" w14:textId="77777777" w:rsidR="005F456C" w:rsidRDefault="005F456C" w:rsidP="00A653AE">
      <w:pPr>
        <w:pStyle w:val="CommentText"/>
      </w:pPr>
      <w:r>
        <w:rPr>
          <w:rStyle w:val="CommentReference"/>
        </w:rPr>
        <w:annotationRef/>
      </w:r>
      <w:r>
        <w:t>nem értem mit akartál mondani, szerintem így nem működhet</w:t>
      </w:r>
    </w:p>
  </w:comment>
  <w:comment w:id="2483" w:author="stbrassai" w:date="2015-06-14T09:45:00Z" w:initials="s">
    <w:p w14:paraId="1C7477A7" w14:textId="77777777" w:rsidR="005F456C" w:rsidRPr="00D27194" w:rsidRDefault="005F456C">
      <w:pPr>
        <w:pStyle w:val="CommentText"/>
      </w:pPr>
      <w:r>
        <w:rPr>
          <w:rStyle w:val="CommentReference"/>
        </w:rPr>
        <w:annotationRef/>
      </w:r>
      <w:r>
        <w:t>tényleg 2</w:t>
      </w:r>
      <w:r>
        <w:rPr>
          <w:lang w:val="ro-RO"/>
        </w:rPr>
        <w:t>0ms a mintavételez</w:t>
      </w:r>
      <w:r>
        <w:t>ési periódus</w:t>
      </w:r>
    </w:p>
  </w:comment>
  <w:comment w:id="2498" w:author="stbrassai" w:date="2015-06-14T09:45:00Z" w:initials="s">
    <w:p w14:paraId="483C3A0F" w14:textId="77777777" w:rsidR="005F456C" w:rsidRDefault="005F456C" w:rsidP="00FC7AEB">
      <w:pPr>
        <w:pStyle w:val="CommentText"/>
      </w:pPr>
      <w:r>
        <w:rPr>
          <w:rStyle w:val="CommentReference"/>
        </w:rPr>
        <w:annotationRef/>
      </w:r>
      <w:r>
        <w:t>csak a Ti-re írd , hogy nem lehet nulla,mert a Ts-semmiképpen sem lehet nulla</w:t>
      </w:r>
    </w:p>
  </w:comment>
  <w:comment w:id="2517" w:author="stbrassai" w:date="2015-06-14T09:45:00Z" w:initials="s">
    <w:p w14:paraId="1D59C9F8" w14:textId="77777777" w:rsidR="005F456C" w:rsidRDefault="005F456C" w:rsidP="009C4177">
      <w:pPr>
        <w:pStyle w:val="CommentText"/>
      </w:pPr>
      <w:r>
        <w:rPr>
          <w:rStyle w:val="CommentReference"/>
        </w:rPr>
        <w:annotationRef/>
      </w:r>
      <w:r>
        <w:t>nem fejezted be a mondatot</w:t>
      </w:r>
    </w:p>
  </w:comment>
  <w:comment w:id="2531" w:author="stbrassai" w:date="2015-06-14T09:45:00Z" w:initials="s">
    <w:p w14:paraId="08E7757B" w14:textId="77777777" w:rsidR="005F456C" w:rsidRDefault="005F456C" w:rsidP="009C4177">
      <w:pPr>
        <w:pStyle w:val="CommentText"/>
      </w:pPr>
      <w:r>
        <w:rPr>
          <w:rStyle w:val="CommentReference"/>
        </w:rPr>
        <w:annotationRef/>
      </w:r>
      <w:r>
        <w:t>Nem érthető a mondat, újrafogalmazni</w:t>
      </w:r>
    </w:p>
  </w:comment>
  <w:comment w:id="2532" w:author="stbrassai" w:date="2015-06-14T09:45:00Z" w:initials="s">
    <w:p w14:paraId="3292AAF4" w14:textId="77777777" w:rsidR="005F456C" w:rsidRDefault="005F456C" w:rsidP="009C4177">
      <w:pPr>
        <w:pStyle w:val="CommentText"/>
      </w:pPr>
      <w:r>
        <w:rPr>
          <w:rStyle w:val="CommentReference"/>
        </w:rPr>
        <w:annotationRef/>
      </w:r>
      <w:r>
        <w:t>Szintén nem érthető, átfogalmazni</w:t>
      </w:r>
    </w:p>
  </w:comment>
  <w:comment w:id="2533" w:author="stbrassai" w:date="2015-06-14T09:45:00Z" w:initials="s">
    <w:p w14:paraId="6B629525" w14:textId="77777777" w:rsidR="005F456C" w:rsidRDefault="005F456C" w:rsidP="009C4177">
      <w:pPr>
        <w:pStyle w:val="CommentText"/>
      </w:pPr>
      <w:r>
        <w:rPr>
          <w:rStyle w:val="CommentReference"/>
        </w:rPr>
        <w:annotationRef/>
      </w:r>
      <w:r>
        <w:t>én értem mit akarsz mondani, de szerintem sokan nem értenék</w:t>
      </w:r>
    </w:p>
  </w:comment>
  <w:comment w:id="2534" w:author="stbrassai" w:date="2015-06-14T09:45:00Z" w:initials="s">
    <w:p w14:paraId="4000AD8B" w14:textId="77777777" w:rsidR="005F456C" w:rsidRDefault="005F456C" w:rsidP="009C4177">
      <w:pPr>
        <w:pStyle w:val="CommentText"/>
      </w:pPr>
      <w:r>
        <w:rPr>
          <w:rStyle w:val="CommentReference"/>
        </w:rPr>
        <w:annotationRef/>
      </w:r>
      <w:r>
        <w:t xml:space="preserve">Ez a mondat log a levegőbe, Kellene egy bevezető mondat: </w:t>
      </w:r>
    </w:p>
  </w:comment>
  <w:comment w:id="2539" w:author="stbrassai" w:date="2015-06-14T09:45:00Z" w:initials="s">
    <w:p w14:paraId="4E46276A" w14:textId="77777777" w:rsidR="005F456C" w:rsidRDefault="005F456C">
      <w:pPr>
        <w:pStyle w:val="CommentText"/>
      </w:pPr>
      <w:r>
        <w:rPr>
          <w:rStyle w:val="CommentReference"/>
        </w:rPr>
        <w:annotationRef/>
      </w:r>
      <w:r>
        <w:t>A kép nem tartalmazza a feliratot</w:t>
      </w:r>
    </w:p>
  </w:comment>
  <w:comment w:id="2546" w:author="stbrassai" w:date="2015-06-14T09:45:00Z" w:initials="s">
    <w:p w14:paraId="1ADB5EDA" w14:textId="77777777" w:rsidR="005F456C" w:rsidRDefault="005F456C" w:rsidP="0096484A">
      <w:pPr>
        <w:pStyle w:val="CommentText"/>
      </w:pPr>
      <w:r>
        <w:rPr>
          <w:rStyle w:val="CommentReference"/>
        </w:rPr>
        <w:annotationRef/>
      </w:r>
      <w:r>
        <w:t>Ugyanaz a mondatrész többször ismétlődik. Ezt átkellene fogalmazni</w:t>
      </w:r>
    </w:p>
  </w:comment>
  <w:comment w:id="2628" w:author="stbrassai" w:date="2015-06-14T09:45:00Z" w:initials="s">
    <w:p w14:paraId="492DE459" w14:textId="77777777" w:rsidR="005F456C" w:rsidRDefault="005F456C" w:rsidP="0096484A">
      <w:pPr>
        <w:pStyle w:val="CommentText"/>
      </w:pPr>
      <w:r>
        <w:rPr>
          <w:rStyle w:val="CommentReference"/>
        </w:rPr>
        <w:annotationRef/>
      </w:r>
      <w:r>
        <w:t>AzIMU egységre az állapotdiagramot belehetne tenni a</w:t>
      </w:r>
    </w:p>
  </w:comment>
  <w:comment w:id="2636" w:author="stbrassai" w:date="2015-06-14T09:45:00Z" w:initials="s">
    <w:p w14:paraId="29D9EDAC" w14:textId="77777777" w:rsidR="005F456C" w:rsidRPr="00ED1355" w:rsidRDefault="005F456C">
      <w:pPr>
        <w:pStyle w:val="CommentText"/>
      </w:pPr>
      <w:r>
        <w:rPr>
          <w:rStyle w:val="CommentReference"/>
        </w:rPr>
        <w:annotationRef/>
      </w:r>
      <w:r>
        <w:t>Hibásan van formázva a karaktertípus és karakterméret</w:t>
      </w:r>
    </w:p>
  </w:comment>
  <w:comment w:id="2643" w:author="stbrassai" w:date="2015-06-14T09:45:00Z" w:initials="s">
    <w:p w14:paraId="474221A0" w14:textId="77777777" w:rsidR="005F456C" w:rsidRPr="00C737C3" w:rsidRDefault="005F456C" w:rsidP="0096484A">
      <w:pPr>
        <w:pStyle w:val="CommentText"/>
      </w:pPr>
      <w:r>
        <w:rPr>
          <w:rStyle w:val="CommentReference"/>
        </w:rPr>
        <w:annotationRef/>
      </w:r>
      <w:r>
        <w:t>melyikgenerator, PWM?, mert van systemgenerator</w:t>
      </w:r>
    </w:p>
  </w:comment>
  <w:comment w:id="2644" w:author="stbrassai" w:date="2015-06-14T09:45:00Z" w:initials="s">
    <w:p w14:paraId="4F10CF9D" w14:textId="77777777" w:rsidR="005F456C" w:rsidRDefault="005F456C" w:rsidP="0096484A">
      <w:pPr>
        <w:pStyle w:val="CommentText"/>
      </w:pPr>
      <w:r>
        <w:rPr>
          <w:rStyle w:val="CommentReference"/>
        </w:rPr>
        <w:annotationRef/>
      </w:r>
      <w:r>
        <w:t>3.2 rajzot meg kell beszéljük, nem éretem miket ábrázoltál (frekvenciát nem tudsz ábrázolni, esetleg egy adott frekvenciájú órajelet)</w:t>
      </w:r>
    </w:p>
  </w:comment>
  <w:comment w:id="2681" w:author="laca" w:date="2015-06-14T09:45:00Z" w:initials="l">
    <w:p w14:paraId="01B91DC0" w14:textId="77777777" w:rsidR="005F456C" w:rsidRDefault="005F456C" w:rsidP="00CC4B4C">
      <w:pPr>
        <w:pStyle w:val="CommentText"/>
      </w:pPr>
      <w:r>
        <w:rPr>
          <w:rStyle w:val="CommentReference"/>
        </w:rPr>
        <w:annotationRef/>
      </w:r>
    </w:p>
  </w:comment>
  <w:comment w:id="2736" w:author="btiha" w:date="2015-06-14T09:45:00Z" w:initials="b">
    <w:p w14:paraId="130B044F" w14:textId="77777777" w:rsidR="005F456C" w:rsidRPr="00911207" w:rsidRDefault="005F456C">
      <w:pPr>
        <w:pStyle w:val="CommentText"/>
        <w:rPr>
          <w:lang w:val="en-US"/>
        </w:rPr>
      </w:pPr>
      <w:r>
        <w:rPr>
          <w:rStyle w:val="CommentReference"/>
        </w:rPr>
        <w:annotationRef/>
      </w:r>
      <w:r>
        <w:t>Mit értesz ez alatt?</w:t>
      </w:r>
    </w:p>
  </w:comment>
  <w:comment w:id="2737" w:author="btiha" w:date="2015-06-14T09:45:00Z" w:initials="b">
    <w:p w14:paraId="28B10811" w14:textId="77777777" w:rsidR="005F456C" w:rsidRPr="00F75C4D" w:rsidRDefault="005F456C">
      <w:pPr>
        <w:pStyle w:val="CommentText"/>
        <w:rPr>
          <w:lang w:val="ro-RO"/>
        </w:rPr>
      </w:pPr>
      <w:r>
        <w:rPr>
          <w:rStyle w:val="CommentReference"/>
        </w:rPr>
        <w:annotationRef/>
      </w:r>
      <w:r>
        <w:rPr>
          <w:lang w:val="ro-RO"/>
        </w:rPr>
        <w:t>Újrafogalmazni</w:t>
      </w:r>
    </w:p>
  </w:comment>
  <w:comment w:id="2765" w:author="btiha" w:date="2015-06-14T09:45:00Z" w:initials="b">
    <w:p w14:paraId="5554F0C6" w14:textId="77777777" w:rsidR="005F456C" w:rsidRDefault="005F456C" w:rsidP="0071433B">
      <w:pPr>
        <w:pStyle w:val="CommentText"/>
      </w:pPr>
      <w:r>
        <w:rPr>
          <w:rStyle w:val="CommentReference"/>
        </w:rPr>
        <w:annotationRef/>
      </w:r>
      <w:r>
        <w:t>Ezt a részt át kell helyezni, egy pár oldallal feljebb ahol a bootsrapról beszéltél</w:t>
      </w:r>
    </w:p>
  </w:comment>
  <w:comment w:id="2766" w:author="btiha" w:date="2015-06-14T09:45:00Z" w:initials="b">
    <w:p w14:paraId="01552A78" w14:textId="77777777" w:rsidR="005F456C" w:rsidRDefault="005F456C" w:rsidP="00C57441">
      <w:pPr>
        <w:pStyle w:val="CommentText"/>
      </w:pPr>
      <w:r>
        <w:rPr>
          <w:rStyle w:val="CommentReference"/>
        </w:rPr>
        <w:annotationRef/>
      </w:r>
      <w:r>
        <w:t>Nem látom az a vezérlőjelet</w:t>
      </w:r>
    </w:p>
  </w:comment>
  <w:comment w:id="2771" w:author="laca" w:date="2015-06-18T18:33:00Z" w:initials="l">
    <w:p w14:paraId="09030AB9" w14:textId="54BF0611" w:rsidR="005F456C" w:rsidRDefault="005F456C">
      <w:pPr>
        <w:pStyle w:val="CommentText"/>
      </w:pPr>
      <w:r>
        <w:rPr>
          <w:rStyle w:val="CommentReference"/>
        </w:rPr>
        <w:annotationRef/>
      </w:r>
    </w:p>
  </w:comment>
  <w:comment w:id="2837" w:author="btiha" w:date="2015-06-14T09:55:00Z" w:initials="b">
    <w:p w14:paraId="3C8C280A" w14:textId="77777777" w:rsidR="005F456C" w:rsidRPr="00911207" w:rsidRDefault="005F456C" w:rsidP="00C57441">
      <w:pPr>
        <w:pStyle w:val="CommentText"/>
      </w:pPr>
      <w:r>
        <w:rPr>
          <w:rStyle w:val="CommentReference"/>
        </w:rPr>
        <w:annotationRef/>
      </w:r>
      <w:r>
        <w:t>Biztos vagy benne, hogy a kar végen van a 160Nm</w:t>
      </w:r>
    </w:p>
  </w:comment>
  <w:comment w:id="2850" w:author="btiha" w:date="2015-06-14T09:54:00Z" w:initials="b">
    <w:p w14:paraId="4E7A13F2" w14:textId="77777777" w:rsidR="005F456C" w:rsidRDefault="005F456C">
      <w:pPr>
        <w:pStyle w:val="CommentText"/>
      </w:pPr>
      <w:r>
        <w:rPr>
          <w:rStyle w:val="CommentReference"/>
        </w:rPr>
        <w:annotationRef/>
      </w:r>
      <w:r>
        <w:t>Kibővíteni a listát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6E87D25" w15:done="0"/>
  <w15:commentEx w15:paraId="4900D72C" w15:done="0"/>
  <w15:commentEx w15:paraId="3AB43E0E" w15:done="0"/>
  <w15:commentEx w15:paraId="2FBD66F2" w15:paraIdParent="3AB43E0E" w15:done="0"/>
  <w15:commentEx w15:paraId="030D3344" w15:done="0"/>
  <w15:commentEx w15:paraId="2C7466C2" w15:done="0"/>
  <w15:commentEx w15:paraId="26D6F1EB" w15:done="0"/>
  <w15:commentEx w15:paraId="02200783" w15:done="0"/>
  <w15:commentEx w15:paraId="1C7477A7" w15:done="0"/>
  <w15:commentEx w15:paraId="483C3A0F" w15:done="0"/>
  <w15:commentEx w15:paraId="1D59C9F8" w15:done="0"/>
  <w15:commentEx w15:paraId="08E7757B" w15:done="0"/>
  <w15:commentEx w15:paraId="3292AAF4" w15:done="0"/>
  <w15:commentEx w15:paraId="6B629525" w15:done="0"/>
  <w15:commentEx w15:paraId="4000AD8B" w15:done="0"/>
  <w15:commentEx w15:paraId="4E46276A" w15:done="0"/>
  <w15:commentEx w15:paraId="1ADB5EDA" w15:done="0"/>
  <w15:commentEx w15:paraId="492DE459" w15:done="0"/>
  <w15:commentEx w15:paraId="29D9EDAC" w15:done="0"/>
  <w15:commentEx w15:paraId="474221A0" w15:done="0"/>
  <w15:commentEx w15:paraId="4F10CF9D" w15:done="0"/>
  <w15:commentEx w15:paraId="01B91DC0" w15:done="0"/>
  <w15:commentEx w15:paraId="130B044F" w15:done="0"/>
  <w15:commentEx w15:paraId="28B10811" w15:done="0"/>
  <w15:commentEx w15:paraId="5554F0C6" w15:done="0"/>
  <w15:commentEx w15:paraId="01552A78" w15:done="0"/>
  <w15:commentEx w15:paraId="09030AB9" w15:done="0"/>
  <w15:commentEx w15:paraId="3C8C280A" w15:done="0"/>
  <w15:commentEx w15:paraId="4E7A13F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5A9B44" w14:textId="77777777" w:rsidR="00967446" w:rsidRDefault="00967446" w:rsidP="00B31E0B">
      <w:r>
        <w:separator/>
      </w:r>
    </w:p>
    <w:p w14:paraId="5103258B" w14:textId="77777777" w:rsidR="00967446" w:rsidRDefault="00967446"/>
  </w:endnote>
  <w:endnote w:type="continuationSeparator" w:id="0">
    <w:p w14:paraId="7D6369E3" w14:textId="77777777" w:rsidR="00967446" w:rsidRDefault="00967446" w:rsidP="00B31E0B">
      <w:r>
        <w:continuationSeparator/>
      </w:r>
    </w:p>
    <w:p w14:paraId="69E22698" w14:textId="77777777" w:rsidR="00967446" w:rsidRDefault="0096744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Math">
    <w:panose1 w:val="02040503050406030204"/>
    <w:charset w:val="EE"/>
    <w:family w:val="roman"/>
    <w:pitch w:val="variable"/>
    <w:sig w:usb0="E00002FF" w:usb1="420024FF" w:usb2="00000000" w:usb3="00000000" w:csb0="000001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A6B164" w14:textId="77777777" w:rsidR="005F456C" w:rsidRDefault="005F456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7197257"/>
      <w:docPartObj>
        <w:docPartGallery w:val="Page Numbers (Bottom of Page)"/>
        <w:docPartUnique/>
      </w:docPartObj>
    </w:sdtPr>
    <w:sdtEndPr>
      <w:rPr>
        <w:noProof/>
      </w:rPr>
    </w:sdtEndPr>
    <w:sdtContent>
      <w:p w14:paraId="21D7A144" w14:textId="77777777" w:rsidR="005F456C" w:rsidRDefault="005F456C">
        <w:pPr>
          <w:pStyle w:val="Footer"/>
          <w:jc w:val="center"/>
        </w:pPr>
        <w:r>
          <w:fldChar w:fldCharType="begin"/>
        </w:r>
        <w:r>
          <w:instrText xml:space="preserve"> PAGE   \* MERGEFORMAT </w:instrText>
        </w:r>
        <w:r>
          <w:fldChar w:fldCharType="separate"/>
        </w:r>
        <w:r w:rsidR="00D9192F">
          <w:rPr>
            <w:noProof/>
          </w:rPr>
          <w:t>20</w:t>
        </w:r>
        <w:r>
          <w:rPr>
            <w:noProof/>
          </w:rPr>
          <w:fldChar w:fldCharType="end"/>
        </w:r>
      </w:p>
    </w:sdtContent>
  </w:sdt>
  <w:p w14:paraId="68526D64" w14:textId="77777777" w:rsidR="005F456C" w:rsidRDefault="005F456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BFC1C3" w14:textId="77777777" w:rsidR="005F456C" w:rsidRDefault="005F456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BE6F40" w14:textId="77777777" w:rsidR="00967446" w:rsidRDefault="00967446" w:rsidP="00B31E0B">
      <w:r>
        <w:separator/>
      </w:r>
    </w:p>
    <w:p w14:paraId="26BEE68F" w14:textId="77777777" w:rsidR="00967446" w:rsidRDefault="00967446"/>
  </w:footnote>
  <w:footnote w:type="continuationSeparator" w:id="0">
    <w:p w14:paraId="7F10C3A2" w14:textId="77777777" w:rsidR="00967446" w:rsidRDefault="00967446" w:rsidP="00B31E0B">
      <w:r>
        <w:continuationSeparator/>
      </w:r>
    </w:p>
    <w:p w14:paraId="412E2552" w14:textId="77777777" w:rsidR="00967446" w:rsidRDefault="00967446"/>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F3815D" w14:textId="77777777" w:rsidR="005F456C" w:rsidRDefault="005F456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6536D3" w14:textId="77777777" w:rsidR="005F456C" w:rsidRDefault="005F456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C1B9FB" w14:textId="77777777" w:rsidR="005F456C" w:rsidRDefault="005F456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6"/>
    <w:multiLevelType w:val="singleLevel"/>
    <w:tmpl w:val="00000006"/>
    <w:name w:val="WW8Num6"/>
    <w:lvl w:ilvl="0">
      <w:start w:val="1"/>
      <w:numFmt w:val="decimal"/>
      <w:lvlText w:val="%1."/>
      <w:lvlJc w:val="left"/>
      <w:pPr>
        <w:tabs>
          <w:tab w:val="num" w:pos="0"/>
        </w:tabs>
        <w:ind w:left="1080" w:hanging="360"/>
      </w:pPr>
    </w:lvl>
  </w:abstractNum>
  <w:abstractNum w:abstractNumId="1">
    <w:nsid w:val="010E2232"/>
    <w:multiLevelType w:val="hybridMultilevel"/>
    <w:tmpl w:val="3DCAF4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nsid w:val="1C7D2B32"/>
    <w:multiLevelType w:val="hybridMultilevel"/>
    <w:tmpl w:val="A9BC3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AC63478"/>
    <w:multiLevelType w:val="hybridMultilevel"/>
    <w:tmpl w:val="9F9A81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2BA923D6"/>
    <w:multiLevelType w:val="hybridMultilevel"/>
    <w:tmpl w:val="AB1CF4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31497E33"/>
    <w:multiLevelType w:val="hybridMultilevel"/>
    <w:tmpl w:val="6A6ADBD6"/>
    <w:lvl w:ilvl="0" w:tplc="C952D4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392922A0"/>
    <w:multiLevelType w:val="hybridMultilevel"/>
    <w:tmpl w:val="237A4A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E4C391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nsid w:val="3E5B6F0C"/>
    <w:multiLevelType w:val="hybridMultilevel"/>
    <w:tmpl w:val="10F25A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47C16B8"/>
    <w:multiLevelType w:val="hybridMultilevel"/>
    <w:tmpl w:val="96EC7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54F1A95"/>
    <w:multiLevelType w:val="hybridMultilevel"/>
    <w:tmpl w:val="EB720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0DF4B24"/>
    <w:multiLevelType w:val="hybridMultilevel"/>
    <w:tmpl w:val="E272CF5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3">
    <w:nsid w:val="51922431"/>
    <w:multiLevelType w:val="hybridMultilevel"/>
    <w:tmpl w:val="2A905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7FD49B7"/>
    <w:multiLevelType w:val="hybridMultilevel"/>
    <w:tmpl w:val="5FF6FE56"/>
    <w:lvl w:ilvl="0" w:tplc="AB94D2A8">
      <w:start w:val="1"/>
      <w:numFmt w:val="bullet"/>
      <w:lvlText w:val=""/>
      <w:lvlJc w:val="left"/>
      <w:pPr>
        <w:tabs>
          <w:tab w:val="num" w:pos="720"/>
        </w:tabs>
        <w:ind w:left="720" w:hanging="360"/>
      </w:pPr>
      <w:rPr>
        <w:rFonts w:ascii="Wingdings" w:hAnsi="Wingdings" w:hint="default"/>
      </w:rPr>
    </w:lvl>
    <w:lvl w:ilvl="1" w:tplc="1AE2B0AE">
      <w:numFmt w:val="bullet"/>
      <w:lvlText w:val="•"/>
      <w:lvlJc w:val="left"/>
      <w:pPr>
        <w:tabs>
          <w:tab w:val="num" w:pos="1440"/>
        </w:tabs>
        <w:ind w:left="1440" w:hanging="360"/>
      </w:pPr>
      <w:rPr>
        <w:rFonts w:ascii="Arial" w:hAnsi="Arial" w:hint="default"/>
      </w:rPr>
    </w:lvl>
    <w:lvl w:ilvl="2" w:tplc="AC62D7AA">
      <w:start w:val="1"/>
      <w:numFmt w:val="bullet"/>
      <w:lvlText w:val=""/>
      <w:lvlJc w:val="left"/>
      <w:pPr>
        <w:tabs>
          <w:tab w:val="num" w:pos="2160"/>
        </w:tabs>
        <w:ind w:left="2160" w:hanging="360"/>
      </w:pPr>
      <w:rPr>
        <w:rFonts w:ascii="Wingdings" w:hAnsi="Wingdings" w:hint="default"/>
      </w:rPr>
    </w:lvl>
    <w:lvl w:ilvl="3" w:tplc="2306EC4E">
      <w:start w:val="1"/>
      <w:numFmt w:val="bullet"/>
      <w:lvlText w:val=""/>
      <w:lvlJc w:val="left"/>
      <w:pPr>
        <w:tabs>
          <w:tab w:val="num" w:pos="2880"/>
        </w:tabs>
        <w:ind w:left="2880" w:hanging="360"/>
      </w:pPr>
      <w:rPr>
        <w:rFonts w:ascii="Wingdings" w:hAnsi="Wingdings" w:hint="default"/>
      </w:rPr>
    </w:lvl>
    <w:lvl w:ilvl="4" w:tplc="0792ECEA">
      <w:start w:val="1"/>
      <w:numFmt w:val="bullet"/>
      <w:lvlText w:val=""/>
      <w:lvlJc w:val="left"/>
      <w:pPr>
        <w:tabs>
          <w:tab w:val="num" w:pos="3600"/>
        </w:tabs>
        <w:ind w:left="3600" w:hanging="360"/>
      </w:pPr>
      <w:rPr>
        <w:rFonts w:ascii="Wingdings" w:hAnsi="Wingdings" w:hint="default"/>
      </w:rPr>
    </w:lvl>
    <w:lvl w:ilvl="5" w:tplc="79C86C06">
      <w:start w:val="1"/>
      <w:numFmt w:val="bullet"/>
      <w:lvlText w:val=""/>
      <w:lvlJc w:val="left"/>
      <w:pPr>
        <w:tabs>
          <w:tab w:val="num" w:pos="4320"/>
        </w:tabs>
        <w:ind w:left="4320" w:hanging="360"/>
      </w:pPr>
      <w:rPr>
        <w:rFonts w:ascii="Wingdings" w:hAnsi="Wingdings" w:hint="default"/>
      </w:rPr>
    </w:lvl>
    <w:lvl w:ilvl="6" w:tplc="B7B4F7F0">
      <w:start w:val="1"/>
      <w:numFmt w:val="bullet"/>
      <w:lvlText w:val=""/>
      <w:lvlJc w:val="left"/>
      <w:pPr>
        <w:tabs>
          <w:tab w:val="num" w:pos="5040"/>
        </w:tabs>
        <w:ind w:left="5040" w:hanging="360"/>
      </w:pPr>
      <w:rPr>
        <w:rFonts w:ascii="Wingdings" w:hAnsi="Wingdings" w:hint="default"/>
      </w:rPr>
    </w:lvl>
    <w:lvl w:ilvl="7" w:tplc="437E96BC">
      <w:start w:val="1"/>
      <w:numFmt w:val="bullet"/>
      <w:lvlText w:val=""/>
      <w:lvlJc w:val="left"/>
      <w:pPr>
        <w:tabs>
          <w:tab w:val="num" w:pos="5760"/>
        </w:tabs>
        <w:ind w:left="5760" w:hanging="360"/>
      </w:pPr>
      <w:rPr>
        <w:rFonts w:ascii="Wingdings" w:hAnsi="Wingdings" w:hint="default"/>
      </w:rPr>
    </w:lvl>
    <w:lvl w:ilvl="8" w:tplc="1F72C1A4">
      <w:start w:val="1"/>
      <w:numFmt w:val="bullet"/>
      <w:lvlText w:val=""/>
      <w:lvlJc w:val="left"/>
      <w:pPr>
        <w:tabs>
          <w:tab w:val="num" w:pos="6480"/>
        </w:tabs>
        <w:ind w:left="6480" w:hanging="360"/>
      </w:pPr>
      <w:rPr>
        <w:rFonts w:ascii="Wingdings" w:hAnsi="Wingdings" w:hint="default"/>
      </w:rPr>
    </w:lvl>
  </w:abstractNum>
  <w:abstractNum w:abstractNumId="15">
    <w:nsid w:val="592F244A"/>
    <w:multiLevelType w:val="hybridMultilevel"/>
    <w:tmpl w:val="CCA0C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D2F10A4"/>
    <w:multiLevelType w:val="hybridMultilevel"/>
    <w:tmpl w:val="1B40BA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5E27388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nsid w:val="6A68540D"/>
    <w:multiLevelType w:val="hybridMultilevel"/>
    <w:tmpl w:val="6F2EC7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6AF058E7"/>
    <w:multiLevelType w:val="hybridMultilevel"/>
    <w:tmpl w:val="D8AC0094"/>
    <w:lvl w:ilvl="0" w:tplc="0409000F">
      <w:start w:val="1"/>
      <w:numFmt w:val="decimal"/>
      <w:lvlText w:val="%1."/>
      <w:lvlJc w:val="left"/>
      <w:pPr>
        <w:ind w:left="630" w:hanging="360"/>
      </w:pPr>
      <w:rPr>
        <w:color w:val="auto"/>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0">
    <w:nsid w:val="774C741E"/>
    <w:multiLevelType w:val="hybridMultilevel"/>
    <w:tmpl w:val="03CAD8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4"/>
  </w:num>
  <w:num w:numId="3">
    <w:abstractNumId w:val="11"/>
  </w:num>
  <w:num w:numId="4">
    <w:abstractNumId w:val="9"/>
  </w:num>
  <w:num w:numId="5">
    <w:abstractNumId w:val="12"/>
  </w:num>
  <w:num w:numId="6">
    <w:abstractNumId w:val="2"/>
  </w:num>
  <w:num w:numId="7">
    <w:abstractNumId w:val="13"/>
  </w:num>
  <w:num w:numId="8">
    <w:abstractNumId w:val="19"/>
  </w:num>
  <w:num w:numId="9">
    <w:abstractNumId w:val="7"/>
  </w:num>
  <w:num w:numId="10">
    <w:abstractNumId w:val="1"/>
  </w:num>
  <w:num w:numId="11">
    <w:abstractNumId w:val="18"/>
  </w:num>
  <w:num w:numId="12">
    <w:abstractNumId w:val="0"/>
  </w:num>
  <w:num w:numId="13">
    <w:abstractNumId w:val="5"/>
  </w:num>
  <w:num w:numId="14">
    <w:abstractNumId w:val="14"/>
  </w:num>
  <w:num w:numId="15">
    <w:abstractNumId w:val="10"/>
  </w:num>
  <w:num w:numId="16">
    <w:abstractNumId w:val="8"/>
  </w:num>
  <w:num w:numId="17">
    <w:abstractNumId w:val="20"/>
  </w:num>
  <w:num w:numId="18">
    <w:abstractNumId w:val="16"/>
  </w:num>
  <w:num w:numId="19">
    <w:abstractNumId w:val="17"/>
  </w:num>
  <w:num w:numId="20">
    <w:abstractNumId w:val="3"/>
  </w:num>
  <w:num w:numId="21">
    <w:abstractNumId w:val="15"/>
  </w:num>
  <w:numIdMacAtCleanup w:val="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brassai">
    <w15:presenceInfo w15:providerId="None" w15:userId="stbrassai"/>
  </w15:person>
  <w15:person w15:author="laca">
    <w15:presenceInfo w15:providerId="None" w15:userId="laca"/>
  </w15:person>
  <w15:person w15:author="Ora Int">
    <w15:presenceInfo w15:providerId="None" w15:userId="Ora I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trackRevisions/>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065"/>
    <w:rsid w:val="0000084E"/>
    <w:rsid w:val="0000617B"/>
    <w:rsid w:val="00015536"/>
    <w:rsid w:val="00044E46"/>
    <w:rsid w:val="00045977"/>
    <w:rsid w:val="00055B9B"/>
    <w:rsid w:val="00061800"/>
    <w:rsid w:val="00075618"/>
    <w:rsid w:val="00077A0C"/>
    <w:rsid w:val="00080190"/>
    <w:rsid w:val="00083C75"/>
    <w:rsid w:val="0009121F"/>
    <w:rsid w:val="00096DBB"/>
    <w:rsid w:val="000973A5"/>
    <w:rsid w:val="000A2762"/>
    <w:rsid w:val="000A3074"/>
    <w:rsid w:val="000A571F"/>
    <w:rsid w:val="000B0EA3"/>
    <w:rsid w:val="000C3A6B"/>
    <w:rsid w:val="000C424E"/>
    <w:rsid w:val="000C481D"/>
    <w:rsid w:val="000C4B16"/>
    <w:rsid w:val="000D085F"/>
    <w:rsid w:val="000D18FA"/>
    <w:rsid w:val="000D2DC9"/>
    <w:rsid w:val="000D5377"/>
    <w:rsid w:val="000E389B"/>
    <w:rsid w:val="000E645E"/>
    <w:rsid w:val="000E68F2"/>
    <w:rsid w:val="00104605"/>
    <w:rsid w:val="00105E42"/>
    <w:rsid w:val="001073F2"/>
    <w:rsid w:val="00110DA4"/>
    <w:rsid w:val="001114D1"/>
    <w:rsid w:val="001121AA"/>
    <w:rsid w:val="001129F9"/>
    <w:rsid w:val="001142C1"/>
    <w:rsid w:val="00114977"/>
    <w:rsid w:val="0011704D"/>
    <w:rsid w:val="001248F7"/>
    <w:rsid w:val="00124E58"/>
    <w:rsid w:val="001301EF"/>
    <w:rsid w:val="001466D7"/>
    <w:rsid w:val="00150084"/>
    <w:rsid w:val="00151B69"/>
    <w:rsid w:val="001523D0"/>
    <w:rsid w:val="00157A14"/>
    <w:rsid w:val="00160221"/>
    <w:rsid w:val="00160C82"/>
    <w:rsid w:val="00160C8B"/>
    <w:rsid w:val="00161637"/>
    <w:rsid w:val="00173B19"/>
    <w:rsid w:val="001751C5"/>
    <w:rsid w:val="00177332"/>
    <w:rsid w:val="00177F29"/>
    <w:rsid w:val="00177FBB"/>
    <w:rsid w:val="00184065"/>
    <w:rsid w:val="00185D7E"/>
    <w:rsid w:val="00186D00"/>
    <w:rsid w:val="001929DC"/>
    <w:rsid w:val="0019600C"/>
    <w:rsid w:val="001A1490"/>
    <w:rsid w:val="001A39E1"/>
    <w:rsid w:val="001A4247"/>
    <w:rsid w:val="001B5B25"/>
    <w:rsid w:val="001B7DD6"/>
    <w:rsid w:val="001B7F51"/>
    <w:rsid w:val="001C0C78"/>
    <w:rsid w:val="001C1063"/>
    <w:rsid w:val="001C1E12"/>
    <w:rsid w:val="001C3641"/>
    <w:rsid w:val="001C4545"/>
    <w:rsid w:val="001C6542"/>
    <w:rsid w:val="001D1122"/>
    <w:rsid w:val="001D41EB"/>
    <w:rsid w:val="001D4887"/>
    <w:rsid w:val="001D74BD"/>
    <w:rsid w:val="001E132A"/>
    <w:rsid w:val="001E644F"/>
    <w:rsid w:val="001F5794"/>
    <w:rsid w:val="001F5941"/>
    <w:rsid w:val="001F6191"/>
    <w:rsid w:val="001F64DF"/>
    <w:rsid w:val="001F6D44"/>
    <w:rsid w:val="0020232B"/>
    <w:rsid w:val="00204576"/>
    <w:rsid w:val="00212FC4"/>
    <w:rsid w:val="00213287"/>
    <w:rsid w:val="002152DC"/>
    <w:rsid w:val="0023168B"/>
    <w:rsid w:val="00234829"/>
    <w:rsid w:val="00235CA1"/>
    <w:rsid w:val="002378E6"/>
    <w:rsid w:val="00240BE5"/>
    <w:rsid w:val="002426F8"/>
    <w:rsid w:val="002513EE"/>
    <w:rsid w:val="0025237D"/>
    <w:rsid w:val="00252A1B"/>
    <w:rsid w:val="002541C9"/>
    <w:rsid w:val="0025797D"/>
    <w:rsid w:val="00257E21"/>
    <w:rsid w:val="00262A30"/>
    <w:rsid w:val="00263D20"/>
    <w:rsid w:val="0026660E"/>
    <w:rsid w:val="00271DC5"/>
    <w:rsid w:val="00273447"/>
    <w:rsid w:val="00274A33"/>
    <w:rsid w:val="0028016A"/>
    <w:rsid w:val="00283017"/>
    <w:rsid w:val="00283440"/>
    <w:rsid w:val="0029608A"/>
    <w:rsid w:val="00296750"/>
    <w:rsid w:val="002A1A62"/>
    <w:rsid w:val="002A52E5"/>
    <w:rsid w:val="002A68FA"/>
    <w:rsid w:val="002A7B4A"/>
    <w:rsid w:val="002B0B90"/>
    <w:rsid w:val="002B123D"/>
    <w:rsid w:val="002B2050"/>
    <w:rsid w:val="002B2E9A"/>
    <w:rsid w:val="002B5C5E"/>
    <w:rsid w:val="002B62CF"/>
    <w:rsid w:val="002C218A"/>
    <w:rsid w:val="002C4626"/>
    <w:rsid w:val="002C587A"/>
    <w:rsid w:val="002D4B94"/>
    <w:rsid w:val="002D7DA7"/>
    <w:rsid w:val="002E05C6"/>
    <w:rsid w:val="002E2EC5"/>
    <w:rsid w:val="002F0BB1"/>
    <w:rsid w:val="002F7C6F"/>
    <w:rsid w:val="0030415A"/>
    <w:rsid w:val="00311834"/>
    <w:rsid w:val="00312975"/>
    <w:rsid w:val="0032221C"/>
    <w:rsid w:val="003371A1"/>
    <w:rsid w:val="003401E3"/>
    <w:rsid w:val="003446C3"/>
    <w:rsid w:val="0035663D"/>
    <w:rsid w:val="0036183C"/>
    <w:rsid w:val="00364E9E"/>
    <w:rsid w:val="00364F5C"/>
    <w:rsid w:val="0036529D"/>
    <w:rsid w:val="00366969"/>
    <w:rsid w:val="00381ACB"/>
    <w:rsid w:val="00382965"/>
    <w:rsid w:val="003833C0"/>
    <w:rsid w:val="00383841"/>
    <w:rsid w:val="003856B2"/>
    <w:rsid w:val="0039293C"/>
    <w:rsid w:val="00396652"/>
    <w:rsid w:val="003A03AE"/>
    <w:rsid w:val="003A2637"/>
    <w:rsid w:val="003A35C5"/>
    <w:rsid w:val="003A3A36"/>
    <w:rsid w:val="003A4F25"/>
    <w:rsid w:val="003B13CC"/>
    <w:rsid w:val="003B17A0"/>
    <w:rsid w:val="003B2B67"/>
    <w:rsid w:val="003B4403"/>
    <w:rsid w:val="003B49E6"/>
    <w:rsid w:val="003B4AE1"/>
    <w:rsid w:val="003C13D9"/>
    <w:rsid w:val="003C33E9"/>
    <w:rsid w:val="003C35D2"/>
    <w:rsid w:val="003C5BF2"/>
    <w:rsid w:val="003D0C3C"/>
    <w:rsid w:val="003E0F58"/>
    <w:rsid w:val="003F0411"/>
    <w:rsid w:val="003F1754"/>
    <w:rsid w:val="003F5655"/>
    <w:rsid w:val="003F621C"/>
    <w:rsid w:val="0040145D"/>
    <w:rsid w:val="00401B65"/>
    <w:rsid w:val="00403A3F"/>
    <w:rsid w:val="00413311"/>
    <w:rsid w:val="0041474A"/>
    <w:rsid w:val="00417B45"/>
    <w:rsid w:val="00422D8E"/>
    <w:rsid w:val="00436075"/>
    <w:rsid w:val="00436267"/>
    <w:rsid w:val="00444C0C"/>
    <w:rsid w:val="00447790"/>
    <w:rsid w:val="00447E61"/>
    <w:rsid w:val="00450144"/>
    <w:rsid w:val="004566EA"/>
    <w:rsid w:val="00460A3D"/>
    <w:rsid w:val="004650A5"/>
    <w:rsid w:val="00471980"/>
    <w:rsid w:val="00481662"/>
    <w:rsid w:val="00482CE2"/>
    <w:rsid w:val="00483DCB"/>
    <w:rsid w:val="0048426F"/>
    <w:rsid w:val="0048519E"/>
    <w:rsid w:val="004871F4"/>
    <w:rsid w:val="00491915"/>
    <w:rsid w:val="00492C0A"/>
    <w:rsid w:val="00496627"/>
    <w:rsid w:val="004A07D3"/>
    <w:rsid w:val="004A400F"/>
    <w:rsid w:val="004A41F3"/>
    <w:rsid w:val="004A68D5"/>
    <w:rsid w:val="004A695E"/>
    <w:rsid w:val="004A71CB"/>
    <w:rsid w:val="004B0623"/>
    <w:rsid w:val="004B24E0"/>
    <w:rsid w:val="004B4880"/>
    <w:rsid w:val="004C4B71"/>
    <w:rsid w:val="004C6E94"/>
    <w:rsid w:val="004C77DC"/>
    <w:rsid w:val="004D76D4"/>
    <w:rsid w:val="004E263B"/>
    <w:rsid w:val="004E5431"/>
    <w:rsid w:val="004E6435"/>
    <w:rsid w:val="004E7751"/>
    <w:rsid w:val="004F1340"/>
    <w:rsid w:val="004F3B28"/>
    <w:rsid w:val="004F6DE6"/>
    <w:rsid w:val="00502B54"/>
    <w:rsid w:val="00507FC7"/>
    <w:rsid w:val="00514028"/>
    <w:rsid w:val="00514823"/>
    <w:rsid w:val="005148A2"/>
    <w:rsid w:val="00515ABE"/>
    <w:rsid w:val="005172B0"/>
    <w:rsid w:val="00517BCD"/>
    <w:rsid w:val="00517C70"/>
    <w:rsid w:val="005218B3"/>
    <w:rsid w:val="00523AD1"/>
    <w:rsid w:val="00523D03"/>
    <w:rsid w:val="00523E67"/>
    <w:rsid w:val="005242A7"/>
    <w:rsid w:val="00530C79"/>
    <w:rsid w:val="00532591"/>
    <w:rsid w:val="00533E3E"/>
    <w:rsid w:val="00537169"/>
    <w:rsid w:val="0054376D"/>
    <w:rsid w:val="00543A58"/>
    <w:rsid w:val="00551943"/>
    <w:rsid w:val="00554BFB"/>
    <w:rsid w:val="00555051"/>
    <w:rsid w:val="0055772C"/>
    <w:rsid w:val="00557942"/>
    <w:rsid w:val="005621FA"/>
    <w:rsid w:val="005643E0"/>
    <w:rsid w:val="00565467"/>
    <w:rsid w:val="00567C24"/>
    <w:rsid w:val="00570A87"/>
    <w:rsid w:val="00573316"/>
    <w:rsid w:val="00577A45"/>
    <w:rsid w:val="0058109D"/>
    <w:rsid w:val="00587D77"/>
    <w:rsid w:val="00594BE9"/>
    <w:rsid w:val="0059555B"/>
    <w:rsid w:val="00595704"/>
    <w:rsid w:val="00596F87"/>
    <w:rsid w:val="005975EF"/>
    <w:rsid w:val="005A3170"/>
    <w:rsid w:val="005A4D7B"/>
    <w:rsid w:val="005B01CA"/>
    <w:rsid w:val="005C056A"/>
    <w:rsid w:val="005C0641"/>
    <w:rsid w:val="005C1997"/>
    <w:rsid w:val="005C2488"/>
    <w:rsid w:val="005D0C96"/>
    <w:rsid w:val="005D1B38"/>
    <w:rsid w:val="005D1BE6"/>
    <w:rsid w:val="005D21C5"/>
    <w:rsid w:val="005D5C99"/>
    <w:rsid w:val="005E0961"/>
    <w:rsid w:val="005E6D8A"/>
    <w:rsid w:val="005F0558"/>
    <w:rsid w:val="005F4140"/>
    <w:rsid w:val="005F456C"/>
    <w:rsid w:val="00601F81"/>
    <w:rsid w:val="006052A8"/>
    <w:rsid w:val="0061363E"/>
    <w:rsid w:val="006220E8"/>
    <w:rsid w:val="00623A20"/>
    <w:rsid w:val="00625BF9"/>
    <w:rsid w:val="00635BE4"/>
    <w:rsid w:val="00640226"/>
    <w:rsid w:val="006405F3"/>
    <w:rsid w:val="00646AA3"/>
    <w:rsid w:val="00656E9E"/>
    <w:rsid w:val="00670B76"/>
    <w:rsid w:val="00675FD6"/>
    <w:rsid w:val="00680C65"/>
    <w:rsid w:val="00681118"/>
    <w:rsid w:val="00685C33"/>
    <w:rsid w:val="00686AFC"/>
    <w:rsid w:val="00691F05"/>
    <w:rsid w:val="00692C70"/>
    <w:rsid w:val="006A0219"/>
    <w:rsid w:val="006A1766"/>
    <w:rsid w:val="006A6CD2"/>
    <w:rsid w:val="006B0A04"/>
    <w:rsid w:val="006B5B7F"/>
    <w:rsid w:val="006B6037"/>
    <w:rsid w:val="006B717D"/>
    <w:rsid w:val="006D1BF9"/>
    <w:rsid w:val="006D61B3"/>
    <w:rsid w:val="006E2D9E"/>
    <w:rsid w:val="006E3078"/>
    <w:rsid w:val="006E3854"/>
    <w:rsid w:val="006E5AD7"/>
    <w:rsid w:val="006F00F9"/>
    <w:rsid w:val="006F394E"/>
    <w:rsid w:val="006F57AA"/>
    <w:rsid w:val="006F7634"/>
    <w:rsid w:val="00710904"/>
    <w:rsid w:val="0071433B"/>
    <w:rsid w:val="00715701"/>
    <w:rsid w:val="0072408A"/>
    <w:rsid w:val="00726ECC"/>
    <w:rsid w:val="007279BE"/>
    <w:rsid w:val="00731358"/>
    <w:rsid w:val="00734777"/>
    <w:rsid w:val="00741FEC"/>
    <w:rsid w:val="00742A54"/>
    <w:rsid w:val="0075051C"/>
    <w:rsid w:val="00753ED7"/>
    <w:rsid w:val="00757694"/>
    <w:rsid w:val="00766A74"/>
    <w:rsid w:val="00766C37"/>
    <w:rsid w:val="00772612"/>
    <w:rsid w:val="00773EBC"/>
    <w:rsid w:val="00774A71"/>
    <w:rsid w:val="00783F17"/>
    <w:rsid w:val="007852B4"/>
    <w:rsid w:val="00786046"/>
    <w:rsid w:val="00791C7E"/>
    <w:rsid w:val="00792DE5"/>
    <w:rsid w:val="007934F7"/>
    <w:rsid w:val="0079441E"/>
    <w:rsid w:val="0079650E"/>
    <w:rsid w:val="00796699"/>
    <w:rsid w:val="007976A8"/>
    <w:rsid w:val="00797F6C"/>
    <w:rsid w:val="007A457D"/>
    <w:rsid w:val="007A53FA"/>
    <w:rsid w:val="007B14C0"/>
    <w:rsid w:val="007B3174"/>
    <w:rsid w:val="007B44D2"/>
    <w:rsid w:val="007C0C1E"/>
    <w:rsid w:val="007C73B2"/>
    <w:rsid w:val="007D1A47"/>
    <w:rsid w:val="007D6691"/>
    <w:rsid w:val="007E071F"/>
    <w:rsid w:val="007E0B32"/>
    <w:rsid w:val="007E23F1"/>
    <w:rsid w:val="007E502F"/>
    <w:rsid w:val="007F0748"/>
    <w:rsid w:val="007F18A3"/>
    <w:rsid w:val="007F2905"/>
    <w:rsid w:val="007F4544"/>
    <w:rsid w:val="008023ED"/>
    <w:rsid w:val="00802815"/>
    <w:rsid w:val="00803DC4"/>
    <w:rsid w:val="008047EB"/>
    <w:rsid w:val="00811183"/>
    <w:rsid w:val="00812EA2"/>
    <w:rsid w:val="00813648"/>
    <w:rsid w:val="008178B2"/>
    <w:rsid w:val="008313A8"/>
    <w:rsid w:val="00836FF4"/>
    <w:rsid w:val="0084093F"/>
    <w:rsid w:val="00843F3E"/>
    <w:rsid w:val="008464E4"/>
    <w:rsid w:val="00846DFE"/>
    <w:rsid w:val="00846F70"/>
    <w:rsid w:val="008602D5"/>
    <w:rsid w:val="008607DB"/>
    <w:rsid w:val="00864214"/>
    <w:rsid w:val="00867C1B"/>
    <w:rsid w:val="00871C69"/>
    <w:rsid w:val="00872B63"/>
    <w:rsid w:val="00872BDA"/>
    <w:rsid w:val="00875FB5"/>
    <w:rsid w:val="00876D92"/>
    <w:rsid w:val="00877755"/>
    <w:rsid w:val="00881F78"/>
    <w:rsid w:val="00885793"/>
    <w:rsid w:val="0089273C"/>
    <w:rsid w:val="00893985"/>
    <w:rsid w:val="008A0507"/>
    <w:rsid w:val="008A064A"/>
    <w:rsid w:val="008A43D4"/>
    <w:rsid w:val="008A56F0"/>
    <w:rsid w:val="008A5A7B"/>
    <w:rsid w:val="008A5B87"/>
    <w:rsid w:val="008A7746"/>
    <w:rsid w:val="008B4F43"/>
    <w:rsid w:val="008C4EE1"/>
    <w:rsid w:val="008C6933"/>
    <w:rsid w:val="008D00DA"/>
    <w:rsid w:val="008D28CE"/>
    <w:rsid w:val="008D7450"/>
    <w:rsid w:val="008E0018"/>
    <w:rsid w:val="008E54C5"/>
    <w:rsid w:val="008F0D16"/>
    <w:rsid w:val="008F5ABA"/>
    <w:rsid w:val="008F60F0"/>
    <w:rsid w:val="008F7153"/>
    <w:rsid w:val="0090472F"/>
    <w:rsid w:val="00904C9D"/>
    <w:rsid w:val="0091198F"/>
    <w:rsid w:val="00911B32"/>
    <w:rsid w:val="0091268A"/>
    <w:rsid w:val="009169BF"/>
    <w:rsid w:val="00917367"/>
    <w:rsid w:val="00921847"/>
    <w:rsid w:val="00923941"/>
    <w:rsid w:val="00931531"/>
    <w:rsid w:val="00940D45"/>
    <w:rsid w:val="0094283C"/>
    <w:rsid w:val="00942B2A"/>
    <w:rsid w:val="009478AF"/>
    <w:rsid w:val="00950F00"/>
    <w:rsid w:val="00954779"/>
    <w:rsid w:val="0096132A"/>
    <w:rsid w:val="00964527"/>
    <w:rsid w:val="0096484A"/>
    <w:rsid w:val="00966552"/>
    <w:rsid w:val="00966B9C"/>
    <w:rsid w:val="00967446"/>
    <w:rsid w:val="00972A1D"/>
    <w:rsid w:val="00974A5C"/>
    <w:rsid w:val="00975E7D"/>
    <w:rsid w:val="00976AA8"/>
    <w:rsid w:val="00981F90"/>
    <w:rsid w:val="00982837"/>
    <w:rsid w:val="009848BF"/>
    <w:rsid w:val="0098527B"/>
    <w:rsid w:val="00993C38"/>
    <w:rsid w:val="00997813"/>
    <w:rsid w:val="009A01A1"/>
    <w:rsid w:val="009A1030"/>
    <w:rsid w:val="009A16AA"/>
    <w:rsid w:val="009A4A2D"/>
    <w:rsid w:val="009A67BA"/>
    <w:rsid w:val="009A6C1B"/>
    <w:rsid w:val="009B3B50"/>
    <w:rsid w:val="009B6606"/>
    <w:rsid w:val="009C4177"/>
    <w:rsid w:val="009C5171"/>
    <w:rsid w:val="009C579E"/>
    <w:rsid w:val="009D4501"/>
    <w:rsid w:val="009E5BB3"/>
    <w:rsid w:val="009F16E3"/>
    <w:rsid w:val="009F487A"/>
    <w:rsid w:val="00A0267C"/>
    <w:rsid w:val="00A03E7E"/>
    <w:rsid w:val="00A047F4"/>
    <w:rsid w:val="00A05E75"/>
    <w:rsid w:val="00A105DE"/>
    <w:rsid w:val="00A11200"/>
    <w:rsid w:val="00A125DE"/>
    <w:rsid w:val="00A16841"/>
    <w:rsid w:val="00A173B9"/>
    <w:rsid w:val="00A2286E"/>
    <w:rsid w:val="00A24BEB"/>
    <w:rsid w:val="00A25786"/>
    <w:rsid w:val="00A26248"/>
    <w:rsid w:val="00A26B8F"/>
    <w:rsid w:val="00A30269"/>
    <w:rsid w:val="00A34DE3"/>
    <w:rsid w:val="00A47CC9"/>
    <w:rsid w:val="00A51663"/>
    <w:rsid w:val="00A572FC"/>
    <w:rsid w:val="00A626E4"/>
    <w:rsid w:val="00A641F9"/>
    <w:rsid w:val="00A653AE"/>
    <w:rsid w:val="00A6581D"/>
    <w:rsid w:val="00A7306B"/>
    <w:rsid w:val="00A76A69"/>
    <w:rsid w:val="00A81986"/>
    <w:rsid w:val="00A83DD1"/>
    <w:rsid w:val="00A84281"/>
    <w:rsid w:val="00A85518"/>
    <w:rsid w:val="00A92113"/>
    <w:rsid w:val="00A94709"/>
    <w:rsid w:val="00A96707"/>
    <w:rsid w:val="00AC2DFF"/>
    <w:rsid w:val="00AC5810"/>
    <w:rsid w:val="00AC7098"/>
    <w:rsid w:val="00AD7EBB"/>
    <w:rsid w:val="00AE7D58"/>
    <w:rsid w:val="00AF6459"/>
    <w:rsid w:val="00B01B77"/>
    <w:rsid w:val="00B06E26"/>
    <w:rsid w:val="00B07338"/>
    <w:rsid w:val="00B10126"/>
    <w:rsid w:val="00B102C0"/>
    <w:rsid w:val="00B11FC7"/>
    <w:rsid w:val="00B14ADF"/>
    <w:rsid w:val="00B15B34"/>
    <w:rsid w:val="00B1761B"/>
    <w:rsid w:val="00B20240"/>
    <w:rsid w:val="00B20FB6"/>
    <w:rsid w:val="00B21CD3"/>
    <w:rsid w:val="00B22D04"/>
    <w:rsid w:val="00B24782"/>
    <w:rsid w:val="00B31E0B"/>
    <w:rsid w:val="00B409E7"/>
    <w:rsid w:val="00B428AB"/>
    <w:rsid w:val="00B442C5"/>
    <w:rsid w:val="00B44CB3"/>
    <w:rsid w:val="00B46A2F"/>
    <w:rsid w:val="00B51253"/>
    <w:rsid w:val="00B51E7D"/>
    <w:rsid w:val="00B626A3"/>
    <w:rsid w:val="00B631C3"/>
    <w:rsid w:val="00B64BD9"/>
    <w:rsid w:val="00B67368"/>
    <w:rsid w:val="00B73333"/>
    <w:rsid w:val="00B74771"/>
    <w:rsid w:val="00B802E7"/>
    <w:rsid w:val="00B913A9"/>
    <w:rsid w:val="00B939DA"/>
    <w:rsid w:val="00B94072"/>
    <w:rsid w:val="00BA4984"/>
    <w:rsid w:val="00BA675F"/>
    <w:rsid w:val="00BB1F5D"/>
    <w:rsid w:val="00BB628D"/>
    <w:rsid w:val="00BC64C7"/>
    <w:rsid w:val="00BC755A"/>
    <w:rsid w:val="00BD16E0"/>
    <w:rsid w:val="00BD1A0D"/>
    <w:rsid w:val="00BD1CD1"/>
    <w:rsid w:val="00BD5921"/>
    <w:rsid w:val="00BD662A"/>
    <w:rsid w:val="00BE0687"/>
    <w:rsid w:val="00BE2708"/>
    <w:rsid w:val="00BE2EAC"/>
    <w:rsid w:val="00BE4225"/>
    <w:rsid w:val="00BE6A81"/>
    <w:rsid w:val="00BF1638"/>
    <w:rsid w:val="00C01170"/>
    <w:rsid w:val="00C0166C"/>
    <w:rsid w:val="00C25524"/>
    <w:rsid w:val="00C25EF5"/>
    <w:rsid w:val="00C3324F"/>
    <w:rsid w:val="00C33837"/>
    <w:rsid w:val="00C347FC"/>
    <w:rsid w:val="00C40CB6"/>
    <w:rsid w:val="00C42814"/>
    <w:rsid w:val="00C462B9"/>
    <w:rsid w:val="00C47BFF"/>
    <w:rsid w:val="00C54B9D"/>
    <w:rsid w:val="00C57441"/>
    <w:rsid w:val="00C624A7"/>
    <w:rsid w:val="00C638CF"/>
    <w:rsid w:val="00C63F38"/>
    <w:rsid w:val="00C65D43"/>
    <w:rsid w:val="00C737C3"/>
    <w:rsid w:val="00C81A1F"/>
    <w:rsid w:val="00C83F05"/>
    <w:rsid w:val="00C903C5"/>
    <w:rsid w:val="00C91775"/>
    <w:rsid w:val="00C92F7C"/>
    <w:rsid w:val="00C9496D"/>
    <w:rsid w:val="00C9611F"/>
    <w:rsid w:val="00CA1981"/>
    <w:rsid w:val="00CA2141"/>
    <w:rsid w:val="00CA31EE"/>
    <w:rsid w:val="00CB34B4"/>
    <w:rsid w:val="00CC1D46"/>
    <w:rsid w:val="00CC251F"/>
    <w:rsid w:val="00CC2F20"/>
    <w:rsid w:val="00CC3C4C"/>
    <w:rsid w:val="00CC4B4C"/>
    <w:rsid w:val="00CD0731"/>
    <w:rsid w:val="00CD2A41"/>
    <w:rsid w:val="00CE729B"/>
    <w:rsid w:val="00CF0169"/>
    <w:rsid w:val="00D00949"/>
    <w:rsid w:val="00D02F94"/>
    <w:rsid w:val="00D17C1E"/>
    <w:rsid w:val="00D25367"/>
    <w:rsid w:val="00D2556E"/>
    <w:rsid w:val="00D27194"/>
    <w:rsid w:val="00D27355"/>
    <w:rsid w:val="00D27922"/>
    <w:rsid w:val="00D31F31"/>
    <w:rsid w:val="00D33E3E"/>
    <w:rsid w:val="00D36B0C"/>
    <w:rsid w:val="00D371D2"/>
    <w:rsid w:val="00D402A0"/>
    <w:rsid w:val="00D436F9"/>
    <w:rsid w:val="00D51924"/>
    <w:rsid w:val="00D55D7D"/>
    <w:rsid w:val="00D601C6"/>
    <w:rsid w:val="00D6160D"/>
    <w:rsid w:val="00D6769A"/>
    <w:rsid w:val="00D705B9"/>
    <w:rsid w:val="00D840E3"/>
    <w:rsid w:val="00D85669"/>
    <w:rsid w:val="00D87103"/>
    <w:rsid w:val="00D9192F"/>
    <w:rsid w:val="00D91ED7"/>
    <w:rsid w:val="00D93CBB"/>
    <w:rsid w:val="00D956DC"/>
    <w:rsid w:val="00D97B97"/>
    <w:rsid w:val="00DA0E1F"/>
    <w:rsid w:val="00DA2328"/>
    <w:rsid w:val="00DB4B21"/>
    <w:rsid w:val="00DB5C9B"/>
    <w:rsid w:val="00DC3F2E"/>
    <w:rsid w:val="00DC62C8"/>
    <w:rsid w:val="00DC7A95"/>
    <w:rsid w:val="00DD2F70"/>
    <w:rsid w:val="00DD38E3"/>
    <w:rsid w:val="00DD5363"/>
    <w:rsid w:val="00DE0804"/>
    <w:rsid w:val="00DF0F7E"/>
    <w:rsid w:val="00DF1B73"/>
    <w:rsid w:val="00DF386B"/>
    <w:rsid w:val="00DF73A6"/>
    <w:rsid w:val="00DF7849"/>
    <w:rsid w:val="00E03AB2"/>
    <w:rsid w:val="00E05F73"/>
    <w:rsid w:val="00E077BC"/>
    <w:rsid w:val="00E247B7"/>
    <w:rsid w:val="00E24E6B"/>
    <w:rsid w:val="00E2570C"/>
    <w:rsid w:val="00E260A7"/>
    <w:rsid w:val="00E272CD"/>
    <w:rsid w:val="00E27790"/>
    <w:rsid w:val="00E30619"/>
    <w:rsid w:val="00E30BB7"/>
    <w:rsid w:val="00E32CCD"/>
    <w:rsid w:val="00E365CE"/>
    <w:rsid w:val="00E412C8"/>
    <w:rsid w:val="00E42DE9"/>
    <w:rsid w:val="00E52A35"/>
    <w:rsid w:val="00E549E5"/>
    <w:rsid w:val="00E56F98"/>
    <w:rsid w:val="00E60B91"/>
    <w:rsid w:val="00E63D34"/>
    <w:rsid w:val="00E63D81"/>
    <w:rsid w:val="00E64F02"/>
    <w:rsid w:val="00E65B7A"/>
    <w:rsid w:val="00E66DCB"/>
    <w:rsid w:val="00E67FAB"/>
    <w:rsid w:val="00E739D5"/>
    <w:rsid w:val="00E739E3"/>
    <w:rsid w:val="00E74A8B"/>
    <w:rsid w:val="00E76058"/>
    <w:rsid w:val="00E83AC0"/>
    <w:rsid w:val="00E91819"/>
    <w:rsid w:val="00E94CDC"/>
    <w:rsid w:val="00E95AB6"/>
    <w:rsid w:val="00E9657C"/>
    <w:rsid w:val="00E96C01"/>
    <w:rsid w:val="00EA1960"/>
    <w:rsid w:val="00EA6212"/>
    <w:rsid w:val="00EB504A"/>
    <w:rsid w:val="00EB7B10"/>
    <w:rsid w:val="00EC0613"/>
    <w:rsid w:val="00EC40F9"/>
    <w:rsid w:val="00EC673A"/>
    <w:rsid w:val="00EC71B6"/>
    <w:rsid w:val="00ED1355"/>
    <w:rsid w:val="00ED1A56"/>
    <w:rsid w:val="00ED22AB"/>
    <w:rsid w:val="00ED7C4E"/>
    <w:rsid w:val="00EE1357"/>
    <w:rsid w:val="00EE2CE8"/>
    <w:rsid w:val="00EE74C7"/>
    <w:rsid w:val="00EF5B0B"/>
    <w:rsid w:val="00EF688B"/>
    <w:rsid w:val="00F01499"/>
    <w:rsid w:val="00F15B8E"/>
    <w:rsid w:val="00F20BD8"/>
    <w:rsid w:val="00F27DAB"/>
    <w:rsid w:val="00F33301"/>
    <w:rsid w:val="00F35276"/>
    <w:rsid w:val="00F366C8"/>
    <w:rsid w:val="00F36DF3"/>
    <w:rsid w:val="00F4103A"/>
    <w:rsid w:val="00F42B22"/>
    <w:rsid w:val="00F51370"/>
    <w:rsid w:val="00F51CCB"/>
    <w:rsid w:val="00F52799"/>
    <w:rsid w:val="00F552D7"/>
    <w:rsid w:val="00F575EC"/>
    <w:rsid w:val="00F61364"/>
    <w:rsid w:val="00F62793"/>
    <w:rsid w:val="00F63D18"/>
    <w:rsid w:val="00F756CD"/>
    <w:rsid w:val="00F75ADA"/>
    <w:rsid w:val="00F75C4D"/>
    <w:rsid w:val="00F803DD"/>
    <w:rsid w:val="00F8122D"/>
    <w:rsid w:val="00F81E3A"/>
    <w:rsid w:val="00F835C2"/>
    <w:rsid w:val="00F83DD4"/>
    <w:rsid w:val="00F927E1"/>
    <w:rsid w:val="00FA0716"/>
    <w:rsid w:val="00FA4535"/>
    <w:rsid w:val="00FA51A7"/>
    <w:rsid w:val="00FB02B4"/>
    <w:rsid w:val="00FB25AE"/>
    <w:rsid w:val="00FB2E76"/>
    <w:rsid w:val="00FB6996"/>
    <w:rsid w:val="00FC3556"/>
    <w:rsid w:val="00FC7AEB"/>
    <w:rsid w:val="00FD2000"/>
    <w:rsid w:val="00FD3B3B"/>
    <w:rsid w:val="00FE5CC9"/>
    <w:rsid w:val="00FF33A2"/>
    <w:rsid w:val="00FF7AE3"/>
  </w:rsids>
  <m:mathPr>
    <m:mathFont m:val="Cambria Math"/>
    <m:brkBin m:val="before"/>
    <m:brkBinSub m:val="--"/>
    <m:smallFrac/>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5E7C4"/>
  <w15:docId w15:val="{F1E502BC-04FB-4B17-A184-839BEF3D42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426F"/>
    <w:pPr>
      <w:spacing w:after="0"/>
      <w:jc w:val="both"/>
    </w:pPr>
    <w:rPr>
      <w:sz w:val="24"/>
      <w:lang w:val="hu-HU"/>
    </w:rPr>
  </w:style>
  <w:style w:type="paragraph" w:styleId="Heading1">
    <w:name w:val="heading 1"/>
    <w:basedOn w:val="Normal"/>
    <w:next w:val="Normal"/>
    <w:link w:val="Heading1Char"/>
    <w:uiPriority w:val="9"/>
    <w:qFormat/>
    <w:rsid w:val="00C42814"/>
    <w:pPr>
      <w:keepNext/>
      <w:keepLines/>
      <w:numPr>
        <w:numId w:val="6"/>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C42814"/>
    <w:pPr>
      <w:keepNext/>
      <w:keepLines/>
      <w:numPr>
        <w:ilvl w:val="1"/>
        <w:numId w:val="6"/>
      </w:numPr>
      <w:spacing w:before="36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C42814"/>
    <w:pPr>
      <w:keepNext/>
      <w:keepLines/>
      <w:numPr>
        <w:ilvl w:val="2"/>
        <w:numId w:val="6"/>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C42814"/>
    <w:pPr>
      <w:keepNext/>
      <w:keepLines/>
      <w:numPr>
        <w:ilvl w:val="3"/>
        <w:numId w:val="6"/>
      </w:numPr>
      <w:spacing w:before="20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C42814"/>
    <w:pPr>
      <w:keepNext/>
      <w:keepLines/>
      <w:numPr>
        <w:ilvl w:val="4"/>
        <w:numId w:val="6"/>
      </w:numPr>
      <w:spacing w:before="20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C42814"/>
    <w:pPr>
      <w:keepNext/>
      <w:keepLines/>
      <w:numPr>
        <w:ilvl w:val="5"/>
        <w:numId w:val="6"/>
      </w:numPr>
      <w:spacing w:before="20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C42814"/>
    <w:pPr>
      <w:keepNext/>
      <w:keepLines/>
      <w:numPr>
        <w:ilvl w:val="6"/>
        <w:numId w:val="6"/>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2814"/>
    <w:pPr>
      <w:keepNext/>
      <w:keepLines/>
      <w:numPr>
        <w:ilvl w:val="7"/>
        <w:numId w:val="6"/>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2814"/>
    <w:pPr>
      <w:keepNext/>
      <w:keepLines/>
      <w:numPr>
        <w:ilvl w:val="8"/>
        <w:numId w:val="6"/>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IntenseEmphasis">
    <w:name w:val="Intense Emphasis"/>
    <w:basedOn w:val="DefaultParagraphFont"/>
    <w:uiPriority w:val="21"/>
    <w:qFormat/>
    <w:rsid w:val="00C42814"/>
    <w:rPr>
      <w:b/>
      <w:bCs/>
      <w:i/>
      <w:iCs/>
      <w:caps/>
    </w:rPr>
  </w:style>
  <w:style w:type="paragraph" w:styleId="IntenseQuote">
    <w:name w:val="Intense Quote"/>
    <w:basedOn w:val="Normal"/>
    <w:next w:val="Normal"/>
    <w:link w:val="IntenseQuoteChar"/>
    <w:uiPriority w:val="30"/>
    <w:qFormat/>
    <w:rsid w:val="00C4281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C42814"/>
    <w:rPr>
      <w:color w:val="000000" w:themeColor="text1"/>
      <w:shd w:val="clear" w:color="auto" w:fill="F2F2F2" w:themeFill="background1" w:themeFillShade="F2"/>
    </w:rPr>
  </w:style>
  <w:style w:type="character" w:styleId="PlaceholderText">
    <w:name w:val="Placeholder Text"/>
    <w:basedOn w:val="DefaultParagraphFont"/>
    <w:uiPriority w:val="99"/>
    <w:semiHidden/>
    <w:rsid w:val="007E071F"/>
    <w:rPr>
      <w:color w:val="808080"/>
    </w:rPr>
  </w:style>
  <w:style w:type="paragraph" w:styleId="Quote">
    <w:name w:val="Quote"/>
    <w:basedOn w:val="Normal"/>
    <w:next w:val="Normal"/>
    <w:link w:val="QuoteChar"/>
    <w:uiPriority w:val="29"/>
    <w:qFormat/>
    <w:rsid w:val="00C42814"/>
    <w:pPr>
      <w:spacing w:before="160"/>
      <w:ind w:left="720" w:right="720"/>
    </w:pPr>
    <w:rPr>
      <w:i/>
      <w:iCs/>
      <w:color w:val="000000" w:themeColor="text1"/>
    </w:rPr>
  </w:style>
  <w:style w:type="character" w:customStyle="1" w:styleId="QuoteChar">
    <w:name w:val="Quote Char"/>
    <w:basedOn w:val="DefaultParagraphFont"/>
    <w:link w:val="Quote"/>
    <w:uiPriority w:val="29"/>
    <w:rsid w:val="00C42814"/>
    <w:rPr>
      <w:i/>
      <w:iCs/>
      <w:color w:val="000000" w:themeColor="text1"/>
    </w:rPr>
  </w:style>
  <w:style w:type="table" w:styleId="TableGrid">
    <w:name w:val="Table Grid"/>
    <w:basedOn w:val="TableNormal"/>
    <w:uiPriority w:val="39"/>
    <w:rsid w:val="0079669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ubtleReference">
    <w:name w:val="Subtle Reference"/>
    <w:basedOn w:val="DefaultParagraphFont"/>
    <w:uiPriority w:val="31"/>
    <w:qFormat/>
    <w:rsid w:val="00C42814"/>
    <w:rPr>
      <w:smallCaps/>
      <w:color w:val="404040" w:themeColor="text1" w:themeTint="BF"/>
      <w:u w:val="single" w:color="7F7F7F" w:themeColor="text1" w:themeTint="80"/>
    </w:rPr>
  </w:style>
  <w:style w:type="paragraph" w:styleId="ListParagraph">
    <w:name w:val="List Paragraph"/>
    <w:basedOn w:val="Normal"/>
    <w:uiPriority w:val="34"/>
    <w:qFormat/>
    <w:rsid w:val="00186D00"/>
    <w:pPr>
      <w:ind w:left="720"/>
      <w:contextualSpacing/>
    </w:pPr>
  </w:style>
  <w:style w:type="paragraph" w:styleId="NormalWeb">
    <w:name w:val="Normal (Web)"/>
    <w:basedOn w:val="Normal"/>
    <w:uiPriority w:val="99"/>
    <w:unhideWhenUsed/>
    <w:rsid w:val="00DD5363"/>
    <w:pPr>
      <w:spacing w:before="100" w:beforeAutospacing="1" w:after="100" w:afterAutospacing="1" w:line="240" w:lineRule="auto"/>
    </w:pPr>
    <w:rPr>
      <w:rFonts w:ascii="Times New Roman" w:eastAsia="Times New Roman" w:hAnsi="Times New Roman" w:cs="Times New Roman"/>
      <w:szCs w:val="24"/>
      <w:lang w:val="en-US"/>
    </w:rPr>
  </w:style>
  <w:style w:type="paragraph" w:styleId="Header">
    <w:name w:val="header"/>
    <w:basedOn w:val="Normal"/>
    <w:link w:val="HeaderChar"/>
    <w:uiPriority w:val="99"/>
    <w:unhideWhenUsed/>
    <w:rsid w:val="00B31E0B"/>
    <w:pPr>
      <w:tabs>
        <w:tab w:val="center" w:pos="4703"/>
        <w:tab w:val="right" w:pos="9406"/>
      </w:tabs>
      <w:spacing w:line="240" w:lineRule="auto"/>
    </w:pPr>
  </w:style>
  <w:style w:type="character" w:customStyle="1" w:styleId="HeaderChar">
    <w:name w:val="Header Char"/>
    <w:basedOn w:val="DefaultParagraphFont"/>
    <w:link w:val="Header"/>
    <w:uiPriority w:val="99"/>
    <w:rsid w:val="00B31E0B"/>
    <w:rPr>
      <w:lang w:val="hu-HU"/>
    </w:rPr>
  </w:style>
  <w:style w:type="paragraph" w:styleId="Footer">
    <w:name w:val="footer"/>
    <w:basedOn w:val="Normal"/>
    <w:link w:val="FooterChar"/>
    <w:uiPriority w:val="99"/>
    <w:unhideWhenUsed/>
    <w:rsid w:val="00B31E0B"/>
    <w:pPr>
      <w:tabs>
        <w:tab w:val="center" w:pos="4703"/>
        <w:tab w:val="right" w:pos="9406"/>
      </w:tabs>
      <w:spacing w:line="240" w:lineRule="auto"/>
    </w:pPr>
  </w:style>
  <w:style w:type="character" w:customStyle="1" w:styleId="FooterChar">
    <w:name w:val="Footer Char"/>
    <w:basedOn w:val="DefaultParagraphFont"/>
    <w:link w:val="Footer"/>
    <w:uiPriority w:val="99"/>
    <w:rsid w:val="00B31E0B"/>
    <w:rPr>
      <w:lang w:val="hu-HU"/>
    </w:rPr>
  </w:style>
  <w:style w:type="character" w:customStyle="1" w:styleId="Heading1Char">
    <w:name w:val="Heading 1 Char"/>
    <w:basedOn w:val="DefaultParagraphFont"/>
    <w:link w:val="Heading1"/>
    <w:uiPriority w:val="9"/>
    <w:rsid w:val="00C42814"/>
    <w:rPr>
      <w:rFonts w:asciiTheme="majorHAnsi" w:eastAsiaTheme="majorEastAsia" w:hAnsiTheme="majorHAnsi" w:cstheme="majorBidi"/>
      <w:b/>
      <w:bCs/>
      <w:smallCaps/>
      <w:color w:val="000000" w:themeColor="text1"/>
      <w:sz w:val="36"/>
      <w:szCs w:val="36"/>
      <w:lang w:val="hu-HU"/>
    </w:rPr>
  </w:style>
  <w:style w:type="character" w:customStyle="1" w:styleId="Heading2Char">
    <w:name w:val="Heading 2 Char"/>
    <w:basedOn w:val="DefaultParagraphFont"/>
    <w:link w:val="Heading2"/>
    <w:uiPriority w:val="9"/>
    <w:rsid w:val="00C42814"/>
    <w:rPr>
      <w:rFonts w:asciiTheme="majorHAnsi" w:eastAsiaTheme="majorEastAsia" w:hAnsiTheme="majorHAnsi" w:cstheme="majorBidi"/>
      <w:b/>
      <w:bCs/>
      <w:smallCaps/>
      <w:color w:val="000000" w:themeColor="text1"/>
      <w:sz w:val="28"/>
      <w:szCs w:val="28"/>
      <w:lang w:val="hu-HU"/>
    </w:rPr>
  </w:style>
  <w:style w:type="character" w:customStyle="1" w:styleId="Heading3Char">
    <w:name w:val="Heading 3 Char"/>
    <w:basedOn w:val="DefaultParagraphFont"/>
    <w:link w:val="Heading3"/>
    <w:uiPriority w:val="9"/>
    <w:rsid w:val="00C42814"/>
    <w:rPr>
      <w:rFonts w:asciiTheme="majorHAnsi" w:eastAsiaTheme="majorEastAsia" w:hAnsiTheme="majorHAnsi" w:cstheme="majorBidi"/>
      <w:b/>
      <w:bCs/>
      <w:color w:val="000000" w:themeColor="text1"/>
      <w:lang w:val="hu-HU"/>
    </w:rPr>
  </w:style>
  <w:style w:type="character" w:customStyle="1" w:styleId="Heading4Char">
    <w:name w:val="Heading 4 Char"/>
    <w:basedOn w:val="DefaultParagraphFont"/>
    <w:link w:val="Heading4"/>
    <w:uiPriority w:val="9"/>
    <w:rsid w:val="00C42814"/>
    <w:rPr>
      <w:rFonts w:asciiTheme="majorHAnsi" w:eastAsiaTheme="majorEastAsia" w:hAnsiTheme="majorHAnsi" w:cstheme="majorBidi"/>
      <w:b/>
      <w:bCs/>
      <w:i/>
      <w:iCs/>
      <w:color w:val="000000" w:themeColor="text1"/>
      <w:lang w:val="hu-HU"/>
    </w:rPr>
  </w:style>
  <w:style w:type="character" w:customStyle="1" w:styleId="Heading5Char">
    <w:name w:val="Heading 5 Char"/>
    <w:basedOn w:val="DefaultParagraphFont"/>
    <w:link w:val="Heading5"/>
    <w:uiPriority w:val="9"/>
    <w:rsid w:val="00C42814"/>
    <w:rPr>
      <w:rFonts w:asciiTheme="majorHAnsi" w:eastAsiaTheme="majorEastAsia" w:hAnsiTheme="majorHAnsi" w:cstheme="majorBidi"/>
      <w:color w:val="323E4F" w:themeColor="text2" w:themeShade="BF"/>
      <w:lang w:val="hu-HU"/>
    </w:rPr>
  </w:style>
  <w:style w:type="character" w:customStyle="1" w:styleId="Heading6Char">
    <w:name w:val="Heading 6 Char"/>
    <w:basedOn w:val="DefaultParagraphFont"/>
    <w:link w:val="Heading6"/>
    <w:uiPriority w:val="9"/>
    <w:semiHidden/>
    <w:rsid w:val="00C42814"/>
    <w:rPr>
      <w:rFonts w:asciiTheme="majorHAnsi" w:eastAsiaTheme="majorEastAsia" w:hAnsiTheme="majorHAnsi" w:cstheme="majorBidi"/>
      <w:i/>
      <w:iCs/>
      <w:color w:val="323E4F" w:themeColor="text2" w:themeShade="BF"/>
      <w:lang w:val="hu-HU"/>
    </w:rPr>
  </w:style>
  <w:style w:type="character" w:customStyle="1" w:styleId="Heading7Char">
    <w:name w:val="Heading 7 Char"/>
    <w:basedOn w:val="DefaultParagraphFont"/>
    <w:link w:val="Heading7"/>
    <w:uiPriority w:val="9"/>
    <w:semiHidden/>
    <w:rsid w:val="00C42814"/>
    <w:rPr>
      <w:rFonts w:asciiTheme="majorHAnsi" w:eastAsiaTheme="majorEastAsia" w:hAnsiTheme="majorHAnsi" w:cstheme="majorBidi"/>
      <w:i/>
      <w:iCs/>
      <w:color w:val="404040" w:themeColor="text1" w:themeTint="BF"/>
      <w:lang w:val="hu-HU"/>
    </w:rPr>
  </w:style>
  <w:style w:type="character" w:customStyle="1" w:styleId="Heading8Char">
    <w:name w:val="Heading 8 Char"/>
    <w:basedOn w:val="DefaultParagraphFont"/>
    <w:link w:val="Heading8"/>
    <w:uiPriority w:val="9"/>
    <w:semiHidden/>
    <w:rsid w:val="00C42814"/>
    <w:rPr>
      <w:rFonts w:asciiTheme="majorHAnsi" w:eastAsiaTheme="majorEastAsia" w:hAnsiTheme="majorHAnsi" w:cstheme="majorBidi"/>
      <w:color w:val="404040" w:themeColor="text1" w:themeTint="BF"/>
      <w:sz w:val="20"/>
      <w:szCs w:val="20"/>
      <w:lang w:val="hu-HU"/>
    </w:rPr>
  </w:style>
  <w:style w:type="character" w:customStyle="1" w:styleId="Heading9Char">
    <w:name w:val="Heading 9 Char"/>
    <w:basedOn w:val="DefaultParagraphFont"/>
    <w:link w:val="Heading9"/>
    <w:uiPriority w:val="9"/>
    <w:semiHidden/>
    <w:rsid w:val="00C42814"/>
    <w:rPr>
      <w:rFonts w:asciiTheme="majorHAnsi" w:eastAsiaTheme="majorEastAsia" w:hAnsiTheme="majorHAnsi" w:cstheme="majorBidi"/>
      <w:i/>
      <w:iCs/>
      <w:color w:val="404040" w:themeColor="text1" w:themeTint="BF"/>
      <w:sz w:val="20"/>
      <w:szCs w:val="20"/>
      <w:lang w:val="hu-HU"/>
    </w:rPr>
  </w:style>
  <w:style w:type="paragraph" w:styleId="Caption">
    <w:name w:val="caption"/>
    <w:basedOn w:val="Normal"/>
    <w:next w:val="Normal"/>
    <w:unhideWhenUsed/>
    <w:qFormat/>
    <w:rsid w:val="00C42814"/>
    <w:pPr>
      <w:spacing w:line="240" w:lineRule="auto"/>
    </w:pPr>
    <w:rPr>
      <w:i/>
      <w:iCs/>
      <w:color w:val="44546A" w:themeColor="text2"/>
      <w:sz w:val="18"/>
      <w:szCs w:val="18"/>
    </w:rPr>
  </w:style>
  <w:style w:type="paragraph" w:styleId="Title">
    <w:name w:val="Title"/>
    <w:basedOn w:val="Normal"/>
    <w:next w:val="Normal"/>
    <w:link w:val="TitleChar"/>
    <w:uiPriority w:val="10"/>
    <w:qFormat/>
    <w:rsid w:val="00C42814"/>
    <w:pPr>
      <w:spacing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C4281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C4281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C42814"/>
    <w:rPr>
      <w:color w:val="5A5A5A" w:themeColor="text1" w:themeTint="A5"/>
      <w:spacing w:val="10"/>
    </w:rPr>
  </w:style>
  <w:style w:type="character" w:styleId="Strong">
    <w:name w:val="Strong"/>
    <w:basedOn w:val="DefaultParagraphFont"/>
    <w:uiPriority w:val="22"/>
    <w:qFormat/>
    <w:rsid w:val="00C42814"/>
    <w:rPr>
      <w:b/>
      <w:bCs/>
      <w:color w:val="000000" w:themeColor="text1"/>
    </w:rPr>
  </w:style>
  <w:style w:type="character" w:styleId="Emphasis">
    <w:name w:val="Emphasis"/>
    <w:basedOn w:val="DefaultParagraphFont"/>
    <w:uiPriority w:val="20"/>
    <w:qFormat/>
    <w:rsid w:val="00C42814"/>
    <w:rPr>
      <w:i/>
      <w:iCs/>
      <w:color w:val="auto"/>
    </w:rPr>
  </w:style>
  <w:style w:type="paragraph" w:styleId="NoSpacing">
    <w:name w:val="No Spacing"/>
    <w:uiPriority w:val="1"/>
    <w:qFormat/>
    <w:rsid w:val="00C42814"/>
    <w:pPr>
      <w:spacing w:after="0" w:line="240" w:lineRule="auto"/>
    </w:pPr>
  </w:style>
  <w:style w:type="character" w:styleId="SubtleEmphasis">
    <w:name w:val="Subtle Emphasis"/>
    <w:basedOn w:val="DefaultParagraphFont"/>
    <w:uiPriority w:val="19"/>
    <w:qFormat/>
    <w:rsid w:val="00C42814"/>
    <w:rPr>
      <w:i/>
      <w:iCs/>
      <w:color w:val="404040" w:themeColor="text1" w:themeTint="BF"/>
    </w:rPr>
  </w:style>
  <w:style w:type="character" w:styleId="IntenseReference">
    <w:name w:val="Intense Reference"/>
    <w:basedOn w:val="DefaultParagraphFont"/>
    <w:uiPriority w:val="32"/>
    <w:qFormat/>
    <w:rsid w:val="00C42814"/>
    <w:rPr>
      <w:b/>
      <w:bCs/>
      <w:smallCaps/>
      <w:u w:val="single"/>
    </w:rPr>
  </w:style>
  <w:style w:type="character" w:styleId="BookTitle">
    <w:name w:val="Book Title"/>
    <w:basedOn w:val="DefaultParagraphFont"/>
    <w:uiPriority w:val="33"/>
    <w:qFormat/>
    <w:rsid w:val="00C42814"/>
    <w:rPr>
      <w:b w:val="0"/>
      <w:bCs w:val="0"/>
      <w:smallCaps/>
      <w:spacing w:val="5"/>
    </w:rPr>
  </w:style>
  <w:style w:type="paragraph" w:styleId="TOCHeading">
    <w:name w:val="TOC Heading"/>
    <w:basedOn w:val="Heading1"/>
    <w:next w:val="Normal"/>
    <w:uiPriority w:val="39"/>
    <w:semiHidden/>
    <w:unhideWhenUsed/>
    <w:qFormat/>
    <w:rsid w:val="00C42814"/>
    <w:pPr>
      <w:outlineLvl w:val="9"/>
    </w:pPr>
  </w:style>
  <w:style w:type="paragraph" w:customStyle="1" w:styleId="Textbody">
    <w:name w:val="Text body"/>
    <w:basedOn w:val="Normal"/>
    <w:rsid w:val="0084093F"/>
    <w:pPr>
      <w:widowControl w:val="0"/>
      <w:tabs>
        <w:tab w:val="left" w:pos="709"/>
      </w:tabs>
      <w:suppressAutoHyphens/>
      <w:spacing w:after="120"/>
    </w:pPr>
    <w:rPr>
      <w:rFonts w:ascii="Times New Roman" w:eastAsia="SimSun" w:hAnsi="Times New Roman" w:cs="Mangal"/>
      <w:szCs w:val="24"/>
      <w:lang w:val="en-GB" w:eastAsia="zh-CN" w:bidi="hi-IN"/>
    </w:rPr>
  </w:style>
  <w:style w:type="paragraph" w:styleId="TOC1">
    <w:name w:val="toc 1"/>
    <w:basedOn w:val="Normal"/>
    <w:next w:val="Normal"/>
    <w:autoRedefine/>
    <w:uiPriority w:val="39"/>
    <w:unhideWhenUsed/>
    <w:rsid w:val="00C903C5"/>
    <w:pPr>
      <w:tabs>
        <w:tab w:val="left" w:pos="440"/>
        <w:tab w:val="right" w:leader="dot" w:pos="8756"/>
      </w:tabs>
      <w:spacing w:before="120" w:after="120"/>
    </w:pPr>
    <w:rPr>
      <w:b/>
      <w:bCs/>
      <w:caps/>
      <w:sz w:val="20"/>
      <w:szCs w:val="20"/>
    </w:rPr>
  </w:style>
  <w:style w:type="paragraph" w:styleId="TOC2">
    <w:name w:val="toc 2"/>
    <w:basedOn w:val="Normal"/>
    <w:next w:val="Normal"/>
    <w:autoRedefine/>
    <w:uiPriority w:val="39"/>
    <w:unhideWhenUsed/>
    <w:rsid w:val="002D7DA7"/>
    <w:pPr>
      <w:tabs>
        <w:tab w:val="right" w:leader="dot" w:pos="8756"/>
      </w:tabs>
      <w:ind w:left="220"/>
    </w:pPr>
    <w:rPr>
      <w:smallCaps/>
      <w:sz w:val="20"/>
      <w:szCs w:val="20"/>
    </w:rPr>
  </w:style>
  <w:style w:type="paragraph" w:styleId="TOC3">
    <w:name w:val="toc 3"/>
    <w:basedOn w:val="Normal"/>
    <w:next w:val="Normal"/>
    <w:autoRedefine/>
    <w:uiPriority w:val="39"/>
    <w:unhideWhenUsed/>
    <w:rsid w:val="001929DC"/>
    <w:pPr>
      <w:ind w:left="440"/>
    </w:pPr>
    <w:rPr>
      <w:i/>
      <w:iCs/>
      <w:sz w:val="20"/>
      <w:szCs w:val="20"/>
    </w:rPr>
  </w:style>
  <w:style w:type="paragraph" w:styleId="TOC4">
    <w:name w:val="toc 4"/>
    <w:basedOn w:val="Normal"/>
    <w:next w:val="Normal"/>
    <w:autoRedefine/>
    <w:uiPriority w:val="39"/>
    <w:unhideWhenUsed/>
    <w:rsid w:val="001929DC"/>
    <w:pPr>
      <w:ind w:left="660"/>
    </w:pPr>
    <w:rPr>
      <w:sz w:val="18"/>
      <w:szCs w:val="18"/>
    </w:rPr>
  </w:style>
  <w:style w:type="paragraph" w:styleId="TOC5">
    <w:name w:val="toc 5"/>
    <w:basedOn w:val="Normal"/>
    <w:next w:val="Normal"/>
    <w:autoRedefine/>
    <w:uiPriority w:val="39"/>
    <w:unhideWhenUsed/>
    <w:rsid w:val="001929DC"/>
    <w:pPr>
      <w:ind w:left="880"/>
    </w:pPr>
    <w:rPr>
      <w:sz w:val="18"/>
      <w:szCs w:val="18"/>
    </w:rPr>
  </w:style>
  <w:style w:type="paragraph" w:styleId="TOC6">
    <w:name w:val="toc 6"/>
    <w:basedOn w:val="Normal"/>
    <w:next w:val="Normal"/>
    <w:autoRedefine/>
    <w:uiPriority w:val="39"/>
    <w:unhideWhenUsed/>
    <w:rsid w:val="001929DC"/>
    <w:pPr>
      <w:ind w:left="1100"/>
    </w:pPr>
    <w:rPr>
      <w:sz w:val="18"/>
      <w:szCs w:val="18"/>
    </w:rPr>
  </w:style>
  <w:style w:type="paragraph" w:styleId="TOC7">
    <w:name w:val="toc 7"/>
    <w:basedOn w:val="Normal"/>
    <w:next w:val="Normal"/>
    <w:autoRedefine/>
    <w:uiPriority w:val="39"/>
    <w:unhideWhenUsed/>
    <w:rsid w:val="001929DC"/>
    <w:pPr>
      <w:ind w:left="1320"/>
    </w:pPr>
    <w:rPr>
      <w:sz w:val="18"/>
      <w:szCs w:val="18"/>
    </w:rPr>
  </w:style>
  <w:style w:type="paragraph" w:styleId="TOC8">
    <w:name w:val="toc 8"/>
    <w:basedOn w:val="Normal"/>
    <w:next w:val="Normal"/>
    <w:autoRedefine/>
    <w:uiPriority w:val="39"/>
    <w:unhideWhenUsed/>
    <w:rsid w:val="001929DC"/>
    <w:pPr>
      <w:ind w:left="1540"/>
    </w:pPr>
    <w:rPr>
      <w:sz w:val="18"/>
      <w:szCs w:val="18"/>
    </w:rPr>
  </w:style>
  <w:style w:type="paragraph" w:styleId="TOC9">
    <w:name w:val="toc 9"/>
    <w:basedOn w:val="Normal"/>
    <w:next w:val="Normal"/>
    <w:autoRedefine/>
    <w:uiPriority w:val="39"/>
    <w:unhideWhenUsed/>
    <w:rsid w:val="001929DC"/>
    <w:pPr>
      <w:ind w:left="1760"/>
    </w:pPr>
    <w:rPr>
      <w:sz w:val="18"/>
      <w:szCs w:val="18"/>
    </w:rPr>
  </w:style>
  <w:style w:type="character" w:styleId="Hyperlink">
    <w:name w:val="Hyperlink"/>
    <w:basedOn w:val="DefaultParagraphFont"/>
    <w:uiPriority w:val="99"/>
    <w:unhideWhenUsed/>
    <w:rsid w:val="00791C7E"/>
    <w:rPr>
      <w:color w:val="0563C1" w:themeColor="hyperlink"/>
      <w:u w:val="single"/>
    </w:rPr>
  </w:style>
  <w:style w:type="paragraph" w:styleId="BalloonText">
    <w:name w:val="Balloon Text"/>
    <w:basedOn w:val="Normal"/>
    <w:link w:val="BalloonTextChar"/>
    <w:uiPriority w:val="99"/>
    <w:semiHidden/>
    <w:unhideWhenUsed/>
    <w:rsid w:val="004B062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B0623"/>
    <w:rPr>
      <w:rFonts w:ascii="Segoe UI" w:hAnsi="Segoe UI" w:cs="Segoe UI"/>
      <w:sz w:val="18"/>
      <w:szCs w:val="18"/>
      <w:lang w:val="hu-HU"/>
    </w:rPr>
  </w:style>
  <w:style w:type="character" w:styleId="CommentReference">
    <w:name w:val="annotation reference"/>
    <w:basedOn w:val="DefaultParagraphFont"/>
    <w:uiPriority w:val="99"/>
    <w:semiHidden/>
    <w:unhideWhenUsed/>
    <w:rsid w:val="00802815"/>
    <w:rPr>
      <w:sz w:val="16"/>
      <w:szCs w:val="16"/>
    </w:rPr>
  </w:style>
  <w:style w:type="paragraph" w:styleId="CommentText">
    <w:name w:val="annotation text"/>
    <w:basedOn w:val="Normal"/>
    <w:link w:val="CommentTextChar"/>
    <w:uiPriority w:val="99"/>
    <w:semiHidden/>
    <w:unhideWhenUsed/>
    <w:rsid w:val="00802815"/>
    <w:pPr>
      <w:spacing w:line="240" w:lineRule="auto"/>
    </w:pPr>
    <w:rPr>
      <w:sz w:val="20"/>
      <w:szCs w:val="20"/>
    </w:rPr>
  </w:style>
  <w:style w:type="character" w:customStyle="1" w:styleId="CommentTextChar">
    <w:name w:val="Comment Text Char"/>
    <w:basedOn w:val="DefaultParagraphFont"/>
    <w:link w:val="CommentText"/>
    <w:uiPriority w:val="99"/>
    <w:semiHidden/>
    <w:rsid w:val="00802815"/>
    <w:rPr>
      <w:sz w:val="20"/>
      <w:szCs w:val="20"/>
      <w:lang w:val="hu-HU"/>
    </w:rPr>
  </w:style>
  <w:style w:type="paragraph" w:styleId="CommentSubject">
    <w:name w:val="annotation subject"/>
    <w:basedOn w:val="CommentText"/>
    <w:next w:val="CommentText"/>
    <w:link w:val="CommentSubjectChar"/>
    <w:uiPriority w:val="99"/>
    <w:semiHidden/>
    <w:unhideWhenUsed/>
    <w:rsid w:val="00802815"/>
    <w:rPr>
      <w:b/>
      <w:bCs/>
    </w:rPr>
  </w:style>
  <w:style w:type="character" w:customStyle="1" w:styleId="CommentSubjectChar">
    <w:name w:val="Comment Subject Char"/>
    <w:basedOn w:val="CommentTextChar"/>
    <w:link w:val="CommentSubject"/>
    <w:uiPriority w:val="99"/>
    <w:semiHidden/>
    <w:rsid w:val="00802815"/>
    <w:rPr>
      <w:b/>
      <w:bCs/>
      <w:sz w:val="20"/>
      <w:szCs w:val="20"/>
      <w:lang w:val="hu-HU"/>
    </w:rPr>
  </w:style>
  <w:style w:type="table" w:customStyle="1" w:styleId="GridTable1Light1">
    <w:name w:val="Grid Table 1 Light1"/>
    <w:basedOn w:val="TableNormal"/>
    <w:uiPriority w:val="46"/>
    <w:rsid w:val="00596F87"/>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DefaultParagraphFont"/>
    <w:rsid w:val="0059555B"/>
  </w:style>
  <w:style w:type="paragraph" w:styleId="Bibliography">
    <w:name w:val="Bibliography"/>
    <w:basedOn w:val="Normal"/>
    <w:next w:val="Normal"/>
    <w:uiPriority w:val="37"/>
    <w:unhideWhenUsed/>
    <w:rsid w:val="000E68F2"/>
  </w:style>
  <w:style w:type="table" w:customStyle="1" w:styleId="PlainTable31">
    <w:name w:val="Plain Table 31"/>
    <w:basedOn w:val="TableNormal"/>
    <w:uiPriority w:val="43"/>
    <w:rsid w:val="007C73B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Default">
    <w:name w:val="Default"/>
    <w:rsid w:val="005D0C96"/>
    <w:pPr>
      <w:autoSpaceDE w:val="0"/>
      <w:autoSpaceDN w:val="0"/>
      <w:adjustRightInd w:val="0"/>
      <w:spacing w:after="0" w:line="240" w:lineRule="auto"/>
    </w:pPr>
    <w:rPr>
      <w:rFonts w:ascii="Times New Roman" w:eastAsia="Times New Roman" w:hAnsi="Times New Roman" w:cs="Times New Roman"/>
      <w:color w:val="000000"/>
      <w:sz w:val="24"/>
      <w:szCs w:val="24"/>
    </w:rPr>
  </w:style>
  <w:style w:type="character" w:customStyle="1" w:styleId="WW8Num35z3">
    <w:name w:val="WW8Num35z3"/>
    <w:rsid w:val="005D0C96"/>
    <w:rPr>
      <w:rFonts w:ascii="Symbol" w:hAnsi="Symbol" w:cs="Symbol"/>
    </w:rPr>
  </w:style>
  <w:style w:type="paragraph" w:styleId="TableofFigures">
    <w:name w:val="table of figures"/>
    <w:basedOn w:val="Normal"/>
    <w:next w:val="Normal"/>
    <w:uiPriority w:val="99"/>
    <w:unhideWhenUsed/>
    <w:rsid w:val="00950F00"/>
  </w:style>
  <w:style w:type="character" w:customStyle="1" w:styleId="WW8Num9z1">
    <w:name w:val="WW8Num9z1"/>
    <w:rsid w:val="00C42814"/>
    <w:rPr>
      <w:rFonts w:ascii="Courier New" w:hAnsi="Courier New" w:cs="Courier New"/>
    </w:rPr>
  </w:style>
  <w:style w:type="paragraph" w:styleId="Revision">
    <w:name w:val="Revision"/>
    <w:hidden/>
    <w:uiPriority w:val="99"/>
    <w:semiHidden/>
    <w:rsid w:val="002A52E5"/>
    <w:pPr>
      <w:spacing w:after="0" w:line="240" w:lineRule="auto"/>
    </w:pPr>
    <w:rPr>
      <w:lang w:val="hu-HU"/>
    </w:rPr>
  </w:style>
  <w:style w:type="character" w:styleId="LineNumber">
    <w:name w:val="line number"/>
    <w:basedOn w:val="DefaultParagraphFont"/>
    <w:uiPriority w:val="99"/>
    <w:semiHidden/>
    <w:unhideWhenUsed/>
    <w:rsid w:val="00FC3556"/>
  </w:style>
  <w:style w:type="table" w:styleId="PlainTable1">
    <w:name w:val="Plain Table 1"/>
    <w:basedOn w:val="TableNormal"/>
    <w:uiPriority w:val="41"/>
    <w:rsid w:val="0032221C"/>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3E0F58"/>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EndnoteText">
    <w:name w:val="endnote text"/>
    <w:basedOn w:val="Normal"/>
    <w:link w:val="EndnoteTextChar"/>
    <w:uiPriority w:val="99"/>
    <w:semiHidden/>
    <w:unhideWhenUsed/>
    <w:rsid w:val="00692C70"/>
    <w:pPr>
      <w:spacing w:line="240" w:lineRule="auto"/>
    </w:pPr>
    <w:rPr>
      <w:sz w:val="20"/>
      <w:szCs w:val="20"/>
    </w:rPr>
  </w:style>
  <w:style w:type="character" w:customStyle="1" w:styleId="EndnoteTextChar">
    <w:name w:val="Endnote Text Char"/>
    <w:basedOn w:val="DefaultParagraphFont"/>
    <w:link w:val="EndnoteText"/>
    <w:uiPriority w:val="99"/>
    <w:semiHidden/>
    <w:rsid w:val="00692C70"/>
    <w:rPr>
      <w:sz w:val="20"/>
      <w:szCs w:val="20"/>
      <w:lang w:val="hu-HU"/>
    </w:rPr>
  </w:style>
  <w:style w:type="character" w:styleId="EndnoteReference">
    <w:name w:val="endnote reference"/>
    <w:basedOn w:val="DefaultParagraphFont"/>
    <w:uiPriority w:val="99"/>
    <w:semiHidden/>
    <w:unhideWhenUsed/>
    <w:rsid w:val="00692C70"/>
    <w:rPr>
      <w:vertAlign w:val="superscript"/>
    </w:rPr>
  </w:style>
  <w:style w:type="table" w:styleId="PlainTable2">
    <w:name w:val="Plain Table 2"/>
    <w:basedOn w:val="TableNormal"/>
    <w:uiPriority w:val="42"/>
    <w:rsid w:val="00BE4225"/>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IntenseEmphasis1">
    <w:name w:val="Intense Emphasis1"/>
    <w:rsid w:val="00436075"/>
    <w:rPr>
      <w:rFonts w:cs="Times New Roman"/>
      <w:b/>
      <w:bCs/>
      <w:i/>
      <w:iCs/>
      <w:caps/>
    </w:rPr>
  </w:style>
  <w:style w:type="character" w:styleId="FollowedHyperlink">
    <w:name w:val="FollowedHyperlink"/>
    <w:basedOn w:val="DefaultParagraphFont"/>
    <w:uiPriority w:val="99"/>
    <w:semiHidden/>
    <w:unhideWhenUsed/>
    <w:rsid w:val="0038296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903">
      <w:bodyDiv w:val="1"/>
      <w:marLeft w:val="0"/>
      <w:marRight w:val="0"/>
      <w:marTop w:val="0"/>
      <w:marBottom w:val="0"/>
      <w:divBdr>
        <w:top w:val="none" w:sz="0" w:space="0" w:color="auto"/>
        <w:left w:val="none" w:sz="0" w:space="0" w:color="auto"/>
        <w:bottom w:val="none" w:sz="0" w:space="0" w:color="auto"/>
        <w:right w:val="none" w:sz="0" w:space="0" w:color="auto"/>
      </w:divBdr>
    </w:div>
    <w:div w:id="20859311">
      <w:bodyDiv w:val="1"/>
      <w:marLeft w:val="0"/>
      <w:marRight w:val="0"/>
      <w:marTop w:val="0"/>
      <w:marBottom w:val="0"/>
      <w:divBdr>
        <w:top w:val="none" w:sz="0" w:space="0" w:color="auto"/>
        <w:left w:val="none" w:sz="0" w:space="0" w:color="auto"/>
        <w:bottom w:val="none" w:sz="0" w:space="0" w:color="auto"/>
        <w:right w:val="none" w:sz="0" w:space="0" w:color="auto"/>
      </w:divBdr>
    </w:div>
    <w:div w:id="21325132">
      <w:bodyDiv w:val="1"/>
      <w:marLeft w:val="0"/>
      <w:marRight w:val="0"/>
      <w:marTop w:val="0"/>
      <w:marBottom w:val="0"/>
      <w:divBdr>
        <w:top w:val="none" w:sz="0" w:space="0" w:color="auto"/>
        <w:left w:val="none" w:sz="0" w:space="0" w:color="auto"/>
        <w:bottom w:val="none" w:sz="0" w:space="0" w:color="auto"/>
        <w:right w:val="none" w:sz="0" w:space="0" w:color="auto"/>
      </w:divBdr>
    </w:div>
    <w:div w:id="24605254">
      <w:bodyDiv w:val="1"/>
      <w:marLeft w:val="0"/>
      <w:marRight w:val="0"/>
      <w:marTop w:val="0"/>
      <w:marBottom w:val="0"/>
      <w:divBdr>
        <w:top w:val="none" w:sz="0" w:space="0" w:color="auto"/>
        <w:left w:val="none" w:sz="0" w:space="0" w:color="auto"/>
        <w:bottom w:val="none" w:sz="0" w:space="0" w:color="auto"/>
        <w:right w:val="none" w:sz="0" w:space="0" w:color="auto"/>
      </w:divBdr>
    </w:div>
    <w:div w:id="31003261">
      <w:bodyDiv w:val="1"/>
      <w:marLeft w:val="0"/>
      <w:marRight w:val="0"/>
      <w:marTop w:val="0"/>
      <w:marBottom w:val="0"/>
      <w:divBdr>
        <w:top w:val="none" w:sz="0" w:space="0" w:color="auto"/>
        <w:left w:val="none" w:sz="0" w:space="0" w:color="auto"/>
        <w:bottom w:val="none" w:sz="0" w:space="0" w:color="auto"/>
        <w:right w:val="none" w:sz="0" w:space="0" w:color="auto"/>
      </w:divBdr>
    </w:div>
    <w:div w:id="42217479">
      <w:bodyDiv w:val="1"/>
      <w:marLeft w:val="0"/>
      <w:marRight w:val="0"/>
      <w:marTop w:val="0"/>
      <w:marBottom w:val="0"/>
      <w:divBdr>
        <w:top w:val="none" w:sz="0" w:space="0" w:color="auto"/>
        <w:left w:val="none" w:sz="0" w:space="0" w:color="auto"/>
        <w:bottom w:val="none" w:sz="0" w:space="0" w:color="auto"/>
        <w:right w:val="none" w:sz="0" w:space="0" w:color="auto"/>
      </w:divBdr>
    </w:div>
    <w:div w:id="49962997">
      <w:bodyDiv w:val="1"/>
      <w:marLeft w:val="0"/>
      <w:marRight w:val="0"/>
      <w:marTop w:val="0"/>
      <w:marBottom w:val="0"/>
      <w:divBdr>
        <w:top w:val="none" w:sz="0" w:space="0" w:color="auto"/>
        <w:left w:val="none" w:sz="0" w:space="0" w:color="auto"/>
        <w:bottom w:val="none" w:sz="0" w:space="0" w:color="auto"/>
        <w:right w:val="none" w:sz="0" w:space="0" w:color="auto"/>
      </w:divBdr>
      <w:divsChild>
        <w:div w:id="607083403">
          <w:marLeft w:val="240"/>
          <w:marRight w:val="0"/>
          <w:marTop w:val="0"/>
          <w:marBottom w:val="0"/>
          <w:divBdr>
            <w:top w:val="single" w:sz="6" w:space="2" w:color="AAAAAA"/>
            <w:left w:val="single" w:sz="6" w:space="2" w:color="AAAAAA"/>
            <w:bottom w:val="none" w:sz="0" w:space="0" w:color="auto"/>
            <w:right w:val="single" w:sz="6" w:space="2" w:color="AAAAAA"/>
          </w:divBdr>
          <w:divsChild>
            <w:div w:id="7362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37656">
      <w:bodyDiv w:val="1"/>
      <w:marLeft w:val="0"/>
      <w:marRight w:val="0"/>
      <w:marTop w:val="0"/>
      <w:marBottom w:val="0"/>
      <w:divBdr>
        <w:top w:val="none" w:sz="0" w:space="0" w:color="auto"/>
        <w:left w:val="none" w:sz="0" w:space="0" w:color="auto"/>
        <w:bottom w:val="none" w:sz="0" w:space="0" w:color="auto"/>
        <w:right w:val="none" w:sz="0" w:space="0" w:color="auto"/>
      </w:divBdr>
    </w:div>
    <w:div w:id="70347845">
      <w:bodyDiv w:val="1"/>
      <w:marLeft w:val="0"/>
      <w:marRight w:val="0"/>
      <w:marTop w:val="0"/>
      <w:marBottom w:val="0"/>
      <w:divBdr>
        <w:top w:val="none" w:sz="0" w:space="0" w:color="auto"/>
        <w:left w:val="none" w:sz="0" w:space="0" w:color="auto"/>
        <w:bottom w:val="none" w:sz="0" w:space="0" w:color="auto"/>
        <w:right w:val="none" w:sz="0" w:space="0" w:color="auto"/>
      </w:divBdr>
    </w:div>
    <w:div w:id="73085844">
      <w:bodyDiv w:val="1"/>
      <w:marLeft w:val="0"/>
      <w:marRight w:val="0"/>
      <w:marTop w:val="0"/>
      <w:marBottom w:val="0"/>
      <w:divBdr>
        <w:top w:val="none" w:sz="0" w:space="0" w:color="auto"/>
        <w:left w:val="none" w:sz="0" w:space="0" w:color="auto"/>
        <w:bottom w:val="none" w:sz="0" w:space="0" w:color="auto"/>
        <w:right w:val="none" w:sz="0" w:space="0" w:color="auto"/>
      </w:divBdr>
    </w:div>
    <w:div w:id="81416324">
      <w:bodyDiv w:val="1"/>
      <w:marLeft w:val="0"/>
      <w:marRight w:val="0"/>
      <w:marTop w:val="0"/>
      <w:marBottom w:val="0"/>
      <w:divBdr>
        <w:top w:val="none" w:sz="0" w:space="0" w:color="auto"/>
        <w:left w:val="none" w:sz="0" w:space="0" w:color="auto"/>
        <w:bottom w:val="none" w:sz="0" w:space="0" w:color="auto"/>
        <w:right w:val="none" w:sz="0" w:space="0" w:color="auto"/>
      </w:divBdr>
    </w:div>
    <w:div w:id="88309580">
      <w:bodyDiv w:val="1"/>
      <w:marLeft w:val="0"/>
      <w:marRight w:val="0"/>
      <w:marTop w:val="0"/>
      <w:marBottom w:val="0"/>
      <w:divBdr>
        <w:top w:val="none" w:sz="0" w:space="0" w:color="auto"/>
        <w:left w:val="none" w:sz="0" w:space="0" w:color="auto"/>
        <w:bottom w:val="none" w:sz="0" w:space="0" w:color="auto"/>
        <w:right w:val="none" w:sz="0" w:space="0" w:color="auto"/>
      </w:divBdr>
    </w:div>
    <w:div w:id="100147282">
      <w:bodyDiv w:val="1"/>
      <w:marLeft w:val="0"/>
      <w:marRight w:val="0"/>
      <w:marTop w:val="0"/>
      <w:marBottom w:val="0"/>
      <w:divBdr>
        <w:top w:val="none" w:sz="0" w:space="0" w:color="auto"/>
        <w:left w:val="none" w:sz="0" w:space="0" w:color="auto"/>
        <w:bottom w:val="none" w:sz="0" w:space="0" w:color="auto"/>
        <w:right w:val="none" w:sz="0" w:space="0" w:color="auto"/>
      </w:divBdr>
    </w:div>
    <w:div w:id="103774668">
      <w:bodyDiv w:val="1"/>
      <w:marLeft w:val="0"/>
      <w:marRight w:val="0"/>
      <w:marTop w:val="0"/>
      <w:marBottom w:val="0"/>
      <w:divBdr>
        <w:top w:val="none" w:sz="0" w:space="0" w:color="auto"/>
        <w:left w:val="none" w:sz="0" w:space="0" w:color="auto"/>
        <w:bottom w:val="none" w:sz="0" w:space="0" w:color="auto"/>
        <w:right w:val="none" w:sz="0" w:space="0" w:color="auto"/>
      </w:divBdr>
    </w:div>
    <w:div w:id="104619367">
      <w:bodyDiv w:val="1"/>
      <w:marLeft w:val="0"/>
      <w:marRight w:val="0"/>
      <w:marTop w:val="0"/>
      <w:marBottom w:val="0"/>
      <w:divBdr>
        <w:top w:val="none" w:sz="0" w:space="0" w:color="auto"/>
        <w:left w:val="none" w:sz="0" w:space="0" w:color="auto"/>
        <w:bottom w:val="none" w:sz="0" w:space="0" w:color="auto"/>
        <w:right w:val="none" w:sz="0" w:space="0" w:color="auto"/>
      </w:divBdr>
    </w:div>
    <w:div w:id="105080924">
      <w:bodyDiv w:val="1"/>
      <w:marLeft w:val="0"/>
      <w:marRight w:val="0"/>
      <w:marTop w:val="0"/>
      <w:marBottom w:val="0"/>
      <w:divBdr>
        <w:top w:val="none" w:sz="0" w:space="0" w:color="auto"/>
        <w:left w:val="none" w:sz="0" w:space="0" w:color="auto"/>
        <w:bottom w:val="none" w:sz="0" w:space="0" w:color="auto"/>
        <w:right w:val="none" w:sz="0" w:space="0" w:color="auto"/>
      </w:divBdr>
    </w:div>
    <w:div w:id="106004225">
      <w:bodyDiv w:val="1"/>
      <w:marLeft w:val="0"/>
      <w:marRight w:val="0"/>
      <w:marTop w:val="0"/>
      <w:marBottom w:val="0"/>
      <w:divBdr>
        <w:top w:val="none" w:sz="0" w:space="0" w:color="auto"/>
        <w:left w:val="none" w:sz="0" w:space="0" w:color="auto"/>
        <w:bottom w:val="none" w:sz="0" w:space="0" w:color="auto"/>
        <w:right w:val="none" w:sz="0" w:space="0" w:color="auto"/>
      </w:divBdr>
    </w:div>
    <w:div w:id="110058684">
      <w:bodyDiv w:val="1"/>
      <w:marLeft w:val="0"/>
      <w:marRight w:val="0"/>
      <w:marTop w:val="0"/>
      <w:marBottom w:val="0"/>
      <w:divBdr>
        <w:top w:val="none" w:sz="0" w:space="0" w:color="auto"/>
        <w:left w:val="none" w:sz="0" w:space="0" w:color="auto"/>
        <w:bottom w:val="none" w:sz="0" w:space="0" w:color="auto"/>
        <w:right w:val="none" w:sz="0" w:space="0" w:color="auto"/>
      </w:divBdr>
    </w:div>
    <w:div w:id="114718094">
      <w:bodyDiv w:val="1"/>
      <w:marLeft w:val="0"/>
      <w:marRight w:val="0"/>
      <w:marTop w:val="0"/>
      <w:marBottom w:val="0"/>
      <w:divBdr>
        <w:top w:val="none" w:sz="0" w:space="0" w:color="auto"/>
        <w:left w:val="none" w:sz="0" w:space="0" w:color="auto"/>
        <w:bottom w:val="none" w:sz="0" w:space="0" w:color="auto"/>
        <w:right w:val="none" w:sz="0" w:space="0" w:color="auto"/>
      </w:divBdr>
    </w:div>
    <w:div w:id="118568947">
      <w:bodyDiv w:val="1"/>
      <w:marLeft w:val="0"/>
      <w:marRight w:val="0"/>
      <w:marTop w:val="0"/>
      <w:marBottom w:val="0"/>
      <w:divBdr>
        <w:top w:val="none" w:sz="0" w:space="0" w:color="auto"/>
        <w:left w:val="none" w:sz="0" w:space="0" w:color="auto"/>
        <w:bottom w:val="none" w:sz="0" w:space="0" w:color="auto"/>
        <w:right w:val="none" w:sz="0" w:space="0" w:color="auto"/>
      </w:divBdr>
    </w:div>
    <w:div w:id="120463538">
      <w:bodyDiv w:val="1"/>
      <w:marLeft w:val="0"/>
      <w:marRight w:val="0"/>
      <w:marTop w:val="0"/>
      <w:marBottom w:val="0"/>
      <w:divBdr>
        <w:top w:val="none" w:sz="0" w:space="0" w:color="auto"/>
        <w:left w:val="none" w:sz="0" w:space="0" w:color="auto"/>
        <w:bottom w:val="none" w:sz="0" w:space="0" w:color="auto"/>
        <w:right w:val="none" w:sz="0" w:space="0" w:color="auto"/>
      </w:divBdr>
    </w:div>
    <w:div w:id="150561823">
      <w:bodyDiv w:val="1"/>
      <w:marLeft w:val="0"/>
      <w:marRight w:val="0"/>
      <w:marTop w:val="0"/>
      <w:marBottom w:val="0"/>
      <w:divBdr>
        <w:top w:val="none" w:sz="0" w:space="0" w:color="auto"/>
        <w:left w:val="none" w:sz="0" w:space="0" w:color="auto"/>
        <w:bottom w:val="none" w:sz="0" w:space="0" w:color="auto"/>
        <w:right w:val="none" w:sz="0" w:space="0" w:color="auto"/>
      </w:divBdr>
    </w:div>
    <w:div w:id="151147472">
      <w:bodyDiv w:val="1"/>
      <w:marLeft w:val="0"/>
      <w:marRight w:val="0"/>
      <w:marTop w:val="0"/>
      <w:marBottom w:val="0"/>
      <w:divBdr>
        <w:top w:val="none" w:sz="0" w:space="0" w:color="auto"/>
        <w:left w:val="none" w:sz="0" w:space="0" w:color="auto"/>
        <w:bottom w:val="none" w:sz="0" w:space="0" w:color="auto"/>
        <w:right w:val="none" w:sz="0" w:space="0" w:color="auto"/>
      </w:divBdr>
    </w:div>
    <w:div w:id="154154433">
      <w:bodyDiv w:val="1"/>
      <w:marLeft w:val="0"/>
      <w:marRight w:val="0"/>
      <w:marTop w:val="0"/>
      <w:marBottom w:val="0"/>
      <w:divBdr>
        <w:top w:val="none" w:sz="0" w:space="0" w:color="auto"/>
        <w:left w:val="none" w:sz="0" w:space="0" w:color="auto"/>
        <w:bottom w:val="none" w:sz="0" w:space="0" w:color="auto"/>
        <w:right w:val="none" w:sz="0" w:space="0" w:color="auto"/>
      </w:divBdr>
    </w:div>
    <w:div w:id="154805676">
      <w:bodyDiv w:val="1"/>
      <w:marLeft w:val="0"/>
      <w:marRight w:val="0"/>
      <w:marTop w:val="0"/>
      <w:marBottom w:val="0"/>
      <w:divBdr>
        <w:top w:val="none" w:sz="0" w:space="0" w:color="auto"/>
        <w:left w:val="none" w:sz="0" w:space="0" w:color="auto"/>
        <w:bottom w:val="none" w:sz="0" w:space="0" w:color="auto"/>
        <w:right w:val="none" w:sz="0" w:space="0" w:color="auto"/>
      </w:divBdr>
    </w:div>
    <w:div w:id="157966320">
      <w:bodyDiv w:val="1"/>
      <w:marLeft w:val="0"/>
      <w:marRight w:val="0"/>
      <w:marTop w:val="0"/>
      <w:marBottom w:val="0"/>
      <w:divBdr>
        <w:top w:val="none" w:sz="0" w:space="0" w:color="auto"/>
        <w:left w:val="none" w:sz="0" w:space="0" w:color="auto"/>
        <w:bottom w:val="none" w:sz="0" w:space="0" w:color="auto"/>
        <w:right w:val="none" w:sz="0" w:space="0" w:color="auto"/>
      </w:divBdr>
    </w:div>
    <w:div w:id="165748879">
      <w:bodyDiv w:val="1"/>
      <w:marLeft w:val="0"/>
      <w:marRight w:val="0"/>
      <w:marTop w:val="0"/>
      <w:marBottom w:val="0"/>
      <w:divBdr>
        <w:top w:val="none" w:sz="0" w:space="0" w:color="auto"/>
        <w:left w:val="none" w:sz="0" w:space="0" w:color="auto"/>
        <w:bottom w:val="none" w:sz="0" w:space="0" w:color="auto"/>
        <w:right w:val="none" w:sz="0" w:space="0" w:color="auto"/>
      </w:divBdr>
    </w:div>
    <w:div w:id="172182684">
      <w:bodyDiv w:val="1"/>
      <w:marLeft w:val="0"/>
      <w:marRight w:val="0"/>
      <w:marTop w:val="0"/>
      <w:marBottom w:val="0"/>
      <w:divBdr>
        <w:top w:val="none" w:sz="0" w:space="0" w:color="auto"/>
        <w:left w:val="none" w:sz="0" w:space="0" w:color="auto"/>
        <w:bottom w:val="none" w:sz="0" w:space="0" w:color="auto"/>
        <w:right w:val="none" w:sz="0" w:space="0" w:color="auto"/>
      </w:divBdr>
    </w:div>
    <w:div w:id="175271198">
      <w:bodyDiv w:val="1"/>
      <w:marLeft w:val="0"/>
      <w:marRight w:val="0"/>
      <w:marTop w:val="0"/>
      <w:marBottom w:val="0"/>
      <w:divBdr>
        <w:top w:val="none" w:sz="0" w:space="0" w:color="auto"/>
        <w:left w:val="none" w:sz="0" w:space="0" w:color="auto"/>
        <w:bottom w:val="none" w:sz="0" w:space="0" w:color="auto"/>
        <w:right w:val="none" w:sz="0" w:space="0" w:color="auto"/>
      </w:divBdr>
    </w:div>
    <w:div w:id="175463541">
      <w:bodyDiv w:val="1"/>
      <w:marLeft w:val="0"/>
      <w:marRight w:val="0"/>
      <w:marTop w:val="0"/>
      <w:marBottom w:val="0"/>
      <w:divBdr>
        <w:top w:val="none" w:sz="0" w:space="0" w:color="auto"/>
        <w:left w:val="none" w:sz="0" w:space="0" w:color="auto"/>
        <w:bottom w:val="none" w:sz="0" w:space="0" w:color="auto"/>
        <w:right w:val="none" w:sz="0" w:space="0" w:color="auto"/>
      </w:divBdr>
    </w:div>
    <w:div w:id="185407947">
      <w:bodyDiv w:val="1"/>
      <w:marLeft w:val="0"/>
      <w:marRight w:val="0"/>
      <w:marTop w:val="0"/>
      <w:marBottom w:val="0"/>
      <w:divBdr>
        <w:top w:val="none" w:sz="0" w:space="0" w:color="auto"/>
        <w:left w:val="none" w:sz="0" w:space="0" w:color="auto"/>
        <w:bottom w:val="none" w:sz="0" w:space="0" w:color="auto"/>
        <w:right w:val="none" w:sz="0" w:space="0" w:color="auto"/>
      </w:divBdr>
    </w:div>
    <w:div w:id="188836301">
      <w:bodyDiv w:val="1"/>
      <w:marLeft w:val="0"/>
      <w:marRight w:val="0"/>
      <w:marTop w:val="0"/>
      <w:marBottom w:val="0"/>
      <w:divBdr>
        <w:top w:val="none" w:sz="0" w:space="0" w:color="auto"/>
        <w:left w:val="none" w:sz="0" w:space="0" w:color="auto"/>
        <w:bottom w:val="none" w:sz="0" w:space="0" w:color="auto"/>
        <w:right w:val="none" w:sz="0" w:space="0" w:color="auto"/>
      </w:divBdr>
    </w:div>
    <w:div w:id="191574696">
      <w:bodyDiv w:val="1"/>
      <w:marLeft w:val="0"/>
      <w:marRight w:val="0"/>
      <w:marTop w:val="0"/>
      <w:marBottom w:val="0"/>
      <w:divBdr>
        <w:top w:val="none" w:sz="0" w:space="0" w:color="auto"/>
        <w:left w:val="none" w:sz="0" w:space="0" w:color="auto"/>
        <w:bottom w:val="none" w:sz="0" w:space="0" w:color="auto"/>
        <w:right w:val="none" w:sz="0" w:space="0" w:color="auto"/>
      </w:divBdr>
    </w:div>
    <w:div w:id="194856331">
      <w:bodyDiv w:val="1"/>
      <w:marLeft w:val="0"/>
      <w:marRight w:val="0"/>
      <w:marTop w:val="0"/>
      <w:marBottom w:val="0"/>
      <w:divBdr>
        <w:top w:val="none" w:sz="0" w:space="0" w:color="auto"/>
        <w:left w:val="none" w:sz="0" w:space="0" w:color="auto"/>
        <w:bottom w:val="none" w:sz="0" w:space="0" w:color="auto"/>
        <w:right w:val="none" w:sz="0" w:space="0" w:color="auto"/>
      </w:divBdr>
    </w:div>
    <w:div w:id="196964898">
      <w:bodyDiv w:val="1"/>
      <w:marLeft w:val="0"/>
      <w:marRight w:val="0"/>
      <w:marTop w:val="0"/>
      <w:marBottom w:val="0"/>
      <w:divBdr>
        <w:top w:val="none" w:sz="0" w:space="0" w:color="auto"/>
        <w:left w:val="none" w:sz="0" w:space="0" w:color="auto"/>
        <w:bottom w:val="none" w:sz="0" w:space="0" w:color="auto"/>
        <w:right w:val="none" w:sz="0" w:space="0" w:color="auto"/>
      </w:divBdr>
    </w:div>
    <w:div w:id="208804827">
      <w:bodyDiv w:val="1"/>
      <w:marLeft w:val="0"/>
      <w:marRight w:val="0"/>
      <w:marTop w:val="0"/>
      <w:marBottom w:val="0"/>
      <w:divBdr>
        <w:top w:val="none" w:sz="0" w:space="0" w:color="auto"/>
        <w:left w:val="none" w:sz="0" w:space="0" w:color="auto"/>
        <w:bottom w:val="none" w:sz="0" w:space="0" w:color="auto"/>
        <w:right w:val="none" w:sz="0" w:space="0" w:color="auto"/>
      </w:divBdr>
    </w:div>
    <w:div w:id="212237475">
      <w:bodyDiv w:val="1"/>
      <w:marLeft w:val="0"/>
      <w:marRight w:val="0"/>
      <w:marTop w:val="0"/>
      <w:marBottom w:val="0"/>
      <w:divBdr>
        <w:top w:val="none" w:sz="0" w:space="0" w:color="auto"/>
        <w:left w:val="none" w:sz="0" w:space="0" w:color="auto"/>
        <w:bottom w:val="none" w:sz="0" w:space="0" w:color="auto"/>
        <w:right w:val="none" w:sz="0" w:space="0" w:color="auto"/>
      </w:divBdr>
    </w:div>
    <w:div w:id="212622655">
      <w:bodyDiv w:val="1"/>
      <w:marLeft w:val="0"/>
      <w:marRight w:val="0"/>
      <w:marTop w:val="0"/>
      <w:marBottom w:val="0"/>
      <w:divBdr>
        <w:top w:val="none" w:sz="0" w:space="0" w:color="auto"/>
        <w:left w:val="none" w:sz="0" w:space="0" w:color="auto"/>
        <w:bottom w:val="none" w:sz="0" w:space="0" w:color="auto"/>
        <w:right w:val="none" w:sz="0" w:space="0" w:color="auto"/>
      </w:divBdr>
    </w:div>
    <w:div w:id="222374999">
      <w:bodyDiv w:val="1"/>
      <w:marLeft w:val="0"/>
      <w:marRight w:val="0"/>
      <w:marTop w:val="0"/>
      <w:marBottom w:val="0"/>
      <w:divBdr>
        <w:top w:val="none" w:sz="0" w:space="0" w:color="auto"/>
        <w:left w:val="none" w:sz="0" w:space="0" w:color="auto"/>
        <w:bottom w:val="none" w:sz="0" w:space="0" w:color="auto"/>
        <w:right w:val="none" w:sz="0" w:space="0" w:color="auto"/>
      </w:divBdr>
    </w:div>
    <w:div w:id="231934767">
      <w:bodyDiv w:val="1"/>
      <w:marLeft w:val="0"/>
      <w:marRight w:val="0"/>
      <w:marTop w:val="0"/>
      <w:marBottom w:val="0"/>
      <w:divBdr>
        <w:top w:val="none" w:sz="0" w:space="0" w:color="auto"/>
        <w:left w:val="none" w:sz="0" w:space="0" w:color="auto"/>
        <w:bottom w:val="none" w:sz="0" w:space="0" w:color="auto"/>
        <w:right w:val="none" w:sz="0" w:space="0" w:color="auto"/>
      </w:divBdr>
    </w:div>
    <w:div w:id="235360707">
      <w:bodyDiv w:val="1"/>
      <w:marLeft w:val="0"/>
      <w:marRight w:val="0"/>
      <w:marTop w:val="0"/>
      <w:marBottom w:val="0"/>
      <w:divBdr>
        <w:top w:val="none" w:sz="0" w:space="0" w:color="auto"/>
        <w:left w:val="none" w:sz="0" w:space="0" w:color="auto"/>
        <w:bottom w:val="none" w:sz="0" w:space="0" w:color="auto"/>
        <w:right w:val="none" w:sz="0" w:space="0" w:color="auto"/>
      </w:divBdr>
    </w:div>
    <w:div w:id="235559112">
      <w:bodyDiv w:val="1"/>
      <w:marLeft w:val="0"/>
      <w:marRight w:val="0"/>
      <w:marTop w:val="0"/>
      <w:marBottom w:val="0"/>
      <w:divBdr>
        <w:top w:val="none" w:sz="0" w:space="0" w:color="auto"/>
        <w:left w:val="none" w:sz="0" w:space="0" w:color="auto"/>
        <w:bottom w:val="none" w:sz="0" w:space="0" w:color="auto"/>
        <w:right w:val="none" w:sz="0" w:space="0" w:color="auto"/>
      </w:divBdr>
    </w:div>
    <w:div w:id="241767708">
      <w:bodyDiv w:val="1"/>
      <w:marLeft w:val="0"/>
      <w:marRight w:val="0"/>
      <w:marTop w:val="0"/>
      <w:marBottom w:val="0"/>
      <w:divBdr>
        <w:top w:val="none" w:sz="0" w:space="0" w:color="auto"/>
        <w:left w:val="none" w:sz="0" w:space="0" w:color="auto"/>
        <w:bottom w:val="none" w:sz="0" w:space="0" w:color="auto"/>
        <w:right w:val="none" w:sz="0" w:space="0" w:color="auto"/>
      </w:divBdr>
    </w:div>
    <w:div w:id="252665951">
      <w:bodyDiv w:val="1"/>
      <w:marLeft w:val="0"/>
      <w:marRight w:val="0"/>
      <w:marTop w:val="0"/>
      <w:marBottom w:val="0"/>
      <w:divBdr>
        <w:top w:val="none" w:sz="0" w:space="0" w:color="auto"/>
        <w:left w:val="none" w:sz="0" w:space="0" w:color="auto"/>
        <w:bottom w:val="none" w:sz="0" w:space="0" w:color="auto"/>
        <w:right w:val="none" w:sz="0" w:space="0" w:color="auto"/>
      </w:divBdr>
    </w:div>
    <w:div w:id="262684895">
      <w:bodyDiv w:val="1"/>
      <w:marLeft w:val="0"/>
      <w:marRight w:val="0"/>
      <w:marTop w:val="0"/>
      <w:marBottom w:val="0"/>
      <w:divBdr>
        <w:top w:val="none" w:sz="0" w:space="0" w:color="auto"/>
        <w:left w:val="none" w:sz="0" w:space="0" w:color="auto"/>
        <w:bottom w:val="none" w:sz="0" w:space="0" w:color="auto"/>
        <w:right w:val="none" w:sz="0" w:space="0" w:color="auto"/>
      </w:divBdr>
    </w:div>
    <w:div w:id="268239381">
      <w:bodyDiv w:val="1"/>
      <w:marLeft w:val="0"/>
      <w:marRight w:val="0"/>
      <w:marTop w:val="0"/>
      <w:marBottom w:val="0"/>
      <w:divBdr>
        <w:top w:val="none" w:sz="0" w:space="0" w:color="auto"/>
        <w:left w:val="none" w:sz="0" w:space="0" w:color="auto"/>
        <w:bottom w:val="none" w:sz="0" w:space="0" w:color="auto"/>
        <w:right w:val="none" w:sz="0" w:space="0" w:color="auto"/>
      </w:divBdr>
    </w:div>
    <w:div w:id="271134848">
      <w:bodyDiv w:val="1"/>
      <w:marLeft w:val="0"/>
      <w:marRight w:val="0"/>
      <w:marTop w:val="0"/>
      <w:marBottom w:val="0"/>
      <w:divBdr>
        <w:top w:val="none" w:sz="0" w:space="0" w:color="auto"/>
        <w:left w:val="none" w:sz="0" w:space="0" w:color="auto"/>
        <w:bottom w:val="none" w:sz="0" w:space="0" w:color="auto"/>
        <w:right w:val="none" w:sz="0" w:space="0" w:color="auto"/>
      </w:divBdr>
    </w:div>
    <w:div w:id="272324173">
      <w:bodyDiv w:val="1"/>
      <w:marLeft w:val="0"/>
      <w:marRight w:val="0"/>
      <w:marTop w:val="0"/>
      <w:marBottom w:val="0"/>
      <w:divBdr>
        <w:top w:val="none" w:sz="0" w:space="0" w:color="auto"/>
        <w:left w:val="none" w:sz="0" w:space="0" w:color="auto"/>
        <w:bottom w:val="none" w:sz="0" w:space="0" w:color="auto"/>
        <w:right w:val="none" w:sz="0" w:space="0" w:color="auto"/>
      </w:divBdr>
    </w:div>
    <w:div w:id="278146651">
      <w:bodyDiv w:val="1"/>
      <w:marLeft w:val="0"/>
      <w:marRight w:val="0"/>
      <w:marTop w:val="0"/>
      <w:marBottom w:val="0"/>
      <w:divBdr>
        <w:top w:val="none" w:sz="0" w:space="0" w:color="auto"/>
        <w:left w:val="none" w:sz="0" w:space="0" w:color="auto"/>
        <w:bottom w:val="none" w:sz="0" w:space="0" w:color="auto"/>
        <w:right w:val="none" w:sz="0" w:space="0" w:color="auto"/>
      </w:divBdr>
    </w:div>
    <w:div w:id="285235020">
      <w:bodyDiv w:val="1"/>
      <w:marLeft w:val="0"/>
      <w:marRight w:val="0"/>
      <w:marTop w:val="0"/>
      <w:marBottom w:val="0"/>
      <w:divBdr>
        <w:top w:val="none" w:sz="0" w:space="0" w:color="auto"/>
        <w:left w:val="none" w:sz="0" w:space="0" w:color="auto"/>
        <w:bottom w:val="none" w:sz="0" w:space="0" w:color="auto"/>
        <w:right w:val="none" w:sz="0" w:space="0" w:color="auto"/>
      </w:divBdr>
    </w:div>
    <w:div w:id="289866990">
      <w:bodyDiv w:val="1"/>
      <w:marLeft w:val="0"/>
      <w:marRight w:val="0"/>
      <w:marTop w:val="0"/>
      <w:marBottom w:val="0"/>
      <w:divBdr>
        <w:top w:val="none" w:sz="0" w:space="0" w:color="auto"/>
        <w:left w:val="none" w:sz="0" w:space="0" w:color="auto"/>
        <w:bottom w:val="none" w:sz="0" w:space="0" w:color="auto"/>
        <w:right w:val="none" w:sz="0" w:space="0" w:color="auto"/>
      </w:divBdr>
    </w:div>
    <w:div w:id="295915382">
      <w:bodyDiv w:val="1"/>
      <w:marLeft w:val="0"/>
      <w:marRight w:val="0"/>
      <w:marTop w:val="0"/>
      <w:marBottom w:val="0"/>
      <w:divBdr>
        <w:top w:val="none" w:sz="0" w:space="0" w:color="auto"/>
        <w:left w:val="none" w:sz="0" w:space="0" w:color="auto"/>
        <w:bottom w:val="none" w:sz="0" w:space="0" w:color="auto"/>
        <w:right w:val="none" w:sz="0" w:space="0" w:color="auto"/>
      </w:divBdr>
    </w:div>
    <w:div w:id="299269609">
      <w:bodyDiv w:val="1"/>
      <w:marLeft w:val="0"/>
      <w:marRight w:val="0"/>
      <w:marTop w:val="0"/>
      <w:marBottom w:val="0"/>
      <w:divBdr>
        <w:top w:val="none" w:sz="0" w:space="0" w:color="auto"/>
        <w:left w:val="none" w:sz="0" w:space="0" w:color="auto"/>
        <w:bottom w:val="none" w:sz="0" w:space="0" w:color="auto"/>
        <w:right w:val="none" w:sz="0" w:space="0" w:color="auto"/>
      </w:divBdr>
    </w:div>
    <w:div w:id="309410364">
      <w:bodyDiv w:val="1"/>
      <w:marLeft w:val="0"/>
      <w:marRight w:val="0"/>
      <w:marTop w:val="0"/>
      <w:marBottom w:val="0"/>
      <w:divBdr>
        <w:top w:val="none" w:sz="0" w:space="0" w:color="auto"/>
        <w:left w:val="none" w:sz="0" w:space="0" w:color="auto"/>
        <w:bottom w:val="none" w:sz="0" w:space="0" w:color="auto"/>
        <w:right w:val="none" w:sz="0" w:space="0" w:color="auto"/>
      </w:divBdr>
    </w:div>
    <w:div w:id="312754040">
      <w:bodyDiv w:val="1"/>
      <w:marLeft w:val="0"/>
      <w:marRight w:val="0"/>
      <w:marTop w:val="0"/>
      <w:marBottom w:val="0"/>
      <w:divBdr>
        <w:top w:val="none" w:sz="0" w:space="0" w:color="auto"/>
        <w:left w:val="none" w:sz="0" w:space="0" w:color="auto"/>
        <w:bottom w:val="none" w:sz="0" w:space="0" w:color="auto"/>
        <w:right w:val="none" w:sz="0" w:space="0" w:color="auto"/>
      </w:divBdr>
    </w:div>
    <w:div w:id="314265739">
      <w:bodyDiv w:val="1"/>
      <w:marLeft w:val="0"/>
      <w:marRight w:val="0"/>
      <w:marTop w:val="0"/>
      <w:marBottom w:val="0"/>
      <w:divBdr>
        <w:top w:val="none" w:sz="0" w:space="0" w:color="auto"/>
        <w:left w:val="none" w:sz="0" w:space="0" w:color="auto"/>
        <w:bottom w:val="none" w:sz="0" w:space="0" w:color="auto"/>
        <w:right w:val="none" w:sz="0" w:space="0" w:color="auto"/>
      </w:divBdr>
    </w:div>
    <w:div w:id="320545942">
      <w:bodyDiv w:val="1"/>
      <w:marLeft w:val="0"/>
      <w:marRight w:val="0"/>
      <w:marTop w:val="0"/>
      <w:marBottom w:val="0"/>
      <w:divBdr>
        <w:top w:val="none" w:sz="0" w:space="0" w:color="auto"/>
        <w:left w:val="none" w:sz="0" w:space="0" w:color="auto"/>
        <w:bottom w:val="none" w:sz="0" w:space="0" w:color="auto"/>
        <w:right w:val="none" w:sz="0" w:space="0" w:color="auto"/>
      </w:divBdr>
    </w:div>
    <w:div w:id="321470590">
      <w:bodyDiv w:val="1"/>
      <w:marLeft w:val="0"/>
      <w:marRight w:val="0"/>
      <w:marTop w:val="0"/>
      <w:marBottom w:val="0"/>
      <w:divBdr>
        <w:top w:val="none" w:sz="0" w:space="0" w:color="auto"/>
        <w:left w:val="none" w:sz="0" w:space="0" w:color="auto"/>
        <w:bottom w:val="none" w:sz="0" w:space="0" w:color="auto"/>
        <w:right w:val="none" w:sz="0" w:space="0" w:color="auto"/>
      </w:divBdr>
    </w:div>
    <w:div w:id="332227479">
      <w:bodyDiv w:val="1"/>
      <w:marLeft w:val="0"/>
      <w:marRight w:val="0"/>
      <w:marTop w:val="0"/>
      <w:marBottom w:val="0"/>
      <w:divBdr>
        <w:top w:val="none" w:sz="0" w:space="0" w:color="auto"/>
        <w:left w:val="none" w:sz="0" w:space="0" w:color="auto"/>
        <w:bottom w:val="none" w:sz="0" w:space="0" w:color="auto"/>
        <w:right w:val="none" w:sz="0" w:space="0" w:color="auto"/>
      </w:divBdr>
    </w:div>
    <w:div w:id="333846112">
      <w:bodyDiv w:val="1"/>
      <w:marLeft w:val="0"/>
      <w:marRight w:val="0"/>
      <w:marTop w:val="0"/>
      <w:marBottom w:val="0"/>
      <w:divBdr>
        <w:top w:val="none" w:sz="0" w:space="0" w:color="auto"/>
        <w:left w:val="none" w:sz="0" w:space="0" w:color="auto"/>
        <w:bottom w:val="none" w:sz="0" w:space="0" w:color="auto"/>
        <w:right w:val="none" w:sz="0" w:space="0" w:color="auto"/>
      </w:divBdr>
    </w:div>
    <w:div w:id="337585252">
      <w:bodyDiv w:val="1"/>
      <w:marLeft w:val="0"/>
      <w:marRight w:val="0"/>
      <w:marTop w:val="0"/>
      <w:marBottom w:val="0"/>
      <w:divBdr>
        <w:top w:val="none" w:sz="0" w:space="0" w:color="auto"/>
        <w:left w:val="none" w:sz="0" w:space="0" w:color="auto"/>
        <w:bottom w:val="none" w:sz="0" w:space="0" w:color="auto"/>
        <w:right w:val="none" w:sz="0" w:space="0" w:color="auto"/>
      </w:divBdr>
    </w:div>
    <w:div w:id="346637798">
      <w:bodyDiv w:val="1"/>
      <w:marLeft w:val="0"/>
      <w:marRight w:val="0"/>
      <w:marTop w:val="0"/>
      <w:marBottom w:val="0"/>
      <w:divBdr>
        <w:top w:val="none" w:sz="0" w:space="0" w:color="auto"/>
        <w:left w:val="none" w:sz="0" w:space="0" w:color="auto"/>
        <w:bottom w:val="none" w:sz="0" w:space="0" w:color="auto"/>
        <w:right w:val="none" w:sz="0" w:space="0" w:color="auto"/>
      </w:divBdr>
    </w:div>
    <w:div w:id="355084450">
      <w:bodyDiv w:val="1"/>
      <w:marLeft w:val="0"/>
      <w:marRight w:val="0"/>
      <w:marTop w:val="0"/>
      <w:marBottom w:val="0"/>
      <w:divBdr>
        <w:top w:val="none" w:sz="0" w:space="0" w:color="auto"/>
        <w:left w:val="none" w:sz="0" w:space="0" w:color="auto"/>
        <w:bottom w:val="none" w:sz="0" w:space="0" w:color="auto"/>
        <w:right w:val="none" w:sz="0" w:space="0" w:color="auto"/>
      </w:divBdr>
    </w:div>
    <w:div w:id="369452129">
      <w:bodyDiv w:val="1"/>
      <w:marLeft w:val="0"/>
      <w:marRight w:val="0"/>
      <w:marTop w:val="0"/>
      <w:marBottom w:val="0"/>
      <w:divBdr>
        <w:top w:val="none" w:sz="0" w:space="0" w:color="auto"/>
        <w:left w:val="none" w:sz="0" w:space="0" w:color="auto"/>
        <w:bottom w:val="none" w:sz="0" w:space="0" w:color="auto"/>
        <w:right w:val="none" w:sz="0" w:space="0" w:color="auto"/>
      </w:divBdr>
    </w:div>
    <w:div w:id="372929761">
      <w:bodyDiv w:val="1"/>
      <w:marLeft w:val="0"/>
      <w:marRight w:val="0"/>
      <w:marTop w:val="0"/>
      <w:marBottom w:val="0"/>
      <w:divBdr>
        <w:top w:val="none" w:sz="0" w:space="0" w:color="auto"/>
        <w:left w:val="none" w:sz="0" w:space="0" w:color="auto"/>
        <w:bottom w:val="none" w:sz="0" w:space="0" w:color="auto"/>
        <w:right w:val="none" w:sz="0" w:space="0" w:color="auto"/>
      </w:divBdr>
    </w:div>
    <w:div w:id="383338193">
      <w:bodyDiv w:val="1"/>
      <w:marLeft w:val="0"/>
      <w:marRight w:val="0"/>
      <w:marTop w:val="0"/>
      <w:marBottom w:val="0"/>
      <w:divBdr>
        <w:top w:val="none" w:sz="0" w:space="0" w:color="auto"/>
        <w:left w:val="none" w:sz="0" w:space="0" w:color="auto"/>
        <w:bottom w:val="none" w:sz="0" w:space="0" w:color="auto"/>
        <w:right w:val="none" w:sz="0" w:space="0" w:color="auto"/>
      </w:divBdr>
    </w:div>
    <w:div w:id="387996141">
      <w:bodyDiv w:val="1"/>
      <w:marLeft w:val="0"/>
      <w:marRight w:val="0"/>
      <w:marTop w:val="0"/>
      <w:marBottom w:val="0"/>
      <w:divBdr>
        <w:top w:val="none" w:sz="0" w:space="0" w:color="auto"/>
        <w:left w:val="none" w:sz="0" w:space="0" w:color="auto"/>
        <w:bottom w:val="none" w:sz="0" w:space="0" w:color="auto"/>
        <w:right w:val="none" w:sz="0" w:space="0" w:color="auto"/>
      </w:divBdr>
    </w:div>
    <w:div w:id="398552540">
      <w:bodyDiv w:val="1"/>
      <w:marLeft w:val="0"/>
      <w:marRight w:val="0"/>
      <w:marTop w:val="0"/>
      <w:marBottom w:val="0"/>
      <w:divBdr>
        <w:top w:val="none" w:sz="0" w:space="0" w:color="auto"/>
        <w:left w:val="none" w:sz="0" w:space="0" w:color="auto"/>
        <w:bottom w:val="none" w:sz="0" w:space="0" w:color="auto"/>
        <w:right w:val="none" w:sz="0" w:space="0" w:color="auto"/>
      </w:divBdr>
    </w:div>
    <w:div w:id="399328892">
      <w:bodyDiv w:val="1"/>
      <w:marLeft w:val="0"/>
      <w:marRight w:val="0"/>
      <w:marTop w:val="0"/>
      <w:marBottom w:val="0"/>
      <w:divBdr>
        <w:top w:val="none" w:sz="0" w:space="0" w:color="auto"/>
        <w:left w:val="none" w:sz="0" w:space="0" w:color="auto"/>
        <w:bottom w:val="none" w:sz="0" w:space="0" w:color="auto"/>
        <w:right w:val="none" w:sz="0" w:space="0" w:color="auto"/>
      </w:divBdr>
    </w:div>
    <w:div w:id="419299402">
      <w:bodyDiv w:val="1"/>
      <w:marLeft w:val="0"/>
      <w:marRight w:val="0"/>
      <w:marTop w:val="0"/>
      <w:marBottom w:val="0"/>
      <w:divBdr>
        <w:top w:val="none" w:sz="0" w:space="0" w:color="auto"/>
        <w:left w:val="none" w:sz="0" w:space="0" w:color="auto"/>
        <w:bottom w:val="none" w:sz="0" w:space="0" w:color="auto"/>
        <w:right w:val="none" w:sz="0" w:space="0" w:color="auto"/>
      </w:divBdr>
    </w:div>
    <w:div w:id="441654787">
      <w:bodyDiv w:val="1"/>
      <w:marLeft w:val="0"/>
      <w:marRight w:val="0"/>
      <w:marTop w:val="0"/>
      <w:marBottom w:val="0"/>
      <w:divBdr>
        <w:top w:val="none" w:sz="0" w:space="0" w:color="auto"/>
        <w:left w:val="none" w:sz="0" w:space="0" w:color="auto"/>
        <w:bottom w:val="none" w:sz="0" w:space="0" w:color="auto"/>
        <w:right w:val="none" w:sz="0" w:space="0" w:color="auto"/>
      </w:divBdr>
    </w:div>
    <w:div w:id="442960663">
      <w:bodyDiv w:val="1"/>
      <w:marLeft w:val="0"/>
      <w:marRight w:val="0"/>
      <w:marTop w:val="0"/>
      <w:marBottom w:val="0"/>
      <w:divBdr>
        <w:top w:val="none" w:sz="0" w:space="0" w:color="auto"/>
        <w:left w:val="none" w:sz="0" w:space="0" w:color="auto"/>
        <w:bottom w:val="none" w:sz="0" w:space="0" w:color="auto"/>
        <w:right w:val="none" w:sz="0" w:space="0" w:color="auto"/>
      </w:divBdr>
    </w:div>
    <w:div w:id="451629845">
      <w:bodyDiv w:val="1"/>
      <w:marLeft w:val="0"/>
      <w:marRight w:val="0"/>
      <w:marTop w:val="0"/>
      <w:marBottom w:val="0"/>
      <w:divBdr>
        <w:top w:val="none" w:sz="0" w:space="0" w:color="auto"/>
        <w:left w:val="none" w:sz="0" w:space="0" w:color="auto"/>
        <w:bottom w:val="none" w:sz="0" w:space="0" w:color="auto"/>
        <w:right w:val="none" w:sz="0" w:space="0" w:color="auto"/>
      </w:divBdr>
    </w:div>
    <w:div w:id="453134108">
      <w:bodyDiv w:val="1"/>
      <w:marLeft w:val="0"/>
      <w:marRight w:val="0"/>
      <w:marTop w:val="0"/>
      <w:marBottom w:val="0"/>
      <w:divBdr>
        <w:top w:val="none" w:sz="0" w:space="0" w:color="auto"/>
        <w:left w:val="none" w:sz="0" w:space="0" w:color="auto"/>
        <w:bottom w:val="none" w:sz="0" w:space="0" w:color="auto"/>
        <w:right w:val="none" w:sz="0" w:space="0" w:color="auto"/>
      </w:divBdr>
    </w:div>
    <w:div w:id="453519806">
      <w:bodyDiv w:val="1"/>
      <w:marLeft w:val="0"/>
      <w:marRight w:val="0"/>
      <w:marTop w:val="0"/>
      <w:marBottom w:val="0"/>
      <w:divBdr>
        <w:top w:val="none" w:sz="0" w:space="0" w:color="auto"/>
        <w:left w:val="none" w:sz="0" w:space="0" w:color="auto"/>
        <w:bottom w:val="none" w:sz="0" w:space="0" w:color="auto"/>
        <w:right w:val="none" w:sz="0" w:space="0" w:color="auto"/>
      </w:divBdr>
    </w:div>
    <w:div w:id="454569094">
      <w:bodyDiv w:val="1"/>
      <w:marLeft w:val="0"/>
      <w:marRight w:val="0"/>
      <w:marTop w:val="0"/>
      <w:marBottom w:val="0"/>
      <w:divBdr>
        <w:top w:val="none" w:sz="0" w:space="0" w:color="auto"/>
        <w:left w:val="none" w:sz="0" w:space="0" w:color="auto"/>
        <w:bottom w:val="none" w:sz="0" w:space="0" w:color="auto"/>
        <w:right w:val="none" w:sz="0" w:space="0" w:color="auto"/>
      </w:divBdr>
    </w:div>
    <w:div w:id="467599464">
      <w:bodyDiv w:val="1"/>
      <w:marLeft w:val="0"/>
      <w:marRight w:val="0"/>
      <w:marTop w:val="0"/>
      <w:marBottom w:val="0"/>
      <w:divBdr>
        <w:top w:val="none" w:sz="0" w:space="0" w:color="auto"/>
        <w:left w:val="none" w:sz="0" w:space="0" w:color="auto"/>
        <w:bottom w:val="none" w:sz="0" w:space="0" w:color="auto"/>
        <w:right w:val="none" w:sz="0" w:space="0" w:color="auto"/>
      </w:divBdr>
    </w:div>
    <w:div w:id="468207294">
      <w:bodyDiv w:val="1"/>
      <w:marLeft w:val="0"/>
      <w:marRight w:val="0"/>
      <w:marTop w:val="0"/>
      <w:marBottom w:val="0"/>
      <w:divBdr>
        <w:top w:val="none" w:sz="0" w:space="0" w:color="auto"/>
        <w:left w:val="none" w:sz="0" w:space="0" w:color="auto"/>
        <w:bottom w:val="none" w:sz="0" w:space="0" w:color="auto"/>
        <w:right w:val="none" w:sz="0" w:space="0" w:color="auto"/>
      </w:divBdr>
    </w:div>
    <w:div w:id="479882269">
      <w:bodyDiv w:val="1"/>
      <w:marLeft w:val="0"/>
      <w:marRight w:val="0"/>
      <w:marTop w:val="0"/>
      <w:marBottom w:val="0"/>
      <w:divBdr>
        <w:top w:val="none" w:sz="0" w:space="0" w:color="auto"/>
        <w:left w:val="none" w:sz="0" w:space="0" w:color="auto"/>
        <w:bottom w:val="none" w:sz="0" w:space="0" w:color="auto"/>
        <w:right w:val="none" w:sz="0" w:space="0" w:color="auto"/>
      </w:divBdr>
    </w:div>
    <w:div w:id="488639986">
      <w:bodyDiv w:val="1"/>
      <w:marLeft w:val="0"/>
      <w:marRight w:val="0"/>
      <w:marTop w:val="0"/>
      <w:marBottom w:val="0"/>
      <w:divBdr>
        <w:top w:val="none" w:sz="0" w:space="0" w:color="auto"/>
        <w:left w:val="none" w:sz="0" w:space="0" w:color="auto"/>
        <w:bottom w:val="none" w:sz="0" w:space="0" w:color="auto"/>
        <w:right w:val="none" w:sz="0" w:space="0" w:color="auto"/>
      </w:divBdr>
    </w:div>
    <w:div w:id="491871654">
      <w:bodyDiv w:val="1"/>
      <w:marLeft w:val="0"/>
      <w:marRight w:val="0"/>
      <w:marTop w:val="0"/>
      <w:marBottom w:val="0"/>
      <w:divBdr>
        <w:top w:val="none" w:sz="0" w:space="0" w:color="auto"/>
        <w:left w:val="none" w:sz="0" w:space="0" w:color="auto"/>
        <w:bottom w:val="none" w:sz="0" w:space="0" w:color="auto"/>
        <w:right w:val="none" w:sz="0" w:space="0" w:color="auto"/>
      </w:divBdr>
    </w:div>
    <w:div w:id="504059416">
      <w:bodyDiv w:val="1"/>
      <w:marLeft w:val="0"/>
      <w:marRight w:val="0"/>
      <w:marTop w:val="0"/>
      <w:marBottom w:val="0"/>
      <w:divBdr>
        <w:top w:val="none" w:sz="0" w:space="0" w:color="auto"/>
        <w:left w:val="none" w:sz="0" w:space="0" w:color="auto"/>
        <w:bottom w:val="none" w:sz="0" w:space="0" w:color="auto"/>
        <w:right w:val="none" w:sz="0" w:space="0" w:color="auto"/>
      </w:divBdr>
    </w:div>
    <w:div w:id="529072978">
      <w:bodyDiv w:val="1"/>
      <w:marLeft w:val="0"/>
      <w:marRight w:val="0"/>
      <w:marTop w:val="0"/>
      <w:marBottom w:val="0"/>
      <w:divBdr>
        <w:top w:val="none" w:sz="0" w:space="0" w:color="auto"/>
        <w:left w:val="none" w:sz="0" w:space="0" w:color="auto"/>
        <w:bottom w:val="none" w:sz="0" w:space="0" w:color="auto"/>
        <w:right w:val="none" w:sz="0" w:space="0" w:color="auto"/>
      </w:divBdr>
    </w:div>
    <w:div w:id="529219016">
      <w:bodyDiv w:val="1"/>
      <w:marLeft w:val="0"/>
      <w:marRight w:val="0"/>
      <w:marTop w:val="0"/>
      <w:marBottom w:val="0"/>
      <w:divBdr>
        <w:top w:val="none" w:sz="0" w:space="0" w:color="auto"/>
        <w:left w:val="none" w:sz="0" w:space="0" w:color="auto"/>
        <w:bottom w:val="none" w:sz="0" w:space="0" w:color="auto"/>
        <w:right w:val="none" w:sz="0" w:space="0" w:color="auto"/>
      </w:divBdr>
    </w:div>
    <w:div w:id="541095212">
      <w:bodyDiv w:val="1"/>
      <w:marLeft w:val="0"/>
      <w:marRight w:val="0"/>
      <w:marTop w:val="0"/>
      <w:marBottom w:val="0"/>
      <w:divBdr>
        <w:top w:val="none" w:sz="0" w:space="0" w:color="auto"/>
        <w:left w:val="none" w:sz="0" w:space="0" w:color="auto"/>
        <w:bottom w:val="none" w:sz="0" w:space="0" w:color="auto"/>
        <w:right w:val="none" w:sz="0" w:space="0" w:color="auto"/>
      </w:divBdr>
    </w:div>
    <w:div w:id="545872462">
      <w:bodyDiv w:val="1"/>
      <w:marLeft w:val="0"/>
      <w:marRight w:val="0"/>
      <w:marTop w:val="0"/>
      <w:marBottom w:val="0"/>
      <w:divBdr>
        <w:top w:val="none" w:sz="0" w:space="0" w:color="auto"/>
        <w:left w:val="none" w:sz="0" w:space="0" w:color="auto"/>
        <w:bottom w:val="none" w:sz="0" w:space="0" w:color="auto"/>
        <w:right w:val="none" w:sz="0" w:space="0" w:color="auto"/>
      </w:divBdr>
    </w:div>
    <w:div w:id="548883956">
      <w:bodyDiv w:val="1"/>
      <w:marLeft w:val="0"/>
      <w:marRight w:val="0"/>
      <w:marTop w:val="0"/>
      <w:marBottom w:val="0"/>
      <w:divBdr>
        <w:top w:val="none" w:sz="0" w:space="0" w:color="auto"/>
        <w:left w:val="none" w:sz="0" w:space="0" w:color="auto"/>
        <w:bottom w:val="none" w:sz="0" w:space="0" w:color="auto"/>
        <w:right w:val="none" w:sz="0" w:space="0" w:color="auto"/>
      </w:divBdr>
    </w:div>
    <w:div w:id="549348295">
      <w:bodyDiv w:val="1"/>
      <w:marLeft w:val="0"/>
      <w:marRight w:val="0"/>
      <w:marTop w:val="0"/>
      <w:marBottom w:val="0"/>
      <w:divBdr>
        <w:top w:val="none" w:sz="0" w:space="0" w:color="auto"/>
        <w:left w:val="none" w:sz="0" w:space="0" w:color="auto"/>
        <w:bottom w:val="none" w:sz="0" w:space="0" w:color="auto"/>
        <w:right w:val="none" w:sz="0" w:space="0" w:color="auto"/>
      </w:divBdr>
    </w:div>
    <w:div w:id="553278913">
      <w:bodyDiv w:val="1"/>
      <w:marLeft w:val="0"/>
      <w:marRight w:val="0"/>
      <w:marTop w:val="0"/>
      <w:marBottom w:val="0"/>
      <w:divBdr>
        <w:top w:val="none" w:sz="0" w:space="0" w:color="auto"/>
        <w:left w:val="none" w:sz="0" w:space="0" w:color="auto"/>
        <w:bottom w:val="none" w:sz="0" w:space="0" w:color="auto"/>
        <w:right w:val="none" w:sz="0" w:space="0" w:color="auto"/>
      </w:divBdr>
    </w:div>
    <w:div w:id="554780459">
      <w:bodyDiv w:val="1"/>
      <w:marLeft w:val="0"/>
      <w:marRight w:val="0"/>
      <w:marTop w:val="0"/>
      <w:marBottom w:val="0"/>
      <w:divBdr>
        <w:top w:val="none" w:sz="0" w:space="0" w:color="auto"/>
        <w:left w:val="none" w:sz="0" w:space="0" w:color="auto"/>
        <w:bottom w:val="none" w:sz="0" w:space="0" w:color="auto"/>
        <w:right w:val="none" w:sz="0" w:space="0" w:color="auto"/>
      </w:divBdr>
    </w:div>
    <w:div w:id="559294682">
      <w:bodyDiv w:val="1"/>
      <w:marLeft w:val="0"/>
      <w:marRight w:val="0"/>
      <w:marTop w:val="0"/>
      <w:marBottom w:val="0"/>
      <w:divBdr>
        <w:top w:val="none" w:sz="0" w:space="0" w:color="auto"/>
        <w:left w:val="none" w:sz="0" w:space="0" w:color="auto"/>
        <w:bottom w:val="none" w:sz="0" w:space="0" w:color="auto"/>
        <w:right w:val="none" w:sz="0" w:space="0" w:color="auto"/>
      </w:divBdr>
    </w:div>
    <w:div w:id="559555828">
      <w:bodyDiv w:val="1"/>
      <w:marLeft w:val="0"/>
      <w:marRight w:val="0"/>
      <w:marTop w:val="0"/>
      <w:marBottom w:val="0"/>
      <w:divBdr>
        <w:top w:val="none" w:sz="0" w:space="0" w:color="auto"/>
        <w:left w:val="none" w:sz="0" w:space="0" w:color="auto"/>
        <w:bottom w:val="none" w:sz="0" w:space="0" w:color="auto"/>
        <w:right w:val="none" w:sz="0" w:space="0" w:color="auto"/>
      </w:divBdr>
    </w:div>
    <w:div w:id="560604746">
      <w:bodyDiv w:val="1"/>
      <w:marLeft w:val="0"/>
      <w:marRight w:val="0"/>
      <w:marTop w:val="0"/>
      <w:marBottom w:val="0"/>
      <w:divBdr>
        <w:top w:val="none" w:sz="0" w:space="0" w:color="auto"/>
        <w:left w:val="none" w:sz="0" w:space="0" w:color="auto"/>
        <w:bottom w:val="none" w:sz="0" w:space="0" w:color="auto"/>
        <w:right w:val="none" w:sz="0" w:space="0" w:color="auto"/>
      </w:divBdr>
    </w:div>
    <w:div w:id="563640045">
      <w:bodyDiv w:val="1"/>
      <w:marLeft w:val="0"/>
      <w:marRight w:val="0"/>
      <w:marTop w:val="0"/>
      <w:marBottom w:val="0"/>
      <w:divBdr>
        <w:top w:val="none" w:sz="0" w:space="0" w:color="auto"/>
        <w:left w:val="none" w:sz="0" w:space="0" w:color="auto"/>
        <w:bottom w:val="none" w:sz="0" w:space="0" w:color="auto"/>
        <w:right w:val="none" w:sz="0" w:space="0" w:color="auto"/>
      </w:divBdr>
    </w:div>
    <w:div w:id="574432233">
      <w:bodyDiv w:val="1"/>
      <w:marLeft w:val="0"/>
      <w:marRight w:val="0"/>
      <w:marTop w:val="0"/>
      <w:marBottom w:val="0"/>
      <w:divBdr>
        <w:top w:val="none" w:sz="0" w:space="0" w:color="auto"/>
        <w:left w:val="none" w:sz="0" w:space="0" w:color="auto"/>
        <w:bottom w:val="none" w:sz="0" w:space="0" w:color="auto"/>
        <w:right w:val="none" w:sz="0" w:space="0" w:color="auto"/>
      </w:divBdr>
    </w:div>
    <w:div w:id="583419507">
      <w:bodyDiv w:val="1"/>
      <w:marLeft w:val="0"/>
      <w:marRight w:val="0"/>
      <w:marTop w:val="0"/>
      <w:marBottom w:val="0"/>
      <w:divBdr>
        <w:top w:val="none" w:sz="0" w:space="0" w:color="auto"/>
        <w:left w:val="none" w:sz="0" w:space="0" w:color="auto"/>
        <w:bottom w:val="none" w:sz="0" w:space="0" w:color="auto"/>
        <w:right w:val="none" w:sz="0" w:space="0" w:color="auto"/>
      </w:divBdr>
    </w:div>
    <w:div w:id="588125660">
      <w:bodyDiv w:val="1"/>
      <w:marLeft w:val="0"/>
      <w:marRight w:val="0"/>
      <w:marTop w:val="0"/>
      <w:marBottom w:val="0"/>
      <w:divBdr>
        <w:top w:val="none" w:sz="0" w:space="0" w:color="auto"/>
        <w:left w:val="none" w:sz="0" w:space="0" w:color="auto"/>
        <w:bottom w:val="none" w:sz="0" w:space="0" w:color="auto"/>
        <w:right w:val="none" w:sz="0" w:space="0" w:color="auto"/>
      </w:divBdr>
    </w:div>
    <w:div w:id="595134831">
      <w:bodyDiv w:val="1"/>
      <w:marLeft w:val="0"/>
      <w:marRight w:val="0"/>
      <w:marTop w:val="0"/>
      <w:marBottom w:val="0"/>
      <w:divBdr>
        <w:top w:val="none" w:sz="0" w:space="0" w:color="auto"/>
        <w:left w:val="none" w:sz="0" w:space="0" w:color="auto"/>
        <w:bottom w:val="none" w:sz="0" w:space="0" w:color="auto"/>
        <w:right w:val="none" w:sz="0" w:space="0" w:color="auto"/>
      </w:divBdr>
    </w:div>
    <w:div w:id="597443496">
      <w:bodyDiv w:val="1"/>
      <w:marLeft w:val="0"/>
      <w:marRight w:val="0"/>
      <w:marTop w:val="0"/>
      <w:marBottom w:val="0"/>
      <w:divBdr>
        <w:top w:val="none" w:sz="0" w:space="0" w:color="auto"/>
        <w:left w:val="none" w:sz="0" w:space="0" w:color="auto"/>
        <w:bottom w:val="none" w:sz="0" w:space="0" w:color="auto"/>
        <w:right w:val="none" w:sz="0" w:space="0" w:color="auto"/>
      </w:divBdr>
    </w:div>
    <w:div w:id="600995072">
      <w:bodyDiv w:val="1"/>
      <w:marLeft w:val="0"/>
      <w:marRight w:val="0"/>
      <w:marTop w:val="0"/>
      <w:marBottom w:val="0"/>
      <w:divBdr>
        <w:top w:val="none" w:sz="0" w:space="0" w:color="auto"/>
        <w:left w:val="none" w:sz="0" w:space="0" w:color="auto"/>
        <w:bottom w:val="none" w:sz="0" w:space="0" w:color="auto"/>
        <w:right w:val="none" w:sz="0" w:space="0" w:color="auto"/>
      </w:divBdr>
    </w:div>
    <w:div w:id="606157346">
      <w:bodyDiv w:val="1"/>
      <w:marLeft w:val="0"/>
      <w:marRight w:val="0"/>
      <w:marTop w:val="0"/>
      <w:marBottom w:val="0"/>
      <w:divBdr>
        <w:top w:val="none" w:sz="0" w:space="0" w:color="auto"/>
        <w:left w:val="none" w:sz="0" w:space="0" w:color="auto"/>
        <w:bottom w:val="none" w:sz="0" w:space="0" w:color="auto"/>
        <w:right w:val="none" w:sz="0" w:space="0" w:color="auto"/>
      </w:divBdr>
    </w:div>
    <w:div w:id="613944447">
      <w:bodyDiv w:val="1"/>
      <w:marLeft w:val="0"/>
      <w:marRight w:val="0"/>
      <w:marTop w:val="0"/>
      <w:marBottom w:val="0"/>
      <w:divBdr>
        <w:top w:val="none" w:sz="0" w:space="0" w:color="auto"/>
        <w:left w:val="none" w:sz="0" w:space="0" w:color="auto"/>
        <w:bottom w:val="none" w:sz="0" w:space="0" w:color="auto"/>
        <w:right w:val="none" w:sz="0" w:space="0" w:color="auto"/>
      </w:divBdr>
    </w:div>
    <w:div w:id="635374693">
      <w:bodyDiv w:val="1"/>
      <w:marLeft w:val="0"/>
      <w:marRight w:val="0"/>
      <w:marTop w:val="0"/>
      <w:marBottom w:val="0"/>
      <w:divBdr>
        <w:top w:val="none" w:sz="0" w:space="0" w:color="auto"/>
        <w:left w:val="none" w:sz="0" w:space="0" w:color="auto"/>
        <w:bottom w:val="none" w:sz="0" w:space="0" w:color="auto"/>
        <w:right w:val="none" w:sz="0" w:space="0" w:color="auto"/>
      </w:divBdr>
    </w:div>
    <w:div w:id="638808004">
      <w:bodyDiv w:val="1"/>
      <w:marLeft w:val="0"/>
      <w:marRight w:val="0"/>
      <w:marTop w:val="0"/>
      <w:marBottom w:val="0"/>
      <w:divBdr>
        <w:top w:val="none" w:sz="0" w:space="0" w:color="auto"/>
        <w:left w:val="none" w:sz="0" w:space="0" w:color="auto"/>
        <w:bottom w:val="none" w:sz="0" w:space="0" w:color="auto"/>
        <w:right w:val="none" w:sz="0" w:space="0" w:color="auto"/>
      </w:divBdr>
    </w:div>
    <w:div w:id="644548340">
      <w:bodyDiv w:val="1"/>
      <w:marLeft w:val="0"/>
      <w:marRight w:val="0"/>
      <w:marTop w:val="0"/>
      <w:marBottom w:val="0"/>
      <w:divBdr>
        <w:top w:val="none" w:sz="0" w:space="0" w:color="auto"/>
        <w:left w:val="none" w:sz="0" w:space="0" w:color="auto"/>
        <w:bottom w:val="none" w:sz="0" w:space="0" w:color="auto"/>
        <w:right w:val="none" w:sz="0" w:space="0" w:color="auto"/>
      </w:divBdr>
    </w:div>
    <w:div w:id="644775908">
      <w:bodyDiv w:val="1"/>
      <w:marLeft w:val="0"/>
      <w:marRight w:val="0"/>
      <w:marTop w:val="0"/>
      <w:marBottom w:val="0"/>
      <w:divBdr>
        <w:top w:val="none" w:sz="0" w:space="0" w:color="auto"/>
        <w:left w:val="none" w:sz="0" w:space="0" w:color="auto"/>
        <w:bottom w:val="none" w:sz="0" w:space="0" w:color="auto"/>
        <w:right w:val="none" w:sz="0" w:space="0" w:color="auto"/>
      </w:divBdr>
    </w:div>
    <w:div w:id="657541026">
      <w:bodyDiv w:val="1"/>
      <w:marLeft w:val="0"/>
      <w:marRight w:val="0"/>
      <w:marTop w:val="0"/>
      <w:marBottom w:val="0"/>
      <w:divBdr>
        <w:top w:val="none" w:sz="0" w:space="0" w:color="auto"/>
        <w:left w:val="none" w:sz="0" w:space="0" w:color="auto"/>
        <w:bottom w:val="none" w:sz="0" w:space="0" w:color="auto"/>
        <w:right w:val="none" w:sz="0" w:space="0" w:color="auto"/>
      </w:divBdr>
    </w:div>
    <w:div w:id="661389691">
      <w:bodyDiv w:val="1"/>
      <w:marLeft w:val="0"/>
      <w:marRight w:val="0"/>
      <w:marTop w:val="0"/>
      <w:marBottom w:val="0"/>
      <w:divBdr>
        <w:top w:val="none" w:sz="0" w:space="0" w:color="auto"/>
        <w:left w:val="none" w:sz="0" w:space="0" w:color="auto"/>
        <w:bottom w:val="none" w:sz="0" w:space="0" w:color="auto"/>
        <w:right w:val="none" w:sz="0" w:space="0" w:color="auto"/>
      </w:divBdr>
      <w:divsChild>
        <w:div w:id="1015499675">
          <w:marLeft w:val="240"/>
          <w:marRight w:val="0"/>
          <w:marTop w:val="0"/>
          <w:marBottom w:val="0"/>
          <w:divBdr>
            <w:top w:val="single" w:sz="6" w:space="2" w:color="AAAAAA"/>
            <w:left w:val="single" w:sz="6" w:space="2" w:color="AAAAAA"/>
            <w:bottom w:val="none" w:sz="0" w:space="0" w:color="auto"/>
            <w:right w:val="single" w:sz="6" w:space="2" w:color="AAAAAA"/>
          </w:divBdr>
          <w:divsChild>
            <w:div w:id="187990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993885">
      <w:bodyDiv w:val="1"/>
      <w:marLeft w:val="0"/>
      <w:marRight w:val="0"/>
      <w:marTop w:val="0"/>
      <w:marBottom w:val="0"/>
      <w:divBdr>
        <w:top w:val="none" w:sz="0" w:space="0" w:color="auto"/>
        <w:left w:val="none" w:sz="0" w:space="0" w:color="auto"/>
        <w:bottom w:val="none" w:sz="0" w:space="0" w:color="auto"/>
        <w:right w:val="none" w:sz="0" w:space="0" w:color="auto"/>
      </w:divBdr>
    </w:div>
    <w:div w:id="670179557">
      <w:bodyDiv w:val="1"/>
      <w:marLeft w:val="0"/>
      <w:marRight w:val="0"/>
      <w:marTop w:val="0"/>
      <w:marBottom w:val="0"/>
      <w:divBdr>
        <w:top w:val="none" w:sz="0" w:space="0" w:color="auto"/>
        <w:left w:val="none" w:sz="0" w:space="0" w:color="auto"/>
        <w:bottom w:val="none" w:sz="0" w:space="0" w:color="auto"/>
        <w:right w:val="none" w:sz="0" w:space="0" w:color="auto"/>
      </w:divBdr>
    </w:div>
    <w:div w:id="677193629">
      <w:bodyDiv w:val="1"/>
      <w:marLeft w:val="0"/>
      <w:marRight w:val="0"/>
      <w:marTop w:val="0"/>
      <w:marBottom w:val="0"/>
      <w:divBdr>
        <w:top w:val="none" w:sz="0" w:space="0" w:color="auto"/>
        <w:left w:val="none" w:sz="0" w:space="0" w:color="auto"/>
        <w:bottom w:val="none" w:sz="0" w:space="0" w:color="auto"/>
        <w:right w:val="none" w:sz="0" w:space="0" w:color="auto"/>
      </w:divBdr>
    </w:div>
    <w:div w:id="687364936">
      <w:bodyDiv w:val="1"/>
      <w:marLeft w:val="0"/>
      <w:marRight w:val="0"/>
      <w:marTop w:val="0"/>
      <w:marBottom w:val="0"/>
      <w:divBdr>
        <w:top w:val="none" w:sz="0" w:space="0" w:color="auto"/>
        <w:left w:val="none" w:sz="0" w:space="0" w:color="auto"/>
        <w:bottom w:val="none" w:sz="0" w:space="0" w:color="auto"/>
        <w:right w:val="none" w:sz="0" w:space="0" w:color="auto"/>
      </w:divBdr>
    </w:div>
    <w:div w:id="700201641">
      <w:bodyDiv w:val="1"/>
      <w:marLeft w:val="0"/>
      <w:marRight w:val="0"/>
      <w:marTop w:val="0"/>
      <w:marBottom w:val="0"/>
      <w:divBdr>
        <w:top w:val="none" w:sz="0" w:space="0" w:color="auto"/>
        <w:left w:val="none" w:sz="0" w:space="0" w:color="auto"/>
        <w:bottom w:val="none" w:sz="0" w:space="0" w:color="auto"/>
        <w:right w:val="none" w:sz="0" w:space="0" w:color="auto"/>
      </w:divBdr>
    </w:div>
    <w:div w:id="704403795">
      <w:bodyDiv w:val="1"/>
      <w:marLeft w:val="0"/>
      <w:marRight w:val="0"/>
      <w:marTop w:val="0"/>
      <w:marBottom w:val="0"/>
      <w:divBdr>
        <w:top w:val="none" w:sz="0" w:space="0" w:color="auto"/>
        <w:left w:val="none" w:sz="0" w:space="0" w:color="auto"/>
        <w:bottom w:val="none" w:sz="0" w:space="0" w:color="auto"/>
        <w:right w:val="none" w:sz="0" w:space="0" w:color="auto"/>
      </w:divBdr>
    </w:div>
    <w:div w:id="704601977">
      <w:bodyDiv w:val="1"/>
      <w:marLeft w:val="0"/>
      <w:marRight w:val="0"/>
      <w:marTop w:val="0"/>
      <w:marBottom w:val="0"/>
      <w:divBdr>
        <w:top w:val="none" w:sz="0" w:space="0" w:color="auto"/>
        <w:left w:val="none" w:sz="0" w:space="0" w:color="auto"/>
        <w:bottom w:val="none" w:sz="0" w:space="0" w:color="auto"/>
        <w:right w:val="none" w:sz="0" w:space="0" w:color="auto"/>
      </w:divBdr>
    </w:div>
    <w:div w:id="717583573">
      <w:bodyDiv w:val="1"/>
      <w:marLeft w:val="0"/>
      <w:marRight w:val="0"/>
      <w:marTop w:val="0"/>
      <w:marBottom w:val="0"/>
      <w:divBdr>
        <w:top w:val="none" w:sz="0" w:space="0" w:color="auto"/>
        <w:left w:val="none" w:sz="0" w:space="0" w:color="auto"/>
        <w:bottom w:val="none" w:sz="0" w:space="0" w:color="auto"/>
        <w:right w:val="none" w:sz="0" w:space="0" w:color="auto"/>
      </w:divBdr>
    </w:div>
    <w:div w:id="718480603">
      <w:bodyDiv w:val="1"/>
      <w:marLeft w:val="0"/>
      <w:marRight w:val="0"/>
      <w:marTop w:val="0"/>
      <w:marBottom w:val="0"/>
      <w:divBdr>
        <w:top w:val="none" w:sz="0" w:space="0" w:color="auto"/>
        <w:left w:val="none" w:sz="0" w:space="0" w:color="auto"/>
        <w:bottom w:val="none" w:sz="0" w:space="0" w:color="auto"/>
        <w:right w:val="none" w:sz="0" w:space="0" w:color="auto"/>
      </w:divBdr>
    </w:div>
    <w:div w:id="718629511">
      <w:bodyDiv w:val="1"/>
      <w:marLeft w:val="0"/>
      <w:marRight w:val="0"/>
      <w:marTop w:val="0"/>
      <w:marBottom w:val="0"/>
      <w:divBdr>
        <w:top w:val="none" w:sz="0" w:space="0" w:color="auto"/>
        <w:left w:val="none" w:sz="0" w:space="0" w:color="auto"/>
        <w:bottom w:val="none" w:sz="0" w:space="0" w:color="auto"/>
        <w:right w:val="none" w:sz="0" w:space="0" w:color="auto"/>
      </w:divBdr>
    </w:div>
    <w:div w:id="726759192">
      <w:bodyDiv w:val="1"/>
      <w:marLeft w:val="0"/>
      <w:marRight w:val="0"/>
      <w:marTop w:val="0"/>
      <w:marBottom w:val="0"/>
      <w:divBdr>
        <w:top w:val="none" w:sz="0" w:space="0" w:color="auto"/>
        <w:left w:val="none" w:sz="0" w:space="0" w:color="auto"/>
        <w:bottom w:val="none" w:sz="0" w:space="0" w:color="auto"/>
        <w:right w:val="none" w:sz="0" w:space="0" w:color="auto"/>
      </w:divBdr>
    </w:div>
    <w:div w:id="736053901">
      <w:bodyDiv w:val="1"/>
      <w:marLeft w:val="0"/>
      <w:marRight w:val="0"/>
      <w:marTop w:val="0"/>
      <w:marBottom w:val="0"/>
      <w:divBdr>
        <w:top w:val="none" w:sz="0" w:space="0" w:color="auto"/>
        <w:left w:val="none" w:sz="0" w:space="0" w:color="auto"/>
        <w:bottom w:val="none" w:sz="0" w:space="0" w:color="auto"/>
        <w:right w:val="none" w:sz="0" w:space="0" w:color="auto"/>
      </w:divBdr>
    </w:div>
    <w:div w:id="740450420">
      <w:bodyDiv w:val="1"/>
      <w:marLeft w:val="0"/>
      <w:marRight w:val="0"/>
      <w:marTop w:val="0"/>
      <w:marBottom w:val="0"/>
      <w:divBdr>
        <w:top w:val="none" w:sz="0" w:space="0" w:color="auto"/>
        <w:left w:val="none" w:sz="0" w:space="0" w:color="auto"/>
        <w:bottom w:val="none" w:sz="0" w:space="0" w:color="auto"/>
        <w:right w:val="none" w:sz="0" w:space="0" w:color="auto"/>
      </w:divBdr>
    </w:div>
    <w:div w:id="741609564">
      <w:bodyDiv w:val="1"/>
      <w:marLeft w:val="0"/>
      <w:marRight w:val="0"/>
      <w:marTop w:val="0"/>
      <w:marBottom w:val="0"/>
      <w:divBdr>
        <w:top w:val="none" w:sz="0" w:space="0" w:color="auto"/>
        <w:left w:val="none" w:sz="0" w:space="0" w:color="auto"/>
        <w:bottom w:val="none" w:sz="0" w:space="0" w:color="auto"/>
        <w:right w:val="none" w:sz="0" w:space="0" w:color="auto"/>
      </w:divBdr>
    </w:div>
    <w:div w:id="747462298">
      <w:bodyDiv w:val="1"/>
      <w:marLeft w:val="0"/>
      <w:marRight w:val="0"/>
      <w:marTop w:val="0"/>
      <w:marBottom w:val="0"/>
      <w:divBdr>
        <w:top w:val="none" w:sz="0" w:space="0" w:color="auto"/>
        <w:left w:val="none" w:sz="0" w:space="0" w:color="auto"/>
        <w:bottom w:val="none" w:sz="0" w:space="0" w:color="auto"/>
        <w:right w:val="none" w:sz="0" w:space="0" w:color="auto"/>
      </w:divBdr>
    </w:div>
    <w:div w:id="757992308">
      <w:bodyDiv w:val="1"/>
      <w:marLeft w:val="0"/>
      <w:marRight w:val="0"/>
      <w:marTop w:val="0"/>
      <w:marBottom w:val="0"/>
      <w:divBdr>
        <w:top w:val="none" w:sz="0" w:space="0" w:color="auto"/>
        <w:left w:val="none" w:sz="0" w:space="0" w:color="auto"/>
        <w:bottom w:val="none" w:sz="0" w:space="0" w:color="auto"/>
        <w:right w:val="none" w:sz="0" w:space="0" w:color="auto"/>
      </w:divBdr>
    </w:div>
    <w:div w:id="759107175">
      <w:bodyDiv w:val="1"/>
      <w:marLeft w:val="0"/>
      <w:marRight w:val="0"/>
      <w:marTop w:val="0"/>
      <w:marBottom w:val="0"/>
      <w:divBdr>
        <w:top w:val="none" w:sz="0" w:space="0" w:color="auto"/>
        <w:left w:val="none" w:sz="0" w:space="0" w:color="auto"/>
        <w:bottom w:val="none" w:sz="0" w:space="0" w:color="auto"/>
        <w:right w:val="none" w:sz="0" w:space="0" w:color="auto"/>
      </w:divBdr>
    </w:div>
    <w:div w:id="782529458">
      <w:bodyDiv w:val="1"/>
      <w:marLeft w:val="0"/>
      <w:marRight w:val="0"/>
      <w:marTop w:val="0"/>
      <w:marBottom w:val="0"/>
      <w:divBdr>
        <w:top w:val="none" w:sz="0" w:space="0" w:color="auto"/>
        <w:left w:val="none" w:sz="0" w:space="0" w:color="auto"/>
        <w:bottom w:val="none" w:sz="0" w:space="0" w:color="auto"/>
        <w:right w:val="none" w:sz="0" w:space="0" w:color="auto"/>
      </w:divBdr>
    </w:div>
    <w:div w:id="783236104">
      <w:bodyDiv w:val="1"/>
      <w:marLeft w:val="0"/>
      <w:marRight w:val="0"/>
      <w:marTop w:val="0"/>
      <w:marBottom w:val="0"/>
      <w:divBdr>
        <w:top w:val="none" w:sz="0" w:space="0" w:color="auto"/>
        <w:left w:val="none" w:sz="0" w:space="0" w:color="auto"/>
        <w:bottom w:val="none" w:sz="0" w:space="0" w:color="auto"/>
        <w:right w:val="none" w:sz="0" w:space="0" w:color="auto"/>
      </w:divBdr>
    </w:div>
    <w:div w:id="786893349">
      <w:bodyDiv w:val="1"/>
      <w:marLeft w:val="0"/>
      <w:marRight w:val="0"/>
      <w:marTop w:val="0"/>
      <w:marBottom w:val="0"/>
      <w:divBdr>
        <w:top w:val="none" w:sz="0" w:space="0" w:color="auto"/>
        <w:left w:val="none" w:sz="0" w:space="0" w:color="auto"/>
        <w:bottom w:val="none" w:sz="0" w:space="0" w:color="auto"/>
        <w:right w:val="none" w:sz="0" w:space="0" w:color="auto"/>
      </w:divBdr>
    </w:div>
    <w:div w:id="796996369">
      <w:bodyDiv w:val="1"/>
      <w:marLeft w:val="0"/>
      <w:marRight w:val="0"/>
      <w:marTop w:val="0"/>
      <w:marBottom w:val="0"/>
      <w:divBdr>
        <w:top w:val="none" w:sz="0" w:space="0" w:color="auto"/>
        <w:left w:val="none" w:sz="0" w:space="0" w:color="auto"/>
        <w:bottom w:val="none" w:sz="0" w:space="0" w:color="auto"/>
        <w:right w:val="none" w:sz="0" w:space="0" w:color="auto"/>
      </w:divBdr>
    </w:div>
    <w:div w:id="825517342">
      <w:bodyDiv w:val="1"/>
      <w:marLeft w:val="0"/>
      <w:marRight w:val="0"/>
      <w:marTop w:val="0"/>
      <w:marBottom w:val="0"/>
      <w:divBdr>
        <w:top w:val="none" w:sz="0" w:space="0" w:color="auto"/>
        <w:left w:val="none" w:sz="0" w:space="0" w:color="auto"/>
        <w:bottom w:val="none" w:sz="0" w:space="0" w:color="auto"/>
        <w:right w:val="none" w:sz="0" w:space="0" w:color="auto"/>
      </w:divBdr>
    </w:div>
    <w:div w:id="826169183">
      <w:bodyDiv w:val="1"/>
      <w:marLeft w:val="0"/>
      <w:marRight w:val="0"/>
      <w:marTop w:val="0"/>
      <w:marBottom w:val="0"/>
      <w:divBdr>
        <w:top w:val="none" w:sz="0" w:space="0" w:color="auto"/>
        <w:left w:val="none" w:sz="0" w:space="0" w:color="auto"/>
        <w:bottom w:val="none" w:sz="0" w:space="0" w:color="auto"/>
        <w:right w:val="none" w:sz="0" w:space="0" w:color="auto"/>
      </w:divBdr>
    </w:div>
    <w:div w:id="826364321">
      <w:bodyDiv w:val="1"/>
      <w:marLeft w:val="0"/>
      <w:marRight w:val="0"/>
      <w:marTop w:val="0"/>
      <w:marBottom w:val="0"/>
      <w:divBdr>
        <w:top w:val="none" w:sz="0" w:space="0" w:color="auto"/>
        <w:left w:val="none" w:sz="0" w:space="0" w:color="auto"/>
        <w:bottom w:val="none" w:sz="0" w:space="0" w:color="auto"/>
        <w:right w:val="none" w:sz="0" w:space="0" w:color="auto"/>
      </w:divBdr>
    </w:div>
    <w:div w:id="829444775">
      <w:bodyDiv w:val="1"/>
      <w:marLeft w:val="0"/>
      <w:marRight w:val="0"/>
      <w:marTop w:val="0"/>
      <w:marBottom w:val="0"/>
      <w:divBdr>
        <w:top w:val="none" w:sz="0" w:space="0" w:color="auto"/>
        <w:left w:val="none" w:sz="0" w:space="0" w:color="auto"/>
        <w:bottom w:val="none" w:sz="0" w:space="0" w:color="auto"/>
        <w:right w:val="none" w:sz="0" w:space="0" w:color="auto"/>
      </w:divBdr>
    </w:div>
    <w:div w:id="835803680">
      <w:bodyDiv w:val="1"/>
      <w:marLeft w:val="0"/>
      <w:marRight w:val="0"/>
      <w:marTop w:val="0"/>
      <w:marBottom w:val="0"/>
      <w:divBdr>
        <w:top w:val="none" w:sz="0" w:space="0" w:color="auto"/>
        <w:left w:val="none" w:sz="0" w:space="0" w:color="auto"/>
        <w:bottom w:val="none" w:sz="0" w:space="0" w:color="auto"/>
        <w:right w:val="none" w:sz="0" w:space="0" w:color="auto"/>
      </w:divBdr>
    </w:div>
    <w:div w:id="838808461">
      <w:bodyDiv w:val="1"/>
      <w:marLeft w:val="0"/>
      <w:marRight w:val="0"/>
      <w:marTop w:val="0"/>
      <w:marBottom w:val="0"/>
      <w:divBdr>
        <w:top w:val="none" w:sz="0" w:space="0" w:color="auto"/>
        <w:left w:val="none" w:sz="0" w:space="0" w:color="auto"/>
        <w:bottom w:val="none" w:sz="0" w:space="0" w:color="auto"/>
        <w:right w:val="none" w:sz="0" w:space="0" w:color="auto"/>
      </w:divBdr>
    </w:div>
    <w:div w:id="845168965">
      <w:bodyDiv w:val="1"/>
      <w:marLeft w:val="0"/>
      <w:marRight w:val="0"/>
      <w:marTop w:val="0"/>
      <w:marBottom w:val="0"/>
      <w:divBdr>
        <w:top w:val="none" w:sz="0" w:space="0" w:color="auto"/>
        <w:left w:val="none" w:sz="0" w:space="0" w:color="auto"/>
        <w:bottom w:val="none" w:sz="0" w:space="0" w:color="auto"/>
        <w:right w:val="none" w:sz="0" w:space="0" w:color="auto"/>
      </w:divBdr>
    </w:div>
    <w:div w:id="847986498">
      <w:bodyDiv w:val="1"/>
      <w:marLeft w:val="0"/>
      <w:marRight w:val="0"/>
      <w:marTop w:val="0"/>
      <w:marBottom w:val="0"/>
      <w:divBdr>
        <w:top w:val="none" w:sz="0" w:space="0" w:color="auto"/>
        <w:left w:val="none" w:sz="0" w:space="0" w:color="auto"/>
        <w:bottom w:val="none" w:sz="0" w:space="0" w:color="auto"/>
        <w:right w:val="none" w:sz="0" w:space="0" w:color="auto"/>
      </w:divBdr>
    </w:div>
    <w:div w:id="848259018">
      <w:bodyDiv w:val="1"/>
      <w:marLeft w:val="0"/>
      <w:marRight w:val="0"/>
      <w:marTop w:val="0"/>
      <w:marBottom w:val="0"/>
      <w:divBdr>
        <w:top w:val="none" w:sz="0" w:space="0" w:color="auto"/>
        <w:left w:val="none" w:sz="0" w:space="0" w:color="auto"/>
        <w:bottom w:val="none" w:sz="0" w:space="0" w:color="auto"/>
        <w:right w:val="none" w:sz="0" w:space="0" w:color="auto"/>
      </w:divBdr>
    </w:div>
    <w:div w:id="848761492">
      <w:bodyDiv w:val="1"/>
      <w:marLeft w:val="0"/>
      <w:marRight w:val="0"/>
      <w:marTop w:val="0"/>
      <w:marBottom w:val="0"/>
      <w:divBdr>
        <w:top w:val="none" w:sz="0" w:space="0" w:color="auto"/>
        <w:left w:val="none" w:sz="0" w:space="0" w:color="auto"/>
        <w:bottom w:val="none" w:sz="0" w:space="0" w:color="auto"/>
        <w:right w:val="none" w:sz="0" w:space="0" w:color="auto"/>
      </w:divBdr>
    </w:div>
    <w:div w:id="860553522">
      <w:bodyDiv w:val="1"/>
      <w:marLeft w:val="0"/>
      <w:marRight w:val="0"/>
      <w:marTop w:val="0"/>
      <w:marBottom w:val="0"/>
      <w:divBdr>
        <w:top w:val="none" w:sz="0" w:space="0" w:color="auto"/>
        <w:left w:val="none" w:sz="0" w:space="0" w:color="auto"/>
        <w:bottom w:val="none" w:sz="0" w:space="0" w:color="auto"/>
        <w:right w:val="none" w:sz="0" w:space="0" w:color="auto"/>
      </w:divBdr>
    </w:div>
    <w:div w:id="866674386">
      <w:bodyDiv w:val="1"/>
      <w:marLeft w:val="0"/>
      <w:marRight w:val="0"/>
      <w:marTop w:val="0"/>
      <w:marBottom w:val="0"/>
      <w:divBdr>
        <w:top w:val="none" w:sz="0" w:space="0" w:color="auto"/>
        <w:left w:val="none" w:sz="0" w:space="0" w:color="auto"/>
        <w:bottom w:val="none" w:sz="0" w:space="0" w:color="auto"/>
        <w:right w:val="none" w:sz="0" w:space="0" w:color="auto"/>
      </w:divBdr>
    </w:div>
    <w:div w:id="872957171">
      <w:bodyDiv w:val="1"/>
      <w:marLeft w:val="0"/>
      <w:marRight w:val="0"/>
      <w:marTop w:val="0"/>
      <w:marBottom w:val="0"/>
      <w:divBdr>
        <w:top w:val="none" w:sz="0" w:space="0" w:color="auto"/>
        <w:left w:val="none" w:sz="0" w:space="0" w:color="auto"/>
        <w:bottom w:val="none" w:sz="0" w:space="0" w:color="auto"/>
        <w:right w:val="none" w:sz="0" w:space="0" w:color="auto"/>
      </w:divBdr>
    </w:div>
    <w:div w:id="874198957">
      <w:bodyDiv w:val="1"/>
      <w:marLeft w:val="0"/>
      <w:marRight w:val="0"/>
      <w:marTop w:val="0"/>
      <w:marBottom w:val="0"/>
      <w:divBdr>
        <w:top w:val="none" w:sz="0" w:space="0" w:color="auto"/>
        <w:left w:val="none" w:sz="0" w:space="0" w:color="auto"/>
        <w:bottom w:val="none" w:sz="0" w:space="0" w:color="auto"/>
        <w:right w:val="none" w:sz="0" w:space="0" w:color="auto"/>
      </w:divBdr>
    </w:div>
    <w:div w:id="891891158">
      <w:bodyDiv w:val="1"/>
      <w:marLeft w:val="0"/>
      <w:marRight w:val="0"/>
      <w:marTop w:val="0"/>
      <w:marBottom w:val="0"/>
      <w:divBdr>
        <w:top w:val="none" w:sz="0" w:space="0" w:color="auto"/>
        <w:left w:val="none" w:sz="0" w:space="0" w:color="auto"/>
        <w:bottom w:val="none" w:sz="0" w:space="0" w:color="auto"/>
        <w:right w:val="none" w:sz="0" w:space="0" w:color="auto"/>
      </w:divBdr>
    </w:div>
    <w:div w:id="892161455">
      <w:bodyDiv w:val="1"/>
      <w:marLeft w:val="0"/>
      <w:marRight w:val="0"/>
      <w:marTop w:val="0"/>
      <w:marBottom w:val="0"/>
      <w:divBdr>
        <w:top w:val="none" w:sz="0" w:space="0" w:color="auto"/>
        <w:left w:val="none" w:sz="0" w:space="0" w:color="auto"/>
        <w:bottom w:val="none" w:sz="0" w:space="0" w:color="auto"/>
        <w:right w:val="none" w:sz="0" w:space="0" w:color="auto"/>
      </w:divBdr>
    </w:div>
    <w:div w:id="892498766">
      <w:bodyDiv w:val="1"/>
      <w:marLeft w:val="0"/>
      <w:marRight w:val="0"/>
      <w:marTop w:val="0"/>
      <w:marBottom w:val="0"/>
      <w:divBdr>
        <w:top w:val="none" w:sz="0" w:space="0" w:color="auto"/>
        <w:left w:val="none" w:sz="0" w:space="0" w:color="auto"/>
        <w:bottom w:val="none" w:sz="0" w:space="0" w:color="auto"/>
        <w:right w:val="none" w:sz="0" w:space="0" w:color="auto"/>
      </w:divBdr>
    </w:div>
    <w:div w:id="892928789">
      <w:bodyDiv w:val="1"/>
      <w:marLeft w:val="0"/>
      <w:marRight w:val="0"/>
      <w:marTop w:val="0"/>
      <w:marBottom w:val="0"/>
      <w:divBdr>
        <w:top w:val="none" w:sz="0" w:space="0" w:color="auto"/>
        <w:left w:val="none" w:sz="0" w:space="0" w:color="auto"/>
        <w:bottom w:val="none" w:sz="0" w:space="0" w:color="auto"/>
        <w:right w:val="none" w:sz="0" w:space="0" w:color="auto"/>
      </w:divBdr>
    </w:div>
    <w:div w:id="902368466">
      <w:bodyDiv w:val="1"/>
      <w:marLeft w:val="0"/>
      <w:marRight w:val="0"/>
      <w:marTop w:val="0"/>
      <w:marBottom w:val="0"/>
      <w:divBdr>
        <w:top w:val="none" w:sz="0" w:space="0" w:color="auto"/>
        <w:left w:val="none" w:sz="0" w:space="0" w:color="auto"/>
        <w:bottom w:val="none" w:sz="0" w:space="0" w:color="auto"/>
        <w:right w:val="none" w:sz="0" w:space="0" w:color="auto"/>
      </w:divBdr>
    </w:div>
    <w:div w:id="906040025">
      <w:bodyDiv w:val="1"/>
      <w:marLeft w:val="0"/>
      <w:marRight w:val="0"/>
      <w:marTop w:val="0"/>
      <w:marBottom w:val="0"/>
      <w:divBdr>
        <w:top w:val="none" w:sz="0" w:space="0" w:color="auto"/>
        <w:left w:val="none" w:sz="0" w:space="0" w:color="auto"/>
        <w:bottom w:val="none" w:sz="0" w:space="0" w:color="auto"/>
        <w:right w:val="none" w:sz="0" w:space="0" w:color="auto"/>
      </w:divBdr>
    </w:div>
    <w:div w:id="924529405">
      <w:bodyDiv w:val="1"/>
      <w:marLeft w:val="0"/>
      <w:marRight w:val="0"/>
      <w:marTop w:val="0"/>
      <w:marBottom w:val="0"/>
      <w:divBdr>
        <w:top w:val="none" w:sz="0" w:space="0" w:color="auto"/>
        <w:left w:val="none" w:sz="0" w:space="0" w:color="auto"/>
        <w:bottom w:val="none" w:sz="0" w:space="0" w:color="auto"/>
        <w:right w:val="none" w:sz="0" w:space="0" w:color="auto"/>
      </w:divBdr>
    </w:div>
    <w:div w:id="929855329">
      <w:bodyDiv w:val="1"/>
      <w:marLeft w:val="0"/>
      <w:marRight w:val="0"/>
      <w:marTop w:val="0"/>
      <w:marBottom w:val="0"/>
      <w:divBdr>
        <w:top w:val="none" w:sz="0" w:space="0" w:color="auto"/>
        <w:left w:val="none" w:sz="0" w:space="0" w:color="auto"/>
        <w:bottom w:val="none" w:sz="0" w:space="0" w:color="auto"/>
        <w:right w:val="none" w:sz="0" w:space="0" w:color="auto"/>
      </w:divBdr>
    </w:div>
    <w:div w:id="937559816">
      <w:bodyDiv w:val="1"/>
      <w:marLeft w:val="0"/>
      <w:marRight w:val="0"/>
      <w:marTop w:val="0"/>
      <w:marBottom w:val="0"/>
      <w:divBdr>
        <w:top w:val="none" w:sz="0" w:space="0" w:color="auto"/>
        <w:left w:val="none" w:sz="0" w:space="0" w:color="auto"/>
        <w:bottom w:val="none" w:sz="0" w:space="0" w:color="auto"/>
        <w:right w:val="none" w:sz="0" w:space="0" w:color="auto"/>
      </w:divBdr>
    </w:div>
    <w:div w:id="938676634">
      <w:bodyDiv w:val="1"/>
      <w:marLeft w:val="0"/>
      <w:marRight w:val="0"/>
      <w:marTop w:val="0"/>
      <w:marBottom w:val="0"/>
      <w:divBdr>
        <w:top w:val="none" w:sz="0" w:space="0" w:color="auto"/>
        <w:left w:val="none" w:sz="0" w:space="0" w:color="auto"/>
        <w:bottom w:val="none" w:sz="0" w:space="0" w:color="auto"/>
        <w:right w:val="none" w:sz="0" w:space="0" w:color="auto"/>
      </w:divBdr>
    </w:div>
    <w:div w:id="941299984">
      <w:bodyDiv w:val="1"/>
      <w:marLeft w:val="0"/>
      <w:marRight w:val="0"/>
      <w:marTop w:val="0"/>
      <w:marBottom w:val="0"/>
      <w:divBdr>
        <w:top w:val="none" w:sz="0" w:space="0" w:color="auto"/>
        <w:left w:val="none" w:sz="0" w:space="0" w:color="auto"/>
        <w:bottom w:val="none" w:sz="0" w:space="0" w:color="auto"/>
        <w:right w:val="none" w:sz="0" w:space="0" w:color="auto"/>
      </w:divBdr>
    </w:div>
    <w:div w:id="949707869">
      <w:bodyDiv w:val="1"/>
      <w:marLeft w:val="0"/>
      <w:marRight w:val="0"/>
      <w:marTop w:val="0"/>
      <w:marBottom w:val="0"/>
      <w:divBdr>
        <w:top w:val="none" w:sz="0" w:space="0" w:color="auto"/>
        <w:left w:val="none" w:sz="0" w:space="0" w:color="auto"/>
        <w:bottom w:val="none" w:sz="0" w:space="0" w:color="auto"/>
        <w:right w:val="none" w:sz="0" w:space="0" w:color="auto"/>
      </w:divBdr>
    </w:div>
    <w:div w:id="955985059">
      <w:bodyDiv w:val="1"/>
      <w:marLeft w:val="0"/>
      <w:marRight w:val="0"/>
      <w:marTop w:val="0"/>
      <w:marBottom w:val="0"/>
      <w:divBdr>
        <w:top w:val="none" w:sz="0" w:space="0" w:color="auto"/>
        <w:left w:val="none" w:sz="0" w:space="0" w:color="auto"/>
        <w:bottom w:val="none" w:sz="0" w:space="0" w:color="auto"/>
        <w:right w:val="none" w:sz="0" w:space="0" w:color="auto"/>
      </w:divBdr>
    </w:div>
    <w:div w:id="960068833">
      <w:bodyDiv w:val="1"/>
      <w:marLeft w:val="0"/>
      <w:marRight w:val="0"/>
      <w:marTop w:val="0"/>
      <w:marBottom w:val="0"/>
      <w:divBdr>
        <w:top w:val="none" w:sz="0" w:space="0" w:color="auto"/>
        <w:left w:val="none" w:sz="0" w:space="0" w:color="auto"/>
        <w:bottom w:val="none" w:sz="0" w:space="0" w:color="auto"/>
        <w:right w:val="none" w:sz="0" w:space="0" w:color="auto"/>
      </w:divBdr>
    </w:div>
    <w:div w:id="965771048">
      <w:bodyDiv w:val="1"/>
      <w:marLeft w:val="0"/>
      <w:marRight w:val="0"/>
      <w:marTop w:val="0"/>
      <w:marBottom w:val="0"/>
      <w:divBdr>
        <w:top w:val="none" w:sz="0" w:space="0" w:color="auto"/>
        <w:left w:val="none" w:sz="0" w:space="0" w:color="auto"/>
        <w:bottom w:val="none" w:sz="0" w:space="0" w:color="auto"/>
        <w:right w:val="none" w:sz="0" w:space="0" w:color="auto"/>
      </w:divBdr>
    </w:div>
    <w:div w:id="966853420">
      <w:bodyDiv w:val="1"/>
      <w:marLeft w:val="0"/>
      <w:marRight w:val="0"/>
      <w:marTop w:val="0"/>
      <w:marBottom w:val="0"/>
      <w:divBdr>
        <w:top w:val="none" w:sz="0" w:space="0" w:color="auto"/>
        <w:left w:val="none" w:sz="0" w:space="0" w:color="auto"/>
        <w:bottom w:val="none" w:sz="0" w:space="0" w:color="auto"/>
        <w:right w:val="none" w:sz="0" w:space="0" w:color="auto"/>
      </w:divBdr>
    </w:div>
    <w:div w:id="969752324">
      <w:bodyDiv w:val="1"/>
      <w:marLeft w:val="0"/>
      <w:marRight w:val="0"/>
      <w:marTop w:val="0"/>
      <w:marBottom w:val="0"/>
      <w:divBdr>
        <w:top w:val="none" w:sz="0" w:space="0" w:color="auto"/>
        <w:left w:val="none" w:sz="0" w:space="0" w:color="auto"/>
        <w:bottom w:val="none" w:sz="0" w:space="0" w:color="auto"/>
        <w:right w:val="none" w:sz="0" w:space="0" w:color="auto"/>
      </w:divBdr>
    </w:div>
    <w:div w:id="984316913">
      <w:bodyDiv w:val="1"/>
      <w:marLeft w:val="0"/>
      <w:marRight w:val="0"/>
      <w:marTop w:val="0"/>
      <w:marBottom w:val="0"/>
      <w:divBdr>
        <w:top w:val="none" w:sz="0" w:space="0" w:color="auto"/>
        <w:left w:val="none" w:sz="0" w:space="0" w:color="auto"/>
        <w:bottom w:val="none" w:sz="0" w:space="0" w:color="auto"/>
        <w:right w:val="none" w:sz="0" w:space="0" w:color="auto"/>
      </w:divBdr>
    </w:div>
    <w:div w:id="990911547">
      <w:bodyDiv w:val="1"/>
      <w:marLeft w:val="0"/>
      <w:marRight w:val="0"/>
      <w:marTop w:val="0"/>
      <w:marBottom w:val="0"/>
      <w:divBdr>
        <w:top w:val="none" w:sz="0" w:space="0" w:color="auto"/>
        <w:left w:val="none" w:sz="0" w:space="0" w:color="auto"/>
        <w:bottom w:val="none" w:sz="0" w:space="0" w:color="auto"/>
        <w:right w:val="none" w:sz="0" w:space="0" w:color="auto"/>
      </w:divBdr>
    </w:div>
    <w:div w:id="992876029">
      <w:bodyDiv w:val="1"/>
      <w:marLeft w:val="0"/>
      <w:marRight w:val="0"/>
      <w:marTop w:val="0"/>
      <w:marBottom w:val="0"/>
      <w:divBdr>
        <w:top w:val="none" w:sz="0" w:space="0" w:color="auto"/>
        <w:left w:val="none" w:sz="0" w:space="0" w:color="auto"/>
        <w:bottom w:val="none" w:sz="0" w:space="0" w:color="auto"/>
        <w:right w:val="none" w:sz="0" w:space="0" w:color="auto"/>
      </w:divBdr>
    </w:div>
    <w:div w:id="995649223">
      <w:bodyDiv w:val="1"/>
      <w:marLeft w:val="0"/>
      <w:marRight w:val="0"/>
      <w:marTop w:val="0"/>
      <w:marBottom w:val="0"/>
      <w:divBdr>
        <w:top w:val="none" w:sz="0" w:space="0" w:color="auto"/>
        <w:left w:val="none" w:sz="0" w:space="0" w:color="auto"/>
        <w:bottom w:val="none" w:sz="0" w:space="0" w:color="auto"/>
        <w:right w:val="none" w:sz="0" w:space="0" w:color="auto"/>
      </w:divBdr>
    </w:div>
    <w:div w:id="1003362684">
      <w:bodyDiv w:val="1"/>
      <w:marLeft w:val="0"/>
      <w:marRight w:val="0"/>
      <w:marTop w:val="0"/>
      <w:marBottom w:val="0"/>
      <w:divBdr>
        <w:top w:val="none" w:sz="0" w:space="0" w:color="auto"/>
        <w:left w:val="none" w:sz="0" w:space="0" w:color="auto"/>
        <w:bottom w:val="none" w:sz="0" w:space="0" w:color="auto"/>
        <w:right w:val="none" w:sz="0" w:space="0" w:color="auto"/>
      </w:divBdr>
    </w:div>
    <w:div w:id="1014570117">
      <w:bodyDiv w:val="1"/>
      <w:marLeft w:val="0"/>
      <w:marRight w:val="0"/>
      <w:marTop w:val="0"/>
      <w:marBottom w:val="0"/>
      <w:divBdr>
        <w:top w:val="none" w:sz="0" w:space="0" w:color="auto"/>
        <w:left w:val="none" w:sz="0" w:space="0" w:color="auto"/>
        <w:bottom w:val="none" w:sz="0" w:space="0" w:color="auto"/>
        <w:right w:val="none" w:sz="0" w:space="0" w:color="auto"/>
      </w:divBdr>
    </w:div>
    <w:div w:id="1031683694">
      <w:bodyDiv w:val="1"/>
      <w:marLeft w:val="0"/>
      <w:marRight w:val="0"/>
      <w:marTop w:val="0"/>
      <w:marBottom w:val="0"/>
      <w:divBdr>
        <w:top w:val="none" w:sz="0" w:space="0" w:color="auto"/>
        <w:left w:val="none" w:sz="0" w:space="0" w:color="auto"/>
        <w:bottom w:val="none" w:sz="0" w:space="0" w:color="auto"/>
        <w:right w:val="none" w:sz="0" w:space="0" w:color="auto"/>
      </w:divBdr>
    </w:div>
    <w:div w:id="1033070239">
      <w:bodyDiv w:val="1"/>
      <w:marLeft w:val="0"/>
      <w:marRight w:val="0"/>
      <w:marTop w:val="0"/>
      <w:marBottom w:val="0"/>
      <w:divBdr>
        <w:top w:val="none" w:sz="0" w:space="0" w:color="auto"/>
        <w:left w:val="none" w:sz="0" w:space="0" w:color="auto"/>
        <w:bottom w:val="none" w:sz="0" w:space="0" w:color="auto"/>
        <w:right w:val="none" w:sz="0" w:space="0" w:color="auto"/>
      </w:divBdr>
    </w:div>
    <w:div w:id="1062677289">
      <w:bodyDiv w:val="1"/>
      <w:marLeft w:val="0"/>
      <w:marRight w:val="0"/>
      <w:marTop w:val="0"/>
      <w:marBottom w:val="0"/>
      <w:divBdr>
        <w:top w:val="none" w:sz="0" w:space="0" w:color="auto"/>
        <w:left w:val="none" w:sz="0" w:space="0" w:color="auto"/>
        <w:bottom w:val="none" w:sz="0" w:space="0" w:color="auto"/>
        <w:right w:val="none" w:sz="0" w:space="0" w:color="auto"/>
      </w:divBdr>
    </w:div>
    <w:div w:id="1071929474">
      <w:bodyDiv w:val="1"/>
      <w:marLeft w:val="0"/>
      <w:marRight w:val="0"/>
      <w:marTop w:val="0"/>
      <w:marBottom w:val="0"/>
      <w:divBdr>
        <w:top w:val="none" w:sz="0" w:space="0" w:color="auto"/>
        <w:left w:val="none" w:sz="0" w:space="0" w:color="auto"/>
        <w:bottom w:val="none" w:sz="0" w:space="0" w:color="auto"/>
        <w:right w:val="none" w:sz="0" w:space="0" w:color="auto"/>
      </w:divBdr>
    </w:div>
    <w:div w:id="1076633092">
      <w:bodyDiv w:val="1"/>
      <w:marLeft w:val="0"/>
      <w:marRight w:val="0"/>
      <w:marTop w:val="0"/>
      <w:marBottom w:val="0"/>
      <w:divBdr>
        <w:top w:val="none" w:sz="0" w:space="0" w:color="auto"/>
        <w:left w:val="none" w:sz="0" w:space="0" w:color="auto"/>
        <w:bottom w:val="none" w:sz="0" w:space="0" w:color="auto"/>
        <w:right w:val="none" w:sz="0" w:space="0" w:color="auto"/>
      </w:divBdr>
    </w:div>
    <w:div w:id="1076709683">
      <w:bodyDiv w:val="1"/>
      <w:marLeft w:val="0"/>
      <w:marRight w:val="0"/>
      <w:marTop w:val="0"/>
      <w:marBottom w:val="0"/>
      <w:divBdr>
        <w:top w:val="none" w:sz="0" w:space="0" w:color="auto"/>
        <w:left w:val="none" w:sz="0" w:space="0" w:color="auto"/>
        <w:bottom w:val="none" w:sz="0" w:space="0" w:color="auto"/>
        <w:right w:val="none" w:sz="0" w:space="0" w:color="auto"/>
      </w:divBdr>
    </w:div>
    <w:div w:id="1077288416">
      <w:bodyDiv w:val="1"/>
      <w:marLeft w:val="0"/>
      <w:marRight w:val="0"/>
      <w:marTop w:val="0"/>
      <w:marBottom w:val="0"/>
      <w:divBdr>
        <w:top w:val="none" w:sz="0" w:space="0" w:color="auto"/>
        <w:left w:val="none" w:sz="0" w:space="0" w:color="auto"/>
        <w:bottom w:val="none" w:sz="0" w:space="0" w:color="auto"/>
        <w:right w:val="none" w:sz="0" w:space="0" w:color="auto"/>
      </w:divBdr>
    </w:div>
    <w:div w:id="1084689028">
      <w:bodyDiv w:val="1"/>
      <w:marLeft w:val="0"/>
      <w:marRight w:val="0"/>
      <w:marTop w:val="0"/>
      <w:marBottom w:val="0"/>
      <w:divBdr>
        <w:top w:val="none" w:sz="0" w:space="0" w:color="auto"/>
        <w:left w:val="none" w:sz="0" w:space="0" w:color="auto"/>
        <w:bottom w:val="none" w:sz="0" w:space="0" w:color="auto"/>
        <w:right w:val="none" w:sz="0" w:space="0" w:color="auto"/>
      </w:divBdr>
    </w:div>
    <w:div w:id="1086729425">
      <w:bodyDiv w:val="1"/>
      <w:marLeft w:val="0"/>
      <w:marRight w:val="0"/>
      <w:marTop w:val="0"/>
      <w:marBottom w:val="0"/>
      <w:divBdr>
        <w:top w:val="none" w:sz="0" w:space="0" w:color="auto"/>
        <w:left w:val="none" w:sz="0" w:space="0" w:color="auto"/>
        <w:bottom w:val="none" w:sz="0" w:space="0" w:color="auto"/>
        <w:right w:val="none" w:sz="0" w:space="0" w:color="auto"/>
      </w:divBdr>
    </w:div>
    <w:div w:id="1090152010">
      <w:bodyDiv w:val="1"/>
      <w:marLeft w:val="0"/>
      <w:marRight w:val="0"/>
      <w:marTop w:val="0"/>
      <w:marBottom w:val="0"/>
      <w:divBdr>
        <w:top w:val="none" w:sz="0" w:space="0" w:color="auto"/>
        <w:left w:val="none" w:sz="0" w:space="0" w:color="auto"/>
        <w:bottom w:val="none" w:sz="0" w:space="0" w:color="auto"/>
        <w:right w:val="none" w:sz="0" w:space="0" w:color="auto"/>
      </w:divBdr>
    </w:div>
    <w:div w:id="1104033580">
      <w:bodyDiv w:val="1"/>
      <w:marLeft w:val="0"/>
      <w:marRight w:val="0"/>
      <w:marTop w:val="0"/>
      <w:marBottom w:val="0"/>
      <w:divBdr>
        <w:top w:val="none" w:sz="0" w:space="0" w:color="auto"/>
        <w:left w:val="none" w:sz="0" w:space="0" w:color="auto"/>
        <w:bottom w:val="none" w:sz="0" w:space="0" w:color="auto"/>
        <w:right w:val="none" w:sz="0" w:space="0" w:color="auto"/>
      </w:divBdr>
    </w:div>
    <w:div w:id="1113477055">
      <w:bodyDiv w:val="1"/>
      <w:marLeft w:val="0"/>
      <w:marRight w:val="0"/>
      <w:marTop w:val="0"/>
      <w:marBottom w:val="0"/>
      <w:divBdr>
        <w:top w:val="none" w:sz="0" w:space="0" w:color="auto"/>
        <w:left w:val="none" w:sz="0" w:space="0" w:color="auto"/>
        <w:bottom w:val="none" w:sz="0" w:space="0" w:color="auto"/>
        <w:right w:val="none" w:sz="0" w:space="0" w:color="auto"/>
      </w:divBdr>
    </w:div>
    <w:div w:id="1113593131">
      <w:bodyDiv w:val="1"/>
      <w:marLeft w:val="0"/>
      <w:marRight w:val="0"/>
      <w:marTop w:val="0"/>
      <w:marBottom w:val="0"/>
      <w:divBdr>
        <w:top w:val="none" w:sz="0" w:space="0" w:color="auto"/>
        <w:left w:val="none" w:sz="0" w:space="0" w:color="auto"/>
        <w:bottom w:val="none" w:sz="0" w:space="0" w:color="auto"/>
        <w:right w:val="none" w:sz="0" w:space="0" w:color="auto"/>
      </w:divBdr>
    </w:div>
    <w:div w:id="1129858506">
      <w:bodyDiv w:val="1"/>
      <w:marLeft w:val="0"/>
      <w:marRight w:val="0"/>
      <w:marTop w:val="0"/>
      <w:marBottom w:val="0"/>
      <w:divBdr>
        <w:top w:val="none" w:sz="0" w:space="0" w:color="auto"/>
        <w:left w:val="none" w:sz="0" w:space="0" w:color="auto"/>
        <w:bottom w:val="none" w:sz="0" w:space="0" w:color="auto"/>
        <w:right w:val="none" w:sz="0" w:space="0" w:color="auto"/>
      </w:divBdr>
    </w:div>
    <w:div w:id="1152676928">
      <w:bodyDiv w:val="1"/>
      <w:marLeft w:val="0"/>
      <w:marRight w:val="0"/>
      <w:marTop w:val="0"/>
      <w:marBottom w:val="0"/>
      <w:divBdr>
        <w:top w:val="none" w:sz="0" w:space="0" w:color="auto"/>
        <w:left w:val="none" w:sz="0" w:space="0" w:color="auto"/>
        <w:bottom w:val="none" w:sz="0" w:space="0" w:color="auto"/>
        <w:right w:val="none" w:sz="0" w:space="0" w:color="auto"/>
      </w:divBdr>
    </w:div>
    <w:div w:id="1152868519">
      <w:bodyDiv w:val="1"/>
      <w:marLeft w:val="0"/>
      <w:marRight w:val="0"/>
      <w:marTop w:val="0"/>
      <w:marBottom w:val="0"/>
      <w:divBdr>
        <w:top w:val="none" w:sz="0" w:space="0" w:color="auto"/>
        <w:left w:val="none" w:sz="0" w:space="0" w:color="auto"/>
        <w:bottom w:val="none" w:sz="0" w:space="0" w:color="auto"/>
        <w:right w:val="none" w:sz="0" w:space="0" w:color="auto"/>
      </w:divBdr>
    </w:div>
    <w:div w:id="1162744343">
      <w:bodyDiv w:val="1"/>
      <w:marLeft w:val="0"/>
      <w:marRight w:val="0"/>
      <w:marTop w:val="0"/>
      <w:marBottom w:val="0"/>
      <w:divBdr>
        <w:top w:val="none" w:sz="0" w:space="0" w:color="auto"/>
        <w:left w:val="none" w:sz="0" w:space="0" w:color="auto"/>
        <w:bottom w:val="none" w:sz="0" w:space="0" w:color="auto"/>
        <w:right w:val="none" w:sz="0" w:space="0" w:color="auto"/>
      </w:divBdr>
    </w:div>
    <w:div w:id="1183860497">
      <w:bodyDiv w:val="1"/>
      <w:marLeft w:val="0"/>
      <w:marRight w:val="0"/>
      <w:marTop w:val="0"/>
      <w:marBottom w:val="0"/>
      <w:divBdr>
        <w:top w:val="none" w:sz="0" w:space="0" w:color="auto"/>
        <w:left w:val="none" w:sz="0" w:space="0" w:color="auto"/>
        <w:bottom w:val="none" w:sz="0" w:space="0" w:color="auto"/>
        <w:right w:val="none" w:sz="0" w:space="0" w:color="auto"/>
      </w:divBdr>
    </w:div>
    <w:div w:id="1188056620">
      <w:bodyDiv w:val="1"/>
      <w:marLeft w:val="0"/>
      <w:marRight w:val="0"/>
      <w:marTop w:val="0"/>
      <w:marBottom w:val="0"/>
      <w:divBdr>
        <w:top w:val="none" w:sz="0" w:space="0" w:color="auto"/>
        <w:left w:val="none" w:sz="0" w:space="0" w:color="auto"/>
        <w:bottom w:val="none" w:sz="0" w:space="0" w:color="auto"/>
        <w:right w:val="none" w:sz="0" w:space="0" w:color="auto"/>
      </w:divBdr>
    </w:div>
    <w:div w:id="1193156464">
      <w:bodyDiv w:val="1"/>
      <w:marLeft w:val="0"/>
      <w:marRight w:val="0"/>
      <w:marTop w:val="0"/>
      <w:marBottom w:val="0"/>
      <w:divBdr>
        <w:top w:val="none" w:sz="0" w:space="0" w:color="auto"/>
        <w:left w:val="none" w:sz="0" w:space="0" w:color="auto"/>
        <w:bottom w:val="none" w:sz="0" w:space="0" w:color="auto"/>
        <w:right w:val="none" w:sz="0" w:space="0" w:color="auto"/>
      </w:divBdr>
    </w:div>
    <w:div w:id="1201211449">
      <w:bodyDiv w:val="1"/>
      <w:marLeft w:val="0"/>
      <w:marRight w:val="0"/>
      <w:marTop w:val="0"/>
      <w:marBottom w:val="0"/>
      <w:divBdr>
        <w:top w:val="none" w:sz="0" w:space="0" w:color="auto"/>
        <w:left w:val="none" w:sz="0" w:space="0" w:color="auto"/>
        <w:bottom w:val="none" w:sz="0" w:space="0" w:color="auto"/>
        <w:right w:val="none" w:sz="0" w:space="0" w:color="auto"/>
      </w:divBdr>
    </w:div>
    <w:div w:id="1202937290">
      <w:bodyDiv w:val="1"/>
      <w:marLeft w:val="0"/>
      <w:marRight w:val="0"/>
      <w:marTop w:val="0"/>
      <w:marBottom w:val="0"/>
      <w:divBdr>
        <w:top w:val="none" w:sz="0" w:space="0" w:color="auto"/>
        <w:left w:val="none" w:sz="0" w:space="0" w:color="auto"/>
        <w:bottom w:val="none" w:sz="0" w:space="0" w:color="auto"/>
        <w:right w:val="none" w:sz="0" w:space="0" w:color="auto"/>
      </w:divBdr>
    </w:div>
    <w:div w:id="1205827797">
      <w:bodyDiv w:val="1"/>
      <w:marLeft w:val="0"/>
      <w:marRight w:val="0"/>
      <w:marTop w:val="0"/>
      <w:marBottom w:val="0"/>
      <w:divBdr>
        <w:top w:val="none" w:sz="0" w:space="0" w:color="auto"/>
        <w:left w:val="none" w:sz="0" w:space="0" w:color="auto"/>
        <w:bottom w:val="none" w:sz="0" w:space="0" w:color="auto"/>
        <w:right w:val="none" w:sz="0" w:space="0" w:color="auto"/>
      </w:divBdr>
    </w:div>
    <w:div w:id="1214274572">
      <w:bodyDiv w:val="1"/>
      <w:marLeft w:val="0"/>
      <w:marRight w:val="0"/>
      <w:marTop w:val="0"/>
      <w:marBottom w:val="0"/>
      <w:divBdr>
        <w:top w:val="none" w:sz="0" w:space="0" w:color="auto"/>
        <w:left w:val="none" w:sz="0" w:space="0" w:color="auto"/>
        <w:bottom w:val="none" w:sz="0" w:space="0" w:color="auto"/>
        <w:right w:val="none" w:sz="0" w:space="0" w:color="auto"/>
      </w:divBdr>
    </w:div>
    <w:div w:id="1242132773">
      <w:bodyDiv w:val="1"/>
      <w:marLeft w:val="0"/>
      <w:marRight w:val="0"/>
      <w:marTop w:val="0"/>
      <w:marBottom w:val="0"/>
      <w:divBdr>
        <w:top w:val="none" w:sz="0" w:space="0" w:color="auto"/>
        <w:left w:val="none" w:sz="0" w:space="0" w:color="auto"/>
        <w:bottom w:val="none" w:sz="0" w:space="0" w:color="auto"/>
        <w:right w:val="none" w:sz="0" w:space="0" w:color="auto"/>
      </w:divBdr>
      <w:divsChild>
        <w:div w:id="768164055">
          <w:marLeft w:val="547"/>
          <w:marRight w:val="0"/>
          <w:marTop w:val="0"/>
          <w:marBottom w:val="0"/>
          <w:divBdr>
            <w:top w:val="none" w:sz="0" w:space="0" w:color="auto"/>
            <w:left w:val="none" w:sz="0" w:space="0" w:color="auto"/>
            <w:bottom w:val="none" w:sz="0" w:space="0" w:color="auto"/>
            <w:right w:val="none" w:sz="0" w:space="0" w:color="auto"/>
          </w:divBdr>
        </w:div>
        <w:div w:id="1040204323">
          <w:marLeft w:val="547"/>
          <w:marRight w:val="0"/>
          <w:marTop w:val="0"/>
          <w:marBottom w:val="0"/>
          <w:divBdr>
            <w:top w:val="none" w:sz="0" w:space="0" w:color="auto"/>
            <w:left w:val="none" w:sz="0" w:space="0" w:color="auto"/>
            <w:bottom w:val="none" w:sz="0" w:space="0" w:color="auto"/>
            <w:right w:val="none" w:sz="0" w:space="0" w:color="auto"/>
          </w:divBdr>
        </w:div>
        <w:div w:id="1215266806">
          <w:marLeft w:val="547"/>
          <w:marRight w:val="0"/>
          <w:marTop w:val="0"/>
          <w:marBottom w:val="0"/>
          <w:divBdr>
            <w:top w:val="none" w:sz="0" w:space="0" w:color="auto"/>
            <w:left w:val="none" w:sz="0" w:space="0" w:color="auto"/>
            <w:bottom w:val="none" w:sz="0" w:space="0" w:color="auto"/>
            <w:right w:val="none" w:sz="0" w:space="0" w:color="auto"/>
          </w:divBdr>
        </w:div>
        <w:div w:id="1342511205">
          <w:marLeft w:val="547"/>
          <w:marRight w:val="0"/>
          <w:marTop w:val="0"/>
          <w:marBottom w:val="0"/>
          <w:divBdr>
            <w:top w:val="none" w:sz="0" w:space="0" w:color="auto"/>
            <w:left w:val="none" w:sz="0" w:space="0" w:color="auto"/>
            <w:bottom w:val="none" w:sz="0" w:space="0" w:color="auto"/>
            <w:right w:val="none" w:sz="0" w:space="0" w:color="auto"/>
          </w:divBdr>
        </w:div>
        <w:div w:id="1358122954">
          <w:marLeft w:val="547"/>
          <w:marRight w:val="0"/>
          <w:marTop w:val="0"/>
          <w:marBottom w:val="0"/>
          <w:divBdr>
            <w:top w:val="none" w:sz="0" w:space="0" w:color="auto"/>
            <w:left w:val="none" w:sz="0" w:space="0" w:color="auto"/>
            <w:bottom w:val="none" w:sz="0" w:space="0" w:color="auto"/>
            <w:right w:val="none" w:sz="0" w:space="0" w:color="auto"/>
          </w:divBdr>
        </w:div>
        <w:div w:id="1571381657">
          <w:marLeft w:val="547"/>
          <w:marRight w:val="0"/>
          <w:marTop w:val="0"/>
          <w:marBottom w:val="0"/>
          <w:divBdr>
            <w:top w:val="none" w:sz="0" w:space="0" w:color="auto"/>
            <w:left w:val="none" w:sz="0" w:space="0" w:color="auto"/>
            <w:bottom w:val="none" w:sz="0" w:space="0" w:color="auto"/>
            <w:right w:val="none" w:sz="0" w:space="0" w:color="auto"/>
          </w:divBdr>
        </w:div>
        <w:div w:id="1628966434">
          <w:marLeft w:val="547"/>
          <w:marRight w:val="0"/>
          <w:marTop w:val="0"/>
          <w:marBottom w:val="0"/>
          <w:divBdr>
            <w:top w:val="none" w:sz="0" w:space="0" w:color="auto"/>
            <w:left w:val="none" w:sz="0" w:space="0" w:color="auto"/>
            <w:bottom w:val="none" w:sz="0" w:space="0" w:color="auto"/>
            <w:right w:val="none" w:sz="0" w:space="0" w:color="auto"/>
          </w:divBdr>
        </w:div>
      </w:divsChild>
    </w:div>
    <w:div w:id="1245609279">
      <w:bodyDiv w:val="1"/>
      <w:marLeft w:val="0"/>
      <w:marRight w:val="0"/>
      <w:marTop w:val="0"/>
      <w:marBottom w:val="0"/>
      <w:divBdr>
        <w:top w:val="none" w:sz="0" w:space="0" w:color="auto"/>
        <w:left w:val="none" w:sz="0" w:space="0" w:color="auto"/>
        <w:bottom w:val="none" w:sz="0" w:space="0" w:color="auto"/>
        <w:right w:val="none" w:sz="0" w:space="0" w:color="auto"/>
      </w:divBdr>
    </w:div>
    <w:div w:id="1246374794">
      <w:bodyDiv w:val="1"/>
      <w:marLeft w:val="0"/>
      <w:marRight w:val="0"/>
      <w:marTop w:val="0"/>
      <w:marBottom w:val="0"/>
      <w:divBdr>
        <w:top w:val="none" w:sz="0" w:space="0" w:color="auto"/>
        <w:left w:val="none" w:sz="0" w:space="0" w:color="auto"/>
        <w:bottom w:val="none" w:sz="0" w:space="0" w:color="auto"/>
        <w:right w:val="none" w:sz="0" w:space="0" w:color="auto"/>
      </w:divBdr>
    </w:div>
    <w:div w:id="1247882007">
      <w:bodyDiv w:val="1"/>
      <w:marLeft w:val="0"/>
      <w:marRight w:val="0"/>
      <w:marTop w:val="0"/>
      <w:marBottom w:val="0"/>
      <w:divBdr>
        <w:top w:val="none" w:sz="0" w:space="0" w:color="auto"/>
        <w:left w:val="none" w:sz="0" w:space="0" w:color="auto"/>
        <w:bottom w:val="none" w:sz="0" w:space="0" w:color="auto"/>
        <w:right w:val="none" w:sz="0" w:space="0" w:color="auto"/>
      </w:divBdr>
    </w:div>
    <w:div w:id="1251428759">
      <w:bodyDiv w:val="1"/>
      <w:marLeft w:val="0"/>
      <w:marRight w:val="0"/>
      <w:marTop w:val="0"/>
      <w:marBottom w:val="0"/>
      <w:divBdr>
        <w:top w:val="none" w:sz="0" w:space="0" w:color="auto"/>
        <w:left w:val="none" w:sz="0" w:space="0" w:color="auto"/>
        <w:bottom w:val="none" w:sz="0" w:space="0" w:color="auto"/>
        <w:right w:val="none" w:sz="0" w:space="0" w:color="auto"/>
      </w:divBdr>
    </w:div>
    <w:div w:id="1254124928">
      <w:bodyDiv w:val="1"/>
      <w:marLeft w:val="0"/>
      <w:marRight w:val="0"/>
      <w:marTop w:val="0"/>
      <w:marBottom w:val="0"/>
      <w:divBdr>
        <w:top w:val="none" w:sz="0" w:space="0" w:color="auto"/>
        <w:left w:val="none" w:sz="0" w:space="0" w:color="auto"/>
        <w:bottom w:val="none" w:sz="0" w:space="0" w:color="auto"/>
        <w:right w:val="none" w:sz="0" w:space="0" w:color="auto"/>
      </w:divBdr>
    </w:div>
    <w:div w:id="1257712618">
      <w:bodyDiv w:val="1"/>
      <w:marLeft w:val="0"/>
      <w:marRight w:val="0"/>
      <w:marTop w:val="0"/>
      <w:marBottom w:val="0"/>
      <w:divBdr>
        <w:top w:val="none" w:sz="0" w:space="0" w:color="auto"/>
        <w:left w:val="none" w:sz="0" w:space="0" w:color="auto"/>
        <w:bottom w:val="none" w:sz="0" w:space="0" w:color="auto"/>
        <w:right w:val="none" w:sz="0" w:space="0" w:color="auto"/>
      </w:divBdr>
    </w:div>
    <w:div w:id="1272325732">
      <w:bodyDiv w:val="1"/>
      <w:marLeft w:val="0"/>
      <w:marRight w:val="0"/>
      <w:marTop w:val="0"/>
      <w:marBottom w:val="0"/>
      <w:divBdr>
        <w:top w:val="none" w:sz="0" w:space="0" w:color="auto"/>
        <w:left w:val="none" w:sz="0" w:space="0" w:color="auto"/>
        <w:bottom w:val="none" w:sz="0" w:space="0" w:color="auto"/>
        <w:right w:val="none" w:sz="0" w:space="0" w:color="auto"/>
      </w:divBdr>
    </w:div>
    <w:div w:id="1272660671">
      <w:bodyDiv w:val="1"/>
      <w:marLeft w:val="0"/>
      <w:marRight w:val="0"/>
      <w:marTop w:val="0"/>
      <w:marBottom w:val="0"/>
      <w:divBdr>
        <w:top w:val="none" w:sz="0" w:space="0" w:color="auto"/>
        <w:left w:val="none" w:sz="0" w:space="0" w:color="auto"/>
        <w:bottom w:val="none" w:sz="0" w:space="0" w:color="auto"/>
        <w:right w:val="none" w:sz="0" w:space="0" w:color="auto"/>
      </w:divBdr>
    </w:div>
    <w:div w:id="1273053199">
      <w:bodyDiv w:val="1"/>
      <w:marLeft w:val="0"/>
      <w:marRight w:val="0"/>
      <w:marTop w:val="0"/>
      <w:marBottom w:val="0"/>
      <w:divBdr>
        <w:top w:val="none" w:sz="0" w:space="0" w:color="auto"/>
        <w:left w:val="none" w:sz="0" w:space="0" w:color="auto"/>
        <w:bottom w:val="none" w:sz="0" w:space="0" w:color="auto"/>
        <w:right w:val="none" w:sz="0" w:space="0" w:color="auto"/>
      </w:divBdr>
    </w:div>
    <w:div w:id="1290356037">
      <w:bodyDiv w:val="1"/>
      <w:marLeft w:val="0"/>
      <w:marRight w:val="0"/>
      <w:marTop w:val="0"/>
      <w:marBottom w:val="0"/>
      <w:divBdr>
        <w:top w:val="none" w:sz="0" w:space="0" w:color="auto"/>
        <w:left w:val="none" w:sz="0" w:space="0" w:color="auto"/>
        <w:bottom w:val="none" w:sz="0" w:space="0" w:color="auto"/>
        <w:right w:val="none" w:sz="0" w:space="0" w:color="auto"/>
      </w:divBdr>
    </w:div>
    <w:div w:id="1302731079">
      <w:bodyDiv w:val="1"/>
      <w:marLeft w:val="0"/>
      <w:marRight w:val="0"/>
      <w:marTop w:val="0"/>
      <w:marBottom w:val="0"/>
      <w:divBdr>
        <w:top w:val="none" w:sz="0" w:space="0" w:color="auto"/>
        <w:left w:val="none" w:sz="0" w:space="0" w:color="auto"/>
        <w:bottom w:val="none" w:sz="0" w:space="0" w:color="auto"/>
        <w:right w:val="none" w:sz="0" w:space="0" w:color="auto"/>
      </w:divBdr>
    </w:div>
    <w:div w:id="1317418685">
      <w:bodyDiv w:val="1"/>
      <w:marLeft w:val="0"/>
      <w:marRight w:val="0"/>
      <w:marTop w:val="0"/>
      <w:marBottom w:val="0"/>
      <w:divBdr>
        <w:top w:val="none" w:sz="0" w:space="0" w:color="auto"/>
        <w:left w:val="none" w:sz="0" w:space="0" w:color="auto"/>
        <w:bottom w:val="none" w:sz="0" w:space="0" w:color="auto"/>
        <w:right w:val="none" w:sz="0" w:space="0" w:color="auto"/>
      </w:divBdr>
      <w:divsChild>
        <w:div w:id="1018194863">
          <w:marLeft w:val="547"/>
          <w:marRight w:val="0"/>
          <w:marTop w:val="0"/>
          <w:marBottom w:val="0"/>
          <w:divBdr>
            <w:top w:val="none" w:sz="0" w:space="0" w:color="auto"/>
            <w:left w:val="none" w:sz="0" w:space="0" w:color="auto"/>
            <w:bottom w:val="none" w:sz="0" w:space="0" w:color="auto"/>
            <w:right w:val="none" w:sz="0" w:space="0" w:color="auto"/>
          </w:divBdr>
        </w:div>
        <w:div w:id="1217937056">
          <w:marLeft w:val="547"/>
          <w:marRight w:val="0"/>
          <w:marTop w:val="0"/>
          <w:marBottom w:val="0"/>
          <w:divBdr>
            <w:top w:val="none" w:sz="0" w:space="0" w:color="auto"/>
            <w:left w:val="none" w:sz="0" w:space="0" w:color="auto"/>
            <w:bottom w:val="none" w:sz="0" w:space="0" w:color="auto"/>
            <w:right w:val="none" w:sz="0" w:space="0" w:color="auto"/>
          </w:divBdr>
        </w:div>
        <w:div w:id="1438018432">
          <w:marLeft w:val="547"/>
          <w:marRight w:val="0"/>
          <w:marTop w:val="0"/>
          <w:marBottom w:val="0"/>
          <w:divBdr>
            <w:top w:val="none" w:sz="0" w:space="0" w:color="auto"/>
            <w:left w:val="none" w:sz="0" w:space="0" w:color="auto"/>
            <w:bottom w:val="none" w:sz="0" w:space="0" w:color="auto"/>
            <w:right w:val="none" w:sz="0" w:space="0" w:color="auto"/>
          </w:divBdr>
        </w:div>
        <w:div w:id="1736052399">
          <w:marLeft w:val="547"/>
          <w:marRight w:val="0"/>
          <w:marTop w:val="0"/>
          <w:marBottom w:val="0"/>
          <w:divBdr>
            <w:top w:val="none" w:sz="0" w:space="0" w:color="auto"/>
            <w:left w:val="none" w:sz="0" w:space="0" w:color="auto"/>
            <w:bottom w:val="none" w:sz="0" w:space="0" w:color="auto"/>
            <w:right w:val="none" w:sz="0" w:space="0" w:color="auto"/>
          </w:divBdr>
        </w:div>
        <w:div w:id="1886142877">
          <w:marLeft w:val="547"/>
          <w:marRight w:val="0"/>
          <w:marTop w:val="0"/>
          <w:marBottom w:val="0"/>
          <w:divBdr>
            <w:top w:val="none" w:sz="0" w:space="0" w:color="auto"/>
            <w:left w:val="none" w:sz="0" w:space="0" w:color="auto"/>
            <w:bottom w:val="none" w:sz="0" w:space="0" w:color="auto"/>
            <w:right w:val="none" w:sz="0" w:space="0" w:color="auto"/>
          </w:divBdr>
        </w:div>
        <w:div w:id="1927613708">
          <w:marLeft w:val="547"/>
          <w:marRight w:val="0"/>
          <w:marTop w:val="0"/>
          <w:marBottom w:val="0"/>
          <w:divBdr>
            <w:top w:val="none" w:sz="0" w:space="0" w:color="auto"/>
            <w:left w:val="none" w:sz="0" w:space="0" w:color="auto"/>
            <w:bottom w:val="none" w:sz="0" w:space="0" w:color="auto"/>
            <w:right w:val="none" w:sz="0" w:space="0" w:color="auto"/>
          </w:divBdr>
        </w:div>
        <w:div w:id="1936935749">
          <w:marLeft w:val="547"/>
          <w:marRight w:val="0"/>
          <w:marTop w:val="0"/>
          <w:marBottom w:val="0"/>
          <w:divBdr>
            <w:top w:val="none" w:sz="0" w:space="0" w:color="auto"/>
            <w:left w:val="none" w:sz="0" w:space="0" w:color="auto"/>
            <w:bottom w:val="none" w:sz="0" w:space="0" w:color="auto"/>
            <w:right w:val="none" w:sz="0" w:space="0" w:color="auto"/>
          </w:divBdr>
        </w:div>
      </w:divsChild>
    </w:div>
    <w:div w:id="1343430517">
      <w:bodyDiv w:val="1"/>
      <w:marLeft w:val="0"/>
      <w:marRight w:val="0"/>
      <w:marTop w:val="0"/>
      <w:marBottom w:val="0"/>
      <w:divBdr>
        <w:top w:val="none" w:sz="0" w:space="0" w:color="auto"/>
        <w:left w:val="none" w:sz="0" w:space="0" w:color="auto"/>
        <w:bottom w:val="none" w:sz="0" w:space="0" w:color="auto"/>
        <w:right w:val="none" w:sz="0" w:space="0" w:color="auto"/>
      </w:divBdr>
    </w:div>
    <w:div w:id="1352486905">
      <w:bodyDiv w:val="1"/>
      <w:marLeft w:val="0"/>
      <w:marRight w:val="0"/>
      <w:marTop w:val="0"/>
      <w:marBottom w:val="0"/>
      <w:divBdr>
        <w:top w:val="none" w:sz="0" w:space="0" w:color="auto"/>
        <w:left w:val="none" w:sz="0" w:space="0" w:color="auto"/>
        <w:bottom w:val="none" w:sz="0" w:space="0" w:color="auto"/>
        <w:right w:val="none" w:sz="0" w:space="0" w:color="auto"/>
      </w:divBdr>
    </w:div>
    <w:div w:id="1370258019">
      <w:bodyDiv w:val="1"/>
      <w:marLeft w:val="0"/>
      <w:marRight w:val="0"/>
      <w:marTop w:val="0"/>
      <w:marBottom w:val="0"/>
      <w:divBdr>
        <w:top w:val="none" w:sz="0" w:space="0" w:color="auto"/>
        <w:left w:val="none" w:sz="0" w:space="0" w:color="auto"/>
        <w:bottom w:val="none" w:sz="0" w:space="0" w:color="auto"/>
        <w:right w:val="none" w:sz="0" w:space="0" w:color="auto"/>
      </w:divBdr>
    </w:div>
    <w:div w:id="1391659359">
      <w:bodyDiv w:val="1"/>
      <w:marLeft w:val="0"/>
      <w:marRight w:val="0"/>
      <w:marTop w:val="0"/>
      <w:marBottom w:val="0"/>
      <w:divBdr>
        <w:top w:val="none" w:sz="0" w:space="0" w:color="auto"/>
        <w:left w:val="none" w:sz="0" w:space="0" w:color="auto"/>
        <w:bottom w:val="none" w:sz="0" w:space="0" w:color="auto"/>
        <w:right w:val="none" w:sz="0" w:space="0" w:color="auto"/>
      </w:divBdr>
    </w:div>
    <w:div w:id="1399091478">
      <w:bodyDiv w:val="1"/>
      <w:marLeft w:val="0"/>
      <w:marRight w:val="0"/>
      <w:marTop w:val="0"/>
      <w:marBottom w:val="0"/>
      <w:divBdr>
        <w:top w:val="none" w:sz="0" w:space="0" w:color="auto"/>
        <w:left w:val="none" w:sz="0" w:space="0" w:color="auto"/>
        <w:bottom w:val="none" w:sz="0" w:space="0" w:color="auto"/>
        <w:right w:val="none" w:sz="0" w:space="0" w:color="auto"/>
      </w:divBdr>
    </w:div>
    <w:div w:id="1410156807">
      <w:bodyDiv w:val="1"/>
      <w:marLeft w:val="0"/>
      <w:marRight w:val="0"/>
      <w:marTop w:val="0"/>
      <w:marBottom w:val="0"/>
      <w:divBdr>
        <w:top w:val="none" w:sz="0" w:space="0" w:color="auto"/>
        <w:left w:val="none" w:sz="0" w:space="0" w:color="auto"/>
        <w:bottom w:val="none" w:sz="0" w:space="0" w:color="auto"/>
        <w:right w:val="none" w:sz="0" w:space="0" w:color="auto"/>
      </w:divBdr>
    </w:div>
    <w:div w:id="1427310313">
      <w:bodyDiv w:val="1"/>
      <w:marLeft w:val="0"/>
      <w:marRight w:val="0"/>
      <w:marTop w:val="0"/>
      <w:marBottom w:val="0"/>
      <w:divBdr>
        <w:top w:val="none" w:sz="0" w:space="0" w:color="auto"/>
        <w:left w:val="none" w:sz="0" w:space="0" w:color="auto"/>
        <w:bottom w:val="none" w:sz="0" w:space="0" w:color="auto"/>
        <w:right w:val="none" w:sz="0" w:space="0" w:color="auto"/>
      </w:divBdr>
    </w:div>
    <w:div w:id="1431585862">
      <w:bodyDiv w:val="1"/>
      <w:marLeft w:val="0"/>
      <w:marRight w:val="0"/>
      <w:marTop w:val="0"/>
      <w:marBottom w:val="0"/>
      <w:divBdr>
        <w:top w:val="none" w:sz="0" w:space="0" w:color="auto"/>
        <w:left w:val="none" w:sz="0" w:space="0" w:color="auto"/>
        <w:bottom w:val="none" w:sz="0" w:space="0" w:color="auto"/>
        <w:right w:val="none" w:sz="0" w:space="0" w:color="auto"/>
      </w:divBdr>
    </w:div>
    <w:div w:id="1433935283">
      <w:bodyDiv w:val="1"/>
      <w:marLeft w:val="0"/>
      <w:marRight w:val="0"/>
      <w:marTop w:val="0"/>
      <w:marBottom w:val="0"/>
      <w:divBdr>
        <w:top w:val="none" w:sz="0" w:space="0" w:color="auto"/>
        <w:left w:val="none" w:sz="0" w:space="0" w:color="auto"/>
        <w:bottom w:val="none" w:sz="0" w:space="0" w:color="auto"/>
        <w:right w:val="none" w:sz="0" w:space="0" w:color="auto"/>
      </w:divBdr>
    </w:div>
    <w:div w:id="1437671709">
      <w:bodyDiv w:val="1"/>
      <w:marLeft w:val="0"/>
      <w:marRight w:val="0"/>
      <w:marTop w:val="0"/>
      <w:marBottom w:val="0"/>
      <w:divBdr>
        <w:top w:val="none" w:sz="0" w:space="0" w:color="auto"/>
        <w:left w:val="none" w:sz="0" w:space="0" w:color="auto"/>
        <w:bottom w:val="none" w:sz="0" w:space="0" w:color="auto"/>
        <w:right w:val="none" w:sz="0" w:space="0" w:color="auto"/>
      </w:divBdr>
    </w:div>
    <w:div w:id="1440680249">
      <w:bodyDiv w:val="1"/>
      <w:marLeft w:val="0"/>
      <w:marRight w:val="0"/>
      <w:marTop w:val="0"/>
      <w:marBottom w:val="0"/>
      <w:divBdr>
        <w:top w:val="none" w:sz="0" w:space="0" w:color="auto"/>
        <w:left w:val="none" w:sz="0" w:space="0" w:color="auto"/>
        <w:bottom w:val="none" w:sz="0" w:space="0" w:color="auto"/>
        <w:right w:val="none" w:sz="0" w:space="0" w:color="auto"/>
      </w:divBdr>
    </w:div>
    <w:div w:id="1446269441">
      <w:bodyDiv w:val="1"/>
      <w:marLeft w:val="0"/>
      <w:marRight w:val="0"/>
      <w:marTop w:val="0"/>
      <w:marBottom w:val="0"/>
      <w:divBdr>
        <w:top w:val="none" w:sz="0" w:space="0" w:color="auto"/>
        <w:left w:val="none" w:sz="0" w:space="0" w:color="auto"/>
        <w:bottom w:val="none" w:sz="0" w:space="0" w:color="auto"/>
        <w:right w:val="none" w:sz="0" w:space="0" w:color="auto"/>
      </w:divBdr>
    </w:div>
    <w:div w:id="1447310483">
      <w:bodyDiv w:val="1"/>
      <w:marLeft w:val="0"/>
      <w:marRight w:val="0"/>
      <w:marTop w:val="0"/>
      <w:marBottom w:val="0"/>
      <w:divBdr>
        <w:top w:val="none" w:sz="0" w:space="0" w:color="auto"/>
        <w:left w:val="none" w:sz="0" w:space="0" w:color="auto"/>
        <w:bottom w:val="none" w:sz="0" w:space="0" w:color="auto"/>
        <w:right w:val="none" w:sz="0" w:space="0" w:color="auto"/>
      </w:divBdr>
    </w:div>
    <w:div w:id="1457410230">
      <w:bodyDiv w:val="1"/>
      <w:marLeft w:val="0"/>
      <w:marRight w:val="0"/>
      <w:marTop w:val="0"/>
      <w:marBottom w:val="0"/>
      <w:divBdr>
        <w:top w:val="none" w:sz="0" w:space="0" w:color="auto"/>
        <w:left w:val="none" w:sz="0" w:space="0" w:color="auto"/>
        <w:bottom w:val="none" w:sz="0" w:space="0" w:color="auto"/>
        <w:right w:val="none" w:sz="0" w:space="0" w:color="auto"/>
      </w:divBdr>
    </w:div>
    <w:div w:id="1480146584">
      <w:bodyDiv w:val="1"/>
      <w:marLeft w:val="0"/>
      <w:marRight w:val="0"/>
      <w:marTop w:val="0"/>
      <w:marBottom w:val="0"/>
      <w:divBdr>
        <w:top w:val="none" w:sz="0" w:space="0" w:color="auto"/>
        <w:left w:val="none" w:sz="0" w:space="0" w:color="auto"/>
        <w:bottom w:val="none" w:sz="0" w:space="0" w:color="auto"/>
        <w:right w:val="none" w:sz="0" w:space="0" w:color="auto"/>
      </w:divBdr>
    </w:div>
    <w:div w:id="1487747077">
      <w:bodyDiv w:val="1"/>
      <w:marLeft w:val="0"/>
      <w:marRight w:val="0"/>
      <w:marTop w:val="0"/>
      <w:marBottom w:val="0"/>
      <w:divBdr>
        <w:top w:val="none" w:sz="0" w:space="0" w:color="auto"/>
        <w:left w:val="none" w:sz="0" w:space="0" w:color="auto"/>
        <w:bottom w:val="none" w:sz="0" w:space="0" w:color="auto"/>
        <w:right w:val="none" w:sz="0" w:space="0" w:color="auto"/>
      </w:divBdr>
    </w:div>
    <w:div w:id="1490369495">
      <w:bodyDiv w:val="1"/>
      <w:marLeft w:val="0"/>
      <w:marRight w:val="0"/>
      <w:marTop w:val="0"/>
      <w:marBottom w:val="0"/>
      <w:divBdr>
        <w:top w:val="none" w:sz="0" w:space="0" w:color="auto"/>
        <w:left w:val="none" w:sz="0" w:space="0" w:color="auto"/>
        <w:bottom w:val="none" w:sz="0" w:space="0" w:color="auto"/>
        <w:right w:val="none" w:sz="0" w:space="0" w:color="auto"/>
      </w:divBdr>
    </w:div>
    <w:div w:id="1511093779">
      <w:bodyDiv w:val="1"/>
      <w:marLeft w:val="0"/>
      <w:marRight w:val="0"/>
      <w:marTop w:val="0"/>
      <w:marBottom w:val="0"/>
      <w:divBdr>
        <w:top w:val="none" w:sz="0" w:space="0" w:color="auto"/>
        <w:left w:val="none" w:sz="0" w:space="0" w:color="auto"/>
        <w:bottom w:val="none" w:sz="0" w:space="0" w:color="auto"/>
        <w:right w:val="none" w:sz="0" w:space="0" w:color="auto"/>
      </w:divBdr>
    </w:div>
    <w:div w:id="1513255659">
      <w:bodyDiv w:val="1"/>
      <w:marLeft w:val="0"/>
      <w:marRight w:val="0"/>
      <w:marTop w:val="0"/>
      <w:marBottom w:val="0"/>
      <w:divBdr>
        <w:top w:val="none" w:sz="0" w:space="0" w:color="auto"/>
        <w:left w:val="none" w:sz="0" w:space="0" w:color="auto"/>
        <w:bottom w:val="none" w:sz="0" w:space="0" w:color="auto"/>
        <w:right w:val="none" w:sz="0" w:space="0" w:color="auto"/>
      </w:divBdr>
    </w:div>
    <w:div w:id="1516730296">
      <w:bodyDiv w:val="1"/>
      <w:marLeft w:val="0"/>
      <w:marRight w:val="0"/>
      <w:marTop w:val="0"/>
      <w:marBottom w:val="0"/>
      <w:divBdr>
        <w:top w:val="none" w:sz="0" w:space="0" w:color="auto"/>
        <w:left w:val="none" w:sz="0" w:space="0" w:color="auto"/>
        <w:bottom w:val="none" w:sz="0" w:space="0" w:color="auto"/>
        <w:right w:val="none" w:sz="0" w:space="0" w:color="auto"/>
      </w:divBdr>
    </w:div>
    <w:div w:id="1536456762">
      <w:bodyDiv w:val="1"/>
      <w:marLeft w:val="0"/>
      <w:marRight w:val="0"/>
      <w:marTop w:val="0"/>
      <w:marBottom w:val="0"/>
      <w:divBdr>
        <w:top w:val="none" w:sz="0" w:space="0" w:color="auto"/>
        <w:left w:val="none" w:sz="0" w:space="0" w:color="auto"/>
        <w:bottom w:val="none" w:sz="0" w:space="0" w:color="auto"/>
        <w:right w:val="none" w:sz="0" w:space="0" w:color="auto"/>
      </w:divBdr>
    </w:div>
    <w:div w:id="1542207283">
      <w:bodyDiv w:val="1"/>
      <w:marLeft w:val="0"/>
      <w:marRight w:val="0"/>
      <w:marTop w:val="0"/>
      <w:marBottom w:val="0"/>
      <w:divBdr>
        <w:top w:val="none" w:sz="0" w:space="0" w:color="auto"/>
        <w:left w:val="none" w:sz="0" w:space="0" w:color="auto"/>
        <w:bottom w:val="none" w:sz="0" w:space="0" w:color="auto"/>
        <w:right w:val="none" w:sz="0" w:space="0" w:color="auto"/>
      </w:divBdr>
    </w:div>
    <w:div w:id="1545675999">
      <w:bodyDiv w:val="1"/>
      <w:marLeft w:val="0"/>
      <w:marRight w:val="0"/>
      <w:marTop w:val="0"/>
      <w:marBottom w:val="0"/>
      <w:divBdr>
        <w:top w:val="none" w:sz="0" w:space="0" w:color="auto"/>
        <w:left w:val="none" w:sz="0" w:space="0" w:color="auto"/>
        <w:bottom w:val="none" w:sz="0" w:space="0" w:color="auto"/>
        <w:right w:val="none" w:sz="0" w:space="0" w:color="auto"/>
      </w:divBdr>
    </w:div>
    <w:div w:id="1549799442">
      <w:bodyDiv w:val="1"/>
      <w:marLeft w:val="0"/>
      <w:marRight w:val="0"/>
      <w:marTop w:val="0"/>
      <w:marBottom w:val="0"/>
      <w:divBdr>
        <w:top w:val="none" w:sz="0" w:space="0" w:color="auto"/>
        <w:left w:val="none" w:sz="0" w:space="0" w:color="auto"/>
        <w:bottom w:val="none" w:sz="0" w:space="0" w:color="auto"/>
        <w:right w:val="none" w:sz="0" w:space="0" w:color="auto"/>
      </w:divBdr>
    </w:div>
    <w:div w:id="1552644605">
      <w:bodyDiv w:val="1"/>
      <w:marLeft w:val="0"/>
      <w:marRight w:val="0"/>
      <w:marTop w:val="0"/>
      <w:marBottom w:val="0"/>
      <w:divBdr>
        <w:top w:val="none" w:sz="0" w:space="0" w:color="auto"/>
        <w:left w:val="none" w:sz="0" w:space="0" w:color="auto"/>
        <w:bottom w:val="none" w:sz="0" w:space="0" w:color="auto"/>
        <w:right w:val="none" w:sz="0" w:space="0" w:color="auto"/>
      </w:divBdr>
    </w:div>
    <w:div w:id="1560936943">
      <w:bodyDiv w:val="1"/>
      <w:marLeft w:val="0"/>
      <w:marRight w:val="0"/>
      <w:marTop w:val="0"/>
      <w:marBottom w:val="0"/>
      <w:divBdr>
        <w:top w:val="none" w:sz="0" w:space="0" w:color="auto"/>
        <w:left w:val="none" w:sz="0" w:space="0" w:color="auto"/>
        <w:bottom w:val="none" w:sz="0" w:space="0" w:color="auto"/>
        <w:right w:val="none" w:sz="0" w:space="0" w:color="auto"/>
      </w:divBdr>
    </w:div>
    <w:div w:id="1569729790">
      <w:bodyDiv w:val="1"/>
      <w:marLeft w:val="0"/>
      <w:marRight w:val="0"/>
      <w:marTop w:val="0"/>
      <w:marBottom w:val="0"/>
      <w:divBdr>
        <w:top w:val="none" w:sz="0" w:space="0" w:color="auto"/>
        <w:left w:val="none" w:sz="0" w:space="0" w:color="auto"/>
        <w:bottom w:val="none" w:sz="0" w:space="0" w:color="auto"/>
        <w:right w:val="none" w:sz="0" w:space="0" w:color="auto"/>
      </w:divBdr>
    </w:div>
    <w:div w:id="1582641820">
      <w:bodyDiv w:val="1"/>
      <w:marLeft w:val="0"/>
      <w:marRight w:val="0"/>
      <w:marTop w:val="0"/>
      <w:marBottom w:val="0"/>
      <w:divBdr>
        <w:top w:val="none" w:sz="0" w:space="0" w:color="auto"/>
        <w:left w:val="none" w:sz="0" w:space="0" w:color="auto"/>
        <w:bottom w:val="none" w:sz="0" w:space="0" w:color="auto"/>
        <w:right w:val="none" w:sz="0" w:space="0" w:color="auto"/>
      </w:divBdr>
    </w:div>
    <w:div w:id="1583485026">
      <w:bodyDiv w:val="1"/>
      <w:marLeft w:val="0"/>
      <w:marRight w:val="0"/>
      <w:marTop w:val="0"/>
      <w:marBottom w:val="0"/>
      <w:divBdr>
        <w:top w:val="none" w:sz="0" w:space="0" w:color="auto"/>
        <w:left w:val="none" w:sz="0" w:space="0" w:color="auto"/>
        <w:bottom w:val="none" w:sz="0" w:space="0" w:color="auto"/>
        <w:right w:val="none" w:sz="0" w:space="0" w:color="auto"/>
      </w:divBdr>
    </w:div>
    <w:div w:id="1592155420">
      <w:bodyDiv w:val="1"/>
      <w:marLeft w:val="0"/>
      <w:marRight w:val="0"/>
      <w:marTop w:val="0"/>
      <w:marBottom w:val="0"/>
      <w:divBdr>
        <w:top w:val="none" w:sz="0" w:space="0" w:color="auto"/>
        <w:left w:val="none" w:sz="0" w:space="0" w:color="auto"/>
        <w:bottom w:val="none" w:sz="0" w:space="0" w:color="auto"/>
        <w:right w:val="none" w:sz="0" w:space="0" w:color="auto"/>
      </w:divBdr>
    </w:div>
    <w:div w:id="1596745049">
      <w:bodyDiv w:val="1"/>
      <w:marLeft w:val="0"/>
      <w:marRight w:val="0"/>
      <w:marTop w:val="0"/>
      <w:marBottom w:val="0"/>
      <w:divBdr>
        <w:top w:val="none" w:sz="0" w:space="0" w:color="auto"/>
        <w:left w:val="none" w:sz="0" w:space="0" w:color="auto"/>
        <w:bottom w:val="none" w:sz="0" w:space="0" w:color="auto"/>
        <w:right w:val="none" w:sz="0" w:space="0" w:color="auto"/>
      </w:divBdr>
    </w:div>
    <w:div w:id="1612778018">
      <w:bodyDiv w:val="1"/>
      <w:marLeft w:val="0"/>
      <w:marRight w:val="0"/>
      <w:marTop w:val="0"/>
      <w:marBottom w:val="0"/>
      <w:divBdr>
        <w:top w:val="none" w:sz="0" w:space="0" w:color="auto"/>
        <w:left w:val="none" w:sz="0" w:space="0" w:color="auto"/>
        <w:bottom w:val="none" w:sz="0" w:space="0" w:color="auto"/>
        <w:right w:val="none" w:sz="0" w:space="0" w:color="auto"/>
      </w:divBdr>
    </w:div>
    <w:div w:id="1613512851">
      <w:bodyDiv w:val="1"/>
      <w:marLeft w:val="0"/>
      <w:marRight w:val="0"/>
      <w:marTop w:val="0"/>
      <w:marBottom w:val="0"/>
      <w:divBdr>
        <w:top w:val="none" w:sz="0" w:space="0" w:color="auto"/>
        <w:left w:val="none" w:sz="0" w:space="0" w:color="auto"/>
        <w:bottom w:val="none" w:sz="0" w:space="0" w:color="auto"/>
        <w:right w:val="none" w:sz="0" w:space="0" w:color="auto"/>
      </w:divBdr>
    </w:div>
    <w:div w:id="1614361946">
      <w:bodyDiv w:val="1"/>
      <w:marLeft w:val="0"/>
      <w:marRight w:val="0"/>
      <w:marTop w:val="0"/>
      <w:marBottom w:val="0"/>
      <w:divBdr>
        <w:top w:val="none" w:sz="0" w:space="0" w:color="auto"/>
        <w:left w:val="none" w:sz="0" w:space="0" w:color="auto"/>
        <w:bottom w:val="none" w:sz="0" w:space="0" w:color="auto"/>
        <w:right w:val="none" w:sz="0" w:space="0" w:color="auto"/>
      </w:divBdr>
    </w:div>
    <w:div w:id="1631788717">
      <w:bodyDiv w:val="1"/>
      <w:marLeft w:val="0"/>
      <w:marRight w:val="0"/>
      <w:marTop w:val="0"/>
      <w:marBottom w:val="0"/>
      <w:divBdr>
        <w:top w:val="none" w:sz="0" w:space="0" w:color="auto"/>
        <w:left w:val="none" w:sz="0" w:space="0" w:color="auto"/>
        <w:bottom w:val="none" w:sz="0" w:space="0" w:color="auto"/>
        <w:right w:val="none" w:sz="0" w:space="0" w:color="auto"/>
      </w:divBdr>
    </w:div>
    <w:div w:id="1636907559">
      <w:bodyDiv w:val="1"/>
      <w:marLeft w:val="0"/>
      <w:marRight w:val="0"/>
      <w:marTop w:val="0"/>
      <w:marBottom w:val="0"/>
      <w:divBdr>
        <w:top w:val="none" w:sz="0" w:space="0" w:color="auto"/>
        <w:left w:val="none" w:sz="0" w:space="0" w:color="auto"/>
        <w:bottom w:val="none" w:sz="0" w:space="0" w:color="auto"/>
        <w:right w:val="none" w:sz="0" w:space="0" w:color="auto"/>
      </w:divBdr>
    </w:div>
    <w:div w:id="1656911950">
      <w:bodyDiv w:val="1"/>
      <w:marLeft w:val="0"/>
      <w:marRight w:val="0"/>
      <w:marTop w:val="0"/>
      <w:marBottom w:val="0"/>
      <w:divBdr>
        <w:top w:val="none" w:sz="0" w:space="0" w:color="auto"/>
        <w:left w:val="none" w:sz="0" w:space="0" w:color="auto"/>
        <w:bottom w:val="none" w:sz="0" w:space="0" w:color="auto"/>
        <w:right w:val="none" w:sz="0" w:space="0" w:color="auto"/>
      </w:divBdr>
    </w:div>
    <w:div w:id="1680422151">
      <w:bodyDiv w:val="1"/>
      <w:marLeft w:val="0"/>
      <w:marRight w:val="0"/>
      <w:marTop w:val="0"/>
      <w:marBottom w:val="0"/>
      <w:divBdr>
        <w:top w:val="none" w:sz="0" w:space="0" w:color="auto"/>
        <w:left w:val="none" w:sz="0" w:space="0" w:color="auto"/>
        <w:bottom w:val="none" w:sz="0" w:space="0" w:color="auto"/>
        <w:right w:val="none" w:sz="0" w:space="0" w:color="auto"/>
      </w:divBdr>
    </w:div>
    <w:div w:id="1688865707">
      <w:bodyDiv w:val="1"/>
      <w:marLeft w:val="0"/>
      <w:marRight w:val="0"/>
      <w:marTop w:val="0"/>
      <w:marBottom w:val="0"/>
      <w:divBdr>
        <w:top w:val="none" w:sz="0" w:space="0" w:color="auto"/>
        <w:left w:val="none" w:sz="0" w:space="0" w:color="auto"/>
        <w:bottom w:val="none" w:sz="0" w:space="0" w:color="auto"/>
        <w:right w:val="none" w:sz="0" w:space="0" w:color="auto"/>
      </w:divBdr>
    </w:div>
    <w:div w:id="1689409364">
      <w:bodyDiv w:val="1"/>
      <w:marLeft w:val="0"/>
      <w:marRight w:val="0"/>
      <w:marTop w:val="0"/>
      <w:marBottom w:val="0"/>
      <w:divBdr>
        <w:top w:val="none" w:sz="0" w:space="0" w:color="auto"/>
        <w:left w:val="none" w:sz="0" w:space="0" w:color="auto"/>
        <w:bottom w:val="none" w:sz="0" w:space="0" w:color="auto"/>
        <w:right w:val="none" w:sz="0" w:space="0" w:color="auto"/>
      </w:divBdr>
    </w:div>
    <w:div w:id="1691563403">
      <w:bodyDiv w:val="1"/>
      <w:marLeft w:val="0"/>
      <w:marRight w:val="0"/>
      <w:marTop w:val="0"/>
      <w:marBottom w:val="0"/>
      <w:divBdr>
        <w:top w:val="none" w:sz="0" w:space="0" w:color="auto"/>
        <w:left w:val="none" w:sz="0" w:space="0" w:color="auto"/>
        <w:bottom w:val="none" w:sz="0" w:space="0" w:color="auto"/>
        <w:right w:val="none" w:sz="0" w:space="0" w:color="auto"/>
      </w:divBdr>
    </w:div>
    <w:div w:id="1696493810">
      <w:bodyDiv w:val="1"/>
      <w:marLeft w:val="0"/>
      <w:marRight w:val="0"/>
      <w:marTop w:val="0"/>
      <w:marBottom w:val="0"/>
      <w:divBdr>
        <w:top w:val="none" w:sz="0" w:space="0" w:color="auto"/>
        <w:left w:val="none" w:sz="0" w:space="0" w:color="auto"/>
        <w:bottom w:val="none" w:sz="0" w:space="0" w:color="auto"/>
        <w:right w:val="none" w:sz="0" w:space="0" w:color="auto"/>
      </w:divBdr>
    </w:div>
    <w:div w:id="1701474575">
      <w:bodyDiv w:val="1"/>
      <w:marLeft w:val="0"/>
      <w:marRight w:val="0"/>
      <w:marTop w:val="0"/>
      <w:marBottom w:val="0"/>
      <w:divBdr>
        <w:top w:val="none" w:sz="0" w:space="0" w:color="auto"/>
        <w:left w:val="none" w:sz="0" w:space="0" w:color="auto"/>
        <w:bottom w:val="none" w:sz="0" w:space="0" w:color="auto"/>
        <w:right w:val="none" w:sz="0" w:space="0" w:color="auto"/>
      </w:divBdr>
    </w:div>
    <w:div w:id="1703439241">
      <w:bodyDiv w:val="1"/>
      <w:marLeft w:val="0"/>
      <w:marRight w:val="0"/>
      <w:marTop w:val="0"/>
      <w:marBottom w:val="0"/>
      <w:divBdr>
        <w:top w:val="none" w:sz="0" w:space="0" w:color="auto"/>
        <w:left w:val="none" w:sz="0" w:space="0" w:color="auto"/>
        <w:bottom w:val="none" w:sz="0" w:space="0" w:color="auto"/>
        <w:right w:val="none" w:sz="0" w:space="0" w:color="auto"/>
      </w:divBdr>
    </w:div>
    <w:div w:id="1707752403">
      <w:bodyDiv w:val="1"/>
      <w:marLeft w:val="0"/>
      <w:marRight w:val="0"/>
      <w:marTop w:val="0"/>
      <w:marBottom w:val="0"/>
      <w:divBdr>
        <w:top w:val="none" w:sz="0" w:space="0" w:color="auto"/>
        <w:left w:val="none" w:sz="0" w:space="0" w:color="auto"/>
        <w:bottom w:val="none" w:sz="0" w:space="0" w:color="auto"/>
        <w:right w:val="none" w:sz="0" w:space="0" w:color="auto"/>
      </w:divBdr>
    </w:div>
    <w:div w:id="1712072131">
      <w:bodyDiv w:val="1"/>
      <w:marLeft w:val="0"/>
      <w:marRight w:val="0"/>
      <w:marTop w:val="0"/>
      <w:marBottom w:val="0"/>
      <w:divBdr>
        <w:top w:val="none" w:sz="0" w:space="0" w:color="auto"/>
        <w:left w:val="none" w:sz="0" w:space="0" w:color="auto"/>
        <w:bottom w:val="none" w:sz="0" w:space="0" w:color="auto"/>
        <w:right w:val="none" w:sz="0" w:space="0" w:color="auto"/>
      </w:divBdr>
    </w:div>
    <w:div w:id="1713114453">
      <w:bodyDiv w:val="1"/>
      <w:marLeft w:val="0"/>
      <w:marRight w:val="0"/>
      <w:marTop w:val="0"/>
      <w:marBottom w:val="0"/>
      <w:divBdr>
        <w:top w:val="none" w:sz="0" w:space="0" w:color="auto"/>
        <w:left w:val="none" w:sz="0" w:space="0" w:color="auto"/>
        <w:bottom w:val="none" w:sz="0" w:space="0" w:color="auto"/>
        <w:right w:val="none" w:sz="0" w:space="0" w:color="auto"/>
      </w:divBdr>
    </w:div>
    <w:div w:id="1718579916">
      <w:bodyDiv w:val="1"/>
      <w:marLeft w:val="0"/>
      <w:marRight w:val="0"/>
      <w:marTop w:val="0"/>
      <w:marBottom w:val="0"/>
      <w:divBdr>
        <w:top w:val="none" w:sz="0" w:space="0" w:color="auto"/>
        <w:left w:val="none" w:sz="0" w:space="0" w:color="auto"/>
        <w:bottom w:val="none" w:sz="0" w:space="0" w:color="auto"/>
        <w:right w:val="none" w:sz="0" w:space="0" w:color="auto"/>
      </w:divBdr>
      <w:divsChild>
        <w:div w:id="453327133">
          <w:marLeft w:val="0"/>
          <w:marRight w:val="0"/>
          <w:marTop w:val="0"/>
          <w:marBottom w:val="0"/>
          <w:divBdr>
            <w:top w:val="none" w:sz="0" w:space="0" w:color="auto"/>
            <w:left w:val="none" w:sz="0" w:space="0" w:color="auto"/>
            <w:bottom w:val="none" w:sz="0" w:space="0" w:color="auto"/>
            <w:right w:val="none" w:sz="0" w:space="0" w:color="auto"/>
          </w:divBdr>
        </w:div>
        <w:div w:id="654991965">
          <w:marLeft w:val="0"/>
          <w:marRight w:val="0"/>
          <w:marTop w:val="0"/>
          <w:marBottom w:val="0"/>
          <w:divBdr>
            <w:top w:val="none" w:sz="0" w:space="0" w:color="auto"/>
            <w:left w:val="none" w:sz="0" w:space="0" w:color="auto"/>
            <w:bottom w:val="none" w:sz="0" w:space="0" w:color="auto"/>
            <w:right w:val="none" w:sz="0" w:space="0" w:color="auto"/>
          </w:divBdr>
        </w:div>
        <w:div w:id="982657780">
          <w:marLeft w:val="0"/>
          <w:marRight w:val="0"/>
          <w:marTop w:val="0"/>
          <w:marBottom w:val="0"/>
          <w:divBdr>
            <w:top w:val="none" w:sz="0" w:space="0" w:color="auto"/>
            <w:left w:val="none" w:sz="0" w:space="0" w:color="auto"/>
            <w:bottom w:val="none" w:sz="0" w:space="0" w:color="auto"/>
            <w:right w:val="none" w:sz="0" w:space="0" w:color="auto"/>
          </w:divBdr>
        </w:div>
        <w:div w:id="1438913099">
          <w:marLeft w:val="0"/>
          <w:marRight w:val="0"/>
          <w:marTop w:val="0"/>
          <w:marBottom w:val="0"/>
          <w:divBdr>
            <w:top w:val="none" w:sz="0" w:space="0" w:color="auto"/>
            <w:left w:val="none" w:sz="0" w:space="0" w:color="auto"/>
            <w:bottom w:val="none" w:sz="0" w:space="0" w:color="auto"/>
            <w:right w:val="none" w:sz="0" w:space="0" w:color="auto"/>
          </w:divBdr>
        </w:div>
      </w:divsChild>
    </w:div>
    <w:div w:id="1744839895">
      <w:bodyDiv w:val="1"/>
      <w:marLeft w:val="0"/>
      <w:marRight w:val="0"/>
      <w:marTop w:val="0"/>
      <w:marBottom w:val="0"/>
      <w:divBdr>
        <w:top w:val="none" w:sz="0" w:space="0" w:color="auto"/>
        <w:left w:val="none" w:sz="0" w:space="0" w:color="auto"/>
        <w:bottom w:val="none" w:sz="0" w:space="0" w:color="auto"/>
        <w:right w:val="none" w:sz="0" w:space="0" w:color="auto"/>
      </w:divBdr>
    </w:div>
    <w:div w:id="1746995806">
      <w:bodyDiv w:val="1"/>
      <w:marLeft w:val="0"/>
      <w:marRight w:val="0"/>
      <w:marTop w:val="0"/>
      <w:marBottom w:val="0"/>
      <w:divBdr>
        <w:top w:val="none" w:sz="0" w:space="0" w:color="auto"/>
        <w:left w:val="none" w:sz="0" w:space="0" w:color="auto"/>
        <w:bottom w:val="none" w:sz="0" w:space="0" w:color="auto"/>
        <w:right w:val="none" w:sz="0" w:space="0" w:color="auto"/>
      </w:divBdr>
    </w:div>
    <w:div w:id="1749186249">
      <w:bodyDiv w:val="1"/>
      <w:marLeft w:val="0"/>
      <w:marRight w:val="0"/>
      <w:marTop w:val="0"/>
      <w:marBottom w:val="0"/>
      <w:divBdr>
        <w:top w:val="none" w:sz="0" w:space="0" w:color="auto"/>
        <w:left w:val="none" w:sz="0" w:space="0" w:color="auto"/>
        <w:bottom w:val="none" w:sz="0" w:space="0" w:color="auto"/>
        <w:right w:val="none" w:sz="0" w:space="0" w:color="auto"/>
      </w:divBdr>
    </w:div>
    <w:div w:id="1755663863">
      <w:bodyDiv w:val="1"/>
      <w:marLeft w:val="0"/>
      <w:marRight w:val="0"/>
      <w:marTop w:val="0"/>
      <w:marBottom w:val="0"/>
      <w:divBdr>
        <w:top w:val="none" w:sz="0" w:space="0" w:color="auto"/>
        <w:left w:val="none" w:sz="0" w:space="0" w:color="auto"/>
        <w:bottom w:val="none" w:sz="0" w:space="0" w:color="auto"/>
        <w:right w:val="none" w:sz="0" w:space="0" w:color="auto"/>
      </w:divBdr>
    </w:div>
    <w:div w:id="1760560981">
      <w:bodyDiv w:val="1"/>
      <w:marLeft w:val="0"/>
      <w:marRight w:val="0"/>
      <w:marTop w:val="0"/>
      <w:marBottom w:val="0"/>
      <w:divBdr>
        <w:top w:val="none" w:sz="0" w:space="0" w:color="auto"/>
        <w:left w:val="none" w:sz="0" w:space="0" w:color="auto"/>
        <w:bottom w:val="none" w:sz="0" w:space="0" w:color="auto"/>
        <w:right w:val="none" w:sz="0" w:space="0" w:color="auto"/>
      </w:divBdr>
    </w:div>
    <w:div w:id="1770155729">
      <w:bodyDiv w:val="1"/>
      <w:marLeft w:val="0"/>
      <w:marRight w:val="0"/>
      <w:marTop w:val="0"/>
      <w:marBottom w:val="0"/>
      <w:divBdr>
        <w:top w:val="none" w:sz="0" w:space="0" w:color="auto"/>
        <w:left w:val="none" w:sz="0" w:space="0" w:color="auto"/>
        <w:bottom w:val="none" w:sz="0" w:space="0" w:color="auto"/>
        <w:right w:val="none" w:sz="0" w:space="0" w:color="auto"/>
      </w:divBdr>
    </w:div>
    <w:div w:id="1778595646">
      <w:bodyDiv w:val="1"/>
      <w:marLeft w:val="0"/>
      <w:marRight w:val="0"/>
      <w:marTop w:val="0"/>
      <w:marBottom w:val="0"/>
      <w:divBdr>
        <w:top w:val="none" w:sz="0" w:space="0" w:color="auto"/>
        <w:left w:val="none" w:sz="0" w:space="0" w:color="auto"/>
        <w:bottom w:val="none" w:sz="0" w:space="0" w:color="auto"/>
        <w:right w:val="none" w:sz="0" w:space="0" w:color="auto"/>
      </w:divBdr>
    </w:div>
    <w:div w:id="1806195779">
      <w:bodyDiv w:val="1"/>
      <w:marLeft w:val="0"/>
      <w:marRight w:val="0"/>
      <w:marTop w:val="0"/>
      <w:marBottom w:val="0"/>
      <w:divBdr>
        <w:top w:val="none" w:sz="0" w:space="0" w:color="auto"/>
        <w:left w:val="none" w:sz="0" w:space="0" w:color="auto"/>
        <w:bottom w:val="none" w:sz="0" w:space="0" w:color="auto"/>
        <w:right w:val="none" w:sz="0" w:space="0" w:color="auto"/>
      </w:divBdr>
    </w:div>
    <w:div w:id="1811291179">
      <w:bodyDiv w:val="1"/>
      <w:marLeft w:val="0"/>
      <w:marRight w:val="0"/>
      <w:marTop w:val="0"/>
      <w:marBottom w:val="0"/>
      <w:divBdr>
        <w:top w:val="none" w:sz="0" w:space="0" w:color="auto"/>
        <w:left w:val="none" w:sz="0" w:space="0" w:color="auto"/>
        <w:bottom w:val="none" w:sz="0" w:space="0" w:color="auto"/>
        <w:right w:val="none" w:sz="0" w:space="0" w:color="auto"/>
      </w:divBdr>
    </w:div>
    <w:div w:id="1816726597">
      <w:bodyDiv w:val="1"/>
      <w:marLeft w:val="0"/>
      <w:marRight w:val="0"/>
      <w:marTop w:val="0"/>
      <w:marBottom w:val="0"/>
      <w:divBdr>
        <w:top w:val="none" w:sz="0" w:space="0" w:color="auto"/>
        <w:left w:val="none" w:sz="0" w:space="0" w:color="auto"/>
        <w:bottom w:val="none" w:sz="0" w:space="0" w:color="auto"/>
        <w:right w:val="none" w:sz="0" w:space="0" w:color="auto"/>
      </w:divBdr>
    </w:div>
    <w:div w:id="1834031470">
      <w:bodyDiv w:val="1"/>
      <w:marLeft w:val="0"/>
      <w:marRight w:val="0"/>
      <w:marTop w:val="0"/>
      <w:marBottom w:val="0"/>
      <w:divBdr>
        <w:top w:val="none" w:sz="0" w:space="0" w:color="auto"/>
        <w:left w:val="none" w:sz="0" w:space="0" w:color="auto"/>
        <w:bottom w:val="none" w:sz="0" w:space="0" w:color="auto"/>
        <w:right w:val="none" w:sz="0" w:space="0" w:color="auto"/>
      </w:divBdr>
    </w:div>
    <w:div w:id="1835097738">
      <w:bodyDiv w:val="1"/>
      <w:marLeft w:val="0"/>
      <w:marRight w:val="0"/>
      <w:marTop w:val="0"/>
      <w:marBottom w:val="0"/>
      <w:divBdr>
        <w:top w:val="none" w:sz="0" w:space="0" w:color="auto"/>
        <w:left w:val="none" w:sz="0" w:space="0" w:color="auto"/>
        <w:bottom w:val="none" w:sz="0" w:space="0" w:color="auto"/>
        <w:right w:val="none" w:sz="0" w:space="0" w:color="auto"/>
      </w:divBdr>
    </w:div>
    <w:div w:id="1836724577">
      <w:bodyDiv w:val="1"/>
      <w:marLeft w:val="0"/>
      <w:marRight w:val="0"/>
      <w:marTop w:val="0"/>
      <w:marBottom w:val="0"/>
      <w:divBdr>
        <w:top w:val="none" w:sz="0" w:space="0" w:color="auto"/>
        <w:left w:val="none" w:sz="0" w:space="0" w:color="auto"/>
        <w:bottom w:val="none" w:sz="0" w:space="0" w:color="auto"/>
        <w:right w:val="none" w:sz="0" w:space="0" w:color="auto"/>
      </w:divBdr>
    </w:div>
    <w:div w:id="1840075047">
      <w:bodyDiv w:val="1"/>
      <w:marLeft w:val="0"/>
      <w:marRight w:val="0"/>
      <w:marTop w:val="0"/>
      <w:marBottom w:val="0"/>
      <w:divBdr>
        <w:top w:val="none" w:sz="0" w:space="0" w:color="auto"/>
        <w:left w:val="none" w:sz="0" w:space="0" w:color="auto"/>
        <w:bottom w:val="none" w:sz="0" w:space="0" w:color="auto"/>
        <w:right w:val="none" w:sz="0" w:space="0" w:color="auto"/>
      </w:divBdr>
    </w:div>
    <w:div w:id="1842548377">
      <w:bodyDiv w:val="1"/>
      <w:marLeft w:val="0"/>
      <w:marRight w:val="0"/>
      <w:marTop w:val="0"/>
      <w:marBottom w:val="0"/>
      <w:divBdr>
        <w:top w:val="none" w:sz="0" w:space="0" w:color="auto"/>
        <w:left w:val="none" w:sz="0" w:space="0" w:color="auto"/>
        <w:bottom w:val="none" w:sz="0" w:space="0" w:color="auto"/>
        <w:right w:val="none" w:sz="0" w:space="0" w:color="auto"/>
      </w:divBdr>
    </w:div>
    <w:div w:id="1843275569">
      <w:bodyDiv w:val="1"/>
      <w:marLeft w:val="0"/>
      <w:marRight w:val="0"/>
      <w:marTop w:val="0"/>
      <w:marBottom w:val="0"/>
      <w:divBdr>
        <w:top w:val="none" w:sz="0" w:space="0" w:color="auto"/>
        <w:left w:val="none" w:sz="0" w:space="0" w:color="auto"/>
        <w:bottom w:val="none" w:sz="0" w:space="0" w:color="auto"/>
        <w:right w:val="none" w:sz="0" w:space="0" w:color="auto"/>
      </w:divBdr>
    </w:div>
    <w:div w:id="1844852284">
      <w:bodyDiv w:val="1"/>
      <w:marLeft w:val="0"/>
      <w:marRight w:val="0"/>
      <w:marTop w:val="0"/>
      <w:marBottom w:val="0"/>
      <w:divBdr>
        <w:top w:val="none" w:sz="0" w:space="0" w:color="auto"/>
        <w:left w:val="none" w:sz="0" w:space="0" w:color="auto"/>
        <w:bottom w:val="none" w:sz="0" w:space="0" w:color="auto"/>
        <w:right w:val="none" w:sz="0" w:space="0" w:color="auto"/>
      </w:divBdr>
    </w:div>
    <w:div w:id="1846047281">
      <w:bodyDiv w:val="1"/>
      <w:marLeft w:val="0"/>
      <w:marRight w:val="0"/>
      <w:marTop w:val="0"/>
      <w:marBottom w:val="0"/>
      <w:divBdr>
        <w:top w:val="none" w:sz="0" w:space="0" w:color="auto"/>
        <w:left w:val="none" w:sz="0" w:space="0" w:color="auto"/>
        <w:bottom w:val="none" w:sz="0" w:space="0" w:color="auto"/>
        <w:right w:val="none" w:sz="0" w:space="0" w:color="auto"/>
      </w:divBdr>
    </w:div>
    <w:div w:id="1858349450">
      <w:bodyDiv w:val="1"/>
      <w:marLeft w:val="0"/>
      <w:marRight w:val="0"/>
      <w:marTop w:val="0"/>
      <w:marBottom w:val="0"/>
      <w:divBdr>
        <w:top w:val="none" w:sz="0" w:space="0" w:color="auto"/>
        <w:left w:val="none" w:sz="0" w:space="0" w:color="auto"/>
        <w:bottom w:val="none" w:sz="0" w:space="0" w:color="auto"/>
        <w:right w:val="none" w:sz="0" w:space="0" w:color="auto"/>
      </w:divBdr>
    </w:div>
    <w:div w:id="1863854701">
      <w:bodyDiv w:val="1"/>
      <w:marLeft w:val="0"/>
      <w:marRight w:val="0"/>
      <w:marTop w:val="0"/>
      <w:marBottom w:val="0"/>
      <w:divBdr>
        <w:top w:val="none" w:sz="0" w:space="0" w:color="auto"/>
        <w:left w:val="none" w:sz="0" w:space="0" w:color="auto"/>
        <w:bottom w:val="none" w:sz="0" w:space="0" w:color="auto"/>
        <w:right w:val="none" w:sz="0" w:space="0" w:color="auto"/>
      </w:divBdr>
    </w:div>
    <w:div w:id="1870223226">
      <w:bodyDiv w:val="1"/>
      <w:marLeft w:val="0"/>
      <w:marRight w:val="0"/>
      <w:marTop w:val="0"/>
      <w:marBottom w:val="0"/>
      <w:divBdr>
        <w:top w:val="none" w:sz="0" w:space="0" w:color="auto"/>
        <w:left w:val="none" w:sz="0" w:space="0" w:color="auto"/>
        <w:bottom w:val="none" w:sz="0" w:space="0" w:color="auto"/>
        <w:right w:val="none" w:sz="0" w:space="0" w:color="auto"/>
      </w:divBdr>
    </w:div>
    <w:div w:id="1874415259">
      <w:bodyDiv w:val="1"/>
      <w:marLeft w:val="0"/>
      <w:marRight w:val="0"/>
      <w:marTop w:val="0"/>
      <w:marBottom w:val="0"/>
      <w:divBdr>
        <w:top w:val="none" w:sz="0" w:space="0" w:color="auto"/>
        <w:left w:val="none" w:sz="0" w:space="0" w:color="auto"/>
        <w:bottom w:val="none" w:sz="0" w:space="0" w:color="auto"/>
        <w:right w:val="none" w:sz="0" w:space="0" w:color="auto"/>
      </w:divBdr>
    </w:div>
    <w:div w:id="1878422427">
      <w:bodyDiv w:val="1"/>
      <w:marLeft w:val="0"/>
      <w:marRight w:val="0"/>
      <w:marTop w:val="0"/>
      <w:marBottom w:val="0"/>
      <w:divBdr>
        <w:top w:val="none" w:sz="0" w:space="0" w:color="auto"/>
        <w:left w:val="none" w:sz="0" w:space="0" w:color="auto"/>
        <w:bottom w:val="none" w:sz="0" w:space="0" w:color="auto"/>
        <w:right w:val="none" w:sz="0" w:space="0" w:color="auto"/>
      </w:divBdr>
    </w:div>
    <w:div w:id="1880629895">
      <w:bodyDiv w:val="1"/>
      <w:marLeft w:val="0"/>
      <w:marRight w:val="0"/>
      <w:marTop w:val="0"/>
      <w:marBottom w:val="0"/>
      <w:divBdr>
        <w:top w:val="none" w:sz="0" w:space="0" w:color="auto"/>
        <w:left w:val="none" w:sz="0" w:space="0" w:color="auto"/>
        <w:bottom w:val="none" w:sz="0" w:space="0" w:color="auto"/>
        <w:right w:val="none" w:sz="0" w:space="0" w:color="auto"/>
      </w:divBdr>
    </w:div>
    <w:div w:id="1892616913">
      <w:bodyDiv w:val="1"/>
      <w:marLeft w:val="0"/>
      <w:marRight w:val="0"/>
      <w:marTop w:val="0"/>
      <w:marBottom w:val="0"/>
      <w:divBdr>
        <w:top w:val="none" w:sz="0" w:space="0" w:color="auto"/>
        <w:left w:val="none" w:sz="0" w:space="0" w:color="auto"/>
        <w:bottom w:val="none" w:sz="0" w:space="0" w:color="auto"/>
        <w:right w:val="none" w:sz="0" w:space="0" w:color="auto"/>
      </w:divBdr>
    </w:div>
    <w:div w:id="1893692002">
      <w:bodyDiv w:val="1"/>
      <w:marLeft w:val="0"/>
      <w:marRight w:val="0"/>
      <w:marTop w:val="0"/>
      <w:marBottom w:val="0"/>
      <w:divBdr>
        <w:top w:val="none" w:sz="0" w:space="0" w:color="auto"/>
        <w:left w:val="none" w:sz="0" w:space="0" w:color="auto"/>
        <w:bottom w:val="none" w:sz="0" w:space="0" w:color="auto"/>
        <w:right w:val="none" w:sz="0" w:space="0" w:color="auto"/>
      </w:divBdr>
    </w:div>
    <w:div w:id="1905525894">
      <w:bodyDiv w:val="1"/>
      <w:marLeft w:val="0"/>
      <w:marRight w:val="0"/>
      <w:marTop w:val="0"/>
      <w:marBottom w:val="0"/>
      <w:divBdr>
        <w:top w:val="none" w:sz="0" w:space="0" w:color="auto"/>
        <w:left w:val="none" w:sz="0" w:space="0" w:color="auto"/>
        <w:bottom w:val="none" w:sz="0" w:space="0" w:color="auto"/>
        <w:right w:val="none" w:sz="0" w:space="0" w:color="auto"/>
      </w:divBdr>
    </w:div>
    <w:div w:id="1922523526">
      <w:bodyDiv w:val="1"/>
      <w:marLeft w:val="0"/>
      <w:marRight w:val="0"/>
      <w:marTop w:val="0"/>
      <w:marBottom w:val="0"/>
      <w:divBdr>
        <w:top w:val="none" w:sz="0" w:space="0" w:color="auto"/>
        <w:left w:val="none" w:sz="0" w:space="0" w:color="auto"/>
        <w:bottom w:val="none" w:sz="0" w:space="0" w:color="auto"/>
        <w:right w:val="none" w:sz="0" w:space="0" w:color="auto"/>
      </w:divBdr>
    </w:div>
    <w:div w:id="1925651677">
      <w:bodyDiv w:val="1"/>
      <w:marLeft w:val="0"/>
      <w:marRight w:val="0"/>
      <w:marTop w:val="0"/>
      <w:marBottom w:val="0"/>
      <w:divBdr>
        <w:top w:val="none" w:sz="0" w:space="0" w:color="auto"/>
        <w:left w:val="none" w:sz="0" w:space="0" w:color="auto"/>
        <w:bottom w:val="none" w:sz="0" w:space="0" w:color="auto"/>
        <w:right w:val="none" w:sz="0" w:space="0" w:color="auto"/>
      </w:divBdr>
    </w:div>
    <w:div w:id="1930504354">
      <w:bodyDiv w:val="1"/>
      <w:marLeft w:val="0"/>
      <w:marRight w:val="0"/>
      <w:marTop w:val="0"/>
      <w:marBottom w:val="0"/>
      <w:divBdr>
        <w:top w:val="none" w:sz="0" w:space="0" w:color="auto"/>
        <w:left w:val="none" w:sz="0" w:space="0" w:color="auto"/>
        <w:bottom w:val="none" w:sz="0" w:space="0" w:color="auto"/>
        <w:right w:val="none" w:sz="0" w:space="0" w:color="auto"/>
      </w:divBdr>
    </w:div>
    <w:div w:id="1931040630">
      <w:bodyDiv w:val="1"/>
      <w:marLeft w:val="0"/>
      <w:marRight w:val="0"/>
      <w:marTop w:val="0"/>
      <w:marBottom w:val="0"/>
      <w:divBdr>
        <w:top w:val="none" w:sz="0" w:space="0" w:color="auto"/>
        <w:left w:val="none" w:sz="0" w:space="0" w:color="auto"/>
        <w:bottom w:val="none" w:sz="0" w:space="0" w:color="auto"/>
        <w:right w:val="none" w:sz="0" w:space="0" w:color="auto"/>
      </w:divBdr>
    </w:div>
    <w:div w:id="1931353023">
      <w:bodyDiv w:val="1"/>
      <w:marLeft w:val="0"/>
      <w:marRight w:val="0"/>
      <w:marTop w:val="0"/>
      <w:marBottom w:val="0"/>
      <w:divBdr>
        <w:top w:val="none" w:sz="0" w:space="0" w:color="auto"/>
        <w:left w:val="none" w:sz="0" w:space="0" w:color="auto"/>
        <w:bottom w:val="none" w:sz="0" w:space="0" w:color="auto"/>
        <w:right w:val="none" w:sz="0" w:space="0" w:color="auto"/>
      </w:divBdr>
    </w:div>
    <w:div w:id="1937010561">
      <w:bodyDiv w:val="1"/>
      <w:marLeft w:val="0"/>
      <w:marRight w:val="0"/>
      <w:marTop w:val="0"/>
      <w:marBottom w:val="0"/>
      <w:divBdr>
        <w:top w:val="none" w:sz="0" w:space="0" w:color="auto"/>
        <w:left w:val="none" w:sz="0" w:space="0" w:color="auto"/>
        <w:bottom w:val="none" w:sz="0" w:space="0" w:color="auto"/>
        <w:right w:val="none" w:sz="0" w:space="0" w:color="auto"/>
      </w:divBdr>
    </w:div>
    <w:div w:id="1940672609">
      <w:bodyDiv w:val="1"/>
      <w:marLeft w:val="0"/>
      <w:marRight w:val="0"/>
      <w:marTop w:val="0"/>
      <w:marBottom w:val="0"/>
      <w:divBdr>
        <w:top w:val="none" w:sz="0" w:space="0" w:color="auto"/>
        <w:left w:val="none" w:sz="0" w:space="0" w:color="auto"/>
        <w:bottom w:val="none" w:sz="0" w:space="0" w:color="auto"/>
        <w:right w:val="none" w:sz="0" w:space="0" w:color="auto"/>
      </w:divBdr>
    </w:div>
    <w:div w:id="1957175409">
      <w:bodyDiv w:val="1"/>
      <w:marLeft w:val="0"/>
      <w:marRight w:val="0"/>
      <w:marTop w:val="0"/>
      <w:marBottom w:val="0"/>
      <w:divBdr>
        <w:top w:val="none" w:sz="0" w:space="0" w:color="auto"/>
        <w:left w:val="none" w:sz="0" w:space="0" w:color="auto"/>
        <w:bottom w:val="none" w:sz="0" w:space="0" w:color="auto"/>
        <w:right w:val="none" w:sz="0" w:space="0" w:color="auto"/>
      </w:divBdr>
    </w:div>
    <w:div w:id="1960409879">
      <w:bodyDiv w:val="1"/>
      <w:marLeft w:val="0"/>
      <w:marRight w:val="0"/>
      <w:marTop w:val="0"/>
      <w:marBottom w:val="0"/>
      <w:divBdr>
        <w:top w:val="none" w:sz="0" w:space="0" w:color="auto"/>
        <w:left w:val="none" w:sz="0" w:space="0" w:color="auto"/>
        <w:bottom w:val="none" w:sz="0" w:space="0" w:color="auto"/>
        <w:right w:val="none" w:sz="0" w:space="0" w:color="auto"/>
      </w:divBdr>
    </w:div>
    <w:div w:id="1977711125">
      <w:bodyDiv w:val="1"/>
      <w:marLeft w:val="0"/>
      <w:marRight w:val="0"/>
      <w:marTop w:val="0"/>
      <w:marBottom w:val="0"/>
      <w:divBdr>
        <w:top w:val="none" w:sz="0" w:space="0" w:color="auto"/>
        <w:left w:val="none" w:sz="0" w:space="0" w:color="auto"/>
        <w:bottom w:val="none" w:sz="0" w:space="0" w:color="auto"/>
        <w:right w:val="none" w:sz="0" w:space="0" w:color="auto"/>
      </w:divBdr>
    </w:div>
    <w:div w:id="1979450451">
      <w:bodyDiv w:val="1"/>
      <w:marLeft w:val="0"/>
      <w:marRight w:val="0"/>
      <w:marTop w:val="0"/>
      <w:marBottom w:val="0"/>
      <w:divBdr>
        <w:top w:val="none" w:sz="0" w:space="0" w:color="auto"/>
        <w:left w:val="none" w:sz="0" w:space="0" w:color="auto"/>
        <w:bottom w:val="none" w:sz="0" w:space="0" w:color="auto"/>
        <w:right w:val="none" w:sz="0" w:space="0" w:color="auto"/>
      </w:divBdr>
    </w:div>
    <w:div w:id="1986160687">
      <w:bodyDiv w:val="1"/>
      <w:marLeft w:val="0"/>
      <w:marRight w:val="0"/>
      <w:marTop w:val="0"/>
      <w:marBottom w:val="0"/>
      <w:divBdr>
        <w:top w:val="none" w:sz="0" w:space="0" w:color="auto"/>
        <w:left w:val="none" w:sz="0" w:space="0" w:color="auto"/>
        <w:bottom w:val="none" w:sz="0" w:space="0" w:color="auto"/>
        <w:right w:val="none" w:sz="0" w:space="0" w:color="auto"/>
      </w:divBdr>
    </w:div>
    <w:div w:id="1995642607">
      <w:bodyDiv w:val="1"/>
      <w:marLeft w:val="0"/>
      <w:marRight w:val="0"/>
      <w:marTop w:val="0"/>
      <w:marBottom w:val="0"/>
      <w:divBdr>
        <w:top w:val="none" w:sz="0" w:space="0" w:color="auto"/>
        <w:left w:val="none" w:sz="0" w:space="0" w:color="auto"/>
        <w:bottom w:val="none" w:sz="0" w:space="0" w:color="auto"/>
        <w:right w:val="none" w:sz="0" w:space="0" w:color="auto"/>
      </w:divBdr>
    </w:div>
    <w:div w:id="1998529111">
      <w:bodyDiv w:val="1"/>
      <w:marLeft w:val="0"/>
      <w:marRight w:val="0"/>
      <w:marTop w:val="0"/>
      <w:marBottom w:val="0"/>
      <w:divBdr>
        <w:top w:val="none" w:sz="0" w:space="0" w:color="auto"/>
        <w:left w:val="none" w:sz="0" w:space="0" w:color="auto"/>
        <w:bottom w:val="none" w:sz="0" w:space="0" w:color="auto"/>
        <w:right w:val="none" w:sz="0" w:space="0" w:color="auto"/>
      </w:divBdr>
    </w:div>
    <w:div w:id="2000883477">
      <w:bodyDiv w:val="1"/>
      <w:marLeft w:val="0"/>
      <w:marRight w:val="0"/>
      <w:marTop w:val="0"/>
      <w:marBottom w:val="0"/>
      <w:divBdr>
        <w:top w:val="none" w:sz="0" w:space="0" w:color="auto"/>
        <w:left w:val="none" w:sz="0" w:space="0" w:color="auto"/>
        <w:bottom w:val="none" w:sz="0" w:space="0" w:color="auto"/>
        <w:right w:val="none" w:sz="0" w:space="0" w:color="auto"/>
      </w:divBdr>
    </w:div>
    <w:div w:id="2002199157">
      <w:bodyDiv w:val="1"/>
      <w:marLeft w:val="0"/>
      <w:marRight w:val="0"/>
      <w:marTop w:val="0"/>
      <w:marBottom w:val="0"/>
      <w:divBdr>
        <w:top w:val="none" w:sz="0" w:space="0" w:color="auto"/>
        <w:left w:val="none" w:sz="0" w:space="0" w:color="auto"/>
        <w:bottom w:val="none" w:sz="0" w:space="0" w:color="auto"/>
        <w:right w:val="none" w:sz="0" w:space="0" w:color="auto"/>
      </w:divBdr>
    </w:div>
    <w:div w:id="2008559872">
      <w:bodyDiv w:val="1"/>
      <w:marLeft w:val="0"/>
      <w:marRight w:val="0"/>
      <w:marTop w:val="0"/>
      <w:marBottom w:val="0"/>
      <w:divBdr>
        <w:top w:val="none" w:sz="0" w:space="0" w:color="auto"/>
        <w:left w:val="none" w:sz="0" w:space="0" w:color="auto"/>
        <w:bottom w:val="none" w:sz="0" w:space="0" w:color="auto"/>
        <w:right w:val="none" w:sz="0" w:space="0" w:color="auto"/>
      </w:divBdr>
    </w:div>
    <w:div w:id="2017154017">
      <w:bodyDiv w:val="1"/>
      <w:marLeft w:val="0"/>
      <w:marRight w:val="0"/>
      <w:marTop w:val="0"/>
      <w:marBottom w:val="0"/>
      <w:divBdr>
        <w:top w:val="none" w:sz="0" w:space="0" w:color="auto"/>
        <w:left w:val="none" w:sz="0" w:space="0" w:color="auto"/>
        <w:bottom w:val="none" w:sz="0" w:space="0" w:color="auto"/>
        <w:right w:val="none" w:sz="0" w:space="0" w:color="auto"/>
      </w:divBdr>
    </w:div>
    <w:div w:id="2043968430">
      <w:bodyDiv w:val="1"/>
      <w:marLeft w:val="0"/>
      <w:marRight w:val="0"/>
      <w:marTop w:val="0"/>
      <w:marBottom w:val="0"/>
      <w:divBdr>
        <w:top w:val="none" w:sz="0" w:space="0" w:color="auto"/>
        <w:left w:val="none" w:sz="0" w:space="0" w:color="auto"/>
        <w:bottom w:val="none" w:sz="0" w:space="0" w:color="auto"/>
        <w:right w:val="none" w:sz="0" w:space="0" w:color="auto"/>
      </w:divBdr>
    </w:div>
    <w:div w:id="2049644920">
      <w:bodyDiv w:val="1"/>
      <w:marLeft w:val="0"/>
      <w:marRight w:val="0"/>
      <w:marTop w:val="0"/>
      <w:marBottom w:val="0"/>
      <w:divBdr>
        <w:top w:val="none" w:sz="0" w:space="0" w:color="auto"/>
        <w:left w:val="none" w:sz="0" w:space="0" w:color="auto"/>
        <w:bottom w:val="none" w:sz="0" w:space="0" w:color="auto"/>
        <w:right w:val="none" w:sz="0" w:space="0" w:color="auto"/>
      </w:divBdr>
    </w:div>
    <w:div w:id="2065837139">
      <w:bodyDiv w:val="1"/>
      <w:marLeft w:val="0"/>
      <w:marRight w:val="0"/>
      <w:marTop w:val="0"/>
      <w:marBottom w:val="0"/>
      <w:divBdr>
        <w:top w:val="none" w:sz="0" w:space="0" w:color="auto"/>
        <w:left w:val="none" w:sz="0" w:space="0" w:color="auto"/>
        <w:bottom w:val="none" w:sz="0" w:space="0" w:color="auto"/>
        <w:right w:val="none" w:sz="0" w:space="0" w:color="auto"/>
      </w:divBdr>
    </w:div>
    <w:div w:id="2076974069">
      <w:bodyDiv w:val="1"/>
      <w:marLeft w:val="0"/>
      <w:marRight w:val="0"/>
      <w:marTop w:val="0"/>
      <w:marBottom w:val="0"/>
      <w:divBdr>
        <w:top w:val="none" w:sz="0" w:space="0" w:color="auto"/>
        <w:left w:val="none" w:sz="0" w:space="0" w:color="auto"/>
        <w:bottom w:val="none" w:sz="0" w:space="0" w:color="auto"/>
        <w:right w:val="none" w:sz="0" w:space="0" w:color="auto"/>
      </w:divBdr>
    </w:div>
    <w:div w:id="2079008529">
      <w:bodyDiv w:val="1"/>
      <w:marLeft w:val="0"/>
      <w:marRight w:val="0"/>
      <w:marTop w:val="0"/>
      <w:marBottom w:val="0"/>
      <w:divBdr>
        <w:top w:val="none" w:sz="0" w:space="0" w:color="auto"/>
        <w:left w:val="none" w:sz="0" w:space="0" w:color="auto"/>
        <w:bottom w:val="none" w:sz="0" w:space="0" w:color="auto"/>
        <w:right w:val="none" w:sz="0" w:space="0" w:color="auto"/>
      </w:divBdr>
    </w:div>
    <w:div w:id="2108185200">
      <w:bodyDiv w:val="1"/>
      <w:marLeft w:val="0"/>
      <w:marRight w:val="0"/>
      <w:marTop w:val="0"/>
      <w:marBottom w:val="0"/>
      <w:divBdr>
        <w:top w:val="none" w:sz="0" w:space="0" w:color="auto"/>
        <w:left w:val="none" w:sz="0" w:space="0" w:color="auto"/>
        <w:bottom w:val="none" w:sz="0" w:space="0" w:color="auto"/>
        <w:right w:val="none" w:sz="0" w:space="0" w:color="auto"/>
      </w:divBdr>
    </w:div>
    <w:div w:id="2109109893">
      <w:bodyDiv w:val="1"/>
      <w:marLeft w:val="0"/>
      <w:marRight w:val="0"/>
      <w:marTop w:val="0"/>
      <w:marBottom w:val="0"/>
      <w:divBdr>
        <w:top w:val="none" w:sz="0" w:space="0" w:color="auto"/>
        <w:left w:val="none" w:sz="0" w:space="0" w:color="auto"/>
        <w:bottom w:val="none" w:sz="0" w:space="0" w:color="auto"/>
        <w:right w:val="none" w:sz="0" w:space="0" w:color="auto"/>
      </w:divBdr>
    </w:div>
    <w:div w:id="2110857175">
      <w:bodyDiv w:val="1"/>
      <w:marLeft w:val="0"/>
      <w:marRight w:val="0"/>
      <w:marTop w:val="0"/>
      <w:marBottom w:val="0"/>
      <w:divBdr>
        <w:top w:val="none" w:sz="0" w:space="0" w:color="auto"/>
        <w:left w:val="none" w:sz="0" w:space="0" w:color="auto"/>
        <w:bottom w:val="none" w:sz="0" w:space="0" w:color="auto"/>
        <w:right w:val="none" w:sz="0" w:space="0" w:color="auto"/>
      </w:divBdr>
    </w:div>
    <w:div w:id="2120710536">
      <w:bodyDiv w:val="1"/>
      <w:marLeft w:val="0"/>
      <w:marRight w:val="0"/>
      <w:marTop w:val="0"/>
      <w:marBottom w:val="0"/>
      <w:divBdr>
        <w:top w:val="none" w:sz="0" w:space="0" w:color="auto"/>
        <w:left w:val="none" w:sz="0" w:space="0" w:color="auto"/>
        <w:bottom w:val="none" w:sz="0" w:space="0" w:color="auto"/>
        <w:right w:val="none" w:sz="0" w:space="0" w:color="auto"/>
      </w:divBdr>
    </w:div>
    <w:div w:id="2124030030">
      <w:bodyDiv w:val="1"/>
      <w:marLeft w:val="0"/>
      <w:marRight w:val="0"/>
      <w:marTop w:val="0"/>
      <w:marBottom w:val="0"/>
      <w:divBdr>
        <w:top w:val="none" w:sz="0" w:space="0" w:color="auto"/>
        <w:left w:val="none" w:sz="0" w:space="0" w:color="auto"/>
        <w:bottom w:val="none" w:sz="0" w:space="0" w:color="auto"/>
        <w:right w:val="none" w:sz="0" w:space="0" w:color="auto"/>
      </w:divBdr>
    </w:div>
    <w:div w:id="2138374767">
      <w:bodyDiv w:val="1"/>
      <w:marLeft w:val="0"/>
      <w:marRight w:val="0"/>
      <w:marTop w:val="0"/>
      <w:marBottom w:val="0"/>
      <w:divBdr>
        <w:top w:val="none" w:sz="0" w:space="0" w:color="auto"/>
        <w:left w:val="none" w:sz="0" w:space="0" w:color="auto"/>
        <w:bottom w:val="none" w:sz="0" w:space="0" w:color="auto"/>
        <w:right w:val="none" w:sz="0" w:space="0" w:color="auto"/>
      </w:divBdr>
    </w:div>
    <w:div w:id="2141262284">
      <w:bodyDiv w:val="1"/>
      <w:marLeft w:val="0"/>
      <w:marRight w:val="0"/>
      <w:marTop w:val="0"/>
      <w:marBottom w:val="0"/>
      <w:divBdr>
        <w:top w:val="none" w:sz="0" w:space="0" w:color="auto"/>
        <w:left w:val="none" w:sz="0" w:space="0" w:color="auto"/>
        <w:bottom w:val="none" w:sz="0" w:space="0" w:color="auto"/>
        <w:right w:val="none" w:sz="0" w:space="0" w:color="auto"/>
      </w:divBdr>
    </w:div>
    <w:div w:id="2143109498">
      <w:bodyDiv w:val="1"/>
      <w:marLeft w:val="0"/>
      <w:marRight w:val="0"/>
      <w:marTop w:val="0"/>
      <w:marBottom w:val="0"/>
      <w:divBdr>
        <w:top w:val="none" w:sz="0" w:space="0" w:color="auto"/>
        <w:left w:val="none" w:sz="0" w:space="0" w:color="auto"/>
        <w:bottom w:val="none" w:sz="0" w:space="0" w:color="auto"/>
        <w:right w:val="none" w:sz="0" w:space="0" w:color="auto"/>
      </w:divBdr>
    </w:div>
    <w:div w:id="2145780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jpeg"/><Relationship Id="rId21" Type="http://schemas.openxmlformats.org/officeDocument/2006/relationships/image" Target="media/image14.png"/><Relationship Id="rId42" Type="http://schemas.openxmlformats.org/officeDocument/2006/relationships/image" Target="media/image33.jpeg"/><Relationship Id="rId63" Type="http://schemas.openxmlformats.org/officeDocument/2006/relationships/image" Target="media/image54.jpeg"/><Relationship Id="rId84" Type="http://schemas.openxmlformats.org/officeDocument/2006/relationships/image" Target="media/image75.jpg"/><Relationship Id="rId138" Type="http://schemas.openxmlformats.org/officeDocument/2006/relationships/image" Target="media/image123.png"/><Relationship Id="rId159" Type="http://schemas.openxmlformats.org/officeDocument/2006/relationships/hyperlink" Target="https://www.olimex.com/Products/Modules/Sensors/MOD-MPU6050/resources/RM-MPU-60xxA_rev_4.pdf" TargetMode="External"/><Relationship Id="rId170" Type="http://schemas.openxmlformats.org/officeDocument/2006/relationships/footer" Target="footer2.xml"/><Relationship Id="rId107" Type="http://schemas.openxmlformats.org/officeDocument/2006/relationships/image" Target="media/image98.jpeg"/><Relationship Id="rId11" Type="http://schemas.openxmlformats.org/officeDocument/2006/relationships/image" Target="media/image4.jpeg"/><Relationship Id="rId32" Type="http://schemas.openxmlformats.org/officeDocument/2006/relationships/image" Target="media/image23.jpeg"/><Relationship Id="rId53" Type="http://schemas.openxmlformats.org/officeDocument/2006/relationships/image" Target="media/image44.jpeg"/><Relationship Id="rId74" Type="http://schemas.openxmlformats.org/officeDocument/2006/relationships/image" Target="media/image65.png"/><Relationship Id="rId128" Type="http://schemas.openxmlformats.org/officeDocument/2006/relationships/image" Target="media/image113.jpe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hyperlink" Target="http://www.xilinx.com/support/documentation/application_notes/xapp1026.pdf" TargetMode="External"/><Relationship Id="rId22" Type="http://schemas.openxmlformats.org/officeDocument/2006/relationships/image" Target="media/image15.png"/><Relationship Id="rId43" Type="http://schemas.openxmlformats.org/officeDocument/2006/relationships/image" Target="media/image34.tmp"/><Relationship Id="rId64" Type="http://schemas.openxmlformats.org/officeDocument/2006/relationships/image" Target="media/image55.jpeg"/><Relationship Id="rId118" Type="http://schemas.openxmlformats.org/officeDocument/2006/relationships/image" Target="media/image108.jpeg"/><Relationship Id="rId139" Type="http://schemas.openxmlformats.org/officeDocument/2006/relationships/image" Target="media/image124.png"/><Relationship Id="rId85" Type="http://schemas.openxmlformats.org/officeDocument/2006/relationships/image" Target="media/image76.jpeg"/><Relationship Id="rId150" Type="http://schemas.openxmlformats.org/officeDocument/2006/relationships/image" Target="media/image135.png"/><Relationship Id="rId171" Type="http://schemas.openxmlformats.org/officeDocument/2006/relationships/header" Target="header3.xml"/><Relationship Id="rId12" Type="http://schemas.openxmlformats.org/officeDocument/2006/relationships/image" Target="media/image5.png"/><Relationship Id="rId33" Type="http://schemas.openxmlformats.org/officeDocument/2006/relationships/image" Target="media/image24.tmp"/><Relationship Id="rId108" Type="http://schemas.openxmlformats.org/officeDocument/2006/relationships/image" Target="media/image99.jpeg"/><Relationship Id="rId129" Type="http://schemas.openxmlformats.org/officeDocument/2006/relationships/image" Target="media/image114.jpeg"/><Relationship Id="rId54" Type="http://schemas.openxmlformats.org/officeDocument/2006/relationships/image" Target="media/image45.jpeg"/><Relationship Id="rId75" Type="http://schemas.openxmlformats.org/officeDocument/2006/relationships/image" Target="media/image66.tmp"/><Relationship Id="rId96" Type="http://schemas.openxmlformats.org/officeDocument/2006/relationships/image" Target="media/image87.png"/><Relationship Id="rId140" Type="http://schemas.openxmlformats.org/officeDocument/2006/relationships/image" Target="media/image125.jpeg"/><Relationship Id="rId161" Type="http://schemas.openxmlformats.org/officeDocument/2006/relationships/hyperlink" Target="http://www.intersil.com/content/dam/Intersil/documents/hip4/hip4082.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19.png"/><Relationship Id="rId49" Type="http://schemas.openxmlformats.org/officeDocument/2006/relationships/image" Target="media/image40.jpeg"/><Relationship Id="rId114" Type="http://schemas.openxmlformats.org/officeDocument/2006/relationships/image" Target="media/image104.png"/><Relationship Id="rId119" Type="http://schemas.openxmlformats.org/officeDocument/2006/relationships/diagramData" Target="diagrams/data1.xml"/><Relationship Id="rId44" Type="http://schemas.openxmlformats.org/officeDocument/2006/relationships/image" Target="media/image35.png"/><Relationship Id="rId60" Type="http://schemas.openxmlformats.org/officeDocument/2006/relationships/image" Target="media/image51.jpeg"/><Relationship Id="rId65" Type="http://schemas.openxmlformats.org/officeDocument/2006/relationships/image" Target="media/image56.jpeg"/><Relationship Id="rId81" Type="http://schemas.openxmlformats.org/officeDocument/2006/relationships/image" Target="media/image72.jpeg"/><Relationship Id="rId86" Type="http://schemas.openxmlformats.org/officeDocument/2006/relationships/image" Target="media/image77.jpeg"/><Relationship Id="rId130" Type="http://schemas.openxmlformats.org/officeDocument/2006/relationships/image" Target="media/image115.jpeg"/><Relationship Id="rId135" Type="http://schemas.openxmlformats.org/officeDocument/2006/relationships/image" Target="media/image120.jpeg"/><Relationship Id="rId151" Type="http://schemas.openxmlformats.org/officeDocument/2006/relationships/image" Target="media/image136.png"/><Relationship Id="rId156" Type="http://schemas.openxmlformats.org/officeDocument/2006/relationships/hyperlink" Target="http://www.ms.sapientia.ro/elektronika/fileok/jelerzekelok/szt_lab08_inkrementallis_ado.pdf" TargetMode="External"/><Relationship Id="rId172" Type="http://schemas.openxmlformats.org/officeDocument/2006/relationships/footer" Target="footer3.xm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0.jpg"/><Relationship Id="rId109" Type="http://schemas.openxmlformats.org/officeDocument/2006/relationships/image" Target="media/image100.jp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jpeg"/><Relationship Id="rId120" Type="http://schemas.openxmlformats.org/officeDocument/2006/relationships/diagramLayout" Target="diagrams/layout1.xml"/><Relationship Id="rId125" Type="http://schemas.openxmlformats.org/officeDocument/2006/relationships/image" Target="media/image110.png"/><Relationship Id="rId141" Type="http://schemas.openxmlformats.org/officeDocument/2006/relationships/image" Target="media/image126.jpeg"/><Relationship Id="rId146" Type="http://schemas.openxmlformats.org/officeDocument/2006/relationships/image" Target="media/image131.png"/><Relationship Id="rId16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2.tmp"/><Relationship Id="rId92" Type="http://schemas.openxmlformats.org/officeDocument/2006/relationships/image" Target="media/image83.png"/><Relationship Id="rId162" Type="http://schemas.openxmlformats.org/officeDocument/2006/relationships/hyperlink" Target="http://www.silabs.com/Support%20Documents/TechnicalDocs/AN486.pdf" TargetMode="External"/><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7.png"/><Relationship Id="rId40" Type="http://schemas.openxmlformats.org/officeDocument/2006/relationships/image" Target="media/image31.jpeg"/><Relationship Id="rId45" Type="http://schemas.openxmlformats.org/officeDocument/2006/relationships/image" Target="media/image36.jp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image" Target="media/image105.png"/><Relationship Id="rId131" Type="http://schemas.openxmlformats.org/officeDocument/2006/relationships/image" Target="media/image116.jpeg"/><Relationship Id="rId136" Type="http://schemas.openxmlformats.org/officeDocument/2006/relationships/image" Target="media/image121.jpeg"/><Relationship Id="rId157" Type="http://schemas.openxmlformats.org/officeDocument/2006/relationships/hyperlink" Target="http://www.ms.sapientia.ro/~martonl/Docs/Labs/IRI_L1.pdf" TargetMode="External"/><Relationship Id="rId61" Type="http://schemas.openxmlformats.org/officeDocument/2006/relationships/image" Target="media/image52.png"/><Relationship Id="rId82" Type="http://schemas.openxmlformats.org/officeDocument/2006/relationships/image" Target="media/image73.jpeg"/><Relationship Id="rId152" Type="http://schemas.openxmlformats.org/officeDocument/2006/relationships/image" Target="media/image137.png"/><Relationship Id="rId173"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jp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jpeg"/><Relationship Id="rId126" Type="http://schemas.openxmlformats.org/officeDocument/2006/relationships/image" Target="media/image111.jpeg"/><Relationship Id="rId147" Type="http://schemas.openxmlformats.org/officeDocument/2006/relationships/image" Target="media/image132.png"/><Relationship Id="rId168"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tmp"/><Relationship Id="rId121" Type="http://schemas.openxmlformats.org/officeDocument/2006/relationships/diagramQuickStyle" Target="diagrams/quickStyle1.xml"/><Relationship Id="rId142" Type="http://schemas.openxmlformats.org/officeDocument/2006/relationships/image" Target="media/image127.png"/><Relationship Id="rId163" Type="http://schemas.openxmlformats.org/officeDocument/2006/relationships/hyperlink" Target="https://moodle.sapidoc.ms.sapientia.ro/pluginfile.php/2771/mod_resource/content/1/Losonczi_Lajos_-_Analog_Aramkorok_3_V1.pdf"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image" Target="media/image106.png"/><Relationship Id="rId137" Type="http://schemas.openxmlformats.org/officeDocument/2006/relationships/image" Target="media/image122.jpeg"/><Relationship Id="rId158" Type="http://schemas.openxmlformats.org/officeDocument/2006/relationships/hyperlink" Target="http://www.ms.sapientia.ro/~martonl/Docs/Lectures/Holtidos_Folyamatok_Iranyitasa.pdf" TargetMode="External"/><Relationship Id="rId20" Type="http://schemas.openxmlformats.org/officeDocument/2006/relationships/image" Target="media/image13.png"/><Relationship Id="rId41" Type="http://schemas.openxmlformats.org/officeDocument/2006/relationships/image" Target="media/image32.jpg"/><Relationship Id="rId62" Type="http://schemas.openxmlformats.org/officeDocument/2006/relationships/image" Target="media/image53.jpeg"/><Relationship Id="rId83" Type="http://schemas.openxmlformats.org/officeDocument/2006/relationships/image" Target="media/image74.jpeg"/><Relationship Id="rId88" Type="http://schemas.openxmlformats.org/officeDocument/2006/relationships/image" Target="media/image79.tmp"/><Relationship Id="rId111" Type="http://schemas.openxmlformats.org/officeDocument/2006/relationships/image" Target="media/image102.jpeg"/><Relationship Id="rId132" Type="http://schemas.openxmlformats.org/officeDocument/2006/relationships/image" Target="media/image117.jpeg"/><Relationship Id="rId153" Type="http://schemas.openxmlformats.org/officeDocument/2006/relationships/image" Target="media/image138.png"/><Relationship Id="rId174" Type="http://schemas.microsoft.com/office/2011/relationships/people" Target="people.xml"/><Relationship Id="rId15" Type="http://schemas.openxmlformats.org/officeDocument/2006/relationships/image" Target="media/image8.jpg"/><Relationship Id="rId36" Type="http://schemas.openxmlformats.org/officeDocument/2006/relationships/image" Target="media/image27.jpeg"/><Relationship Id="rId57" Type="http://schemas.openxmlformats.org/officeDocument/2006/relationships/image" Target="media/image48.jpg"/><Relationship Id="rId106" Type="http://schemas.openxmlformats.org/officeDocument/2006/relationships/image" Target="media/image97.jpeg"/><Relationship Id="rId127" Type="http://schemas.openxmlformats.org/officeDocument/2006/relationships/image" Target="media/image112.jpeg"/><Relationship Id="rId10" Type="http://schemas.openxmlformats.org/officeDocument/2006/relationships/image" Target="media/image3.jpeg"/><Relationship Id="rId31" Type="http://schemas.openxmlformats.org/officeDocument/2006/relationships/image" Target="media/image22.jpg"/><Relationship Id="rId52" Type="http://schemas.openxmlformats.org/officeDocument/2006/relationships/image" Target="media/image43.jpg"/><Relationship Id="rId73" Type="http://schemas.openxmlformats.org/officeDocument/2006/relationships/image" Target="media/image64.tmp"/><Relationship Id="rId78" Type="http://schemas.openxmlformats.org/officeDocument/2006/relationships/image" Target="media/image69.tmp"/><Relationship Id="rId94" Type="http://schemas.openxmlformats.org/officeDocument/2006/relationships/image" Target="media/image85.png"/><Relationship Id="rId99" Type="http://schemas.openxmlformats.org/officeDocument/2006/relationships/image" Target="media/image90.jpg"/><Relationship Id="rId101" Type="http://schemas.openxmlformats.org/officeDocument/2006/relationships/image" Target="media/image92.jpg"/><Relationship Id="rId122" Type="http://schemas.openxmlformats.org/officeDocument/2006/relationships/diagramColors" Target="diagrams/colors1.xml"/><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0.png"/><Relationship Id="rId16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comments" Target="comments.xml"/><Relationship Id="rId47" Type="http://schemas.openxmlformats.org/officeDocument/2006/relationships/image" Target="media/image38.jpg"/><Relationship Id="rId68" Type="http://schemas.openxmlformats.org/officeDocument/2006/relationships/image" Target="media/image59.jpeg"/><Relationship Id="rId89" Type="http://schemas.openxmlformats.org/officeDocument/2006/relationships/image" Target="media/image80.png"/><Relationship Id="rId112" Type="http://schemas.openxmlformats.org/officeDocument/2006/relationships/hyperlink" Target="http://www.intersil.com/en/products/space-and-harsh-environment/harsh-environment/half--full-bridge-and-three-phase-drivers/HIP4082.html" TargetMode="External"/><Relationship Id="rId133" Type="http://schemas.openxmlformats.org/officeDocument/2006/relationships/image" Target="media/image118.jpeg"/><Relationship Id="rId154" Type="http://schemas.openxmlformats.org/officeDocument/2006/relationships/image" Target="media/image139.png"/><Relationship Id="rId175" Type="http://schemas.openxmlformats.org/officeDocument/2006/relationships/theme" Target="theme/theme1.xml"/><Relationship Id="rId16" Type="http://schemas.openxmlformats.org/officeDocument/2006/relationships/image" Target="media/image9.jpg"/><Relationship Id="rId37" Type="http://schemas.openxmlformats.org/officeDocument/2006/relationships/image" Target="media/image28.jpg"/><Relationship Id="rId58" Type="http://schemas.openxmlformats.org/officeDocument/2006/relationships/image" Target="media/image49.jpeg"/><Relationship Id="rId79" Type="http://schemas.openxmlformats.org/officeDocument/2006/relationships/image" Target="media/image70.png"/><Relationship Id="rId102" Type="http://schemas.openxmlformats.org/officeDocument/2006/relationships/image" Target="media/image93.jpeg"/><Relationship Id="rId123" Type="http://schemas.microsoft.com/office/2007/relationships/diagramDrawing" Target="diagrams/drawing1.xml"/><Relationship Id="rId144" Type="http://schemas.openxmlformats.org/officeDocument/2006/relationships/image" Target="media/image129.png"/><Relationship Id="rId90" Type="http://schemas.openxmlformats.org/officeDocument/2006/relationships/image" Target="media/image81.jpg"/><Relationship Id="rId165" Type="http://schemas.openxmlformats.org/officeDocument/2006/relationships/image" Target="media/image141.jpeg"/><Relationship Id="rId27" Type="http://schemas.microsoft.com/office/2011/relationships/commentsExtended" Target="commentsExtended.xml"/><Relationship Id="rId48" Type="http://schemas.openxmlformats.org/officeDocument/2006/relationships/image" Target="media/image39.jpeg"/><Relationship Id="rId69" Type="http://schemas.openxmlformats.org/officeDocument/2006/relationships/image" Target="media/image60.jpeg"/><Relationship Id="rId113" Type="http://schemas.openxmlformats.org/officeDocument/2006/relationships/image" Target="media/image103.png"/><Relationship Id="rId134" Type="http://schemas.openxmlformats.org/officeDocument/2006/relationships/image" Target="media/image119.jpeg"/><Relationship Id="rId80" Type="http://schemas.openxmlformats.org/officeDocument/2006/relationships/image" Target="media/image71.jpg"/><Relationship Id="rId155" Type="http://schemas.openxmlformats.org/officeDocument/2006/relationships/hyperlink" Target="http://www.xilinx.com/support/documentation/sw_manuals/xilinx14_5/sysgen_gs.pdf" TargetMode="External"/><Relationship Id="rId17" Type="http://schemas.openxmlformats.org/officeDocument/2006/relationships/image" Target="media/image10.jpeg"/><Relationship Id="rId38" Type="http://schemas.openxmlformats.org/officeDocument/2006/relationships/image" Target="media/image29.jpeg"/><Relationship Id="rId59" Type="http://schemas.openxmlformats.org/officeDocument/2006/relationships/image" Target="media/image50.jpg"/><Relationship Id="rId103" Type="http://schemas.openxmlformats.org/officeDocument/2006/relationships/image" Target="media/image94.jpeg"/><Relationship Id="rId124" Type="http://schemas.openxmlformats.org/officeDocument/2006/relationships/image" Target="media/image109.png"/><Relationship Id="rId70" Type="http://schemas.openxmlformats.org/officeDocument/2006/relationships/image" Target="media/image61.jpeg"/><Relationship Id="rId91" Type="http://schemas.openxmlformats.org/officeDocument/2006/relationships/image" Target="media/image82.jpeg"/><Relationship Id="rId145" Type="http://schemas.openxmlformats.org/officeDocument/2006/relationships/image" Target="media/image130.png"/><Relationship Id="rId166" Type="http://schemas.openxmlformats.org/officeDocument/2006/relationships/image" Target="media/image142.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86C6919-15D0-4EFF-8762-B2DC288CC1B2}" type="doc">
      <dgm:prSet loTypeId="urn:microsoft.com/office/officeart/2011/layout/CircleProcess" loCatId="officeonline" qsTypeId="urn:microsoft.com/office/officeart/2005/8/quickstyle/simple1" qsCatId="simple" csTypeId="urn:microsoft.com/office/officeart/2005/8/colors/accent1_2" csCatId="accent1" phldr="1"/>
      <dgm:spPr/>
      <dgm:t>
        <a:bodyPr/>
        <a:lstStyle/>
        <a:p>
          <a:endParaRPr lang="en-US"/>
        </a:p>
      </dgm:t>
    </dgm:pt>
    <dgm:pt modelId="{1E50320F-EBEE-4AC1-B819-77D59923BD99}">
      <dgm:prSet phldrT="[Text]"/>
      <dgm:spPr>
        <a:noFill/>
      </dgm:spPr>
      <dgm:t>
        <a:bodyPr/>
        <a:lstStyle/>
        <a:p>
          <a:r>
            <a:rPr lang="hu-HU"/>
            <a:t>GND</a:t>
          </a:r>
          <a:endParaRPr lang="en-US"/>
        </a:p>
      </dgm:t>
    </dgm:pt>
    <dgm:pt modelId="{E740CBF0-A0E4-4A36-B4B9-5074F0356BA4}" type="parTrans" cxnId="{CE8D178C-2E9A-4DB2-A5A3-1E5F2F38BFBF}">
      <dgm:prSet/>
      <dgm:spPr/>
      <dgm:t>
        <a:bodyPr/>
        <a:lstStyle/>
        <a:p>
          <a:endParaRPr lang="en-US"/>
        </a:p>
      </dgm:t>
    </dgm:pt>
    <dgm:pt modelId="{E2740A81-03D5-4777-B4F5-CD8882DF22AB}" type="sibTrans" cxnId="{CE8D178C-2E9A-4DB2-A5A3-1E5F2F38BFBF}">
      <dgm:prSet/>
      <dgm:spPr/>
      <dgm:t>
        <a:bodyPr/>
        <a:lstStyle/>
        <a:p>
          <a:endParaRPr lang="en-US"/>
        </a:p>
      </dgm:t>
    </dgm:pt>
    <dgm:pt modelId="{60558FDC-C740-403D-80E8-0A780F75C59B}">
      <dgm:prSet phldrT="[Text]"/>
      <dgm:spPr>
        <a:solidFill>
          <a:srgbClr val="FF0000"/>
        </a:solidFill>
      </dgm:spPr>
      <dgm:t>
        <a:bodyPr/>
        <a:lstStyle/>
        <a:p>
          <a:r>
            <a:rPr lang="hu-HU">
              <a:solidFill>
                <a:schemeClr val="tx1"/>
              </a:solidFill>
            </a:rPr>
            <a:t>VCC</a:t>
          </a:r>
          <a:endParaRPr lang="en-US">
            <a:solidFill>
              <a:schemeClr val="tx1"/>
            </a:solidFill>
          </a:endParaRPr>
        </a:p>
      </dgm:t>
    </dgm:pt>
    <dgm:pt modelId="{C95D9B9D-16E3-4B98-B982-D4FC800CDE17}" type="parTrans" cxnId="{85AA1CC5-7188-4F72-B54D-3D19D5EE4165}">
      <dgm:prSet/>
      <dgm:spPr/>
      <dgm:t>
        <a:bodyPr/>
        <a:lstStyle/>
        <a:p>
          <a:endParaRPr lang="en-US"/>
        </a:p>
      </dgm:t>
    </dgm:pt>
    <dgm:pt modelId="{24808657-5691-4BEB-BF9F-E5DD751DF6DA}" type="sibTrans" cxnId="{85AA1CC5-7188-4F72-B54D-3D19D5EE4165}">
      <dgm:prSet/>
      <dgm:spPr/>
      <dgm:t>
        <a:bodyPr/>
        <a:lstStyle/>
        <a:p>
          <a:endParaRPr lang="en-US"/>
        </a:p>
      </dgm:t>
    </dgm:pt>
    <dgm:pt modelId="{6B766EE2-ECE8-461B-A50B-E77BA418D1E8}">
      <dgm:prSet phldrT="[Text]"/>
      <dgm:spPr/>
      <dgm:t>
        <a:bodyPr/>
        <a:lstStyle/>
        <a:p>
          <a:r>
            <a:rPr lang="hu-HU">
              <a:solidFill>
                <a:srgbClr val="00B050"/>
              </a:solidFill>
            </a:rPr>
            <a:t>PWM1</a:t>
          </a:r>
          <a:endParaRPr lang="en-US">
            <a:solidFill>
              <a:srgbClr val="00B050"/>
            </a:solidFill>
          </a:endParaRPr>
        </a:p>
      </dgm:t>
    </dgm:pt>
    <dgm:pt modelId="{29C42AD6-2CA2-494C-97BB-CDF0B856B167}" type="parTrans" cxnId="{F485AF72-2B77-40BA-BACB-C9710A214C31}">
      <dgm:prSet/>
      <dgm:spPr/>
      <dgm:t>
        <a:bodyPr/>
        <a:lstStyle/>
        <a:p>
          <a:endParaRPr lang="en-US"/>
        </a:p>
      </dgm:t>
    </dgm:pt>
    <dgm:pt modelId="{743A966F-BE26-40EB-9CBC-8AD39A6DB284}" type="sibTrans" cxnId="{F485AF72-2B77-40BA-BACB-C9710A214C31}">
      <dgm:prSet/>
      <dgm:spPr/>
      <dgm:t>
        <a:bodyPr/>
        <a:lstStyle/>
        <a:p>
          <a:endParaRPr lang="en-US"/>
        </a:p>
      </dgm:t>
    </dgm:pt>
    <dgm:pt modelId="{12424D6C-2888-4F4F-AC81-AD874D4A739C}">
      <dgm:prSet/>
      <dgm:spPr/>
      <dgm:t>
        <a:bodyPr/>
        <a:lstStyle/>
        <a:p>
          <a:r>
            <a:rPr lang="hu-HU">
              <a:solidFill>
                <a:srgbClr val="00B050"/>
              </a:solidFill>
            </a:rPr>
            <a:t>PWM2</a:t>
          </a:r>
          <a:endParaRPr lang="en-US">
            <a:solidFill>
              <a:srgbClr val="00B050"/>
            </a:solidFill>
          </a:endParaRPr>
        </a:p>
      </dgm:t>
    </dgm:pt>
    <dgm:pt modelId="{756B0F7B-D13A-4DC7-838D-691D48D44671}" type="parTrans" cxnId="{8262A8C8-8A57-41AE-9158-41AB761577B0}">
      <dgm:prSet/>
      <dgm:spPr/>
      <dgm:t>
        <a:bodyPr/>
        <a:lstStyle/>
        <a:p>
          <a:endParaRPr lang="en-US"/>
        </a:p>
      </dgm:t>
    </dgm:pt>
    <dgm:pt modelId="{FB6B184C-0C4C-4D25-8B23-63B5A7D710D6}" type="sibTrans" cxnId="{8262A8C8-8A57-41AE-9158-41AB761577B0}">
      <dgm:prSet/>
      <dgm:spPr/>
      <dgm:t>
        <a:bodyPr/>
        <a:lstStyle/>
        <a:p>
          <a:endParaRPr lang="en-US"/>
        </a:p>
      </dgm:t>
    </dgm:pt>
    <dgm:pt modelId="{00B31D48-F479-4D55-9894-8F88CC067134}">
      <dgm:prSet/>
      <dgm:spPr/>
      <dgm:t>
        <a:bodyPr/>
        <a:lstStyle/>
        <a:p>
          <a:r>
            <a:rPr lang="hu-HU">
              <a:solidFill>
                <a:schemeClr val="accent2">
                  <a:lumMod val="75000"/>
                </a:schemeClr>
              </a:solidFill>
            </a:rPr>
            <a:t>PWM3</a:t>
          </a:r>
          <a:endParaRPr lang="en-US">
            <a:solidFill>
              <a:schemeClr val="accent2">
                <a:lumMod val="75000"/>
              </a:schemeClr>
            </a:solidFill>
          </a:endParaRPr>
        </a:p>
      </dgm:t>
    </dgm:pt>
    <dgm:pt modelId="{96621709-868C-4BAE-B982-7A2EE1046765}" type="parTrans" cxnId="{F12E952D-40B4-489F-8B30-605D84491DAA}">
      <dgm:prSet/>
      <dgm:spPr/>
      <dgm:t>
        <a:bodyPr/>
        <a:lstStyle/>
        <a:p>
          <a:endParaRPr lang="en-US"/>
        </a:p>
      </dgm:t>
    </dgm:pt>
    <dgm:pt modelId="{BF2DC5A5-35FF-45B0-A6D3-49A4DB906011}" type="sibTrans" cxnId="{F12E952D-40B4-489F-8B30-605D84491DAA}">
      <dgm:prSet/>
      <dgm:spPr/>
      <dgm:t>
        <a:bodyPr/>
        <a:lstStyle/>
        <a:p>
          <a:endParaRPr lang="en-US"/>
        </a:p>
      </dgm:t>
    </dgm:pt>
    <dgm:pt modelId="{5BA523BF-425F-408F-951F-780EDCC64D99}">
      <dgm:prSet/>
      <dgm:spPr/>
      <dgm:t>
        <a:bodyPr/>
        <a:lstStyle/>
        <a:p>
          <a:r>
            <a:rPr lang="hu-HU">
              <a:solidFill>
                <a:schemeClr val="accent2">
                  <a:lumMod val="75000"/>
                </a:schemeClr>
              </a:solidFill>
            </a:rPr>
            <a:t>PWM4</a:t>
          </a:r>
          <a:endParaRPr lang="en-US">
            <a:solidFill>
              <a:schemeClr val="accent2">
                <a:lumMod val="75000"/>
              </a:schemeClr>
            </a:solidFill>
          </a:endParaRPr>
        </a:p>
      </dgm:t>
    </dgm:pt>
    <dgm:pt modelId="{67C55B07-5127-4BA7-893F-276EE03A9B6E}" type="parTrans" cxnId="{8A77896D-F974-4301-92B2-C5A409AEF36B}">
      <dgm:prSet/>
      <dgm:spPr/>
      <dgm:t>
        <a:bodyPr/>
        <a:lstStyle/>
        <a:p>
          <a:endParaRPr lang="en-US"/>
        </a:p>
      </dgm:t>
    </dgm:pt>
    <dgm:pt modelId="{6227E406-312B-4B08-972E-355C79D48026}" type="sibTrans" cxnId="{8A77896D-F974-4301-92B2-C5A409AEF36B}">
      <dgm:prSet/>
      <dgm:spPr/>
      <dgm:t>
        <a:bodyPr/>
        <a:lstStyle/>
        <a:p>
          <a:endParaRPr lang="en-US"/>
        </a:p>
      </dgm:t>
    </dgm:pt>
    <dgm:pt modelId="{2015CA44-E76B-4274-A691-D0FB24405D4D}">
      <dgm:prSet/>
      <dgm:spPr>
        <a:solidFill>
          <a:srgbClr val="0070C0">
            <a:alpha val="90000"/>
          </a:srgbClr>
        </a:solidFill>
      </dgm:spPr>
      <dgm:t>
        <a:bodyPr/>
        <a:lstStyle/>
        <a:p>
          <a:r>
            <a:rPr lang="hu-HU">
              <a:solidFill>
                <a:schemeClr val="tx1"/>
              </a:solidFill>
            </a:rPr>
            <a:t>GND</a:t>
          </a:r>
          <a:endParaRPr lang="en-US">
            <a:solidFill>
              <a:schemeClr val="tx1"/>
            </a:solidFill>
          </a:endParaRPr>
        </a:p>
      </dgm:t>
    </dgm:pt>
    <dgm:pt modelId="{3CB4C562-33CD-430A-A11A-32B9E481719F}" type="parTrans" cxnId="{41B4C3C7-AF05-4516-8EC1-5BA4D4772669}">
      <dgm:prSet/>
      <dgm:spPr/>
      <dgm:t>
        <a:bodyPr/>
        <a:lstStyle/>
        <a:p>
          <a:endParaRPr lang="en-US"/>
        </a:p>
      </dgm:t>
    </dgm:pt>
    <dgm:pt modelId="{D719A49D-26B5-494B-BC07-F51C3DD0D88C}" type="sibTrans" cxnId="{41B4C3C7-AF05-4516-8EC1-5BA4D4772669}">
      <dgm:prSet/>
      <dgm:spPr/>
      <dgm:t>
        <a:bodyPr/>
        <a:lstStyle/>
        <a:p>
          <a:endParaRPr lang="en-US"/>
        </a:p>
      </dgm:t>
    </dgm:pt>
    <dgm:pt modelId="{F3F51D0F-9FB5-4F70-8588-DA67142E470A}">
      <dgm:prSet/>
      <dgm:spPr>
        <a:solidFill>
          <a:srgbClr val="FF0000"/>
        </a:solidFill>
        <a:ln>
          <a:noFill/>
        </a:ln>
      </dgm:spPr>
      <dgm:t>
        <a:bodyPr/>
        <a:lstStyle/>
        <a:p>
          <a:r>
            <a:rPr lang="hu-HU">
              <a:ln>
                <a:noFill/>
              </a:ln>
              <a:solidFill>
                <a:schemeClr val="tx1"/>
              </a:solidFill>
            </a:rPr>
            <a:t>VCC</a:t>
          </a:r>
          <a:endParaRPr lang="en-US">
            <a:ln>
              <a:noFill/>
            </a:ln>
            <a:solidFill>
              <a:schemeClr val="tx1"/>
            </a:solidFill>
          </a:endParaRPr>
        </a:p>
      </dgm:t>
    </dgm:pt>
    <dgm:pt modelId="{669766E8-F3D9-4187-BF41-5A3196D4941B}" type="parTrans" cxnId="{533BA0F7-CE85-42A5-8675-62A805C42F99}">
      <dgm:prSet/>
      <dgm:spPr/>
      <dgm:t>
        <a:bodyPr/>
        <a:lstStyle/>
        <a:p>
          <a:endParaRPr lang="en-US"/>
        </a:p>
      </dgm:t>
    </dgm:pt>
    <dgm:pt modelId="{42D4C7FB-88EC-40BB-B693-1CA287B81C8B}" type="sibTrans" cxnId="{533BA0F7-CE85-42A5-8675-62A805C42F99}">
      <dgm:prSet/>
      <dgm:spPr/>
      <dgm:t>
        <a:bodyPr/>
        <a:lstStyle/>
        <a:p>
          <a:endParaRPr lang="en-US"/>
        </a:p>
      </dgm:t>
    </dgm:pt>
    <dgm:pt modelId="{979AE0EF-9892-415D-9420-1CB29BC61148}" type="pres">
      <dgm:prSet presAssocID="{C86C6919-15D0-4EFF-8762-B2DC288CC1B2}" presName="Name0" presStyleCnt="0">
        <dgm:presLayoutVars>
          <dgm:chMax val="11"/>
          <dgm:chPref val="11"/>
          <dgm:dir/>
          <dgm:resizeHandles/>
        </dgm:presLayoutVars>
      </dgm:prSet>
      <dgm:spPr/>
      <dgm:t>
        <a:bodyPr/>
        <a:lstStyle/>
        <a:p>
          <a:endParaRPr lang="en-US"/>
        </a:p>
      </dgm:t>
    </dgm:pt>
    <dgm:pt modelId="{1CB0B950-476C-4BCD-A64A-D3BA57FA6153}" type="pres">
      <dgm:prSet presAssocID="{F3F51D0F-9FB5-4F70-8588-DA67142E470A}" presName="Accent8" presStyleCnt="0"/>
      <dgm:spPr/>
    </dgm:pt>
    <dgm:pt modelId="{12B3B066-34B5-452B-9FD7-CF7A6D087F79}" type="pres">
      <dgm:prSet presAssocID="{F3F51D0F-9FB5-4F70-8588-DA67142E470A}" presName="Accent" presStyleLbl="node1" presStyleIdx="0" presStyleCnt="8"/>
      <dgm:spPr/>
    </dgm:pt>
    <dgm:pt modelId="{937BA1C9-6113-47B0-B9A7-43A794C4D904}" type="pres">
      <dgm:prSet presAssocID="{F3F51D0F-9FB5-4F70-8588-DA67142E470A}" presName="ParentBackground8" presStyleCnt="0"/>
      <dgm:spPr/>
    </dgm:pt>
    <dgm:pt modelId="{6AFFF654-6116-44BF-8257-9A1CCAAA9FD6}" type="pres">
      <dgm:prSet presAssocID="{F3F51D0F-9FB5-4F70-8588-DA67142E470A}" presName="ParentBackground" presStyleLbl="fgAcc1" presStyleIdx="0" presStyleCnt="8"/>
      <dgm:spPr/>
      <dgm:t>
        <a:bodyPr/>
        <a:lstStyle/>
        <a:p>
          <a:endParaRPr lang="en-US"/>
        </a:p>
      </dgm:t>
    </dgm:pt>
    <dgm:pt modelId="{301CF2BC-9E23-40A3-BDE7-398DD5A117E0}" type="pres">
      <dgm:prSet presAssocID="{F3F51D0F-9FB5-4F70-8588-DA67142E470A}" presName="Parent8" presStyleLbl="revTx" presStyleIdx="0" presStyleCnt="0">
        <dgm:presLayoutVars>
          <dgm:chMax val="1"/>
          <dgm:chPref val="1"/>
          <dgm:bulletEnabled val="1"/>
        </dgm:presLayoutVars>
      </dgm:prSet>
      <dgm:spPr/>
      <dgm:t>
        <a:bodyPr/>
        <a:lstStyle/>
        <a:p>
          <a:endParaRPr lang="en-US"/>
        </a:p>
      </dgm:t>
    </dgm:pt>
    <dgm:pt modelId="{140B7D10-973A-42F8-93F2-20820EF18DC2}" type="pres">
      <dgm:prSet presAssocID="{2015CA44-E76B-4274-A691-D0FB24405D4D}" presName="Accent7" presStyleCnt="0"/>
      <dgm:spPr/>
    </dgm:pt>
    <dgm:pt modelId="{AA7DAFDB-990B-405C-B169-A31B48C09E1E}" type="pres">
      <dgm:prSet presAssocID="{2015CA44-E76B-4274-A691-D0FB24405D4D}" presName="Accent" presStyleLbl="node1" presStyleIdx="1" presStyleCnt="8"/>
      <dgm:spPr/>
    </dgm:pt>
    <dgm:pt modelId="{0C28155D-7C38-42FF-85C0-3C0F473823EC}" type="pres">
      <dgm:prSet presAssocID="{2015CA44-E76B-4274-A691-D0FB24405D4D}" presName="ParentBackground7" presStyleCnt="0"/>
      <dgm:spPr/>
    </dgm:pt>
    <dgm:pt modelId="{5FC6E96B-D5C9-4C92-B606-37C7A85642D8}" type="pres">
      <dgm:prSet presAssocID="{2015CA44-E76B-4274-A691-D0FB24405D4D}" presName="ParentBackground" presStyleLbl="fgAcc1" presStyleIdx="1" presStyleCnt="8"/>
      <dgm:spPr/>
      <dgm:t>
        <a:bodyPr/>
        <a:lstStyle/>
        <a:p>
          <a:endParaRPr lang="en-US"/>
        </a:p>
      </dgm:t>
    </dgm:pt>
    <dgm:pt modelId="{ED9B900A-BCB1-48F0-BBEC-7FB5D9A23C30}" type="pres">
      <dgm:prSet presAssocID="{2015CA44-E76B-4274-A691-D0FB24405D4D}" presName="Parent7" presStyleLbl="revTx" presStyleIdx="0" presStyleCnt="0">
        <dgm:presLayoutVars>
          <dgm:chMax val="1"/>
          <dgm:chPref val="1"/>
          <dgm:bulletEnabled val="1"/>
        </dgm:presLayoutVars>
      </dgm:prSet>
      <dgm:spPr/>
      <dgm:t>
        <a:bodyPr/>
        <a:lstStyle/>
        <a:p>
          <a:endParaRPr lang="en-US"/>
        </a:p>
      </dgm:t>
    </dgm:pt>
    <dgm:pt modelId="{A046207B-F095-4BC9-A92D-8091C32D4854}" type="pres">
      <dgm:prSet presAssocID="{5BA523BF-425F-408F-951F-780EDCC64D99}" presName="Accent6" presStyleCnt="0"/>
      <dgm:spPr/>
    </dgm:pt>
    <dgm:pt modelId="{9433D898-F3D9-47D4-AEAE-3D59A01361F9}" type="pres">
      <dgm:prSet presAssocID="{5BA523BF-425F-408F-951F-780EDCC64D99}" presName="Accent" presStyleLbl="node1" presStyleIdx="2" presStyleCnt="8"/>
      <dgm:spPr/>
    </dgm:pt>
    <dgm:pt modelId="{89BC072F-98CB-45C5-BF7C-86B4D829C099}" type="pres">
      <dgm:prSet presAssocID="{5BA523BF-425F-408F-951F-780EDCC64D99}" presName="ParentBackground6" presStyleCnt="0"/>
      <dgm:spPr/>
    </dgm:pt>
    <dgm:pt modelId="{0C504A94-2B80-4FF1-AB31-4E5B8E1A8634}" type="pres">
      <dgm:prSet presAssocID="{5BA523BF-425F-408F-951F-780EDCC64D99}" presName="ParentBackground" presStyleLbl="fgAcc1" presStyleIdx="2" presStyleCnt="8"/>
      <dgm:spPr/>
      <dgm:t>
        <a:bodyPr/>
        <a:lstStyle/>
        <a:p>
          <a:endParaRPr lang="en-US"/>
        </a:p>
      </dgm:t>
    </dgm:pt>
    <dgm:pt modelId="{2ADAC519-79D3-4821-8120-A2F99DF97F3A}" type="pres">
      <dgm:prSet presAssocID="{5BA523BF-425F-408F-951F-780EDCC64D99}" presName="Parent6" presStyleLbl="revTx" presStyleIdx="0" presStyleCnt="0">
        <dgm:presLayoutVars>
          <dgm:chMax val="1"/>
          <dgm:chPref val="1"/>
          <dgm:bulletEnabled val="1"/>
        </dgm:presLayoutVars>
      </dgm:prSet>
      <dgm:spPr/>
      <dgm:t>
        <a:bodyPr/>
        <a:lstStyle/>
        <a:p>
          <a:endParaRPr lang="en-US"/>
        </a:p>
      </dgm:t>
    </dgm:pt>
    <dgm:pt modelId="{DCC6DA26-2214-4D89-9117-F4D9FDD14B0C}" type="pres">
      <dgm:prSet presAssocID="{00B31D48-F479-4D55-9894-8F88CC067134}" presName="Accent5" presStyleCnt="0"/>
      <dgm:spPr/>
    </dgm:pt>
    <dgm:pt modelId="{5EB4C0BD-DA46-4156-A385-BCFF28E16419}" type="pres">
      <dgm:prSet presAssocID="{00B31D48-F479-4D55-9894-8F88CC067134}" presName="Accent" presStyleLbl="node1" presStyleIdx="3" presStyleCnt="8"/>
      <dgm:spPr/>
    </dgm:pt>
    <dgm:pt modelId="{CCCFC190-EDF9-4A51-ADD2-6224D71B5856}" type="pres">
      <dgm:prSet presAssocID="{00B31D48-F479-4D55-9894-8F88CC067134}" presName="ParentBackground5" presStyleCnt="0"/>
      <dgm:spPr/>
    </dgm:pt>
    <dgm:pt modelId="{0E1A048B-1778-4A6A-A8D2-3BB7EB54FFA6}" type="pres">
      <dgm:prSet presAssocID="{00B31D48-F479-4D55-9894-8F88CC067134}" presName="ParentBackground" presStyleLbl="fgAcc1" presStyleIdx="3" presStyleCnt="8"/>
      <dgm:spPr/>
      <dgm:t>
        <a:bodyPr/>
        <a:lstStyle/>
        <a:p>
          <a:endParaRPr lang="en-US"/>
        </a:p>
      </dgm:t>
    </dgm:pt>
    <dgm:pt modelId="{3EBE6F33-0BF9-4475-81E7-CA97832D8B0A}" type="pres">
      <dgm:prSet presAssocID="{00B31D48-F479-4D55-9894-8F88CC067134}" presName="Parent5" presStyleLbl="revTx" presStyleIdx="0" presStyleCnt="0">
        <dgm:presLayoutVars>
          <dgm:chMax val="1"/>
          <dgm:chPref val="1"/>
          <dgm:bulletEnabled val="1"/>
        </dgm:presLayoutVars>
      </dgm:prSet>
      <dgm:spPr/>
      <dgm:t>
        <a:bodyPr/>
        <a:lstStyle/>
        <a:p>
          <a:endParaRPr lang="en-US"/>
        </a:p>
      </dgm:t>
    </dgm:pt>
    <dgm:pt modelId="{186941B2-89E7-4A63-ACE0-817BFE70BD71}" type="pres">
      <dgm:prSet presAssocID="{12424D6C-2888-4F4F-AC81-AD874D4A739C}" presName="Accent4" presStyleCnt="0"/>
      <dgm:spPr/>
    </dgm:pt>
    <dgm:pt modelId="{17569662-F403-4901-B3DB-649781EB000D}" type="pres">
      <dgm:prSet presAssocID="{12424D6C-2888-4F4F-AC81-AD874D4A739C}" presName="Accent" presStyleLbl="node1" presStyleIdx="4" presStyleCnt="8"/>
      <dgm:spPr/>
    </dgm:pt>
    <dgm:pt modelId="{CBD4E6CB-BFF1-4A06-A4EB-FE2C0E1E8DB4}" type="pres">
      <dgm:prSet presAssocID="{12424D6C-2888-4F4F-AC81-AD874D4A739C}" presName="ParentBackground4" presStyleCnt="0"/>
      <dgm:spPr/>
    </dgm:pt>
    <dgm:pt modelId="{975F660A-1ED6-4A11-B5C9-9A1AC113BC60}" type="pres">
      <dgm:prSet presAssocID="{12424D6C-2888-4F4F-AC81-AD874D4A739C}" presName="ParentBackground" presStyleLbl="fgAcc1" presStyleIdx="4" presStyleCnt="8"/>
      <dgm:spPr/>
      <dgm:t>
        <a:bodyPr/>
        <a:lstStyle/>
        <a:p>
          <a:endParaRPr lang="en-US"/>
        </a:p>
      </dgm:t>
    </dgm:pt>
    <dgm:pt modelId="{29ED5AE1-6C82-4889-B670-ABAF7E418E8F}" type="pres">
      <dgm:prSet presAssocID="{12424D6C-2888-4F4F-AC81-AD874D4A739C}" presName="Parent4" presStyleLbl="revTx" presStyleIdx="0" presStyleCnt="0">
        <dgm:presLayoutVars>
          <dgm:chMax val="1"/>
          <dgm:chPref val="1"/>
          <dgm:bulletEnabled val="1"/>
        </dgm:presLayoutVars>
      </dgm:prSet>
      <dgm:spPr/>
      <dgm:t>
        <a:bodyPr/>
        <a:lstStyle/>
        <a:p>
          <a:endParaRPr lang="en-US"/>
        </a:p>
      </dgm:t>
    </dgm:pt>
    <dgm:pt modelId="{81E172EE-15CD-472D-B9AA-08124B09DD60}" type="pres">
      <dgm:prSet presAssocID="{6B766EE2-ECE8-461B-A50B-E77BA418D1E8}" presName="Accent3" presStyleCnt="0"/>
      <dgm:spPr/>
    </dgm:pt>
    <dgm:pt modelId="{E3E7646F-15F4-46CD-835D-51AA3ADBFE9E}" type="pres">
      <dgm:prSet presAssocID="{6B766EE2-ECE8-461B-A50B-E77BA418D1E8}" presName="Accent" presStyleLbl="node1" presStyleIdx="5" presStyleCnt="8"/>
      <dgm:spPr/>
    </dgm:pt>
    <dgm:pt modelId="{BE2E6947-6B0D-4B78-A2C9-0D94CEB1DA7A}" type="pres">
      <dgm:prSet presAssocID="{6B766EE2-ECE8-461B-A50B-E77BA418D1E8}" presName="ParentBackground3" presStyleCnt="0"/>
      <dgm:spPr/>
    </dgm:pt>
    <dgm:pt modelId="{0EFA68DF-3FFE-4235-A748-B715D881F288}" type="pres">
      <dgm:prSet presAssocID="{6B766EE2-ECE8-461B-A50B-E77BA418D1E8}" presName="ParentBackground" presStyleLbl="fgAcc1" presStyleIdx="5" presStyleCnt="8"/>
      <dgm:spPr/>
      <dgm:t>
        <a:bodyPr/>
        <a:lstStyle/>
        <a:p>
          <a:endParaRPr lang="en-US"/>
        </a:p>
      </dgm:t>
    </dgm:pt>
    <dgm:pt modelId="{85284507-5D7E-4A6D-BD69-7A911321DC31}" type="pres">
      <dgm:prSet presAssocID="{6B766EE2-ECE8-461B-A50B-E77BA418D1E8}" presName="Parent3" presStyleLbl="revTx" presStyleIdx="0" presStyleCnt="0">
        <dgm:presLayoutVars>
          <dgm:chMax val="1"/>
          <dgm:chPref val="1"/>
          <dgm:bulletEnabled val="1"/>
        </dgm:presLayoutVars>
      </dgm:prSet>
      <dgm:spPr/>
      <dgm:t>
        <a:bodyPr/>
        <a:lstStyle/>
        <a:p>
          <a:endParaRPr lang="en-US"/>
        </a:p>
      </dgm:t>
    </dgm:pt>
    <dgm:pt modelId="{F635E1D5-F4BE-4915-9C1F-A5511BEB9FCF}" type="pres">
      <dgm:prSet presAssocID="{60558FDC-C740-403D-80E8-0A780F75C59B}" presName="Accent2" presStyleCnt="0"/>
      <dgm:spPr/>
    </dgm:pt>
    <dgm:pt modelId="{E30206B0-6A2A-414E-B236-EEF5D2ED941B}" type="pres">
      <dgm:prSet presAssocID="{60558FDC-C740-403D-80E8-0A780F75C59B}" presName="Accent" presStyleLbl="node1" presStyleIdx="6" presStyleCnt="8"/>
      <dgm:spPr/>
    </dgm:pt>
    <dgm:pt modelId="{B37E0FA1-7790-4C65-9275-4762AF499C4E}" type="pres">
      <dgm:prSet presAssocID="{60558FDC-C740-403D-80E8-0A780F75C59B}" presName="ParentBackground2" presStyleCnt="0"/>
      <dgm:spPr/>
    </dgm:pt>
    <dgm:pt modelId="{24435402-F1DC-43E4-9F3D-012981E34BAE}" type="pres">
      <dgm:prSet presAssocID="{60558FDC-C740-403D-80E8-0A780F75C59B}" presName="ParentBackground" presStyleLbl="fgAcc1" presStyleIdx="6" presStyleCnt="8"/>
      <dgm:spPr/>
      <dgm:t>
        <a:bodyPr/>
        <a:lstStyle/>
        <a:p>
          <a:endParaRPr lang="en-US"/>
        </a:p>
      </dgm:t>
    </dgm:pt>
    <dgm:pt modelId="{389B0130-867F-4E4E-89AE-5D72BA6ABCF5}" type="pres">
      <dgm:prSet presAssocID="{60558FDC-C740-403D-80E8-0A780F75C59B}" presName="Parent2" presStyleLbl="revTx" presStyleIdx="0" presStyleCnt="0">
        <dgm:presLayoutVars>
          <dgm:chMax val="1"/>
          <dgm:chPref val="1"/>
          <dgm:bulletEnabled val="1"/>
        </dgm:presLayoutVars>
      </dgm:prSet>
      <dgm:spPr/>
      <dgm:t>
        <a:bodyPr/>
        <a:lstStyle/>
        <a:p>
          <a:endParaRPr lang="en-US"/>
        </a:p>
      </dgm:t>
    </dgm:pt>
    <dgm:pt modelId="{032EE9F6-1021-4867-925A-B318C44D6F13}" type="pres">
      <dgm:prSet presAssocID="{1E50320F-EBEE-4AC1-B819-77D59923BD99}" presName="Accent1" presStyleCnt="0"/>
      <dgm:spPr/>
    </dgm:pt>
    <dgm:pt modelId="{F640D5C5-0E22-485F-9E49-F26AC3840B0E}" type="pres">
      <dgm:prSet presAssocID="{1E50320F-EBEE-4AC1-B819-77D59923BD99}" presName="Accent" presStyleLbl="node1" presStyleIdx="7" presStyleCnt="8"/>
      <dgm:spPr>
        <a:solidFill>
          <a:srgbClr val="0070C0"/>
        </a:solidFill>
      </dgm:spPr>
    </dgm:pt>
    <dgm:pt modelId="{AE9A661F-F291-4CD7-B5AF-7091DB4A8D93}" type="pres">
      <dgm:prSet presAssocID="{1E50320F-EBEE-4AC1-B819-77D59923BD99}" presName="ParentBackground1" presStyleCnt="0"/>
      <dgm:spPr/>
    </dgm:pt>
    <dgm:pt modelId="{4BC7638B-F0B1-4D0A-84F6-37AF57BA8F93}" type="pres">
      <dgm:prSet presAssocID="{1E50320F-EBEE-4AC1-B819-77D59923BD99}" presName="ParentBackground" presStyleLbl="fgAcc1" presStyleIdx="7" presStyleCnt="8"/>
      <dgm:spPr/>
      <dgm:t>
        <a:bodyPr/>
        <a:lstStyle/>
        <a:p>
          <a:endParaRPr lang="en-US"/>
        </a:p>
      </dgm:t>
    </dgm:pt>
    <dgm:pt modelId="{6E6E1B5B-EF12-4117-B3E1-17536D3A7117}" type="pres">
      <dgm:prSet presAssocID="{1E50320F-EBEE-4AC1-B819-77D59923BD99}" presName="Parent1" presStyleLbl="revTx" presStyleIdx="0" presStyleCnt="0">
        <dgm:presLayoutVars>
          <dgm:chMax val="1"/>
          <dgm:chPref val="1"/>
          <dgm:bulletEnabled val="1"/>
        </dgm:presLayoutVars>
      </dgm:prSet>
      <dgm:spPr/>
      <dgm:t>
        <a:bodyPr/>
        <a:lstStyle/>
        <a:p>
          <a:endParaRPr lang="en-US"/>
        </a:p>
      </dgm:t>
    </dgm:pt>
  </dgm:ptLst>
  <dgm:cxnLst>
    <dgm:cxn modelId="{CEE79185-23C2-4AF7-9D5F-39B000F12359}" type="presOf" srcId="{2015CA44-E76B-4274-A691-D0FB24405D4D}" destId="{5FC6E96B-D5C9-4C92-B606-37C7A85642D8}" srcOrd="0" destOrd="0" presId="urn:microsoft.com/office/officeart/2011/layout/CircleProcess"/>
    <dgm:cxn modelId="{85AA1CC5-7188-4F72-B54D-3D19D5EE4165}" srcId="{C86C6919-15D0-4EFF-8762-B2DC288CC1B2}" destId="{60558FDC-C740-403D-80E8-0A780F75C59B}" srcOrd="1" destOrd="0" parTransId="{C95D9B9D-16E3-4B98-B982-D4FC800CDE17}" sibTransId="{24808657-5691-4BEB-BF9F-E5DD751DF6DA}"/>
    <dgm:cxn modelId="{37DF4C2A-07BC-4CCE-B43C-1A831105E058}" type="presOf" srcId="{C86C6919-15D0-4EFF-8762-B2DC288CC1B2}" destId="{979AE0EF-9892-415D-9420-1CB29BC61148}" srcOrd="0" destOrd="0" presId="urn:microsoft.com/office/officeart/2011/layout/CircleProcess"/>
    <dgm:cxn modelId="{AA9EC870-12DE-41A7-A0C3-DF5D8F9AF430}" type="presOf" srcId="{12424D6C-2888-4F4F-AC81-AD874D4A739C}" destId="{975F660A-1ED6-4A11-B5C9-9A1AC113BC60}" srcOrd="0" destOrd="0" presId="urn:microsoft.com/office/officeart/2011/layout/CircleProcess"/>
    <dgm:cxn modelId="{F12E952D-40B4-489F-8B30-605D84491DAA}" srcId="{C86C6919-15D0-4EFF-8762-B2DC288CC1B2}" destId="{00B31D48-F479-4D55-9894-8F88CC067134}" srcOrd="4" destOrd="0" parTransId="{96621709-868C-4BAE-B982-7A2EE1046765}" sibTransId="{BF2DC5A5-35FF-45B0-A6D3-49A4DB906011}"/>
    <dgm:cxn modelId="{8A77896D-F974-4301-92B2-C5A409AEF36B}" srcId="{C86C6919-15D0-4EFF-8762-B2DC288CC1B2}" destId="{5BA523BF-425F-408F-951F-780EDCC64D99}" srcOrd="5" destOrd="0" parTransId="{67C55B07-5127-4BA7-893F-276EE03A9B6E}" sibTransId="{6227E406-312B-4B08-972E-355C79D48026}"/>
    <dgm:cxn modelId="{A693F60D-5D9B-44C7-B3DA-605B89764107}" type="presOf" srcId="{F3F51D0F-9FB5-4F70-8588-DA67142E470A}" destId="{301CF2BC-9E23-40A3-BDE7-398DD5A117E0}" srcOrd="1" destOrd="0" presId="urn:microsoft.com/office/officeart/2011/layout/CircleProcess"/>
    <dgm:cxn modelId="{DCADF125-4CDE-4056-9B4A-68B444D2CA03}" type="presOf" srcId="{2015CA44-E76B-4274-A691-D0FB24405D4D}" destId="{ED9B900A-BCB1-48F0-BBEC-7FB5D9A23C30}" srcOrd="1" destOrd="0" presId="urn:microsoft.com/office/officeart/2011/layout/CircleProcess"/>
    <dgm:cxn modelId="{848EDFB5-DBEF-404A-8B7C-29395C8F0EBD}" type="presOf" srcId="{12424D6C-2888-4F4F-AC81-AD874D4A739C}" destId="{29ED5AE1-6C82-4889-B670-ABAF7E418E8F}" srcOrd="1" destOrd="0" presId="urn:microsoft.com/office/officeart/2011/layout/CircleProcess"/>
    <dgm:cxn modelId="{6E6824B0-BE11-4466-BE18-B4ED77FE067F}" type="presOf" srcId="{60558FDC-C740-403D-80E8-0A780F75C59B}" destId="{24435402-F1DC-43E4-9F3D-012981E34BAE}" srcOrd="0" destOrd="0" presId="urn:microsoft.com/office/officeart/2011/layout/CircleProcess"/>
    <dgm:cxn modelId="{E8E24731-2068-4790-BC37-AA882BDA277B}" type="presOf" srcId="{1E50320F-EBEE-4AC1-B819-77D59923BD99}" destId="{6E6E1B5B-EF12-4117-B3E1-17536D3A7117}" srcOrd="1" destOrd="0" presId="urn:microsoft.com/office/officeart/2011/layout/CircleProcess"/>
    <dgm:cxn modelId="{CE8D178C-2E9A-4DB2-A5A3-1E5F2F38BFBF}" srcId="{C86C6919-15D0-4EFF-8762-B2DC288CC1B2}" destId="{1E50320F-EBEE-4AC1-B819-77D59923BD99}" srcOrd="0" destOrd="0" parTransId="{E740CBF0-A0E4-4A36-B4B9-5074F0356BA4}" sibTransId="{E2740A81-03D5-4777-B4F5-CD8882DF22AB}"/>
    <dgm:cxn modelId="{2164E891-AF8D-4CC2-8DEE-59B3F5106ED9}" type="presOf" srcId="{60558FDC-C740-403D-80E8-0A780F75C59B}" destId="{389B0130-867F-4E4E-89AE-5D72BA6ABCF5}" srcOrd="1" destOrd="0" presId="urn:microsoft.com/office/officeart/2011/layout/CircleProcess"/>
    <dgm:cxn modelId="{41B4C3C7-AF05-4516-8EC1-5BA4D4772669}" srcId="{C86C6919-15D0-4EFF-8762-B2DC288CC1B2}" destId="{2015CA44-E76B-4274-A691-D0FB24405D4D}" srcOrd="6" destOrd="0" parTransId="{3CB4C562-33CD-430A-A11A-32B9E481719F}" sibTransId="{D719A49D-26B5-494B-BC07-F51C3DD0D88C}"/>
    <dgm:cxn modelId="{D792BF8D-BB6A-4C19-AF65-618129DDD688}" type="presOf" srcId="{00B31D48-F479-4D55-9894-8F88CC067134}" destId="{0E1A048B-1778-4A6A-A8D2-3BB7EB54FFA6}" srcOrd="0" destOrd="0" presId="urn:microsoft.com/office/officeart/2011/layout/CircleProcess"/>
    <dgm:cxn modelId="{4D193BB5-ABAA-4AB9-9B74-B4DA9C6E1A57}" type="presOf" srcId="{6B766EE2-ECE8-461B-A50B-E77BA418D1E8}" destId="{0EFA68DF-3FFE-4235-A748-B715D881F288}" srcOrd="0" destOrd="0" presId="urn:microsoft.com/office/officeart/2011/layout/CircleProcess"/>
    <dgm:cxn modelId="{51B97B80-FD3B-423E-8DF7-EB2222146ACF}" type="presOf" srcId="{1E50320F-EBEE-4AC1-B819-77D59923BD99}" destId="{4BC7638B-F0B1-4D0A-84F6-37AF57BA8F93}" srcOrd="0" destOrd="0" presId="urn:microsoft.com/office/officeart/2011/layout/CircleProcess"/>
    <dgm:cxn modelId="{F485AF72-2B77-40BA-BACB-C9710A214C31}" srcId="{C86C6919-15D0-4EFF-8762-B2DC288CC1B2}" destId="{6B766EE2-ECE8-461B-A50B-E77BA418D1E8}" srcOrd="2" destOrd="0" parTransId="{29C42AD6-2CA2-494C-97BB-CDF0B856B167}" sibTransId="{743A966F-BE26-40EB-9CBC-8AD39A6DB284}"/>
    <dgm:cxn modelId="{6AEB36BC-D681-4193-9FF2-58EFA8940439}" type="presOf" srcId="{5BA523BF-425F-408F-951F-780EDCC64D99}" destId="{2ADAC519-79D3-4821-8120-A2F99DF97F3A}" srcOrd="1" destOrd="0" presId="urn:microsoft.com/office/officeart/2011/layout/CircleProcess"/>
    <dgm:cxn modelId="{18759039-B76A-41CA-B0E3-1444BD6DFBC7}" type="presOf" srcId="{F3F51D0F-9FB5-4F70-8588-DA67142E470A}" destId="{6AFFF654-6116-44BF-8257-9A1CCAAA9FD6}" srcOrd="0" destOrd="0" presId="urn:microsoft.com/office/officeart/2011/layout/CircleProcess"/>
    <dgm:cxn modelId="{1F59D581-AA6E-4B89-B5D8-3352EFD7F39C}" type="presOf" srcId="{6B766EE2-ECE8-461B-A50B-E77BA418D1E8}" destId="{85284507-5D7E-4A6D-BD69-7A911321DC31}" srcOrd="1" destOrd="0" presId="urn:microsoft.com/office/officeart/2011/layout/CircleProcess"/>
    <dgm:cxn modelId="{8DF41507-B636-486B-A438-7E2704F590EA}" type="presOf" srcId="{00B31D48-F479-4D55-9894-8F88CC067134}" destId="{3EBE6F33-0BF9-4475-81E7-CA97832D8B0A}" srcOrd="1" destOrd="0" presId="urn:microsoft.com/office/officeart/2011/layout/CircleProcess"/>
    <dgm:cxn modelId="{8262A8C8-8A57-41AE-9158-41AB761577B0}" srcId="{C86C6919-15D0-4EFF-8762-B2DC288CC1B2}" destId="{12424D6C-2888-4F4F-AC81-AD874D4A739C}" srcOrd="3" destOrd="0" parTransId="{756B0F7B-D13A-4DC7-838D-691D48D44671}" sibTransId="{FB6B184C-0C4C-4D25-8B23-63B5A7D710D6}"/>
    <dgm:cxn modelId="{533BA0F7-CE85-42A5-8675-62A805C42F99}" srcId="{C86C6919-15D0-4EFF-8762-B2DC288CC1B2}" destId="{F3F51D0F-9FB5-4F70-8588-DA67142E470A}" srcOrd="7" destOrd="0" parTransId="{669766E8-F3D9-4187-BF41-5A3196D4941B}" sibTransId="{42D4C7FB-88EC-40BB-B693-1CA287B81C8B}"/>
    <dgm:cxn modelId="{8F7B0A34-83D2-4623-B808-5029843802E0}" type="presOf" srcId="{5BA523BF-425F-408F-951F-780EDCC64D99}" destId="{0C504A94-2B80-4FF1-AB31-4E5B8E1A8634}" srcOrd="0" destOrd="0" presId="urn:microsoft.com/office/officeart/2011/layout/CircleProcess"/>
    <dgm:cxn modelId="{53886C0C-072F-4D84-8D5B-D2FBC22EB83E}" type="presParOf" srcId="{979AE0EF-9892-415D-9420-1CB29BC61148}" destId="{1CB0B950-476C-4BCD-A64A-D3BA57FA6153}" srcOrd="0" destOrd="0" presId="urn:microsoft.com/office/officeart/2011/layout/CircleProcess"/>
    <dgm:cxn modelId="{54337CF7-CB2D-43D3-9295-4D4A066F3EE4}" type="presParOf" srcId="{1CB0B950-476C-4BCD-A64A-D3BA57FA6153}" destId="{12B3B066-34B5-452B-9FD7-CF7A6D087F79}" srcOrd="0" destOrd="0" presId="urn:microsoft.com/office/officeart/2011/layout/CircleProcess"/>
    <dgm:cxn modelId="{3FCC3F7F-E23A-4C50-B809-3567C784B371}" type="presParOf" srcId="{979AE0EF-9892-415D-9420-1CB29BC61148}" destId="{937BA1C9-6113-47B0-B9A7-43A794C4D904}" srcOrd="1" destOrd="0" presId="urn:microsoft.com/office/officeart/2011/layout/CircleProcess"/>
    <dgm:cxn modelId="{FE59CF63-7F03-4CEB-8E0D-D3C8553572D7}" type="presParOf" srcId="{937BA1C9-6113-47B0-B9A7-43A794C4D904}" destId="{6AFFF654-6116-44BF-8257-9A1CCAAA9FD6}" srcOrd="0" destOrd="0" presId="urn:microsoft.com/office/officeart/2011/layout/CircleProcess"/>
    <dgm:cxn modelId="{3AA524AB-404A-4D1D-9CB2-2FD89462824F}" type="presParOf" srcId="{979AE0EF-9892-415D-9420-1CB29BC61148}" destId="{301CF2BC-9E23-40A3-BDE7-398DD5A117E0}" srcOrd="2" destOrd="0" presId="urn:microsoft.com/office/officeart/2011/layout/CircleProcess"/>
    <dgm:cxn modelId="{56FAF3D4-20D8-47D3-BC16-49E36FF20A9A}" type="presParOf" srcId="{979AE0EF-9892-415D-9420-1CB29BC61148}" destId="{140B7D10-973A-42F8-93F2-20820EF18DC2}" srcOrd="3" destOrd="0" presId="urn:microsoft.com/office/officeart/2011/layout/CircleProcess"/>
    <dgm:cxn modelId="{8495E84D-09A1-4FE4-BA12-E3062A6E49E0}" type="presParOf" srcId="{140B7D10-973A-42F8-93F2-20820EF18DC2}" destId="{AA7DAFDB-990B-405C-B169-A31B48C09E1E}" srcOrd="0" destOrd="0" presId="urn:microsoft.com/office/officeart/2011/layout/CircleProcess"/>
    <dgm:cxn modelId="{61A8664C-9F75-45C8-825A-2D046DB47F43}" type="presParOf" srcId="{979AE0EF-9892-415D-9420-1CB29BC61148}" destId="{0C28155D-7C38-42FF-85C0-3C0F473823EC}" srcOrd="4" destOrd="0" presId="urn:microsoft.com/office/officeart/2011/layout/CircleProcess"/>
    <dgm:cxn modelId="{7904F2E2-8A47-4576-9EE8-FCA167F681F8}" type="presParOf" srcId="{0C28155D-7C38-42FF-85C0-3C0F473823EC}" destId="{5FC6E96B-D5C9-4C92-B606-37C7A85642D8}" srcOrd="0" destOrd="0" presId="urn:microsoft.com/office/officeart/2011/layout/CircleProcess"/>
    <dgm:cxn modelId="{F65BB406-67F6-4FFC-90E8-3A82C9A6603C}" type="presParOf" srcId="{979AE0EF-9892-415D-9420-1CB29BC61148}" destId="{ED9B900A-BCB1-48F0-BBEC-7FB5D9A23C30}" srcOrd="5" destOrd="0" presId="urn:microsoft.com/office/officeart/2011/layout/CircleProcess"/>
    <dgm:cxn modelId="{AD5BF4D3-A2BB-438C-A770-991FED331833}" type="presParOf" srcId="{979AE0EF-9892-415D-9420-1CB29BC61148}" destId="{A046207B-F095-4BC9-A92D-8091C32D4854}" srcOrd="6" destOrd="0" presId="urn:microsoft.com/office/officeart/2011/layout/CircleProcess"/>
    <dgm:cxn modelId="{34B59B9C-7860-42EF-B76D-422297610BAD}" type="presParOf" srcId="{A046207B-F095-4BC9-A92D-8091C32D4854}" destId="{9433D898-F3D9-47D4-AEAE-3D59A01361F9}" srcOrd="0" destOrd="0" presId="urn:microsoft.com/office/officeart/2011/layout/CircleProcess"/>
    <dgm:cxn modelId="{1A7754CD-4676-4489-8C43-F9C18DC41E9A}" type="presParOf" srcId="{979AE0EF-9892-415D-9420-1CB29BC61148}" destId="{89BC072F-98CB-45C5-BF7C-86B4D829C099}" srcOrd="7" destOrd="0" presId="urn:microsoft.com/office/officeart/2011/layout/CircleProcess"/>
    <dgm:cxn modelId="{9AE6D888-926E-49D2-8550-44AF4A6250DD}" type="presParOf" srcId="{89BC072F-98CB-45C5-BF7C-86B4D829C099}" destId="{0C504A94-2B80-4FF1-AB31-4E5B8E1A8634}" srcOrd="0" destOrd="0" presId="urn:microsoft.com/office/officeart/2011/layout/CircleProcess"/>
    <dgm:cxn modelId="{D8ECD88B-2E4A-430D-80E1-4FC5AAFD5F17}" type="presParOf" srcId="{979AE0EF-9892-415D-9420-1CB29BC61148}" destId="{2ADAC519-79D3-4821-8120-A2F99DF97F3A}" srcOrd="8" destOrd="0" presId="urn:microsoft.com/office/officeart/2011/layout/CircleProcess"/>
    <dgm:cxn modelId="{9D281886-99E3-4861-AFA4-A5A7D8417356}" type="presParOf" srcId="{979AE0EF-9892-415D-9420-1CB29BC61148}" destId="{DCC6DA26-2214-4D89-9117-F4D9FDD14B0C}" srcOrd="9" destOrd="0" presId="urn:microsoft.com/office/officeart/2011/layout/CircleProcess"/>
    <dgm:cxn modelId="{966B9667-85B5-437B-9E8F-6628316F5345}" type="presParOf" srcId="{DCC6DA26-2214-4D89-9117-F4D9FDD14B0C}" destId="{5EB4C0BD-DA46-4156-A385-BCFF28E16419}" srcOrd="0" destOrd="0" presId="urn:microsoft.com/office/officeart/2011/layout/CircleProcess"/>
    <dgm:cxn modelId="{197B4071-B6EC-4056-8717-E567BF33FC4B}" type="presParOf" srcId="{979AE0EF-9892-415D-9420-1CB29BC61148}" destId="{CCCFC190-EDF9-4A51-ADD2-6224D71B5856}" srcOrd="10" destOrd="0" presId="urn:microsoft.com/office/officeart/2011/layout/CircleProcess"/>
    <dgm:cxn modelId="{2B2A2C5E-4BB3-4C56-8C6E-84248D29415F}" type="presParOf" srcId="{CCCFC190-EDF9-4A51-ADD2-6224D71B5856}" destId="{0E1A048B-1778-4A6A-A8D2-3BB7EB54FFA6}" srcOrd="0" destOrd="0" presId="urn:microsoft.com/office/officeart/2011/layout/CircleProcess"/>
    <dgm:cxn modelId="{52BB6E44-BFEA-40F7-B0A3-BF4F1E6AAF4F}" type="presParOf" srcId="{979AE0EF-9892-415D-9420-1CB29BC61148}" destId="{3EBE6F33-0BF9-4475-81E7-CA97832D8B0A}" srcOrd="11" destOrd="0" presId="urn:microsoft.com/office/officeart/2011/layout/CircleProcess"/>
    <dgm:cxn modelId="{D49B57D4-E570-4E0B-8DB3-36ECBD1D31A7}" type="presParOf" srcId="{979AE0EF-9892-415D-9420-1CB29BC61148}" destId="{186941B2-89E7-4A63-ACE0-817BFE70BD71}" srcOrd="12" destOrd="0" presId="urn:microsoft.com/office/officeart/2011/layout/CircleProcess"/>
    <dgm:cxn modelId="{8BC72691-E51D-4C6B-9882-F6363863DE83}" type="presParOf" srcId="{186941B2-89E7-4A63-ACE0-817BFE70BD71}" destId="{17569662-F403-4901-B3DB-649781EB000D}" srcOrd="0" destOrd="0" presId="urn:microsoft.com/office/officeart/2011/layout/CircleProcess"/>
    <dgm:cxn modelId="{1B1B5B9A-11B6-4B03-AE3D-032809E8D676}" type="presParOf" srcId="{979AE0EF-9892-415D-9420-1CB29BC61148}" destId="{CBD4E6CB-BFF1-4A06-A4EB-FE2C0E1E8DB4}" srcOrd="13" destOrd="0" presId="urn:microsoft.com/office/officeart/2011/layout/CircleProcess"/>
    <dgm:cxn modelId="{14BE87D5-72B0-44EC-BAF9-BDF0DC261D9C}" type="presParOf" srcId="{CBD4E6CB-BFF1-4A06-A4EB-FE2C0E1E8DB4}" destId="{975F660A-1ED6-4A11-B5C9-9A1AC113BC60}" srcOrd="0" destOrd="0" presId="urn:microsoft.com/office/officeart/2011/layout/CircleProcess"/>
    <dgm:cxn modelId="{0FC28E4F-2405-45CC-B3CE-752DBA7797CF}" type="presParOf" srcId="{979AE0EF-9892-415D-9420-1CB29BC61148}" destId="{29ED5AE1-6C82-4889-B670-ABAF7E418E8F}" srcOrd="14" destOrd="0" presId="urn:microsoft.com/office/officeart/2011/layout/CircleProcess"/>
    <dgm:cxn modelId="{AAE749FB-4294-40B0-8F87-69D7555308BE}" type="presParOf" srcId="{979AE0EF-9892-415D-9420-1CB29BC61148}" destId="{81E172EE-15CD-472D-B9AA-08124B09DD60}" srcOrd="15" destOrd="0" presId="urn:microsoft.com/office/officeart/2011/layout/CircleProcess"/>
    <dgm:cxn modelId="{73755DEE-8E0E-48E4-8150-AE441EB97EA8}" type="presParOf" srcId="{81E172EE-15CD-472D-B9AA-08124B09DD60}" destId="{E3E7646F-15F4-46CD-835D-51AA3ADBFE9E}" srcOrd="0" destOrd="0" presId="urn:microsoft.com/office/officeart/2011/layout/CircleProcess"/>
    <dgm:cxn modelId="{7CED7115-2921-4C71-8B0F-DB34DD62B123}" type="presParOf" srcId="{979AE0EF-9892-415D-9420-1CB29BC61148}" destId="{BE2E6947-6B0D-4B78-A2C9-0D94CEB1DA7A}" srcOrd="16" destOrd="0" presId="urn:microsoft.com/office/officeart/2011/layout/CircleProcess"/>
    <dgm:cxn modelId="{3F90FE67-9359-4EC5-A253-91AA883DFD96}" type="presParOf" srcId="{BE2E6947-6B0D-4B78-A2C9-0D94CEB1DA7A}" destId="{0EFA68DF-3FFE-4235-A748-B715D881F288}" srcOrd="0" destOrd="0" presId="urn:microsoft.com/office/officeart/2011/layout/CircleProcess"/>
    <dgm:cxn modelId="{5D24CA05-0153-4227-8161-4A915CABA90E}" type="presParOf" srcId="{979AE0EF-9892-415D-9420-1CB29BC61148}" destId="{85284507-5D7E-4A6D-BD69-7A911321DC31}" srcOrd="17" destOrd="0" presId="urn:microsoft.com/office/officeart/2011/layout/CircleProcess"/>
    <dgm:cxn modelId="{9BAD3A1F-BC64-459B-9CB7-2CF536B83B5D}" type="presParOf" srcId="{979AE0EF-9892-415D-9420-1CB29BC61148}" destId="{F635E1D5-F4BE-4915-9C1F-A5511BEB9FCF}" srcOrd="18" destOrd="0" presId="urn:microsoft.com/office/officeart/2011/layout/CircleProcess"/>
    <dgm:cxn modelId="{0DF337BB-9A85-47D9-8C88-46037BB29AEB}" type="presParOf" srcId="{F635E1D5-F4BE-4915-9C1F-A5511BEB9FCF}" destId="{E30206B0-6A2A-414E-B236-EEF5D2ED941B}" srcOrd="0" destOrd="0" presId="urn:microsoft.com/office/officeart/2011/layout/CircleProcess"/>
    <dgm:cxn modelId="{F7512DAD-D1E0-437E-97FE-2EE0458DAC1D}" type="presParOf" srcId="{979AE0EF-9892-415D-9420-1CB29BC61148}" destId="{B37E0FA1-7790-4C65-9275-4762AF499C4E}" srcOrd="19" destOrd="0" presId="urn:microsoft.com/office/officeart/2011/layout/CircleProcess"/>
    <dgm:cxn modelId="{98E80E9E-1A10-4567-A2B2-6235724BFEBE}" type="presParOf" srcId="{B37E0FA1-7790-4C65-9275-4762AF499C4E}" destId="{24435402-F1DC-43E4-9F3D-012981E34BAE}" srcOrd="0" destOrd="0" presId="urn:microsoft.com/office/officeart/2011/layout/CircleProcess"/>
    <dgm:cxn modelId="{BADF2CCA-F1A1-4EAC-8C5C-72073ED9B29B}" type="presParOf" srcId="{979AE0EF-9892-415D-9420-1CB29BC61148}" destId="{389B0130-867F-4E4E-89AE-5D72BA6ABCF5}" srcOrd="20" destOrd="0" presId="urn:microsoft.com/office/officeart/2011/layout/CircleProcess"/>
    <dgm:cxn modelId="{DC0EE483-1EF4-481D-A6F4-76B66080AA8B}" type="presParOf" srcId="{979AE0EF-9892-415D-9420-1CB29BC61148}" destId="{032EE9F6-1021-4867-925A-B318C44D6F13}" srcOrd="21" destOrd="0" presId="urn:microsoft.com/office/officeart/2011/layout/CircleProcess"/>
    <dgm:cxn modelId="{11E6A222-32F7-4495-B37E-22495723053C}" type="presParOf" srcId="{032EE9F6-1021-4867-925A-B318C44D6F13}" destId="{F640D5C5-0E22-485F-9E49-F26AC3840B0E}" srcOrd="0" destOrd="0" presId="urn:microsoft.com/office/officeart/2011/layout/CircleProcess"/>
    <dgm:cxn modelId="{EC7C24A3-F8DD-47C4-8734-51C545D20B26}" type="presParOf" srcId="{979AE0EF-9892-415D-9420-1CB29BC61148}" destId="{AE9A661F-F291-4CD7-B5AF-7091DB4A8D93}" srcOrd="22" destOrd="0" presId="urn:microsoft.com/office/officeart/2011/layout/CircleProcess"/>
    <dgm:cxn modelId="{9C96327D-413C-46EE-AFAF-53761F4A8C8A}" type="presParOf" srcId="{AE9A661F-F291-4CD7-B5AF-7091DB4A8D93}" destId="{4BC7638B-F0B1-4D0A-84F6-37AF57BA8F93}" srcOrd="0" destOrd="0" presId="urn:microsoft.com/office/officeart/2011/layout/CircleProcess"/>
    <dgm:cxn modelId="{E98ED3E1-F9FF-431D-ACAC-DD96A1B0E4D1}" type="presParOf" srcId="{979AE0EF-9892-415D-9420-1CB29BC61148}" destId="{6E6E1B5B-EF12-4117-B3E1-17536D3A7117}" srcOrd="23" destOrd="0" presId="urn:microsoft.com/office/officeart/2011/layout/CircleProcess"/>
  </dgm:cxnLst>
  <dgm:bg/>
  <dgm:whole/>
  <dgm:extLst>
    <a:ext uri="http://schemas.microsoft.com/office/drawing/2008/diagram">
      <dsp:dataModelExt xmlns:dsp="http://schemas.microsoft.com/office/drawing/2008/diagram" relId="rId1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B3B066-34B5-452B-9FD7-CF7A6D087F79}">
      <dsp:nvSpPr>
        <dsp:cNvPr id="0" name=""/>
        <dsp:cNvSpPr/>
      </dsp:nvSpPr>
      <dsp:spPr>
        <a:xfrm>
          <a:off x="3962507" y="159576"/>
          <a:ext cx="422609" cy="42279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AFFF654-6116-44BF-8257-9A1CCAAA9FD6}">
      <dsp:nvSpPr>
        <dsp:cNvPr id="0" name=""/>
        <dsp:cNvSpPr/>
      </dsp:nvSpPr>
      <dsp:spPr>
        <a:xfrm>
          <a:off x="3976392" y="173672"/>
          <a:ext cx="394483" cy="394601"/>
        </a:xfrm>
        <a:prstGeom prst="ellipse">
          <a:avLst/>
        </a:prstGeom>
        <a:solidFill>
          <a:srgbClr val="FF0000"/>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ln>
                <a:noFill/>
              </a:ln>
              <a:solidFill>
                <a:schemeClr val="tx1"/>
              </a:solidFill>
            </a:rPr>
            <a:t>VCC</a:t>
          </a:r>
          <a:endParaRPr lang="en-US" sz="700" kern="1200">
            <a:ln>
              <a:noFill/>
            </a:ln>
            <a:solidFill>
              <a:schemeClr val="tx1"/>
            </a:solidFill>
          </a:endParaRPr>
        </a:p>
      </dsp:txBody>
      <dsp:txXfrm>
        <a:off x="4032645" y="230054"/>
        <a:ext cx="281977" cy="281837"/>
      </dsp:txXfrm>
    </dsp:sp>
    <dsp:sp modelId="{AA7DAFDB-990B-405C-B169-A31B48C09E1E}">
      <dsp:nvSpPr>
        <dsp:cNvPr id="0" name=""/>
        <dsp:cNvSpPr/>
      </dsp:nvSpPr>
      <dsp:spPr>
        <a:xfrm rot="2700000">
          <a:off x="3525259"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FC6E96B-D5C9-4C92-B606-37C7A85642D8}">
      <dsp:nvSpPr>
        <dsp:cNvPr id="0" name=""/>
        <dsp:cNvSpPr/>
      </dsp:nvSpPr>
      <dsp:spPr>
        <a:xfrm>
          <a:off x="3539541" y="173672"/>
          <a:ext cx="394483" cy="394601"/>
        </a:xfrm>
        <a:prstGeom prst="ellipse">
          <a:avLst/>
        </a:prstGeom>
        <a:solidFill>
          <a:srgbClr val="0070C0">
            <a:alpha val="90000"/>
          </a:srgb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chemeClr val="tx1"/>
              </a:solidFill>
            </a:rPr>
            <a:t>GND</a:t>
          </a:r>
          <a:endParaRPr lang="en-US" sz="700" kern="1200">
            <a:solidFill>
              <a:schemeClr val="tx1"/>
            </a:solidFill>
          </a:endParaRPr>
        </a:p>
      </dsp:txBody>
      <dsp:txXfrm>
        <a:off x="3595794" y="230054"/>
        <a:ext cx="281977" cy="281837"/>
      </dsp:txXfrm>
    </dsp:sp>
    <dsp:sp modelId="{9433D898-F3D9-47D4-AEAE-3D59A01361F9}">
      <dsp:nvSpPr>
        <dsp:cNvPr id="0" name=""/>
        <dsp:cNvSpPr/>
      </dsp:nvSpPr>
      <dsp:spPr>
        <a:xfrm rot="2700000">
          <a:off x="3088408"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C504A94-2B80-4FF1-AB31-4E5B8E1A8634}">
      <dsp:nvSpPr>
        <dsp:cNvPr id="0" name=""/>
        <dsp:cNvSpPr/>
      </dsp:nvSpPr>
      <dsp:spPr>
        <a:xfrm>
          <a:off x="3102690" y="173672"/>
          <a:ext cx="394483" cy="394601"/>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chemeClr val="accent2">
                  <a:lumMod val="75000"/>
                </a:schemeClr>
              </a:solidFill>
            </a:rPr>
            <a:t>PWM4</a:t>
          </a:r>
          <a:endParaRPr lang="en-US" sz="700" kern="1200">
            <a:solidFill>
              <a:schemeClr val="accent2">
                <a:lumMod val="75000"/>
              </a:schemeClr>
            </a:solidFill>
          </a:endParaRPr>
        </a:p>
      </dsp:txBody>
      <dsp:txXfrm>
        <a:off x="3158943" y="230054"/>
        <a:ext cx="281977" cy="281837"/>
      </dsp:txXfrm>
    </dsp:sp>
    <dsp:sp modelId="{5EB4C0BD-DA46-4156-A385-BCFF28E16419}">
      <dsp:nvSpPr>
        <dsp:cNvPr id="0" name=""/>
        <dsp:cNvSpPr/>
      </dsp:nvSpPr>
      <dsp:spPr>
        <a:xfrm rot="2700000">
          <a:off x="2651557"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E1A048B-1778-4A6A-A8D2-3BB7EB54FFA6}">
      <dsp:nvSpPr>
        <dsp:cNvPr id="0" name=""/>
        <dsp:cNvSpPr/>
      </dsp:nvSpPr>
      <dsp:spPr>
        <a:xfrm>
          <a:off x="2665839" y="173672"/>
          <a:ext cx="394483" cy="394601"/>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chemeClr val="accent2">
                  <a:lumMod val="75000"/>
                </a:schemeClr>
              </a:solidFill>
            </a:rPr>
            <a:t>PWM3</a:t>
          </a:r>
          <a:endParaRPr lang="en-US" sz="700" kern="1200">
            <a:solidFill>
              <a:schemeClr val="accent2">
                <a:lumMod val="75000"/>
              </a:schemeClr>
            </a:solidFill>
          </a:endParaRPr>
        </a:p>
      </dsp:txBody>
      <dsp:txXfrm>
        <a:off x="2722092" y="230054"/>
        <a:ext cx="281977" cy="281837"/>
      </dsp:txXfrm>
    </dsp:sp>
    <dsp:sp modelId="{17569662-F403-4901-B3DB-649781EB000D}">
      <dsp:nvSpPr>
        <dsp:cNvPr id="0" name=""/>
        <dsp:cNvSpPr/>
      </dsp:nvSpPr>
      <dsp:spPr>
        <a:xfrm rot="2700000">
          <a:off x="2214706"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75F660A-1ED6-4A11-B5C9-9A1AC113BC60}">
      <dsp:nvSpPr>
        <dsp:cNvPr id="0" name=""/>
        <dsp:cNvSpPr/>
      </dsp:nvSpPr>
      <dsp:spPr>
        <a:xfrm>
          <a:off x="2228988" y="173672"/>
          <a:ext cx="394483" cy="394601"/>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rgbClr val="00B050"/>
              </a:solidFill>
            </a:rPr>
            <a:t>PWM2</a:t>
          </a:r>
          <a:endParaRPr lang="en-US" sz="700" kern="1200">
            <a:solidFill>
              <a:srgbClr val="00B050"/>
            </a:solidFill>
          </a:endParaRPr>
        </a:p>
      </dsp:txBody>
      <dsp:txXfrm>
        <a:off x="2285241" y="230054"/>
        <a:ext cx="281977" cy="281837"/>
      </dsp:txXfrm>
    </dsp:sp>
    <dsp:sp modelId="{E3E7646F-15F4-46CD-835D-51AA3ADBFE9E}">
      <dsp:nvSpPr>
        <dsp:cNvPr id="0" name=""/>
        <dsp:cNvSpPr/>
      </dsp:nvSpPr>
      <dsp:spPr>
        <a:xfrm rot="2700000">
          <a:off x="1777855"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EFA68DF-3FFE-4235-A748-B715D881F288}">
      <dsp:nvSpPr>
        <dsp:cNvPr id="0" name=""/>
        <dsp:cNvSpPr/>
      </dsp:nvSpPr>
      <dsp:spPr>
        <a:xfrm>
          <a:off x="1792137" y="173672"/>
          <a:ext cx="394483" cy="394601"/>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rgbClr val="00B050"/>
              </a:solidFill>
            </a:rPr>
            <a:t>PWM1</a:t>
          </a:r>
          <a:endParaRPr lang="en-US" sz="700" kern="1200">
            <a:solidFill>
              <a:srgbClr val="00B050"/>
            </a:solidFill>
          </a:endParaRPr>
        </a:p>
      </dsp:txBody>
      <dsp:txXfrm>
        <a:off x="1848390" y="230054"/>
        <a:ext cx="281977" cy="281837"/>
      </dsp:txXfrm>
    </dsp:sp>
    <dsp:sp modelId="{E30206B0-6A2A-414E-B236-EEF5D2ED941B}">
      <dsp:nvSpPr>
        <dsp:cNvPr id="0" name=""/>
        <dsp:cNvSpPr/>
      </dsp:nvSpPr>
      <dsp:spPr>
        <a:xfrm rot="2700000">
          <a:off x="1341004"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4435402-F1DC-43E4-9F3D-012981E34BAE}">
      <dsp:nvSpPr>
        <dsp:cNvPr id="0" name=""/>
        <dsp:cNvSpPr/>
      </dsp:nvSpPr>
      <dsp:spPr>
        <a:xfrm>
          <a:off x="1355286" y="173672"/>
          <a:ext cx="394483" cy="394601"/>
        </a:xfrm>
        <a:prstGeom prst="ellipse">
          <a:avLst/>
        </a:prstGeom>
        <a:solidFill>
          <a:srgbClr val="FF0000"/>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chemeClr val="tx1"/>
              </a:solidFill>
            </a:rPr>
            <a:t>VCC</a:t>
          </a:r>
          <a:endParaRPr lang="en-US" sz="700" kern="1200">
            <a:solidFill>
              <a:schemeClr val="tx1"/>
            </a:solidFill>
          </a:endParaRPr>
        </a:p>
      </dsp:txBody>
      <dsp:txXfrm>
        <a:off x="1411539" y="230054"/>
        <a:ext cx="281977" cy="281837"/>
      </dsp:txXfrm>
    </dsp:sp>
    <dsp:sp modelId="{F640D5C5-0E22-485F-9E49-F26AC3840B0E}">
      <dsp:nvSpPr>
        <dsp:cNvPr id="0" name=""/>
        <dsp:cNvSpPr/>
      </dsp:nvSpPr>
      <dsp:spPr>
        <a:xfrm rot="2700000">
          <a:off x="904153" y="159589"/>
          <a:ext cx="422692" cy="422692"/>
        </a:xfrm>
        <a:prstGeom prst="teardrop">
          <a:avLst>
            <a:gd name="adj" fmla="val 100000"/>
          </a:avLst>
        </a:prstGeom>
        <a:solidFill>
          <a:srgbClr val="0070C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BC7638B-F0B1-4D0A-84F6-37AF57BA8F93}">
      <dsp:nvSpPr>
        <dsp:cNvPr id="0" name=""/>
        <dsp:cNvSpPr/>
      </dsp:nvSpPr>
      <dsp:spPr>
        <a:xfrm>
          <a:off x="918435" y="173672"/>
          <a:ext cx="394483" cy="394601"/>
        </a:xfrm>
        <a:prstGeom prst="ellipse">
          <a:avLst/>
        </a:prstGeom>
        <a:no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t>GND</a:t>
          </a:r>
          <a:endParaRPr lang="en-US" sz="700" kern="1200"/>
        </a:p>
      </dsp:txBody>
      <dsp:txXfrm>
        <a:off x="974688" y="230054"/>
        <a:ext cx="281977" cy="281837"/>
      </dsp:txXfrm>
    </dsp:sp>
  </dsp:spTree>
</dsp:drawing>
</file>

<file path=word/diagrams/layout1.xml><?xml version="1.0" encoding="utf-8"?>
<dgm:layoutDef xmlns:dgm="http://schemas.openxmlformats.org/drawingml/2006/diagram" xmlns:a="http://schemas.openxmlformats.org/drawingml/2006/main" uniqueId="urn:microsoft.com/office/officeart/2011/layout/CircleProcess">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fgAcc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 .XSL" StyleName="IEEE - Reference Order" Version="1">
  <b:Source>
    <b:Tag>Pro13</b:Tag>
    <b:SourceType>JournalArticle</b:SourceType>
    <b:Guid>{A8259650-9685-4AF9-9B51-DD35D90520C0}</b:Guid>
    <b:Title>Efficient FPGA Design and Implementation of Digital PID Controllers in Simulink</b:Title>
    <b:Year>2013</b:Year>
    <b:LCID>en-US</b:LCID>
    <b:Author>
      <b:Author>
        <b:NameList>
          <b:Person>
            <b:Last>Prof. Vikas Gupta</b:Last>
            <b:First>Dr</b:First>
            <b:Middle>Kavita Khare, Dr R. P. Singh</b:Middle>
          </b:Person>
        </b:NameList>
      </b:Author>
    </b:Author>
    <b:RefOrder>2</b:RefOrder>
  </b:Source>
  <b:Source>
    <b:Tag>xil15</b:Tag>
    <b:SourceType>DocumentFromInternetSite</b:SourceType>
    <b:Guid>{0BC09BDF-76CD-4395-84C9-D1E2D7635662}</b:Guid>
    <b:Title>http://www.xilinx.com/</b:Title>
    <b:Author>
      <b:Author>
        <b:NameList>
          <b:Person>
            <b:Last>xilinx</b:Last>
          </b:Person>
        </b:NameList>
      </b:Author>
    </b:Author>
    <b:YearAccessed>2015</b:YearAccessed>
    <b:MonthAccessed>01</b:MonthAccessed>
    <b:DayAccessed>26</b:DayAccessed>
    <b:URL>http://www.xilinx.com/support/documentation/sw_manuals/xilinx14_5/sysgen_gs.pdf</b:URL>
    <b:RefOrder>3</b:RefOrder>
  </b:Source>
  <b:Source>
    <b:Tag>Kri13</b:Tag>
    <b:SourceType>JournalArticle</b:SourceType>
    <b:Guid>{B563BCCD-B08F-4372-B619-C191281C782F}</b:Guid>
    <b:Author>
      <b:Author>
        <b:NameList>
          <b:Person>
            <b:Last>Krisztián LAMÁR</b:Last>
            <b:First>András</b:First>
            <b:Middle>Gergő KOCSIS</b:Middle>
          </b:Person>
        </b:NameList>
      </b:Author>
    </b:Author>
    <b:Title>IMPLEMENTATION OF SPEED MEASUREMENT FOR ELECTRICAL DRIVES EQUIPPED WITH QUADRATURE ENCODER IN LabVIEW FPGA  </b:Title>
    <b:Year>2013</b:Year>
    <b:RefOrder>6</b:RefOrder>
  </b:Source>
  <b:Source>
    <b:Tag>Mac14</b:Tag>
    <b:SourceType>BookSection</b:SourceType>
    <b:Guid>{EFCEAA8F-89D1-4524-9D77-36780A97136F}</b:Guid>
    <b:Title>Dynamics Model of a Four-Wheeled Mobile Robot  for Control Applications – A Three-Case Study</b:Title>
    <b:Year>2014</b:Year>
    <b:Pages>111</b:Pages>
    <b:Publisher>Springer</b:Publisher>
    <b:BookTitle>Intelligent Systems'2014</b:BookTitle>
    <b:Author>
      <b:Author>
        <b:NameList>
          <b:Person>
            <b:Last>Trojnacki</b:Last>
            <b:First>Maciej</b:First>
          </b:Person>
        </b:NameList>
      </b:Author>
    </b:Author>
    <b:RefOrder>14</b:RefOrder>
  </b:Source>
  <b:Source>
    <b:Tag>htt</b:Tag>
    <b:SourceType>DocumentFromInternetSite</b:SourceType>
    <b:Guid>{CA115D00-FF43-4017-B77E-A90AD663346D}</b:Guid>
    <b:Title>http://www.ms.sapientia.ro/elektronika</b:Title>
    <b:URL>http://www.ms.sapientia.ro/elektronika/fileok/jelerzekelok/szt_lab08_inkrementallis_ado.pdf</b:URL>
    <b:RefOrder>5</b:RefOrder>
  </b:Source>
  <b:Source>
    <b:Tag>KKo</b:Tag>
    <b:SourceType>JournalArticle</b:SourceType>
    <b:Guid>{91C16FCD-E31C-4D75-B9F2-844047245852}</b:Guid>
    <b:Title>Modeling and control of a 4-wheel skid-steering</b:Title>
    <b:Author>
      <b:Author>
        <b:NameList>
          <b:Person>
            <b:Last>K. Kozłowski</b:Last>
            <b:First>D.</b:First>
            <b:Middle>Pazderski, I.Rudas, J.Tar</b:Middle>
          </b:Person>
        </b:NameList>
      </b:Author>
    </b:Author>
    <b:RefOrder>13</b:RefOrder>
  </b:Source>
  <b:Source>
    <b:Tag>Már15</b:Tag>
    <b:SourceType>DocumentFromInternetSite</b:SourceType>
    <b:Guid>{646937DC-B5C9-45FA-A434-F532F5030D84}</b:Guid>
    <b:Title>http://www.ms.sapientia.ro/~martonl/index.htm</b:Title>
    <b:Author>
      <b:Author>
        <b:NameList>
          <b:Person>
            <b:Last>Lőrinc</b:Last>
            <b:First>Márton</b:First>
          </b:Person>
        </b:NameList>
      </b:Author>
    </b:Author>
    <b:YearAccessed>2015</b:YearAccessed>
    <b:MonthAccessed>6</b:MonthAccessed>
    <b:DayAccessed>11</b:DayAccessed>
    <b:URL>http://www.ms.sapientia.ro/~martonl/Docs/Labs/IRI_L1.pdf</b:URL>
    <b:RefOrder>7</b:RefOrder>
  </b:Source>
  <b:Source>
    <b:Tag>int15</b:Tag>
    <b:SourceType>DocumentFromInternetSite</b:SourceType>
    <b:Guid>{D5750088-EABC-472E-B3FA-34F8A8DA55F8}</b:Guid>
    <b:Author>
      <b:Author>
        <b:NameList>
          <b:Person>
            <b:Last>intersil</b:Last>
          </b:Person>
        </b:NameList>
      </b:Author>
    </b:Author>
    <b:Title>http://www.intersil.com/</b:Title>
    <b:YearAccessed>2015</b:YearAccessed>
    <b:MonthAccessed>6</b:MonthAccessed>
    <b:DayAccessed>11</b:DayAccessed>
    <b:URL>http://www.intersil.com/content/dam/Intersil/documents/hip4/hip4082.pdf</b:URL>
    <b:RefOrder>11</b:RefOrder>
  </b:Source>
  <b:Source>
    <b:Tag>Los15</b:Tag>
    <b:SourceType>DocumentFromInternetSite</b:SourceType>
    <b:Guid>{D76EE038-3A03-4DA3-9827-B6A82D7B609D}</b:Guid>
    <b:Author>
      <b:Author>
        <b:NameList>
          <b:Person>
            <b:Last>Lajos</b:Last>
            <b:First>Losonczi</b:First>
          </b:Person>
        </b:NameList>
      </b:Author>
    </b:Author>
    <b:Title>http://www.ms.sapientia.ro/</b:Title>
    <b:YearAccessed>2015</b:YearAccessed>
    <b:MonthAccessed>6</b:MonthAccessed>
    <b:DayAccessed>11</b:DayAccessed>
    <b:URL>https://moodle.sapidoc.ms.sapientia.ro/pluginfile.php/2771/mod_resource/content/1/Losonczi_Lajos_-_Analog_Aramkorok_3_V1.pdf</b:URL>
    <b:RefOrder>15</b:RefOrder>
  </b:Source>
  <b:Source>
    <b:Tag>Inv15</b:Tag>
    <b:SourceType>DocumentFromInternetSite</b:SourceType>
    <b:Guid>{514856D8-9D8A-4B92-B51A-A9C5FD87F8BA}</b:Guid>
    <b:Author>
      <b:Author>
        <b:NameList>
          <b:Person>
            <b:Last>Inc</b:Last>
            <b:First>InvenSense</b:First>
          </b:Person>
        </b:NameList>
      </b:Author>
    </b:Author>
    <b:Title>www.olimex.com</b:Title>
    <b:YearAccessed>2015</b:YearAccessed>
    <b:MonthAccessed>6</b:MonthAccessed>
    <b:DayAccessed>11</b:DayAccessed>
    <b:URL>https://www.olimex.com/Products/Modules/Sensors/MOD-MPU6050/resources/RM-MPU-60xxA_rev_4.pdf</b:URL>
    <b:RefOrder>9</b:RefOrder>
  </b:Source>
  <b:Source>
    <b:Tag>Sil15</b:Tag>
    <b:SourceType>DocumentFromInternetSite</b:SourceType>
    <b:Guid>{E3822164-7F87-4FB7-8382-463C65666CB7}</b:Guid>
    <b:Author>
      <b:Author>
        <b:NameList>
          <b:Person>
            <b:Last>labs</b:Last>
            <b:First>Silicon</b:First>
          </b:Person>
        </b:NameList>
      </b:Author>
    </b:Author>
    <b:Title>http://www.silabs.com/</b:Title>
    <b:YearAccessed>2015</b:YearAccessed>
    <b:MonthAccessed>6</b:MonthAccessed>
    <b:DayAccessed>11</b:DayAccessed>
    <b:URL>http://www.silabs.com/Support%20Documents/TechnicalDocs/AN486.pdf</b:URL>
    <b:RefOrder>12</b:RefOrder>
  </b:Source>
  <b:Source>
    <b:Tag>xil151</b:Tag>
    <b:SourceType>DocumentFromInternetSite</b:SourceType>
    <b:Guid>{B348FE47-8E23-47CF-BA6C-92F0B47070F8}</b:Guid>
    <b:Author>
      <b:Author>
        <b:NameList>
          <b:Person>
            <b:Last>xilinx</b:Last>
          </b:Person>
        </b:NameList>
      </b:Author>
    </b:Author>
    <b:Title>http://www.xilinx.com</b:Title>
    <b:YearAccessed>2015</b:YearAccessed>
    <b:MonthAccessed>6</b:MonthAccessed>
    <b:DayAccessed>10</b:DayAccessed>
    <b:URL>http://www.xilinx.com/support/documentation/application_notes/xapp1026.pdf</b:URL>
    <b:RefOrder>10</b:RefOrder>
  </b:Source>
  <b:Source>
    <b:Tag>Már151</b:Tag>
    <b:SourceType>DocumentFromInternetSite</b:SourceType>
    <b:Guid>{1731D3B9-5EEC-48BC-BF46-AB733C4CB2C3}</b:Guid>
    <b:Author>
      <b:Author>
        <b:NameList>
          <b:Person>
            <b:Last>Lőrincz</b:Last>
            <b:First>Márton</b:First>
          </b:Person>
        </b:NameList>
      </b:Author>
    </b:Author>
    <b:Title>http://www.ms.sapientia.ro/</b:Title>
    <b:YearAccessed>2015</b:YearAccessed>
    <b:MonthAccessed>6</b:MonthAccessed>
    <b:DayAccessed>10</b:DayAccessed>
    <b:URL>http://www.ms.sapientia.ro/~martonl/Docs/Lectures/Holtidos_Folyamatok_Iranyitasa.pdf</b:URL>
    <b:RefOrder>8</b:RefOrder>
  </b:Source>
  <b:Source>
    <b:Tag>Már09</b:Tag>
    <b:SourceType>Book</b:SourceType>
    <b:Guid>{459DF348-6602-43CD-A03F-A731215D3223}</b:Guid>
    <b:Author>
      <b:Author>
        <b:NameList>
          <b:Person>
            <b:Last>Lőrinc</b:Last>
            <b:First>Márton</b:First>
          </b:Person>
        </b:NameList>
      </b:Author>
    </b:Author>
    <b:Title>Irányítástechnika</b:Title>
    <b:Year>2009</b:Year>
    <b:City>Kolozsvár</b:City>
    <b:Publisher>Scientia</b:Publisher>
    <b:RefOrder>1</b:RefOrder>
  </b:Source>
  <b:Source>
    <b:Tag>Raj13</b:Tag>
    <b:SourceType>JournalArticle</b:SourceType>
    <b:Guid>{85ED3D85-AA81-4AF9-87AE-D78114916FCC}</b:Guid>
    <b:Author>
      <b:Author>
        <b:NameList>
          <b:Person>
            <b:Last>Rajesh</b:Last>
            <b:First>Nema</b:First>
          </b:Person>
          <b:Person>
            <b:Last>Rajeev</b:Last>
            <b:First>Thakur</b:First>
          </b:Person>
          <b:Person>
            <b:Last>Ruchi</b:Last>
            <b:First>Gupta</b:First>
          </b:Person>
        </b:NameList>
      </b:Author>
    </b:Author>
    <b:Title>Design &amp; Implementation of FPGA Based On PID Controller</b:Title>
    <b:Year>2013</b:Year>
    <b:RefOrder>4</b:RefOrder>
  </b:Source>
</b:Sources>
</file>

<file path=customXml/itemProps1.xml><?xml version="1.0" encoding="utf-8"?>
<ds:datastoreItem xmlns:ds="http://schemas.openxmlformats.org/officeDocument/2006/customXml" ds:itemID="{C1698C40-1491-42B3-8BFF-A8899A23DC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93</Pages>
  <Words>20145</Words>
  <Characters>114830</Characters>
  <Application>Microsoft Office Word</Application>
  <DocSecurity>0</DocSecurity>
  <Lines>956</Lines>
  <Paragraphs>269</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
      <vt:lpstr/>
    </vt:vector>
  </TitlesOfParts>
  <Company/>
  <LinksUpToDate>false</LinksUpToDate>
  <CharactersWithSpaces>134706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laca</dc:creator>
  <cp:keywords/>
  <dc:description/>
  <cp:lastModifiedBy>laca</cp:lastModifiedBy>
  <cp:revision>2</cp:revision>
  <cp:lastPrinted>2015-06-22T17:11:00Z</cp:lastPrinted>
  <dcterms:created xsi:type="dcterms:W3CDTF">2015-06-24T06:42:00Z</dcterms:created>
  <dcterms:modified xsi:type="dcterms:W3CDTF">2015-06-24T06:42:00Z</dcterms:modified>
</cp:coreProperties>
</file>