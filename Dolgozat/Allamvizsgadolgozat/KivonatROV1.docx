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24A0B5" w14:textId="77777777" w:rsidR="00DB238D" w:rsidRPr="00537774" w:rsidRDefault="00537774" w:rsidP="00537774">
      <w:pPr>
        <w:pStyle w:val="Heading1"/>
        <w:jc w:val="both"/>
        <w:rPr>
          <w:rFonts w:ascii="Times New Roman" w:hAnsi="Times New Roman" w:cs="Times New Roman"/>
          <w:shd w:val="clear" w:color="auto" w:fill="FFFFFF"/>
        </w:rPr>
      </w:pPr>
      <w:r w:rsidRPr="00537774">
        <w:rPr>
          <w:rFonts w:ascii="Times New Roman" w:hAnsi="Times New Roman" w:cs="Times New Roman"/>
          <w:shd w:val="clear" w:color="auto" w:fill="FFFFFF"/>
        </w:rPr>
        <w:t>Kivonat</w:t>
      </w:r>
      <w:r w:rsidR="00251FC1" w:rsidRPr="00537774">
        <w:rPr>
          <w:rFonts w:ascii="Times New Roman" w:hAnsi="Times New Roman" w:cs="Times New Roman"/>
          <w:shd w:val="clear" w:color="auto" w:fill="FFFFFF"/>
        </w:rPr>
        <w:tab/>
      </w:r>
    </w:p>
    <w:p w14:paraId="2A360524" w14:textId="77777777" w:rsidR="00251FC1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  <w:r w:rsidRPr="00537774">
        <w:rPr>
          <w:rFonts w:ascii="Times New Roman" w:hAnsi="Times New Roman" w:cs="Times New Roman"/>
          <w:shd w:val="clear" w:color="auto" w:fill="FFFFFF"/>
        </w:rPr>
        <w:tab/>
      </w:r>
      <w:r w:rsidR="00251FC1" w:rsidRPr="00537774">
        <w:rPr>
          <w:rFonts w:ascii="Times New Roman" w:hAnsi="Times New Roman" w:cs="Times New Roman"/>
          <w:shd w:val="clear" w:color="auto" w:fill="FFFFFF"/>
        </w:rPr>
        <w:t xml:space="preserve">A dolgozat célja mobilis tereprobot tervezése és megépítéséhez szükséges elemek tárgyalása és kivitelezése. </w:t>
      </w:r>
    </w:p>
    <w:p w14:paraId="756FF132" w14:textId="77777777" w:rsidR="00251FC1" w:rsidRPr="00537774" w:rsidRDefault="00251FC1" w:rsidP="00537774">
      <w:pPr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  <w:r w:rsidRPr="00537774">
        <w:rPr>
          <w:rFonts w:ascii="Times New Roman" w:hAnsi="Times New Roman" w:cs="Times New Roman"/>
        </w:rPr>
        <w:tab/>
        <w:t>Egy masziv alvázhoz rögzítve van négy forgótalp, a forgótalpakot az alvázhoz képest 360 ban körbeforgathatjuk. Forgótalpakon megtalálható egy lánctalp, amelyeket egy dc motor segítségével hozzuk mozgásba Kup kerék áttételen keresztül.</w:t>
      </w:r>
    </w:p>
    <w:p w14:paraId="6284F111" w14:textId="77777777" w:rsidR="00DB238D" w:rsidRPr="00537774" w:rsidRDefault="00251FC1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shd w:val="clear" w:color="auto" w:fill="FFFFFF"/>
        </w:rPr>
        <w:tab/>
      </w:r>
      <w:r w:rsidRPr="00537774">
        <w:rPr>
          <w:rFonts w:ascii="Times New Roman" w:hAnsi="Times New Roman" w:cs="Times New Roman"/>
        </w:rPr>
        <w:t xml:space="preserve">A robot alapját képezi egy masszív váz, amely könnyű fémprofilokból áll össze és hegesztésekkel rögzítjük egymáshoz, az elemeket. A váz és az egész rendszer szimmetrikus két tengelyre nézve. </w:t>
      </w:r>
    </w:p>
    <w:p w14:paraId="2120F437" w14:textId="77777777" w:rsidR="00DB238D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64133409" wp14:editId="4562F2B1">
                <wp:extent cx="5566410" cy="2574925"/>
                <wp:effectExtent l="38100" t="57150" r="0" b="0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2574925"/>
                          <a:chOff x="0" y="0"/>
                          <a:chExt cx="6301389" cy="2916143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16830"/>
                            <a:ext cx="3399475" cy="2899313"/>
                            <a:chOff x="0" y="-2"/>
                            <a:chExt cx="5594105" cy="4131398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6343"/>
                              <a:ext cx="5566410" cy="35540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" name="Text Box 22"/>
                          <wps:cNvSpPr txBox="1"/>
                          <wps:spPr>
                            <a:xfrm>
                              <a:off x="27695" y="3858981"/>
                              <a:ext cx="5566410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E88D4DF" w14:textId="77777777" w:rsidR="00DB238D" w:rsidRPr="00874D22" w:rsidRDefault="00DB238D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pPrChange w:id="0" w:author="laca" w:date="2015-04-17T22:24:00Z">
                                    <w:pPr>
                                      <w:pStyle w:val="Caption"/>
                                    </w:pPr>
                                  </w:pPrChange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del w:id="1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Robot vázának Inventoros 3D Képe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ounded Rectangle 26"/>
                          <wps:cNvSpPr/>
                          <wps:spPr>
                            <a:xfrm rot="3131764">
                              <a:off x="-24138" y="1335233"/>
                              <a:ext cx="1142327" cy="5029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17BCA6" w14:textId="77777777" w:rsidR="00DB238D" w:rsidRPr="008E4123" w:rsidRDefault="00DB238D" w:rsidP="00DB238D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rPrChange w:id="2" w:author="laca" w:date="2015-04-27T16:28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sz w:val="20"/>
                                    <w:szCs w:val="20"/>
                                    <w:rPrChange w:id="3" w:author="laca" w:date="2015-04-27T16:28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ounded Rectangle 28"/>
                          <wps:cNvSpPr/>
                          <wps:spPr>
                            <a:xfrm rot="4615953">
                              <a:off x="3749429" y="979035"/>
                              <a:ext cx="1142327" cy="504857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82D928" w14:textId="77777777" w:rsidR="00DB238D" w:rsidRPr="008E4123" w:rsidRDefault="00DB238D" w:rsidP="00DB238D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0"/>
                                    <w:szCs w:val="20"/>
                                    <w:rPrChange w:id="4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color w:val="FFFFFF" w:themeColor="background1"/>
                                    <w:sz w:val="20"/>
                                    <w:szCs w:val="20"/>
                                    <w:rPrChange w:id="5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ounded Rectangle 32"/>
                          <wps:cNvSpPr/>
                          <wps:spPr>
                            <a:xfrm rot="1906640">
                              <a:off x="1113583" y="3017848"/>
                              <a:ext cx="1504464" cy="580546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024E9" w14:textId="77777777" w:rsidR="00DB238D" w:rsidRPr="008E4123" w:rsidRDefault="00DB238D" w:rsidP="00DB238D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0"/>
                                    <w:szCs w:val="20"/>
                                    <w:rPrChange w:id="6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color w:val="FFFFFF" w:themeColor="background1"/>
                                    <w:sz w:val="20"/>
                                    <w:szCs w:val="20"/>
                                    <w:rPrChange w:id="7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ounded Rectangular Callout 37"/>
                          <wps:cNvSpPr/>
                          <wps:spPr>
                            <a:xfrm>
                              <a:off x="835835" y="-2"/>
                              <a:ext cx="1222597" cy="420741"/>
                            </a:xfrm>
                            <a:prstGeom prst="wedgeRoundRectCallout">
                              <a:avLst>
                                <a:gd name="adj1" fmla="val -89793"/>
                                <a:gd name="adj2" fmla="val 67902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78B94F" w14:textId="77777777" w:rsidR="00DB238D" w:rsidRPr="008E4123" w:rsidRDefault="00DB238D" w:rsidP="00DB238D">
                                <w:pPr>
                                  <w:jc w:val="center"/>
                                </w:pPr>
                                <w:r w:rsidRPr="008E4123">
                                  <w:t>KisKerék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ounded Rectangular Callout 42"/>
                          <wps:cNvSpPr/>
                          <wps:spPr>
                            <a:xfrm>
                              <a:off x="1671106" y="646616"/>
                              <a:ext cx="1494622" cy="417617"/>
                            </a:xfrm>
                            <a:prstGeom prst="wedgeRoundRectCallout">
                              <a:avLst>
                                <a:gd name="adj1" fmla="val -52268"/>
                                <a:gd name="adj2" fmla="val 25085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E2D18B" w14:textId="77777777" w:rsidR="00DB238D" w:rsidRPr="008E4123" w:rsidRDefault="00DB238D" w:rsidP="00DB238D">
                                <w:pPr>
                                  <w:jc w:val="center"/>
                                </w:pPr>
                                <w:r w:rsidRPr="008E4123">
                                  <w:t>NagyKerék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" name="Group 43"/>
                        <wpg:cNvGrpSpPr/>
                        <wpg:grpSpPr>
                          <a:xfrm>
                            <a:off x="3371499" y="0"/>
                            <a:ext cx="2929890" cy="2896452"/>
                            <a:chOff x="0" y="-43385"/>
                            <a:chExt cx="5928076" cy="4605884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0" y="-43385"/>
                              <a:ext cx="5928076" cy="4140547"/>
                              <a:chOff x="0" y="-43385"/>
                              <a:chExt cx="5928076" cy="4140547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Picture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61666" y="0"/>
                                <a:ext cx="5566410" cy="3249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0" name="Rounded Rectangle 60"/>
                            <wps:cNvSpPr/>
                            <wps:spPr>
                              <a:xfrm rot="21057850">
                                <a:off x="2858636" y="-43385"/>
                                <a:ext cx="1516932" cy="531814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D0690E3" w14:textId="77777777" w:rsidR="00DB238D" w:rsidRPr="003A2637" w:rsidRDefault="00F912D0" w:rsidP="00DB238D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8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rPrChange w:id="9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rPrChange w:id="10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rPrChange w:id="11" w:author="laca" w:date="2015-04-27T16:31:00Z"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m:t>P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Rounded Rectangle 71"/>
                            <wps:cNvSpPr/>
                            <wps:spPr>
                              <a:xfrm rot="21057850">
                                <a:off x="4102128" y="2348481"/>
                                <a:ext cx="1582096" cy="478907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7CDFBA5" w14:textId="77777777" w:rsidR="00DB238D" w:rsidRPr="003A2637" w:rsidRDefault="00F912D0" w:rsidP="00DB238D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12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rPrChange w:id="13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rPrChange w:id="14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rPrChange w:id="15" w:author="laca" w:date="2015-04-27T16:31:00Z"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m:t>S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Rounded Rectangular Callout 72"/>
                            <wps:cNvSpPr/>
                            <wps:spPr>
                              <a:xfrm>
                                <a:off x="0" y="1860787"/>
                                <a:ext cx="1732688" cy="962852"/>
                              </a:xfrm>
                              <a:prstGeom prst="wedgeRoundRectCallout">
                                <a:avLst>
                                  <a:gd name="adj1" fmla="val 73292"/>
                                  <a:gd name="adj2" fmla="val -108752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2147C47" w14:textId="77777777" w:rsidR="00DB238D" w:rsidRPr="008E4123" w:rsidRDefault="00DB238D" w:rsidP="00DB238D">
                                  <w:pPr>
                                    <w:jc w:val="center"/>
                                  </w:pPr>
                                  <w:r w:rsidRPr="008E4123">
                                    <w:t>Orsó áttétel 40:1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Rounded Rectangular Callout 73"/>
                            <wps:cNvSpPr/>
                            <wps:spPr>
                              <a:xfrm>
                                <a:off x="17747" y="3306690"/>
                                <a:ext cx="2118148" cy="790472"/>
                              </a:xfrm>
                              <a:prstGeom prst="wedgeRoundRectCallout">
                                <a:avLst>
                                  <a:gd name="adj1" fmla="val 79195"/>
                                  <a:gd name="adj2" fmla="val -172851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68A8947" w14:textId="77777777" w:rsidR="00DB238D" w:rsidRPr="004A695E" w:rsidRDefault="00DB238D" w:rsidP="00DB238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8E4123">
                                    <w:rPr>
                                      <w:color w:val="FFFFFF" w:themeColor="background1"/>
                                    </w:rPr>
                                    <w:t>Kupkerép</w:t>
                                  </w:r>
                                  <w:r w:rsidRPr="004A695E">
                                    <w:rPr>
                                      <w:color w:val="FFFFFF" w:themeColor="background1"/>
                                    </w:rPr>
                                    <w:t xml:space="preserve"> áttétel 6:1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" name="Rounded Rectangular Callout 74"/>
                            <wps:cNvSpPr/>
                            <wps:spPr>
                              <a:xfrm>
                                <a:off x="3083971" y="3275047"/>
                                <a:ext cx="2658971" cy="822115"/>
                              </a:xfrm>
                              <a:prstGeom prst="wedgeRoundRectCallout">
                                <a:avLst>
                                  <a:gd name="adj1" fmla="val -63099"/>
                                  <a:gd name="adj2" fmla="val -223740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552F2B6" w14:textId="77777777" w:rsidR="00DB238D" w:rsidRPr="004A695E" w:rsidRDefault="00DB238D" w:rsidP="00DB238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8E4123">
                                    <w:rPr>
                                      <w:color w:val="FFFFFF" w:themeColor="background1"/>
                                    </w:rPr>
                                    <w:t>Sebesség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mérő inkrementális tárcsa és szenzor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7" name="Text Box 77"/>
                          <wps:cNvSpPr txBox="1"/>
                          <wps:spPr>
                            <a:xfrm>
                              <a:off x="0" y="4290084"/>
                              <a:ext cx="5926455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BDADA71" w14:textId="77777777" w:rsidR="00DB238D" w:rsidRPr="00EE0C88" w:rsidRDefault="00DB238D" w:rsidP="00DB238D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del w:id="16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Az alváz negyede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133409" id="Group 80" o:spid="_x0000_s1026" style="width:438.3pt;height:202.75pt;mso-position-horizontal-relative:char;mso-position-vertical-relative:line" coordsize="63013,29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">
                <v:group id="Group 18" o:spid="_x0000_s1027" style="position:absolute;top:168;width:33994;height:28993" coordorigin="" coordsize="55941,413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1" o:spid="_x0000_s1028" type="#_x0000_t75" style="position:absolute;top:1963;width:55664;height:35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FrHEAAAA2wAAAA8AAABkcnMvZG93bnJldi54bWxEj09rwkAUxO8Fv8PyhN7qRg+1RFcR/4CH&#10;XmpT8fjIPpNg9m3cXZPUT98VhB6HmfkNM1/2phYtOV9ZVjAeJSCIc6srLhRk37u3DxA+IGusLZOC&#10;X/KwXAxe5phq2/EXtYdQiAhhn6KCMoQmldLnJRn0I9sQR+9sncEQpSukdthFuKnlJEnepcGK40KJ&#10;Da1Lyi+Hm1GAx85stte7zVwr7/3nT3aaTrdKvQ771QxEoD78h5/tvVYwGcPjS/wB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oFrHEAAAA2wAAAA8AAAAAAAAAAAAAAAAA&#10;nwIAAGRycy9kb3ducmV2LnhtbFBLBQYAAAAABAAEAPcAAACQAwAAAAA=&#10;">
                    <v:imagedata r:id="rId8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2" o:spid="_x0000_s1029" type="#_x0000_t202" style="position:absolute;left:276;top:38589;width:5566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lD8QA&#10;AADbAAAADwAAAGRycy9kb3ducmV2LnhtbESPS2vDMBCE74X8B7GBXkoixwdTnCihTVLooTnkQc6L&#10;tbVNrZWR5Ne/rwqBHoeZ+YbZ7EbTiJ6cry0rWC0TEMSF1TWXCm7Xj8UrCB+QNTaWScFEHnbb2dMG&#10;c20HPlN/CaWIEPY5KqhCaHMpfVGRQb+0LXH0vq0zGKJ0pdQOhwg3jUyTJJMGa44LFba0r6j4uXRG&#10;QXZw3XDm/cvhdvzCU1um9/fprtTzfHxbgwg0hv/wo/2pFaQp/H2JP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QJQ/EAAAA2wAAAA8AAAAAAAAAAAAAAAAAmAIAAGRycy9k&#10;b3ducmV2LnhtbFBLBQYAAAAABAAEAPUAAACJAwAAAAA=&#10;" stroked="f">
                    <v:textbox inset="0,0,0,0">
                      <w:txbxContent>
                        <w:p w14:paraId="4E88D4DF" w14:textId="77777777" w:rsidR="00DB238D" w:rsidRPr="00874D22" w:rsidRDefault="00DB238D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pPrChange w:id="18" w:author="laca" w:date="2015-04-17T22:24:00Z">
                              <w:pPr>
                                <w:pStyle w:val="Caption"/>
                              </w:pPr>
                            </w:pPrChange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del w:id="1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Robot vázának Inventoros 3D Képe</w:t>
                          </w:r>
                        </w:p>
                      </w:txbxContent>
                    </v:textbox>
                  </v:shape>
                  <v:roundrect id="Rounded Rectangle 26" o:spid="_x0000_s1030" style="position:absolute;left:-242;top:13352;width:11423;height:5030;rotation:3420721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qHu8IA&#10;AADbAAAADwAAAGRycy9kb3ducmV2LnhtbESPQYvCMBSE78L+h/AWvGmqhyJdo+iCiyge1GXPb5tn&#10;U2xeShNt9dcbQfA4zMw3zHTe2UpcqfGlYwWjYQKCOHe65ELB73E1mIDwAVlj5ZgU3MjDfPbRm2Km&#10;Xct7uh5CISKEfYYKTAh1JqXPDVn0Q1cTR+/kGoshyqaQusE2wm0lx0mSSoslxwWDNX0bys+Hi1XQ&#10;5v+podtu9VNdRnf823YbXy+V6n92iy8QgbrwDr/aa61gnMLzS/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uoe7wgAAANsAAAAPAAAAAAAAAAAAAAAAAJgCAABkcnMvZG93&#10;bnJldi54bWxQSwUGAAAAAAQABAD1AAAAhwMAAAAA&#10;" fillcolor="#5b9bd5 [3204]" strokecolor="#1f4d78 [1604]" strokeweight="1pt">
                    <v:stroke joinstyle="miter"/>
                    <v:textbox>
                      <w:txbxContent>
                        <w:p w14:paraId="7C17BCA6" w14:textId="77777777" w:rsidR="00DB238D" w:rsidRPr="008E4123" w:rsidRDefault="00DB238D" w:rsidP="00DB238D">
                          <w:pPr>
                            <w:jc w:val="center"/>
                            <w:rPr>
                              <w:sz w:val="20"/>
                              <w:szCs w:val="20"/>
                              <w:rPrChange w:id="20" w:author="laca" w:date="2015-04-27T16:28:00Z">
                                <w:rPr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sz w:val="20"/>
                              <w:szCs w:val="20"/>
                              <w:rPrChange w:id="21" w:author="laca" w:date="2015-04-27T16:28:00Z">
                                <w:rPr>
                                  <w:sz w:val="28"/>
                                  <w:szCs w:val="28"/>
                                </w:rPr>
                              </w:rPrChange>
                            </w:rPr>
                            <w:t>ForgóTalp1</w:t>
                          </w:r>
                        </w:p>
                      </w:txbxContent>
                    </v:textbox>
                  </v:roundrect>
                  <v:roundrect id="Rounded Rectangle 28" o:spid="_x0000_s1031" style="position:absolute;left:37494;top:9790;width:11423;height:5049;rotation:504185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yXz8IA&#10;AADbAAAADwAAAGRycy9kb3ducmV2LnhtbERPy2rCQBTdF/yH4Qrd1YlRtEkdRYSWUlfaaOnukrlN&#10;gpk7ITN5+PedRaHLw3lvdqOpRU+tqywrmM8iEMS51RUXCrLP16dnEM4ja6wtk4I7OdhtJw8bTLUd&#10;+ET92RcihLBLUUHpfZNK6fKSDLqZbYgD92Nbgz7AtpC6xSGEm1rGUbSSBisODSU2dCgpv507o2Dx&#10;0WSJ1+NFJ+u3769+eV10x1ipx+m4fwHhafT/4j/3u1YQh7HhS/gB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HJfPwgAAANsAAAAPAAAAAAAAAAAAAAAAAJgCAABkcnMvZG93&#10;bnJldi54bWxQSwUGAAAAAAQABAD1AAAAhwMAAAAA&#10;" fillcolor="#5b9bd5" strokecolor="#41719c" strokeweight="1pt">
                    <v:stroke joinstyle="miter"/>
                    <v:textbox>
                      <w:txbxContent>
                        <w:p w14:paraId="1182D928" w14:textId="77777777" w:rsidR="00DB238D" w:rsidRPr="008E4123" w:rsidRDefault="00DB238D" w:rsidP="00DB238D">
                          <w:pPr>
                            <w:jc w:val="center"/>
                            <w:rPr>
                              <w:color w:val="FFFFFF" w:themeColor="background1"/>
                              <w:sz w:val="20"/>
                              <w:szCs w:val="20"/>
                              <w:rPrChange w:id="22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color w:val="FFFFFF" w:themeColor="background1"/>
                              <w:sz w:val="20"/>
                              <w:szCs w:val="20"/>
                              <w:rPrChange w:id="23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  <w:t>ForgóTalp4</w:t>
                          </w:r>
                        </w:p>
                      </w:txbxContent>
                    </v:textbox>
                  </v:roundrect>
                  <v:roundrect id="Rounded Rectangle 32" o:spid="_x0000_s1032" style="position:absolute;left:11135;top:30178;width:15045;height:5805;rotation:2082559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oy6sEA&#10;AADbAAAADwAAAGRycy9kb3ducmV2LnhtbESPzWoCMRSF94LvEK7grmbUUu3UKCIILh21dHtNbidT&#10;JzfDJOr49k2h4PJwfj7OYtW5WtyoDZVnBeNRBoJYe1NxqeB03L7MQYSIbLD2TAoeFGC17PcWmBt/&#10;54Juh1iKNMIhRwU2xiaXMmhLDsPIN8TJ+/atw5hkW0rT4j2Nu1pOsuxNOqw4ESw2tLGkL4erSxB9&#10;+dmc9WOtP93XbP9eFPh6tUoNB936A0SkLj7D/+2dUTCdwN+X9A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qMurBAAAA2wAAAA8AAAAAAAAAAAAAAAAAmAIAAGRycy9kb3du&#10;cmV2LnhtbFBLBQYAAAAABAAEAPUAAACGAwAAAAA=&#10;" fillcolor="#5b9bd5" strokecolor="#41719c" strokeweight="1pt">
                    <v:stroke joinstyle="miter"/>
                    <v:textbox>
                      <w:txbxContent>
                        <w:p w14:paraId="05A024E9" w14:textId="77777777" w:rsidR="00DB238D" w:rsidRPr="008E4123" w:rsidRDefault="00DB238D" w:rsidP="00DB238D">
                          <w:pPr>
                            <w:jc w:val="center"/>
                            <w:rPr>
                              <w:color w:val="FFFFFF" w:themeColor="background1"/>
                              <w:sz w:val="20"/>
                              <w:szCs w:val="20"/>
                              <w:rPrChange w:id="24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color w:val="FFFFFF" w:themeColor="background1"/>
                              <w:sz w:val="20"/>
                              <w:szCs w:val="20"/>
                              <w:rPrChange w:id="25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  <w:t>ForgóTalp2</w:t>
                          </w:r>
                        </w:p>
                      </w:txbxContent>
                    </v:textbox>
                  </v:roundrect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37" o:spid="_x0000_s1033" type="#_x0000_t62" style="position:absolute;left:8358;width:12226;height:42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9338UA&#10;AADbAAAADwAAAGRycy9kb3ducmV2LnhtbESP0WrCQBRE34X+w3ILvummBlRS15BWFCk+qO0HXLK3&#10;2bTZu2l2jenfdwuCj8PMnGFW+WAb0VPna8cKnqYJCOLS6ZorBR/v28kShA/IGhvHpOCXPOTrh9EK&#10;M+2ufKL+HCoRIewzVGBCaDMpfWnIop+6ljh6n66zGKLsKqk7vEa4beQsSebSYs1xwWBLr4bK7/PF&#10;Kjj8pOGt2Lcv9ddmZ46XfubnqVVq/DgUzyACDeEevrX3WkG6gP8v8Qf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j3ffxQAAANsAAAAPAAAAAAAAAAAAAAAAAJgCAABkcnMv&#10;ZG93bnJldi54bWxQSwUGAAAAAAQABAD1AAAAigMAAAAA&#10;" adj="-8595,25467" fillcolor="#5b9bd5 [3204]" strokecolor="#1f4d78 [1604]" strokeweight="1pt">
                    <v:textbox>
                      <w:txbxContent>
                        <w:p w14:paraId="5978B94F" w14:textId="77777777" w:rsidR="00DB238D" w:rsidRPr="008E4123" w:rsidRDefault="00DB238D" w:rsidP="00DB238D">
                          <w:pPr>
                            <w:jc w:val="center"/>
                          </w:pPr>
                          <w:r w:rsidRPr="008E4123">
                            <w:t>KisKerék</w:t>
                          </w:r>
                        </w:p>
                      </w:txbxContent>
                    </v:textbox>
                  </v:shape>
                  <v:shape id="Rounded Rectangular Callout 42" o:spid="_x0000_s1034" type="#_x0000_t62" style="position:absolute;left:16711;top:6466;width:14946;height:41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kVLMMA&#10;AADbAAAADwAAAGRycy9kb3ducmV2LnhtbESP0WqDQBRE3wP5h+UG+hbXWAlqXUMItPSlkNh+wMW9&#10;VYl7V9xttP36bqGQx2FmzjDlYTGDuNHkessKdlEMgrixuudWwcf78zYD4TyyxsEyKfgmB4dqvSqx&#10;0HbmC91q34oAYVeggs77sZDSNR0ZdJEdiYP3aSeDPsiplXrCOcDNIJM43kuDPYeFDkc6ddRc6y+j&#10;4Pzm8gSzn/wlkya1j7k58yVR6mGzHJ9AeFr8PfzfftUK0gT+voQfI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kVLMMAAADbAAAADwAAAAAAAAAAAAAAAACYAgAAZHJzL2Rv&#10;d25yZXYueG1sUEsFBgAAAAAEAAQA9QAAAIgDAAAAAA==&#10;" adj="-490,64985" fillcolor="#5b9bd5 [3204]" strokecolor="#1f4d78 [1604]" strokeweight="1pt">
                    <v:textbox>
                      <w:txbxContent>
                        <w:p w14:paraId="65E2D18B" w14:textId="77777777" w:rsidR="00DB238D" w:rsidRPr="008E4123" w:rsidRDefault="00DB238D" w:rsidP="00DB238D">
                          <w:pPr>
                            <w:jc w:val="center"/>
                          </w:pPr>
                          <w:r w:rsidRPr="008E4123">
                            <w:t>NagyKerék</w:t>
                          </w:r>
                        </w:p>
                      </w:txbxContent>
                    </v:textbox>
                  </v:shape>
                </v:group>
                <v:group id="Group 43" o:spid="_x0000_s1035" style="position:absolute;left:33714;width:29299;height:28964" coordorigin=",-433" coordsize="59280,460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<v:group id="Group 56" o:spid="_x0000_s1036" style="position:absolute;top:-433;width:59280;height:41404" coordorigin=",-433" coordsize="59280,41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<v:shape id="Picture 58" o:spid="_x0000_s1037" type="#_x0000_t75" style="position:absolute;left:3616;width:55664;height:32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3xH/AAAAA2wAAAA8AAABkcnMvZG93bnJldi54bWxET7tuwjAU3ZH4B+sisYFDUSsIGAQIEOrG&#10;Y2C8xJckwr5OYxPSv6+HSoxH5z1fttaIhmpfOlYwGiYgiDOnS84VXM67wQSED8gajWNS8Eselotu&#10;Z46pdi8+UnMKuYgh7FNUUIRQpVL6rCCLfugq4sjdXW0xRFjnUtf4iuHWyI8k+ZIWS44NBVa0KSh7&#10;nJ5WgSnp53qz46NdT6b77XR3aMy3U6rfa1czEIHa8Bb/uw9awWccG7/EHyAX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vfEf8AAAADbAAAADwAAAAAAAAAAAAAAAACfAgAA&#10;ZHJzL2Rvd25yZXYueG1sUEsFBgAAAAAEAAQA9wAAAIwDAAAAAA==&#10;">
                      <v:imagedata r:id="rId9" o:title=""/>
                      <v:path arrowok="t"/>
                    </v:shape>
                    <v:roundrect id="Rounded Rectangle 60" o:spid="_x0000_s1038" style="position:absolute;left:28586;top:-433;width:15169;height:5317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CTUsAA&#10;AADbAAAADwAAAGRycy9kb3ducmV2LnhtbERPy4rCMBTdD/gP4QruxtQiRaqxqODgwoHxub4017bY&#10;3JQmY+t8/WQhuDyc9yLrTS0e1LrKsoLJOAJBnFtdcaHgfNp+zkA4j6yxtkwKnuQgWw4+Fphq2/GB&#10;HkdfiBDCLkUFpfdNKqXLSzLoxrYhDtzNtgZ9gG0hdYtdCDe1jKMokQYrDg0lNrQpKb8ff42CdZzU&#10;8vKz/+6sc3/baW/N13Wq1GjYr+YgPPX+LX65d1pBEtaHL+EHyO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jCTUsAAAADbAAAADwAAAAAAAAAAAAAAAACYAgAAZHJzL2Rvd25y&#10;ZXYueG1sUEsFBgAAAAAEAAQA9QAAAIUDAAAAAA==&#10;" fillcolor="#5b9bd5" strokecolor="#41719c" strokeweight="1pt">
                      <v:stroke joinstyle="miter"/>
                      <v:textbox>
                        <w:txbxContent>
                          <w:p w14:paraId="7D0690E3" w14:textId="77777777" w:rsidR="00DB238D" w:rsidRPr="003A2637" w:rsidRDefault="00926AC9" w:rsidP="00DB238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26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rPrChange w:id="27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rPrChange w:id="28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rPrChange w:id="29" w:author="laca" w:date="2015-04-27T16:31:00Z"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roundrect id="Rounded Rectangle 71" o:spid="_x0000_s1039" style="position:absolute;left:41021;top:23484;width:15821;height:4789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WgFMQA&#10;AADbAAAADwAAAGRycy9kb3ducmV2LnhtbESPQWvCQBSE7wX/w/KE3sxGCVbSrGILKT1YqNH2/Mi+&#10;JsHs25DdmuivdwtCj8PMfMNkm9G04ky9aywrmEcxCOLS6oYrBcdDPluBcB5ZY2uZFFzIwWY9ecgw&#10;1XbgPZ0LX4kAYZeigtr7LpXSlTUZdJHtiIP3Y3uDPsi+krrHIcBNKxdxvJQGGw4LNXb0WlN5Kn6N&#10;gpfFspVfn7uPwTp3zZPRmrfvRKnH6bh9BuFp9P/he/tdK3iaw9+X8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loBTEAAAA2wAAAA8AAAAAAAAAAAAAAAAAmAIAAGRycy9k&#10;b3ducmV2LnhtbFBLBQYAAAAABAAEAPUAAACJAwAAAAA=&#10;" fillcolor="#5b9bd5" strokecolor="#41719c" strokeweight="1pt">
                      <v:stroke joinstyle="miter"/>
                      <v:textbox>
                        <w:txbxContent>
                          <w:p w14:paraId="07CDFBA5" w14:textId="77777777" w:rsidR="00DB238D" w:rsidRPr="003A2637" w:rsidRDefault="00926AC9" w:rsidP="00DB238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30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rPrChange w:id="31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rPrChange w:id="32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rPrChange w:id="33" w:author="laca" w:date="2015-04-27T16:31:00Z"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m:t>S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shape id="Rounded Rectangular Callout 72" o:spid="_x0000_s1040" type="#_x0000_t62" style="position:absolute;top:18607;width:17326;height:96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3/psUA&#10;AADbAAAADwAAAGRycy9kb3ducmV2LnhtbESPQWvCQBSE74X+h+UJvdWNHtoSXUWFgia9mIpen9ln&#10;Es2+DdltkvbXdwtCj8PMfMPMl4OpRUetqywrmIwjEMS51RUXCg6f789vIJxH1lhbJgXf5GC5eHyY&#10;Y6xtz3vqMl+IAGEXo4LS+yaW0uUlGXRj2xAH72Jbgz7ItpC6xT7ATS2nUfQiDVYcFkpsaFNSfsu+&#10;jILkuNn9fKxPXFxtepTp5HxN9melnkbDagbC0+D/w/f2Vit4ncLfl/AD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rf+mxQAAANsAAAAPAAAAAAAAAAAAAAAAAJgCAABkcnMv&#10;ZG93bnJldi54bWxQSwUGAAAAAAQABAD1AAAAigMAAAAA&#10;" adj="26631,-12690" fillcolor="#5b9bd5" strokecolor="#41719c" strokeweight="1pt">
                      <v:textbox>
                        <w:txbxContent>
                          <w:p w14:paraId="52147C47" w14:textId="77777777" w:rsidR="00DB238D" w:rsidRPr="008E4123" w:rsidRDefault="00DB238D" w:rsidP="00DB238D">
                            <w:pPr>
                              <w:jc w:val="center"/>
                            </w:pPr>
                            <w:r w:rsidRPr="008E4123">
                              <w:t>Orsó áttétel 40:1 arányban</w:t>
                            </w:r>
                          </w:p>
                        </w:txbxContent>
                      </v:textbox>
                    </v:shape>
                    <v:shape id="Rounded Rectangular Callout 73" o:spid="_x0000_s1041" type="#_x0000_t62" style="position:absolute;left:177;top:33066;width:21181;height:7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zTfMMA&#10;AADbAAAADwAAAGRycy9kb3ducmV2LnhtbESPQWsCMRSE7wX/Q3hCb5rVYi2rUcQq6kXQtvfH5rlZ&#10;3LysSarb/npTEHocZuYbZjpvbS2u5EPlWMGgn4EgLpyuuFTw+bHuvYEIEVlj7ZgU/FCA+azzNMVc&#10;uxsf6HqMpUgQDjkqMDE2uZShMGQx9F1DnLyT8xZjkr6U2uMtwW0th1n2Ki1WnBYMNrQ0VJyP31ZB&#10;wYvfsF+60e6yMVtPX6v3zSpT6rnbLiYgIrXxP/xob7WC8Qv8fUk/QM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zTfMMAAADbAAAADwAAAAAAAAAAAAAAAACYAgAAZHJzL2Rv&#10;d25yZXYueG1sUEsFBgAAAAAEAAQA9QAAAIgDAAAAAA==&#10;" adj="27906,-26536" fillcolor="#5b9bd5" strokecolor="#41719c" strokeweight="1pt">
                      <v:textbox>
                        <w:txbxContent>
                          <w:p w14:paraId="468A8947" w14:textId="77777777" w:rsidR="00DB238D" w:rsidRPr="004A695E" w:rsidRDefault="00DB238D" w:rsidP="00DB23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E4123">
                              <w:rPr>
                                <w:color w:val="FFFFFF" w:themeColor="background1"/>
                              </w:rPr>
                              <w:t>Kupkerép</w:t>
                            </w:r>
                            <w:r w:rsidRPr="004A695E">
                              <w:rPr>
                                <w:color w:val="FFFFFF" w:themeColor="background1"/>
                              </w:rPr>
                              <w:t xml:space="preserve"> áttétel 6:1 arányban</w:t>
                            </w:r>
                          </w:p>
                        </w:txbxContent>
                      </v:textbox>
                    </v:shape>
                    <v:shape id="Rounded Rectangular Callout 74" o:spid="_x0000_s1042" type="#_x0000_t62" style="position:absolute;left:30839;top:32750;width:26590;height:82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4JsYA&#10;AADbAAAADwAAAGRycy9kb3ducmV2LnhtbESPW2sCMRSE34X+h3AKfZGa9UJbt0YRQRH6oF0tfT1N&#10;zl7o5mTZpLr++0YQfBxm5htmtuhsLU7U+sqxguEgAUGsnam4UHA8rJ/fQPiAbLB2TAou5GExf+jN&#10;MDXuzJ90ykIhIoR9igrKEJpUSq9LsugHriGOXu5aiyHKtpCmxXOE21qOkuRFWqw4LpTY0Kok/Zv9&#10;WQXT/nA5/crX4Ud34/33R55bvdkp9fTYLd9BBOrCPXxrb42C1wlcv8Qf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g4JsYAAADbAAAADwAAAAAAAAAAAAAAAACYAgAAZHJz&#10;L2Rvd25yZXYueG1sUEsFBgAAAAAEAAQA9QAAAIsDAAAAAA==&#10;" adj="-2829,-37528" fillcolor="#5b9bd5" strokecolor="#41719c" strokeweight="1pt">
                      <v:textbox>
                        <w:txbxContent>
                          <w:p w14:paraId="6552F2B6" w14:textId="77777777" w:rsidR="00DB238D" w:rsidRPr="004A695E" w:rsidRDefault="00DB238D" w:rsidP="00DB23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E4123">
                              <w:rPr>
                                <w:color w:val="FFFFFF" w:themeColor="background1"/>
                              </w:rPr>
                              <w:t>Sebesség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mérő inkrementális tárcsa és szenzor</w:t>
                            </w:r>
                          </w:p>
                        </w:txbxContent>
                      </v:textbox>
                    </v:shape>
                  </v:group>
                  <v:shape id="Text Box 77" o:spid="_x0000_s1043" type="#_x0000_t202" style="position:absolute;top:42900;width:592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SpisUA&#10;AADbAAAADwAAAGRycy9kb3ducmV2LnhtbESPzWrDMBCE74W8g9hALyWRk4MTnCihiVvooT3kh5wX&#10;a2ObWisjybH99lWh0OMwM98w2/1gGvEg52vLChbzBARxYXXNpYLr5X22BuEDssbGMikYycN+N3na&#10;YqZtzyd6nEMpIoR9hgqqENpMSl9UZNDPbUscvbt1BkOUrpTaYR/hppHLJEmlwZrjQoUtHSsqvs+d&#10;UZDmrutPfHzJr2+f+NWWy9thvCn1PB1eNyACDeE//Nf+0ApWK/j9En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FKmKxQAAANsAAAAPAAAAAAAAAAAAAAAAAJgCAABkcnMv&#10;ZG93bnJldi54bWxQSwUGAAAAAAQABAD1AAAAigMAAAAA&#10;" stroked="f">
                    <v:textbox inset="0,0,0,0">
                      <w:txbxContent>
                        <w:p w14:paraId="0BDADA71" w14:textId="77777777" w:rsidR="00DB238D" w:rsidRPr="00EE0C88" w:rsidRDefault="00DB238D" w:rsidP="00DB238D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del w:id="34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Az alváz negyede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845B00F" w14:textId="77777777" w:rsidR="00114977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</w:r>
      <w:r w:rsidR="00251FC1" w:rsidRPr="00537774">
        <w:rPr>
          <w:rFonts w:ascii="Times New Roman" w:hAnsi="Times New Roman" w:cs="Times New Roman"/>
        </w:rPr>
        <w:t xml:space="preserve">A rendszeren megtalálható 8 DC </w:t>
      </w:r>
      <w:r w:rsidRPr="00537774">
        <w:rPr>
          <w:rFonts w:ascii="Times New Roman" w:hAnsi="Times New Roman" w:cs="Times New Roman"/>
        </w:rPr>
        <w:t>motor,</w:t>
      </w:r>
      <w:r w:rsidR="00251FC1" w:rsidRPr="00537774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t xml:space="preserve">amelyek segítségével Tudjuk a </w:t>
      </w:r>
      <w:r w:rsidR="00537774" w:rsidRPr="00537774">
        <w:rPr>
          <w:rFonts w:ascii="Times New Roman" w:hAnsi="Times New Roman" w:cs="Times New Roman"/>
        </w:rPr>
        <w:t>lánctalpakat</w:t>
      </w:r>
      <w:r w:rsidR="00251FC1" w:rsidRPr="00537774">
        <w:rPr>
          <w:rFonts w:ascii="Times New Roman" w:hAnsi="Times New Roman" w:cs="Times New Roman"/>
        </w:rPr>
        <w:t xml:space="preserve"> mozgásba hozni, és a talpak szögét megváltoztatni</w:t>
      </w:r>
      <w:r w:rsidRPr="00537774">
        <w:rPr>
          <w:rFonts w:ascii="Times New Roman" w:hAnsi="Times New Roman" w:cs="Times New Roman"/>
        </w:rPr>
        <w:t>, az alvázhoz képest.</w:t>
      </w:r>
      <w:r w:rsidR="00537774">
        <w:rPr>
          <w:rFonts w:ascii="Times New Roman" w:hAnsi="Times New Roman" w:cs="Times New Roman"/>
        </w:rPr>
        <w:t xml:space="preserve"> A motorokat H-híd segítségével vezérlem.</w:t>
      </w:r>
    </w:p>
    <w:p w14:paraId="747FED43" w14:textId="77777777" w:rsidR="00E91784" w:rsidRPr="00537774" w:rsidRDefault="00537774" w:rsidP="00537774">
      <w:pPr>
        <w:pStyle w:val="Heading2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>Energiaellátás</w:t>
      </w:r>
    </w:p>
    <w:p w14:paraId="6ABE1DEC" w14:textId="77777777" w:rsidR="00DB238D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 xml:space="preserve">A </w:t>
      </w:r>
      <w:r w:rsidRPr="00537774">
        <w:rPr>
          <w:rFonts w:ascii="Times New Roman" w:hAnsi="Times New Roman" w:cs="Times New Roman"/>
        </w:rPr>
        <w:fldChar w:fldCharType="begin"/>
      </w:r>
      <w:r w:rsidRPr="00537774">
        <w:rPr>
          <w:rFonts w:ascii="Times New Roman" w:hAnsi="Times New Roman" w:cs="Times New Roman"/>
        </w:rPr>
        <w:instrText xml:space="preserve"> REF _Ref421805220 \h  \* MERGEFORMAT </w:instrText>
      </w:r>
      <w:r w:rsidRPr="00537774">
        <w:rPr>
          <w:rFonts w:ascii="Times New Roman" w:hAnsi="Times New Roman" w:cs="Times New Roman"/>
        </w:rPr>
      </w:r>
      <w:r w:rsidRPr="00537774">
        <w:rPr>
          <w:rFonts w:ascii="Times New Roman" w:hAnsi="Times New Roman" w:cs="Times New Roman"/>
        </w:rPr>
        <w:fldChar w:fldCharType="separate"/>
      </w:r>
      <w:r w:rsidRPr="00537774">
        <w:rPr>
          <w:rFonts w:ascii="Times New Roman" w:hAnsi="Times New Roman" w:cs="Times New Roman"/>
        </w:rPr>
        <w:t xml:space="preserve">Kép. </w:t>
      </w:r>
      <w:r w:rsidRPr="00537774">
        <w:rPr>
          <w:rFonts w:ascii="Times New Roman" w:hAnsi="Times New Roman" w:cs="Times New Roman"/>
          <w:noProof/>
        </w:rPr>
        <w:t>3.48</w:t>
      </w:r>
      <w:r w:rsidRPr="00537774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fldChar w:fldCharType="end"/>
      </w:r>
      <w:r w:rsidRPr="00537774">
        <w:rPr>
          <w:rFonts w:ascii="Times New Roman" w:hAnsi="Times New Roman" w:cs="Times New Roman"/>
        </w:rPr>
        <w:t xml:space="preserve">látható 4H-híd B és A dobozok tartalmaznak négy H hidat, a hidak kettesével rögzítve vannak egy rézlemezre, amelyeken keresztül tudunk vizet keringetni egy réz csővezeték segítségével így hűtve a tranzisztorokat. A tranzisztorok galvanikusan levannak választva a lemeztől egy elektromos szigetelő segítségedével, de ugyanakkor a szigetelő jó hővezető is. </w:t>
      </w:r>
      <w:r w:rsidR="00E91784" w:rsidRPr="00537774">
        <w:rPr>
          <w:rFonts w:ascii="Times New Roman" w:hAnsi="Times New Roman" w:cs="Times New Roman"/>
        </w:rPr>
        <w:t>A rendszerből a hőt vízhűtés segítségével vezetem ki, olyan megfontolásból hogy a rendszer terepen kell majd működjön és a por ne kerülhessen be a rendszerbe.</w:t>
      </w:r>
    </w:p>
    <w:p w14:paraId="1A8EC6DF" w14:textId="77777777" w:rsidR="00DB238D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 xml:space="preserve"> A </w:t>
      </w:r>
      <w:r w:rsidRPr="00537774">
        <w:rPr>
          <w:rFonts w:ascii="Times New Roman" w:hAnsi="Times New Roman" w:cs="Times New Roman"/>
        </w:rPr>
        <w:fldChar w:fldCharType="begin"/>
      </w:r>
      <w:r w:rsidRPr="00537774">
        <w:rPr>
          <w:rFonts w:ascii="Times New Roman" w:hAnsi="Times New Roman" w:cs="Times New Roman"/>
        </w:rPr>
        <w:instrText xml:space="preserve"> REF _Ref421805220 \h  \* MERGEFORMAT </w:instrText>
      </w:r>
      <w:r w:rsidRPr="00537774">
        <w:rPr>
          <w:rFonts w:ascii="Times New Roman" w:hAnsi="Times New Roman" w:cs="Times New Roman"/>
        </w:rPr>
      </w:r>
      <w:r w:rsidRPr="00537774">
        <w:rPr>
          <w:rFonts w:ascii="Times New Roman" w:hAnsi="Times New Roman" w:cs="Times New Roman"/>
        </w:rPr>
        <w:fldChar w:fldCharType="separate"/>
      </w:r>
      <w:r w:rsidRPr="00537774">
        <w:rPr>
          <w:rFonts w:ascii="Times New Roman" w:hAnsi="Times New Roman" w:cs="Times New Roman"/>
        </w:rPr>
        <w:t xml:space="preserve">Kép. </w:t>
      </w:r>
      <w:r w:rsidRPr="00537774">
        <w:rPr>
          <w:rFonts w:ascii="Times New Roman" w:hAnsi="Times New Roman" w:cs="Times New Roman"/>
          <w:noProof/>
        </w:rPr>
        <w:t>3.48</w:t>
      </w:r>
      <w:r w:rsidRPr="00537774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fldChar w:fldCharType="end"/>
      </w:r>
      <w:r w:rsidRPr="00537774">
        <w:rPr>
          <w:rFonts w:ascii="Times New Roman" w:hAnsi="Times New Roman" w:cs="Times New Roman"/>
        </w:rPr>
        <w:t xml:space="preserve">látható 32 bites buszvezeték, amely az FPGA rendszertől érkezik, és megtalálható benne a 8 motor hajtásához szükséges pwm beavatkozó jelek, amelyek az amplitúdója 3,3V. A busz szalagvezeték segítségével van kialakítva, és megtalálható benne egy védelem is, amely megvédi az FPGA rendszert az esetleges visszahatásoktól. A védelem 3,3V ós zenre dióda </w:t>
      </w:r>
      <w:r w:rsidRPr="00537774">
        <w:rPr>
          <w:rFonts w:ascii="Times New Roman" w:hAnsi="Times New Roman" w:cs="Times New Roman"/>
        </w:rPr>
        <w:lastRenderedPageBreak/>
        <w:t xml:space="preserve">segítségével történik, melynek feladata megakadályozza a 3,3V-ál nagyobb feszültségek az FPGA rendszerbe történő továbbhaladását. A diódával sorba van egy ellenállás is, amely az áramot korlátozza mivel az FPGA a bemenetén 16mA áramot visel el. A </w:t>
      </w:r>
      <w:r w:rsidRPr="00537774">
        <w:rPr>
          <w:rFonts w:ascii="Times New Roman" w:hAnsi="Times New Roman" w:cs="Times New Roman"/>
        </w:rPr>
        <w:fldChar w:fldCharType="begin"/>
      </w:r>
      <w:r w:rsidRPr="00537774">
        <w:rPr>
          <w:rFonts w:ascii="Times New Roman" w:hAnsi="Times New Roman" w:cs="Times New Roman"/>
        </w:rPr>
        <w:instrText xml:space="preserve"> REF _Ref421805220 \h  \* MERGEFORMAT </w:instrText>
      </w:r>
      <w:r w:rsidRPr="00537774">
        <w:rPr>
          <w:rFonts w:ascii="Times New Roman" w:hAnsi="Times New Roman" w:cs="Times New Roman"/>
        </w:rPr>
      </w:r>
      <w:r w:rsidRPr="00537774">
        <w:rPr>
          <w:rFonts w:ascii="Times New Roman" w:hAnsi="Times New Roman" w:cs="Times New Roman"/>
        </w:rPr>
        <w:fldChar w:fldCharType="separate"/>
      </w:r>
      <w:r w:rsidRPr="00537774">
        <w:rPr>
          <w:rFonts w:ascii="Times New Roman" w:hAnsi="Times New Roman" w:cs="Times New Roman"/>
        </w:rPr>
        <w:t xml:space="preserve">Kép. </w:t>
      </w:r>
      <w:r w:rsidRPr="00537774">
        <w:rPr>
          <w:rFonts w:ascii="Times New Roman" w:hAnsi="Times New Roman" w:cs="Times New Roman"/>
          <w:noProof/>
        </w:rPr>
        <w:t>3.48</w:t>
      </w:r>
      <w:r w:rsidRPr="00537774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fldChar w:fldCharType="end"/>
      </w:r>
      <w:r w:rsidRPr="00537774">
        <w:rPr>
          <w:rFonts w:ascii="Times New Roman" w:hAnsi="Times New Roman" w:cs="Times New Roman"/>
        </w:rPr>
        <w:t xml:space="preserve">látható a robot energiaellátásának a terve. Az energia ellátás akkumulátorokkal fog történi, rendeltetésük szerint két csoportba oszthatók: egy 12V akkumulátor gondoskodik a rendszer digitális áramköreinek az ellátásáról. A digitális elemeket DC-DC konverteren keresztül táplálom be melyeknek a feszültsége állítható. </w:t>
      </w:r>
    </w:p>
    <w:p w14:paraId="72700E35" w14:textId="77777777" w:rsidR="00E91784" w:rsidRPr="00537774" w:rsidRDefault="00E9178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</w:r>
      <w:r w:rsidR="00DB238D" w:rsidRPr="00537774">
        <w:rPr>
          <w:rFonts w:ascii="Times New Roman" w:hAnsi="Times New Roman" w:cs="Times New Roman"/>
        </w:rPr>
        <w:t>A másik energiaforrás egy több akkumulátorból álló telep lesz, amelyek párhuzamosan lesznek kapcsolva, és a H hidakat táplálják be energiával.</w:t>
      </w:r>
    </w:p>
    <w:p w14:paraId="4FDE061B" w14:textId="77777777" w:rsidR="004617FF" w:rsidRPr="00537774" w:rsidRDefault="00DB238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vízpumpa és a ventilátorok motorja PWM jel segítségével van vezérelve egy N csatornás M</w:t>
      </w:r>
      <w:r w:rsidR="00E91784" w:rsidRPr="00537774">
        <w:rPr>
          <w:rFonts w:ascii="Times New Roman" w:hAnsi="Times New Roman" w:cs="Times New Roman"/>
        </w:rPr>
        <w:t>OSFET tranzisztor segítségével.</w:t>
      </w:r>
    </w:p>
    <w:bookmarkStart w:id="17" w:name="_Toc417922768"/>
    <w:bookmarkStart w:id="18" w:name="_Toc419222375"/>
    <w:bookmarkStart w:id="19" w:name="_Toc422064121"/>
    <w:p w14:paraId="139D2795" w14:textId="77777777" w:rsidR="00537774" w:rsidRDefault="0053777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1A261D9C" wp14:editId="434AABC2">
                <wp:extent cx="5587340" cy="4957948"/>
                <wp:effectExtent l="0" t="0" r="0" b="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7340" cy="4957948"/>
                          <a:chOff x="0" y="-517"/>
                          <a:chExt cx="56692" cy="56123"/>
                        </a:xfrm>
                      </wpg:grpSpPr>
                      <pic:pic xmlns:pic="http://schemas.openxmlformats.org/drawingml/2006/picture">
                        <pic:nvPicPr>
                          <pic:cNvPr id="47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" y="-517"/>
                            <a:ext cx="55657" cy="524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022"/>
                            <a:ext cx="55657" cy="25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FC8B2" w14:textId="77777777" w:rsidR="00DB238D" w:rsidRDefault="00DB238D" w:rsidP="00DB238D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48</w:t>
                              </w:r>
                              <w:r>
                                <w:fldChar w:fldCharType="end"/>
                              </w:r>
                              <w:r>
                                <w:t xml:space="preserve"> A robot energia ellátása valamint a hűtő rendszer elvi felépítése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261D9C" id="Group 45" o:spid="_x0000_s1045" style="width:439.95pt;height:390.4pt;mso-position-horizontal-relative:char;mso-position-vertical-relative:line" coordorigin=",-517" coordsize="56692,561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">
                <v:shape id="Picture 8" o:spid="_x0000_s1046" type="#_x0000_t75" style="position:absolute;left:1035;top:-517;width:55657;height:524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NTCjDAAAA2wAAAA8AAABkcnMvZG93bnJldi54bWxEj0GLwjAUhO8L/ofwBG9rqoiVrlFULKwX&#10;xbqHPT6at22xealN1O6/N4LgcZiZb5j5sjO1uFHrKssKRsMIBHFudcWFgp9T+jkD4TyyxtoyKfgn&#10;B8tF72OOibZ3PtIt84UIEHYJKii9bxIpXV6SQTe0DXHw/mxr0AfZFlK3eA9wU8txFE2lwYrDQokN&#10;bUrKz9nVKDDr/SFuqjTadqm87PbjyXEd/yo16HerLxCeOv8Ov9rfWsEkhueX8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E1MKMMAAADbAAAADwAAAAAAAAAAAAAAAACf&#10;AgAAZHJzL2Rvd25yZXYueG1sUEsFBgAAAAAEAAQA9wAAAI8DAAAAAA==&#10;">
                  <v:imagedata r:id="rId11" o:title=""/>
                  <v:path arrowok="t"/>
                </v:shape>
                <v:shape id="Text Box 38" o:spid="_x0000_s1047" type="#_x0000_t202" style="position:absolute;top:53022;width:55657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f3RcEA&#10;AADbAAAADwAAAGRycy9kb3ducmV2LnhtbERPy2rCQBTdF/oPwy24KTpRi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n90XBAAAA2wAAAA8AAAAAAAAAAAAAAAAAmAIAAGRycy9kb3du&#10;cmV2LnhtbFBLBQYAAAAABAAEAPUAAACGAwAAAAA=&#10;" stroked="f">
                  <v:textbox inset="0,0,0,0">
                    <w:txbxContent>
                      <w:p w14:paraId="7ECFC8B2" w14:textId="77777777" w:rsidR="00DB238D" w:rsidRDefault="00DB238D" w:rsidP="00DB238D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48</w:t>
                        </w:r>
                        <w:r>
                          <w:fldChar w:fldCharType="end"/>
                        </w:r>
                        <w:r>
                          <w:t xml:space="preserve"> A robot energia ellátása valamint a hűtő rendszer elvi felépítése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043694" w14:textId="77777777" w:rsidR="0045240D" w:rsidRPr="00537774" w:rsidRDefault="0045240D" w:rsidP="00537774">
      <w:pPr>
        <w:pStyle w:val="Heading1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lastRenderedPageBreak/>
        <w:t>FPGA Rendszer Felépítése</w:t>
      </w:r>
      <w:bookmarkEnd w:id="17"/>
      <w:bookmarkEnd w:id="18"/>
      <w:bookmarkEnd w:id="19"/>
    </w:p>
    <w:p w14:paraId="2FAE8F21" w14:textId="77777777" w:rsidR="0045240D" w:rsidRPr="00537774" w:rsidRDefault="0045240D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2AC1343" wp14:editId="3E6BA664">
                <wp:simplePos x="0" y="0"/>
                <wp:positionH relativeFrom="column">
                  <wp:posOffset>142875</wp:posOffset>
                </wp:positionH>
                <wp:positionV relativeFrom="paragraph">
                  <wp:posOffset>106045</wp:posOffset>
                </wp:positionV>
                <wp:extent cx="2962275" cy="3804920"/>
                <wp:effectExtent l="0" t="0" r="9525" b="5080"/>
                <wp:wrapSquare wrapText="bothSides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2275" cy="3804920"/>
                          <a:chOff x="-311727" y="498657"/>
                          <a:chExt cx="3514558" cy="380583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11727" y="498657"/>
                            <a:ext cx="3487113" cy="355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Text Box 262"/>
                        <wps:cNvSpPr txBox="1"/>
                        <wps:spPr>
                          <a:xfrm>
                            <a:off x="0" y="4037727"/>
                            <a:ext cx="3202831" cy="2667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544160" w14:textId="77777777" w:rsidR="0045240D" w:rsidRPr="003853FF" w:rsidRDefault="0045240D" w:rsidP="0045240D">
                              <w:pPr>
                                <w:pStyle w:val="Caption"/>
                                <w:rPr>
                                  <w:rFonts w:ascii="Times New Roman" w:hAnsi="Times New Roman"/>
                                  <w:noProof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</w:pPr>
                              <w:bookmarkStart w:id="20" w:name="_Toc422064061"/>
                              <w:r w:rsidRPr="003853FF"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34</w:t>
                              </w:r>
                              <w:r>
                                <w:fldChar w:fldCharType="end"/>
                              </w:r>
                              <w:r w:rsidRPr="003853FF">
                                <w:t xml:space="preserve"> rendszer elvi felépítése</w:t>
                              </w:r>
                              <w:bookmarkEnd w:id="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C1343" id="Group 263" o:spid="_x0000_s1048" style="position:absolute;left:0;text-align:left;margin-left:11.25pt;margin-top:8.35pt;width:233.25pt;height:299.6pt;z-index:-251657216;mso-position-horizontal-relative:text;mso-position-vertical-relative:text" coordorigin="-3117,4986" coordsize="35145,38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">
                <v:shape id="Picture 111" o:spid="_x0000_s1049" type="#_x0000_t75" style="position:absolute;left:-3117;top:4986;width:34870;height:3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eAaPAAAAA3AAAAA8AAABkcnMvZG93bnJldi54bWxET0uLwjAQvi/4H8II3takCotUo4ig7EXB&#10;B3odmrEtbSYlyWr992ZhYW/z8T1nseptKx7kQ+1YQzZWIIgLZ2ouNVzO288ZiBCRDbaOScOLAqyW&#10;g48F5sY9+UiPUyxFCuGQo4Yqxi6XMhQVWQxj1xEn7u68xZigL6Xx+EzhtpUTpb6kxZpTQ4UdbSoq&#10;mtOP1bA/mNtO+ct1e3RT1WT9/vZqotajYb+eg4jUx3/xn/vbpPlZBr/PpAvk8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54Bo8AAAADcAAAADwAAAAAAAAAAAAAAAACfAgAA&#10;ZHJzL2Rvd25yZXYueG1sUEsFBgAAAAAEAAQA9wAAAIwDAAAAAA==&#10;">
                  <v:imagedata r:id="rId13" o:title=""/>
                  <v:path arrowok="t"/>
                </v:shape>
                <v:shape id="Text Box 262" o:spid="_x0000_s1050" type="#_x0000_t202" style="position:absolute;top:40377;width:3202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MJO8QA&#10;AADc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M1S+D0Tj4B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DCTvEAAAA3AAAAA8AAAAAAAAAAAAAAAAAmAIAAGRycy9k&#10;b3ducmV2LnhtbFBLBQYAAAAABAAEAPUAAACJAwAAAAA=&#10;" stroked="f">
                  <v:textbox inset="0,0,0,0">
                    <w:txbxContent>
                      <w:p w14:paraId="33544160" w14:textId="77777777" w:rsidR="0045240D" w:rsidRPr="003853FF" w:rsidRDefault="0045240D" w:rsidP="0045240D">
                        <w:pPr>
                          <w:pStyle w:val="Caption"/>
                          <w:rPr>
                            <w:rFonts w:ascii="Times New Roman" w:hAnsi="Times New Roman"/>
                            <w:noProof/>
                            <w:color w:val="404040" w:themeColor="text1" w:themeTint="BF"/>
                            <w:sz w:val="24"/>
                            <w:szCs w:val="24"/>
                          </w:rPr>
                        </w:pPr>
                        <w:bookmarkStart w:id="42" w:name="_Toc422064061"/>
                        <w:r w:rsidRPr="003853FF"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34</w:t>
                        </w:r>
                        <w:r>
                          <w:fldChar w:fldCharType="end"/>
                        </w:r>
                        <w:r w:rsidRPr="003853FF">
                          <w:t xml:space="preserve"> rendszer elvi felépítése</w:t>
                        </w:r>
                        <w:bookmarkEnd w:id="4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C6431">
        <w:rPr>
          <w:rFonts w:ascii="Times New Roman" w:hAnsi="Times New Roman" w:cs="Times New Roman"/>
        </w:rPr>
        <w:tab/>
      </w:r>
      <w:r w:rsidRPr="00537774">
        <w:rPr>
          <w:rFonts w:ascii="Times New Roman" w:hAnsi="Times New Roman" w:cs="Times New Roman"/>
        </w:rPr>
        <w:t>A rendszeren megtalálható két FPGA fejlesztő lap, egy ZYBO amely nagyobb erőforrással rendelkezik, de kevés a kivezetéséinek a száma, és egy Spartan3e chippel rendelkező fejlesztőlap, amely kevés erőforrással bír, de 120 kivezetést tartalmaz.</w:t>
      </w:r>
    </w:p>
    <w:p w14:paraId="56B5A3C7" w14:textId="77777777" w:rsidR="00E91784" w:rsidRPr="00537774" w:rsidRDefault="00E9178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 xml:space="preserve"> A Spartan rendszer fog foglakozni a 8 motor szabály</w:t>
      </w:r>
      <w:r w:rsidR="004A0286" w:rsidRPr="00537774">
        <w:rPr>
          <w:rFonts w:ascii="Times New Roman" w:hAnsi="Times New Roman" w:cs="Times New Roman"/>
        </w:rPr>
        <w:t>zásával, fogadja az adatokat a ZYBO rendsertől</w:t>
      </w:r>
      <w:r w:rsidRPr="00537774">
        <w:rPr>
          <w:rFonts w:ascii="Times New Roman" w:hAnsi="Times New Roman" w:cs="Times New Roman"/>
        </w:rPr>
        <w:t xml:space="preserve"> feldolgozza és elvégzi a megfelelő beavatkozást.</w:t>
      </w:r>
    </w:p>
    <w:p w14:paraId="531F0BAC" w14:textId="77777777" w:rsidR="00657D22" w:rsidRDefault="00E91784" w:rsidP="00537774">
      <w:pPr>
        <w:spacing w:after="0" w:line="360" w:lineRule="auto"/>
        <w:jc w:val="both"/>
        <w:rPr>
          <w:ins w:id="21" w:author="laca" w:date="2015-06-18T15:54:00Z"/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 xml:space="preserve">A ZYBO rendszer </w:t>
      </w:r>
      <w:r w:rsidR="004A0286" w:rsidRPr="00537774">
        <w:rPr>
          <w:rFonts w:ascii="Times New Roman" w:hAnsi="Times New Roman" w:cs="Times New Roman"/>
        </w:rPr>
        <w:t>feladat</w:t>
      </w:r>
    </w:p>
    <w:p w14:paraId="1158EB61" w14:textId="690FA3BE" w:rsidR="00E91784" w:rsidRPr="00537774" w:rsidRDefault="004A0286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 xml:space="preserve"> </w:t>
      </w:r>
      <w:r w:rsidR="00E91784" w:rsidRPr="00537774">
        <w:rPr>
          <w:rFonts w:ascii="Times New Roman" w:hAnsi="Times New Roman" w:cs="Times New Roman"/>
        </w:rPr>
        <w:t>a komplex érzékelők</w:t>
      </w:r>
      <w:ins w:id="22" w:author="laca" w:date="2015-06-18T15:52:00Z">
        <w:r w:rsidR="00657D22">
          <w:rPr>
            <w:rFonts w:ascii="Times New Roman" w:hAnsi="Times New Roman" w:cs="Times New Roman"/>
          </w:rPr>
          <w:t>:</w:t>
        </w:r>
      </w:ins>
      <w:r w:rsidR="00E91784" w:rsidRPr="00537774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t>giroszkóp</w:t>
      </w:r>
      <w:r w:rsidR="00E91784" w:rsidRPr="00537774">
        <w:rPr>
          <w:rFonts w:ascii="Times New Roman" w:hAnsi="Times New Roman" w:cs="Times New Roman"/>
        </w:rPr>
        <w:t>, GPS modul adatainak gyűjtése és a</w:t>
      </w:r>
      <w:r w:rsidRPr="00537774">
        <w:rPr>
          <w:rFonts w:ascii="Times New Roman" w:hAnsi="Times New Roman" w:cs="Times New Roman"/>
        </w:rPr>
        <w:t xml:space="preserve"> biztosítja a kommunikálást a rendszerrel Etherneten keresztül.</w:t>
      </w:r>
    </w:p>
    <w:p w14:paraId="1B4A92CD" w14:textId="77777777" w:rsidR="0045240D" w:rsidRPr="00537774" w:rsidRDefault="004A0286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</w:r>
      <w:r w:rsidR="0045240D" w:rsidRPr="00537774">
        <w:rPr>
          <w:rFonts w:ascii="Times New Roman" w:hAnsi="Times New Roman" w:cs="Times New Roman"/>
        </w:rPr>
        <w:t>Szükséges a robot négy motor pozíciószabályzása és négy motor sebességszabályzása. A szabályzó körök kialakítására az egy hurkú kialakítás választottam</w:t>
      </w:r>
      <w:r w:rsidR="00925AFF" w:rsidRPr="00537774">
        <w:rPr>
          <w:rFonts w:ascii="Times New Roman" w:hAnsi="Times New Roman" w:cs="Times New Roman"/>
        </w:rPr>
        <w:t>, a visszacsatolást inkrementális adó segítségével valósítottam meg.</w:t>
      </w:r>
      <w:r w:rsidR="00B14024" w:rsidRPr="00537774">
        <w:rPr>
          <w:rFonts w:ascii="Times New Roman" w:hAnsi="Times New Roman" w:cs="Times New Roman"/>
        </w:rPr>
        <w:t xml:space="preserve"> A szabályozók a rendszerben hardveresen vannak megvalósítva. A PID típusú szabályzót alkalmazattam a sebesség szabályzására és egy hardveres automatát a pozíció szabályzására.</w:t>
      </w:r>
    </w:p>
    <w:p w14:paraId="16EE7C8B" w14:textId="77777777" w:rsidR="004A0286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Minden szabályzót System Generátorban valósítottam meg és szimuláltam le, szoftveresen és hardveresen (COSIMULATION)</w:t>
      </w:r>
      <w:r w:rsidR="003C6431">
        <w:rPr>
          <w:rFonts w:ascii="Times New Roman" w:hAnsi="Times New Roman" w:cs="Times New Roman"/>
        </w:rPr>
        <w:t>.</w:t>
      </w:r>
    </w:p>
    <w:p w14:paraId="562CB191" w14:textId="77777777" w:rsidR="004A0286" w:rsidRPr="00537774" w:rsidRDefault="003C6431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4A0286" w:rsidRPr="00537774">
        <w:rPr>
          <w:rFonts w:ascii="Times New Roman" w:hAnsi="Times New Roman" w:cs="Times New Roman"/>
        </w:rPr>
        <w:t xml:space="preserve">A hardveres PID szabályzót és a pozíció szabályzót, elhelyeztem egy IPmagban és a peremétereket lehetővé tettem, hogy osztott regisztereken szoftveresen eltudjuk írni és olvasni. A regiszterek tartalmát a MicroBlaze processzor kezeli. A microblaze </w:t>
      </w:r>
      <w:r w:rsidR="00537774" w:rsidRPr="00537774">
        <w:rPr>
          <w:rFonts w:ascii="Times New Roman" w:hAnsi="Times New Roman" w:cs="Times New Roman"/>
        </w:rPr>
        <w:t>processzor</w:t>
      </w:r>
      <w:r w:rsidR="004A0286" w:rsidRPr="00537774">
        <w:rPr>
          <w:rFonts w:ascii="Times New Roman" w:hAnsi="Times New Roman" w:cs="Times New Roman"/>
        </w:rPr>
        <w:t xml:space="preserve"> SPI </w:t>
      </w:r>
      <w:r w:rsidR="00537774" w:rsidRPr="00537774">
        <w:rPr>
          <w:rFonts w:ascii="Times New Roman" w:hAnsi="Times New Roman" w:cs="Times New Roman"/>
        </w:rPr>
        <w:t>kommunikációs</w:t>
      </w:r>
      <w:r w:rsidR="004A0286" w:rsidRPr="00537774">
        <w:rPr>
          <w:rFonts w:ascii="Times New Roman" w:hAnsi="Times New Roman" w:cs="Times New Roman"/>
        </w:rPr>
        <w:t xml:space="preserve"> </w:t>
      </w:r>
      <w:r w:rsidR="00537774" w:rsidRPr="00537774">
        <w:rPr>
          <w:rFonts w:ascii="Times New Roman" w:hAnsi="Times New Roman" w:cs="Times New Roman"/>
        </w:rPr>
        <w:t>protokollon</w:t>
      </w:r>
      <w:r w:rsidR="004A0286" w:rsidRPr="00537774">
        <w:rPr>
          <w:rFonts w:ascii="Times New Roman" w:hAnsi="Times New Roman" w:cs="Times New Roman"/>
        </w:rPr>
        <w:t xml:space="preserve"> keresztül fogadja a szabályozók előirt értékeit és b</w:t>
      </w:r>
      <w:r>
        <w:rPr>
          <w:rFonts w:ascii="Times New Roman" w:hAnsi="Times New Roman" w:cs="Times New Roman"/>
        </w:rPr>
        <w:t>e</w:t>
      </w:r>
      <w:r w:rsidR="004A0286" w:rsidRPr="00537774">
        <w:rPr>
          <w:rFonts w:ascii="Times New Roman" w:hAnsi="Times New Roman" w:cs="Times New Roman"/>
        </w:rPr>
        <w:t>írja, a regiszterekbe valamit párhuzamosan továbbküldi</w:t>
      </w:r>
      <w:r w:rsidR="00537774" w:rsidRPr="00537774">
        <w:rPr>
          <w:rFonts w:ascii="Times New Roman" w:hAnsi="Times New Roman" w:cs="Times New Roman"/>
        </w:rPr>
        <w:t xml:space="preserve"> a szabályzókörök adatait.</w:t>
      </w:r>
    </w:p>
    <w:p w14:paraId="0BA4F60C" w14:textId="77777777" w:rsidR="00537774" w:rsidRPr="00537774" w:rsidRDefault="003C6431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537774" w:rsidRPr="00537774">
        <w:rPr>
          <w:rFonts w:ascii="Times New Roman" w:hAnsi="Times New Roman" w:cs="Times New Roman"/>
        </w:rPr>
        <w:t>A zybo rendszerben megtalálható két beépített processzor az egyik processzor feladata az érzékelők adatainak a beolvasása, valamint három TCP szervert futasson amelyeken keresztül lekérhetjük a mért adatokat illetve parancsokat küldhet</w:t>
      </w:r>
      <w:bookmarkStart w:id="23" w:name="_GoBack"/>
      <w:bookmarkEnd w:id="23"/>
      <w:r w:rsidR="00537774" w:rsidRPr="00537774">
        <w:rPr>
          <w:rFonts w:ascii="Times New Roman" w:hAnsi="Times New Roman" w:cs="Times New Roman"/>
        </w:rPr>
        <w:t>ünk a rendszernek.</w:t>
      </w:r>
    </w:p>
    <w:p w14:paraId="527FF330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42DB14E2" wp14:editId="69BCF1AC">
                <wp:extent cx="5390515" cy="7941945"/>
                <wp:effectExtent l="0" t="0" r="635" b="1905"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0515" cy="7941945"/>
                          <a:chOff x="0" y="0"/>
                          <a:chExt cx="5295900" cy="7232546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6962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64"/>
                        <wps:cNvSpPr txBox="1"/>
                        <wps:spPr>
                          <a:xfrm>
                            <a:off x="0" y="6962139"/>
                            <a:ext cx="5295900" cy="2704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0DE7231" w14:textId="77777777" w:rsidR="004617FF" w:rsidRPr="00615A9E" w:rsidRDefault="004617FF" w:rsidP="004617FF">
                              <w:pPr>
                                <w:pStyle w:val="Caption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bookmarkStart w:id="24" w:name="_Toc422126968"/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37</w:t>
                              </w:r>
                              <w:r>
                                <w:fldChar w:fldCharType="end"/>
                              </w:r>
                              <w:r w:rsidRPr="003853FF">
                                <w:t xml:space="preserve"> Kommunikációs csomagok és az FPGA áramkörökbe programozott modulok elvi felépítése</w:t>
                              </w:r>
                              <w:bookmarkEnd w:id="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B14E2" id="Group 265" o:spid="_x0000_s1051" style="width:424.45pt;height:625.35pt;mso-position-horizontal-relative:char;mso-position-vertical-relative:line" coordsize="52959,72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">
                <v:shape id="Picture 83" o:spid="_x0000_s1052" type="#_x0000_t75" style="position:absolute;width:52959;height:6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AMSLDAAAA2wAAAA8AAABkcnMvZG93bnJldi54bWxEj0GLwjAUhO+C/yG8hb1puq6K1KYiguBF&#10;dNW9v22ebbF5KU2s1V9vhAWPw8x8wySLzlSipcaVlhV8DSMQxJnVJecKTsf1YAbCeWSNlWVScCcH&#10;i7TfSzDW9sY/1B58LgKEXYwKCu/rWEqXFWTQDW1NHLyzbQz6IJtc6gZvAW4qOYqiqTRYclgosKZV&#10;QdnlcDUKspPetufRuNpv/txk9zvJt4/1XqnPj245B+Gp8+/wf3ujFcy+4fUl/ACZ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oAxIsMAAADbAAAADwAAAAAAAAAAAAAAAACf&#10;AgAAZHJzL2Rvd25yZXYueG1sUEsFBgAAAAAEAAQA9wAAAI8DAAAAAA==&#10;">
                  <v:imagedata r:id="rId15" o:title=""/>
                  <v:path arrowok="t"/>
                </v:shape>
                <v:shape id="Text Box 264" o:spid="_x0000_s1053" type="#_x0000_t202" style="position:absolute;top:69621;width:52959;height:27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01MUA&#10;AADcAAAADwAAAGRycy9kb3ducmV2LnhtbESPT4vCMBTE7wt+h/AEL4umW6Qs1Sj+WWEP7kFXPD+a&#10;Z1tsXkoSbf32G0HY4zAzv2Hmy9404k7O15YVfEwSEMSF1TWXCk6/u/EnCB+QNTaWScGDPCwXg7c5&#10;5tp2fKD7MZQiQtjnqKAKoc2l9EVFBv3EtsTRu1hnMETpSqkddhFuGpkmSSYN1hwXKmxpU1FxPd6M&#10;gmzrbt2BN+/b09cef9oyPa8fZ6VGw341AxGoD//hV/tbK0izKTz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pjTUxQAAANwAAAAPAAAAAAAAAAAAAAAAAJgCAABkcnMv&#10;ZG93bnJldi54bWxQSwUGAAAAAAQABAD1AAAAigMAAAAA&#10;" stroked="f">
                  <v:textbox inset="0,0,0,0">
                    <w:txbxContent>
                      <w:p w14:paraId="40DE7231" w14:textId="77777777" w:rsidR="004617FF" w:rsidRPr="00615A9E" w:rsidRDefault="004617FF" w:rsidP="004617FF">
                        <w:pPr>
                          <w:pStyle w:val="Caption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bookmarkStart w:id="44" w:name="_Toc422126968"/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37</w:t>
                        </w:r>
                        <w:r>
                          <w:fldChar w:fldCharType="end"/>
                        </w:r>
                        <w:r w:rsidRPr="003853FF">
                          <w:t xml:space="preserve"> Kommunikációs csomagok és az FPGA áramkörökbe programozott modulok elvi felépítése</w:t>
                        </w:r>
                        <w:bookmarkEnd w:id="44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A1678F" w14:textId="77777777" w:rsidR="00B14024" w:rsidRPr="00537774" w:rsidRDefault="00B14024" w:rsidP="00537774">
      <w:pPr>
        <w:pStyle w:val="Heading1"/>
        <w:jc w:val="both"/>
        <w:rPr>
          <w:rFonts w:ascii="Times New Roman" w:hAnsi="Times New Roman" w:cs="Times New Roman"/>
        </w:rPr>
      </w:pPr>
      <w:bookmarkStart w:id="25" w:name="_Toc422126884"/>
      <w:r w:rsidRPr="00537774">
        <w:rPr>
          <w:rFonts w:ascii="Times New Roman" w:hAnsi="Times New Roman" w:cs="Times New Roman"/>
        </w:rPr>
        <w:lastRenderedPageBreak/>
        <w:t>Pozíció Szabályzása</w:t>
      </w:r>
      <w:bookmarkEnd w:id="25"/>
    </w:p>
    <w:p w14:paraId="780E9ABC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mechanikai rendszer kialakításából adódóan, ha a hajtó motor leáll és a hajtott tengely terhelés alatt marad, a hajtott tengely a súrlódások miatt nem tud visszafele hajtani, ezért elegendő, ha a megfelelő időpillanatban a hajtó motort leálltjuk. Mivel a Dc motor polaritás váltásakor a motor forgási iránya is megváltozik elegendő, ha a maximális vagy minimális szabályozó jellel avatkozunk be a rendszerbe.</w:t>
      </w:r>
    </w:p>
    <w:p w14:paraId="63530A91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Az elkészített szabályozót a következő egyenletek írják le:</w:t>
      </w:r>
    </w:p>
    <w:p w14:paraId="03C948A7" w14:textId="77777777" w:rsidR="00B14024" w:rsidRPr="00537774" w:rsidRDefault="00F912D0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>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 xml:space="preserve">, 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&gt;0,  a1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 xml:space="preserve">,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&lt;0,  a_1</m:t>
                  </m:r>
                  <m:ctrlPr>
                    <w:rPr>
                      <w:rFonts w:ascii="Cambria Math" w:eastAsia="Cambria Math" w:hAnsi="Cambria Math" w:cs="Times New Roman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 xml:space="preserve">U=0,  </m:t>
                  </m:r>
                  <m:r>
                    <w:rPr>
                      <w:rFonts w:ascii="Cambria Math" w:hAnsi="Cambria Math" w:cs="Times New Roman"/>
                    </w:rPr>
                    <m:t xml:space="preserve">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=0,  a0</m:t>
                  </m:r>
                </m:e>
              </m:eqArr>
            </m:e>
          </m:d>
        </m:oMath>
      </m:oMathPara>
    </w:p>
    <w:p w14:paraId="5BF4D854" w14:textId="77777777" w:rsidR="00B14024" w:rsidRPr="00537774" w:rsidRDefault="00F912D0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/>
                <m:e>
                  <m:r>
                    <w:rPr>
                      <w:rFonts w:ascii="Cambria Math" w:hAnsi="Cambria Math" w:cs="Times New Roman"/>
                    </w:rPr>
                    <m:t>ha re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=0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akkor ha e&gt;q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 xml:space="preserve">akkor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=e,  a1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 xml:space="preserve">maskep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=0,      a2</m:t>
                                  </m:r>
                                </m:e>
                              </m:eqArr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maskep                       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sz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=e</m:t>
                          </m:r>
                        </m:e>
                      </m:eqArr>
                    </m:e>
                  </m:d>
                </m:e>
              </m:eqArr>
            </m:e>
          </m:d>
        </m:oMath>
      </m:oMathPara>
    </w:p>
    <w:p w14:paraId="5B1BE80E" w14:textId="77777777" w:rsidR="00B14024" w:rsidRPr="00537774" w:rsidRDefault="003C6431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14024" w:rsidRPr="00537774">
        <w:rPr>
          <w:rFonts w:ascii="Times New Roman" w:hAnsi="Times New Roman" w:cs="Times New Roman"/>
        </w:rPr>
        <w:t xml:space="preserve">Elmondható a kimeneti szabályozó jel függ a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sz</m:t>
            </m:r>
          </m:sub>
        </m:sSub>
      </m:oMath>
      <w:r w:rsidR="00B14024" w:rsidRPr="00537774">
        <w:rPr>
          <w:rFonts w:ascii="Times New Roman" w:hAnsi="Times New Roman" w:cs="Times New Roman"/>
        </w:rPr>
        <w:t xml:space="preserve"> hiba </w:t>
      </w:r>
      <w:r w:rsidR="00B14024" w:rsidRPr="00537774">
        <w:rPr>
          <w:rFonts w:ascii="Times New Roman" w:hAnsi="Times New Roman" w:cs="Times New Roman"/>
          <w:u w:val="single"/>
        </w:rPr>
        <w:t>értékétől</w:t>
      </w:r>
      <w:r w:rsidR="00B14024" w:rsidRPr="00537774">
        <w:rPr>
          <w:rFonts w:ascii="Times New Roman" w:hAnsi="Times New Roman" w:cs="Times New Roman"/>
        </w:rPr>
        <w:t xml:space="preserve">. A mechanikai rendszerben kotyogás van, és az ebből származó zajokat szeretnénk kiszűrni úgy, hogy ha a mechanizmus a megfelelő pozícióban van, akkor egy </w:t>
      </w:r>
      <m:oMath>
        <m:r>
          <w:rPr>
            <w:rFonts w:ascii="Cambria Math" w:hAnsi="Cambria Math" w:cs="Times New Roman"/>
          </w:rPr>
          <m:t>+q,-q</m:t>
        </m:r>
      </m:oMath>
      <w:r w:rsidR="00B14024" w:rsidRPr="00537774">
        <w:rPr>
          <w:rFonts w:ascii="Times New Roman" w:hAnsi="Times New Roman" w:cs="Times New Roman"/>
        </w:rPr>
        <w:t xml:space="preserve"> tartományban a szabályozót érzéketlené tesszük a bemenetre mindaddig, amíg a </w:t>
      </w:r>
      <m:oMath>
        <m:r>
          <w:rPr>
            <w:rFonts w:ascii="Cambria Math" w:hAnsi="Cambria Math" w:cs="Times New Roman"/>
          </w:rPr>
          <m:t>e</m:t>
        </m:r>
      </m:oMath>
      <w:r w:rsidR="00B14024" w:rsidRPr="00537774">
        <w:rPr>
          <w:rFonts w:ascii="Times New Roman" w:hAnsi="Times New Roman" w:cs="Times New Roman"/>
        </w:rPr>
        <w:t>hiba ki nem lép a sávból vagy a referencia jel meg nem változik.</w:t>
      </w:r>
    </w:p>
    <w:p w14:paraId="58A23D3F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bookmarkStart w:id="26" w:name="_Toc422126885"/>
      <w:r w:rsidRPr="00537774">
        <w:rPr>
          <w:rFonts w:ascii="Times New Roman" w:hAnsi="Times New Roman" w:cs="Times New Roman"/>
        </w:rPr>
        <w:t>A szabályozó felépítése:</w:t>
      </w:r>
      <w:bookmarkEnd w:id="26"/>
    </w:p>
    <w:p w14:paraId="631483C2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bementek: „RefVal” –előírt pozíció impulzusban mérve, 16 bites előjeles érték, „AktVal” – aktuálisan mért pozíció impulzusban mérve, 16 bites előjeles, „U” –kimente 17 bites előjeles.</w:t>
      </w:r>
    </w:p>
    <w:p w14:paraId="250F9C92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„</w:t>
      </w:r>
      <w:r w:rsidRPr="00537774">
        <w:rPr>
          <w:rFonts w:ascii="Times New Roman" w:hAnsi="Times New Roman" w:cs="Times New Roman"/>
          <w:i/>
        </w:rPr>
        <w:t>Hiba Számolása</w:t>
      </w:r>
      <w:r w:rsidRPr="00537774">
        <w:rPr>
          <w:rFonts w:ascii="Times New Roman" w:hAnsi="Times New Roman" w:cs="Times New Roman"/>
        </w:rPr>
        <w:t>” modul végzi a hiba kiszámolását az aktuális és az előirt pozícióból. A hiba lehet negatív is ezért „</w:t>
      </w:r>
      <w:r w:rsidRPr="00537774">
        <w:rPr>
          <w:rFonts w:ascii="Times New Roman" w:hAnsi="Times New Roman" w:cs="Times New Roman"/>
          <w:i/>
        </w:rPr>
        <w:t>A hiba negatív?”</w:t>
      </w:r>
      <w:r w:rsidRPr="00537774">
        <w:rPr>
          <w:rFonts w:ascii="Times New Roman" w:hAnsi="Times New Roman" w:cs="Times New Roman"/>
        </w:rPr>
        <w:t xml:space="preserve"> Komparátor segítségével eldöntjük, hogy negatív vagy pozitív a hiba, azután a „</w:t>
      </w:r>
      <w:r w:rsidRPr="00537774">
        <w:rPr>
          <w:rFonts w:ascii="Times New Roman" w:hAnsi="Times New Roman" w:cs="Times New Roman"/>
          <w:i/>
        </w:rPr>
        <w:t>ModuluszMux</w:t>
      </w:r>
      <w:r w:rsidRPr="00537774">
        <w:rPr>
          <w:rFonts w:ascii="Times New Roman" w:hAnsi="Times New Roman" w:cs="Times New Roman"/>
        </w:rPr>
        <w:t>” segítségével kiválasztjuk a magát a számolt hibát, ha az pozitív, vagy a hiba tagadottját, ha az negatív így megközelítve a moduluszát.</w:t>
      </w:r>
    </w:p>
    <w:p w14:paraId="62F64083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Ha a hiba elérte a 0-t akkor a „Hiba=0 reg” értéke 1 lesz mindaddig amíg az előírt pozíció meg nem változik.</w:t>
      </w:r>
    </w:p>
    <w:p w14:paraId="1C15D9A1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„Hiba kilépett a sávból” modul megvizsgálja, hogy a hiba moduluszakisebb mint a sáv értéke ha igen akkor a „Hiba Manipuláló Mux” segítségével a továbbiakban a hiba 0 lesz.</w:t>
      </w:r>
    </w:p>
    <w:p w14:paraId="0D4AA885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 „Hiba választó Mux” a „Hiba=0 reg” irányítására válasza ki manipulált hibát vagy számolt hibát, amelye továbbmegy a háromállású szabályzóba.</w:t>
      </w:r>
    </w:p>
    <w:p w14:paraId="042F9E2F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10904FF2" wp14:editId="0B579F14">
                <wp:extent cx="5565775" cy="3279775"/>
                <wp:effectExtent l="0" t="0" r="0" b="0"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5775" cy="3279775"/>
                          <a:chOff x="138989" y="241296"/>
                          <a:chExt cx="5923962" cy="3206168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989" y="241296"/>
                            <a:ext cx="5895975" cy="2624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52400" y="3186770"/>
                            <a:ext cx="5910551" cy="26069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F9D4D33" w14:textId="77777777" w:rsidR="00B14024" w:rsidRPr="00471710" w:rsidRDefault="00B14024" w:rsidP="00B1402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" w:name="_Ref420513713"/>
                              <w:bookmarkStart w:id="28" w:name="_Toc422126940"/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bookmarkEnd w:id="27"/>
                              <w:r>
                                <w:t xml:space="preserve"> A Pozíció szabályozó System generátoros felépítése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04FF2" id="Group 95" o:spid="_x0000_s1054" style="width:438.25pt;height:258.25pt;mso-position-horizontal-relative:char;mso-position-vertical-relative:line" coordorigin="1389,2412" coordsize="59239,320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">
                <v:shape id="Picture 94" o:spid="_x0000_s1055" type="#_x0000_t75" style="position:absolute;left:1389;top:2412;width:58960;height:26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C9M/DAAAA2wAAAA8AAABkcnMvZG93bnJldi54bWxEj0+LwjAUxO+C3yE8YW+auv5ht2sUEQTF&#10;k9WLt0fzbOs2LyXJ1u63N4LgcZiZ3zCLVWdq0ZLzlWUF41ECgji3uuJCwfm0HX6B8AFZY22ZFPyT&#10;h9Wy31tgqu2dj9RmoRARwj5FBWUITSqlz0sy6Ee2IY7e1TqDIUpXSO3wHuGmlp9JMpcGK44LJTa0&#10;KSn/zf6Mgv3OnTbhdtmvxzeXJ4dJW8zsVamPQbf+ARGoC+/wq73TCr6n8PwSf4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YL0z8MAAADbAAAADwAAAAAAAAAAAAAAAACf&#10;AgAAZHJzL2Rvd25yZXYueG1sUEsFBgAAAAAEAAQA9wAAAI8DAAAAAA==&#10;">
                  <v:imagedata r:id="rId17" o:title=""/>
                  <v:path arrowok="t"/>
                </v:shape>
                <v:shape id="Text Box 31" o:spid="_x0000_s1056" type="#_x0000_t202" style="position:absolute;left:1524;top:31867;width:59105;height:26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7F9D4D33" w14:textId="77777777" w:rsidR="00B14024" w:rsidRPr="00471710" w:rsidRDefault="00B14024" w:rsidP="00B14024">
                        <w:pPr>
                          <w:pStyle w:val="Caption"/>
                          <w:jc w:val="center"/>
                          <w:rPr>
                            <w:rFonts w:ascii="Times New Roman" w:hAnsi="Times New Roman"/>
                            <w:noProof/>
                            <w:sz w:val="24"/>
                            <w:szCs w:val="24"/>
                          </w:rPr>
                        </w:pPr>
                        <w:bookmarkStart w:id="49" w:name="_Ref420513713"/>
                        <w:bookmarkStart w:id="50" w:name="_Toc422126940"/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bookmarkEnd w:id="49"/>
                        <w:r>
                          <w:t xml:space="preserve"> A Pozíció szabályozó System generátoros felépítése</w:t>
                        </w:r>
                        <w:bookmarkEnd w:id="50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537774">
        <w:rPr>
          <w:rFonts w:ascii="Times New Roman" w:hAnsi="Times New Roman" w:cs="Times New Roman"/>
        </w:rPr>
        <w:tab/>
        <w:t>Az „Umin”, „Umax”, „U0” 17 bites előjeles regiszterek segítségével kiválaszthatjuk a szabályzó maximális és minimális beavatkozó jelének értékét. A „Pozitív Hiba” „Negatív Hiba” eldöntik, hogy a hiba mely tartományba van. Három tartományt különböztetünk meg: negatív pozitív, és 0 hibát. A „Mux” kiválassza az aktuális állapotnak megfelelő vezérlő jelet.</w:t>
      </w:r>
      <w:r w:rsidRPr="00537774">
        <w:rPr>
          <w:rFonts w:ascii="Times New Roman" w:hAnsi="Times New Roman" w:cs="Times New Roman"/>
          <w:noProof/>
          <w:lang w:val="en-US"/>
        </w:rPr>
        <w:t xml:space="preserve"> </w:t>
      </w:r>
    </w:p>
    <w:p w14:paraId="31D41677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bookmarkStart w:id="29" w:name="_Toc422126889"/>
      <w:r w:rsidRPr="00537774">
        <w:rPr>
          <w:rFonts w:ascii="Times New Roman" w:hAnsi="Times New Roman" w:cs="Times New Roman"/>
        </w:rPr>
        <w:t>DC motor pozíció szabályzása mérőstandon</w:t>
      </w:r>
      <w:bookmarkEnd w:id="29"/>
    </w:p>
    <w:p w14:paraId="306E9F36" w14:textId="77777777" w:rsidR="00B14024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</w: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3B7E8387" wp14:editId="7F88B3E5">
                <wp:extent cx="5566410" cy="2101215"/>
                <wp:effectExtent l="0" t="0" r="0" b="0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6410" cy="2101215"/>
                          <a:chOff x="0" y="0"/>
                          <a:chExt cx="5566410" cy="2101215"/>
                        </a:xfrm>
                      </wpg:grpSpPr>
                      <pic:pic xmlns:pic="http://schemas.openxmlformats.org/drawingml/2006/picture">
                        <pic:nvPicPr>
                          <pic:cNvPr id="25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177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 Box 93"/>
                        <wps:cNvSpPr txBox="1"/>
                        <wps:spPr>
                          <a:xfrm>
                            <a:off x="0" y="1834515"/>
                            <a:ext cx="5566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9FDD94" w14:textId="77777777" w:rsidR="004617FF" w:rsidRDefault="004617FF" w:rsidP="004617FF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bookmarkStart w:id="30" w:name="_Toc422126945"/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Pozíció szabályzása 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REF _Ref420513713 \h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t xml:space="preserve">Kép. </w:t>
                              </w:r>
                              <w:r>
                                <w:rPr>
                                  <w:noProof/>
                                </w:rPr>
                                <w:t>3.9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kialakításban.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7E8387" id="Group 99" o:spid="_x0000_s1057" style="width:438.3pt;height:165.45pt;mso-position-horizontal-relative:char;mso-position-vertical-relative:line" coordsize="55664,21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">
                <v:shape id="Picture 80" o:spid="_x0000_s1058" type="#_x0000_t75" style="position:absolute;width:55664;height:17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Ns2fDAAAA2wAAAA8AAABkcnMvZG93bnJldi54bWxEj92KwjAQhe+FfYcwC3unqYIi1Si6sKLs&#10;ClpF8G5oxrbYTEoTbX37jSB4eTg/H2c6b00p7lS7wrKCfi8CQZxaXXCm4Hj46Y5BOI+ssbRMCh7k&#10;YD776Ewx1rbhPd0Tn4kwwi5GBbn3VSylS3My6Hq2Ig7exdYGfZB1JnWNTRg3pRxE0UgaLDgQcqzo&#10;O6f0mtxM4Lrz8rJpbie//f0rTLnbbFerSqmvz3YxAeGp9e/wq73WCgZDeH4JP0DO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M2zZ8MAAADbAAAADwAAAAAAAAAAAAAAAACf&#10;AgAAZHJzL2Rvd25yZXYueG1sUEsFBgAAAAAEAAQA9wAAAI8DAAAAAA==&#10;">
                  <v:imagedata r:id="rId19" o:title=""/>
                  <v:path arrowok="t"/>
                </v:shape>
                <v:shape id="Text Box 93" o:spid="_x0000_s1059" type="#_x0000_t202" style="position:absolute;top:18345;width:5566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AG6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P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AG68YAAADbAAAADwAAAAAAAAAAAAAAAACYAgAAZHJz&#10;L2Rvd25yZXYueG1sUEsFBgAAAAAEAAQA9QAAAIsDAAAAAA==&#10;" stroked="f">
                  <v:textbox style="mso-fit-shape-to-text:t" inset="0,0,0,0">
                    <w:txbxContent>
                      <w:p w14:paraId="499FDD94" w14:textId="77777777" w:rsidR="004617FF" w:rsidRDefault="004617FF" w:rsidP="004617FF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bookmarkStart w:id="53" w:name="_Toc422126945"/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Pozíció szabályzása a </w:t>
                        </w:r>
                        <w:r>
                          <w:fldChar w:fldCharType="begin"/>
                        </w:r>
                        <w:r>
                          <w:instrText xml:space="preserve"> REF _Ref420513713 \h  \* MERGEFORMAT </w:instrText>
                        </w:r>
                        <w:r>
                          <w:fldChar w:fldCharType="separate"/>
                        </w:r>
                        <w:r>
                          <w:t xml:space="preserve">Kép. </w:t>
                        </w:r>
                        <w:r>
                          <w:rPr>
                            <w:noProof/>
                          </w:rPr>
                          <w:t>3.9</w:t>
                        </w:r>
                        <w:r>
                          <w:fldChar w:fldCharType="end"/>
                        </w:r>
                        <w:r>
                          <w:t xml:space="preserve"> látható kialakításban.</w:t>
                        </w:r>
                        <w:bookmarkEnd w:id="53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3C6431">
        <w:rPr>
          <w:rFonts w:ascii="Times New Roman" w:hAnsi="Times New Roman" w:cs="Times New Roman"/>
        </w:rPr>
        <w:tab/>
      </w:r>
      <w:r w:rsidRPr="00537774">
        <w:rPr>
          <w:rFonts w:ascii="Times New Roman" w:hAnsi="Times New Roman" w:cs="Times New Roman"/>
        </w:rPr>
        <w:t>Mivel a mérőstand nem rendelkezik, csiga áttelel ezért a szabályozó enyhén oszcillál, de ez majd az áttétel jelenlétében nem fog fennállni.</w:t>
      </w:r>
    </w:p>
    <w:p w14:paraId="1EDE9523" w14:textId="77777777" w:rsidR="00B14024" w:rsidRPr="00537774" w:rsidRDefault="00B14024" w:rsidP="00537774">
      <w:pPr>
        <w:pStyle w:val="Heading1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aps w:val="0"/>
          <w:sz w:val="24"/>
          <w:szCs w:val="24"/>
        </w:rPr>
      </w:pPr>
      <w:bookmarkStart w:id="31" w:name="_Toc422126879"/>
      <w:r w:rsidRPr="00537774">
        <w:rPr>
          <w:rStyle w:val="IntenseEmphasis"/>
          <w:rFonts w:ascii="Times New Roman" w:hAnsi="Times New Roman" w:cs="Times New Roman"/>
          <w:b/>
          <w:bCs/>
          <w:i w:val="0"/>
          <w:iCs w:val="0"/>
          <w:caps w:val="0"/>
          <w:sz w:val="24"/>
          <w:szCs w:val="24"/>
        </w:rPr>
        <w:t>Diszkrét Hardveres PID szabályozó</w:t>
      </w:r>
      <w:bookmarkEnd w:id="31"/>
    </w:p>
    <w:p w14:paraId="5C0C343C" w14:textId="77777777" w:rsidR="00B14024" w:rsidRPr="00537774" w:rsidRDefault="00B14024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Napjainkban az egyik leghasználtabb szabályozótípus a PID, amely rekurzív egyenlete a következő:</w:t>
      </w:r>
    </w:p>
    <w:p w14:paraId="5B3CB770" w14:textId="77777777" w:rsidR="00B14024" w:rsidRPr="00537774" w:rsidRDefault="00F912D0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k-1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k-1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k-2</m:t>
              </m:r>
            </m:sub>
          </m:sSub>
        </m:oMath>
      </m:oMathPara>
    </w:p>
    <w:p w14:paraId="43563521" w14:textId="77777777" w:rsidR="00B14024" w:rsidRPr="00537774" w:rsidRDefault="00F912D0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 xml:space="preserve"> Q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den>
            </m:f>
          </m:e>
        </m:d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-1-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b>
                </m:sSub>
              </m:den>
            </m:f>
          </m:e>
        </m:d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b>
                </m:sSub>
              </m:den>
            </m:f>
          </m:e>
        </m:d>
      </m:oMath>
      <w:r w:rsidR="00B14024" w:rsidRPr="00537774">
        <w:rPr>
          <w:rFonts w:ascii="Times New Roman" w:hAnsi="Times New Roman" w:cs="Times New Roman"/>
        </w:rPr>
        <w:t xml:space="preserve">   </w:t>
      </w:r>
      <w:sdt>
        <w:sdtPr>
          <w:rPr>
            <w:rFonts w:ascii="Times New Roman" w:hAnsi="Times New Roman" w:cs="Times New Roman"/>
          </w:rPr>
          <w:id w:val="-1266157448"/>
          <w:citation/>
        </w:sdtPr>
        <w:sdtEndPr/>
        <w:sdtContent>
          <w:r w:rsidR="00B14024" w:rsidRPr="00537774">
            <w:rPr>
              <w:rFonts w:ascii="Times New Roman" w:hAnsi="Times New Roman" w:cs="Times New Roman"/>
            </w:rPr>
            <w:fldChar w:fldCharType="begin"/>
          </w:r>
          <w:r w:rsidR="00B14024" w:rsidRPr="00537774">
            <w:rPr>
              <w:rFonts w:ascii="Times New Roman" w:hAnsi="Times New Roman" w:cs="Times New Roman"/>
            </w:rPr>
            <w:instrText xml:space="preserve"> CITATION Már09 \l 1033 </w:instrText>
          </w:r>
          <w:r w:rsidR="00B14024" w:rsidRPr="00537774">
            <w:rPr>
              <w:rFonts w:ascii="Times New Roman" w:hAnsi="Times New Roman" w:cs="Times New Roman"/>
            </w:rPr>
            <w:fldChar w:fldCharType="separate"/>
          </w:r>
          <w:r w:rsidR="00B14024" w:rsidRPr="00537774">
            <w:rPr>
              <w:rFonts w:ascii="Times New Roman" w:eastAsiaTheme="minorEastAsia" w:hAnsi="Times New Roman" w:cs="Times New Roman"/>
              <w:noProof/>
            </w:rPr>
            <w:t>[2]</w:t>
          </w:r>
          <w:r w:rsidR="00B14024" w:rsidRPr="00537774">
            <w:rPr>
              <w:rFonts w:ascii="Times New Roman" w:hAnsi="Times New Roman" w:cs="Times New Roman"/>
            </w:rPr>
            <w:fldChar w:fldCharType="end"/>
          </w:r>
        </w:sdtContent>
      </w:sdt>
    </w:p>
    <w:p w14:paraId="5D410CFA" w14:textId="77777777" w:rsidR="00E01D0B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A6A60F0" wp14:editId="1E159DB3">
                <wp:simplePos x="0" y="0"/>
                <wp:positionH relativeFrom="page">
                  <wp:posOffset>907448</wp:posOffset>
                </wp:positionH>
                <wp:positionV relativeFrom="paragraph">
                  <wp:posOffset>6375</wp:posOffset>
                </wp:positionV>
                <wp:extent cx="2449195" cy="4547870"/>
                <wp:effectExtent l="0" t="0" r="8255" b="5080"/>
                <wp:wrapSquare wrapText="bothSides"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9195" cy="4547870"/>
                          <a:chOff x="0" y="0"/>
                          <a:chExt cx="2449195" cy="5403157"/>
                        </a:xfrm>
                      </wpg:grpSpPr>
                      <pic:pic xmlns:pic="http://schemas.openxmlformats.org/drawingml/2006/picture">
                        <pic:nvPicPr>
                          <pic:cNvPr id="1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" y="0"/>
                            <a:ext cx="2354580" cy="498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0" y="4924425"/>
                            <a:ext cx="2449195" cy="47873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F3C5702" w14:textId="77777777" w:rsidR="004617FF" w:rsidRPr="00297076" w:rsidRDefault="004617FF" w:rsidP="004617F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2" w:name="_Toc422126933"/>
                              <w:r>
                                <w:t xml:space="preserve">Kép. </w:t>
                              </w:r>
                              <w:ins w:id="33" w:author="laca" w:date="2015-06-14T12:08:00Z"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</w:ins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ins w:id="34" w:author="laca" w:date="2015-06-14T12:08:00Z"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</w:ins>
                              <w:r>
                                <w:fldChar w:fldCharType="separate"/>
                              </w:r>
                              <w:ins w:id="35" w:author="laca" w:date="2015-06-15T10:20:00Z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ins>
                              <w:ins w:id="36" w:author="laca" w:date="2015-06-14T12:08:00Z">
                                <w:r>
                                  <w:fldChar w:fldCharType="end"/>
                                </w:r>
                              </w:ins>
                              <w:del w:id="37" w:author="laca" w:date="2015-06-14T12:03:00Z">
                                <w:r w:rsidDel="002E2EC5">
                                  <w:fldChar w:fldCharType="begin"/>
                                </w:r>
                                <w:r w:rsidDel="002E2EC5">
                                  <w:delInstrText xml:space="preserve"> STYLEREF 1 \s </w:delInstrText>
                                </w:r>
                                <w:r w:rsidDel="002E2EC5">
                                  <w:fldChar w:fldCharType="separate"/>
                                </w:r>
                                <w:r w:rsidDel="002E2EC5">
                                  <w:rPr>
                                    <w:noProof/>
                                  </w:rPr>
                                  <w:delText>3</w:delText>
                                </w:r>
                                <w:r w:rsidDel="002E2EC5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Del="002E2EC5">
                                  <w:delText>.</w:delText>
                                </w:r>
                                <w:r w:rsidDel="002E2EC5">
                                  <w:fldChar w:fldCharType="begin"/>
                                </w:r>
                                <w:r w:rsidDel="002E2EC5">
                                  <w:delInstrText xml:space="preserve"> SEQ Kép. \* ARABIC \s 1 </w:delInstrText>
                                </w:r>
                                <w:r w:rsidDel="002E2EC5">
                                  <w:fldChar w:fldCharType="separate"/>
                                </w:r>
                                <w:r w:rsidDel="002E2EC5">
                                  <w:rPr>
                                    <w:noProof/>
                                  </w:rPr>
                                  <w:delText>2</w:delText>
                                </w:r>
                                <w:r w:rsidDel="002E2EC5">
                                  <w:rPr>
                                    <w:noProof/>
                                  </w:rPr>
                                  <w:fldChar w:fldCharType="end"/>
                                </w:r>
                              </w:del>
                              <w:r>
                                <w:t xml:space="preserve"> Állapot automata, amely leírja a Diszkrét PID szabály ózót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A60F0" id="Group 173" o:spid="_x0000_s1060" style="position:absolute;left:0;text-align:left;margin-left:71.45pt;margin-top:.5pt;width:192.85pt;height:358.1pt;z-index:251660288;mso-position-horizontal-relative:page;mso-position-vertical-relative:text" coordsize="24491,540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">
                <v:shape id="Picture 4" o:spid="_x0000_s1061" type="#_x0000_t75" style="position:absolute;left:523;width:23546;height:49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Cm23BAAAA2wAAAA8AAABkcnMvZG93bnJldi54bWxET01rAjEQvRf6H8IUvNWsrtiyGqUIinhz&#10;20tvw2a6u7iZpEl0V3+9EQq9zeN9znI9mE5cyIfWsoLJOANBXFndcq3g63P7+g4iRGSNnWVScKUA&#10;69Xz0xILbXs+0qWMtUghHApU0MToCilD1ZDBMLaOOHE/1huMCfpaao99CjednGbZXBpsOTU06GjT&#10;UHUqz0aB905/57+ulG99nh/q/fR2mu+UGr0MHwsQkYb4L/5z73WaP4PHL+kAub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wCm23BAAAA2wAAAA8AAAAAAAAAAAAAAAAAnwIA&#10;AGRycy9kb3ducmV2LnhtbFBLBQYAAAAABAAEAPcAAACNAwAAAAA=&#10;">
                  <v:imagedata r:id="rId21" o:title=""/>
                  <v:path arrowok="t"/>
                </v:shape>
                <v:shape id="Text Box 19" o:spid="_x0000_s1062" type="#_x0000_t202" style="position:absolute;top:49244;width:24491;height:4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5F3C5702" w14:textId="77777777" w:rsidR="004617FF" w:rsidRPr="00297076" w:rsidRDefault="004617FF" w:rsidP="004617FF">
                        <w:pPr>
                          <w:pStyle w:val="Caption"/>
                          <w:jc w:val="center"/>
                          <w:rPr>
                            <w:rFonts w:ascii="Times New Roman" w:hAnsi="Times New Roman"/>
                            <w:noProof/>
                            <w:sz w:val="24"/>
                            <w:szCs w:val="24"/>
                          </w:rPr>
                        </w:pPr>
                        <w:bookmarkStart w:id="61" w:name="_Toc422126933"/>
                        <w:r>
                          <w:t xml:space="preserve">Kép. </w:t>
                        </w:r>
                        <w:ins w:id="62" w:author="laca" w:date="2015-06-14T12:08:00Z"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</w:ins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ins w:id="63" w:author="laca" w:date="2015-06-14T12:08:00Z"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</w:ins>
                        <w:r>
                          <w:fldChar w:fldCharType="separate"/>
                        </w:r>
                        <w:ins w:id="64" w:author="laca" w:date="2015-06-15T10:20:00Z">
                          <w:r>
                            <w:rPr>
                              <w:noProof/>
                            </w:rPr>
                            <w:t>2</w:t>
                          </w:r>
                        </w:ins>
                        <w:ins w:id="65" w:author="laca" w:date="2015-06-14T12:08:00Z">
                          <w:r>
                            <w:fldChar w:fldCharType="end"/>
                          </w:r>
                        </w:ins>
                        <w:del w:id="66" w:author="laca" w:date="2015-06-14T12:03:00Z">
                          <w:r w:rsidDel="002E2EC5">
                            <w:fldChar w:fldCharType="begin"/>
                          </w:r>
                          <w:r w:rsidDel="002E2EC5">
                            <w:delInstrText xml:space="preserve"> STYLEREF 1 \s </w:delInstrText>
                          </w:r>
                          <w:r w:rsidDel="002E2EC5">
                            <w:fldChar w:fldCharType="separate"/>
                          </w:r>
                          <w:r w:rsidDel="002E2EC5">
                            <w:rPr>
                              <w:noProof/>
                            </w:rPr>
                            <w:delText>3</w:delText>
                          </w:r>
                          <w:r w:rsidDel="002E2EC5">
                            <w:rPr>
                              <w:noProof/>
                            </w:rPr>
                            <w:fldChar w:fldCharType="end"/>
                          </w:r>
                          <w:r w:rsidDel="002E2EC5">
                            <w:delText>.</w:delText>
                          </w:r>
                          <w:r w:rsidDel="002E2EC5">
                            <w:fldChar w:fldCharType="begin"/>
                          </w:r>
                          <w:r w:rsidDel="002E2EC5">
                            <w:delInstrText xml:space="preserve"> SEQ Kép. \* ARABIC \s 1 </w:delInstrText>
                          </w:r>
                          <w:r w:rsidDel="002E2EC5">
                            <w:fldChar w:fldCharType="separate"/>
                          </w:r>
                          <w:r w:rsidDel="002E2EC5">
                            <w:rPr>
                              <w:noProof/>
                            </w:rPr>
                            <w:delText>2</w:delText>
                          </w:r>
                          <w:r w:rsidDel="002E2EC5">
                            <w:rPr>
                              <w:noProof/>
                            </w:rPr>
                            <w:fldChar w:fldCharType="end"/>
                          </w:r>
                        </w:del>
                        <w:r>
                          <w:t xml:space="preserve"> Állapot automata, amely leírja a Diszkrét PID szabály ózót</w:t>
                        </w:r>
                        <w:bookmarkEnd w:id="61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3C6431">
        <w:rPr>
          <w:rFonts w:ascii="Times New Roman" w:hAnsi="Times New Roman" w:cs="Times New Roman"/>
        </w:rPr>
        <w:tab/>
      </w:r>
      <w:r w:rsidR="00B14024" w:rsidRPr="00537774">
        <w:rPr>
          <w:rFonts w:ascii="Times New Roman" w:hAnsi="Times New Roman" w:cs="Times New Roman"/>
        </w:rPr>
        <w:t xml:space="preserve">Az általam elkészített PID szabályozó hardveresen van megvalósítva FPGA áramkörben. A fent látható összefüggések alapján egy adat utas automatát terveztem, amelyet majd System </w:t>
      </w:r>
      <w:r w:rsidRPr="00537774">
        <w:rPr>
          <w:rFonts w:ascii="Times New Roman" w:hAnsi="Times New Roman" w:cs="Times New Roman"/>
        </w:rPr>
        <w:t>Generátorban</w:t>
      </w:r>
      <w:r w:rsidR="00B14024" w:rsidRPr="00537774">
        <w:rPr>
          <w:rFonts w:ascii="Times New Roman" w:hAnsi="Times New Roman" w:cs="Times New Roman"/>
        </w:rPr>
        <w:t xml:space="preserve"> építtettem meg.</w:t>
      </w:r>
      <w:r w:rsidRPr="00537774">
        <w:rPr>
          <w:rFonts w:ascii="Times New Roman" w:hAnsi="Times New Roman" w:cs="Times New Roman"/>
        </w:rPr>
        <w:t xml:space="preserve"> </w:t>
      </w:r>
      <w:r w:rsidR="00B14024" w:rsidRPr="00537774">
        <w:rPr>
          <w:rFonts w:ascii="Times New Roman" w:hAnsi="Times New Roman" w:cs="Times New Roman"/>
        </w:rPr>
        <w:t xml:space="preserve">A PID szabályozó paramétereit, a Q paraméterek segítségével adhatjuk meg, amelyek függenek az ismert paraméterektől: </w:t>
      </w:r>
      <m:oMath>
        <m:r>
          <w:rPr>
            <w:rFonts w:ascii="Cambria Math" w:hAnsi="Cambria Math" w:cs="Times New Roman"/>
          </w:rPr>
          <m:t>Td</m:t>
        </m:r>
      </m:oMath>
      <w:r w:rsidR="00B14024" w:rsidRPr="00537774">
        <w:rPr>
          <w:rFonts w:ascii="Times New Roman" w:hAnsi="Times New Roman" w:cs="Times New Roman"/>
        </w:rPr>
        <w:t xml:space="preserve">- deriválási idő, </w:t>
      </w:r>
      <m:oMath>
        <m:r>
          <w:rPr>
            <w:rFonts w:ascii="Cambria Math" w:hAnsi="Cambria Math" w:cs="Times New Roman"/>
          </w:rPr>
          <m:t>Ti</m:t>
        </m:r>
      </m:oMath>
      <w:r w:rsidR="00B14024" w:rsidRPr="00537774">
        <w:rPr>
          <w:rFonts w:ascii="Times New Roman" w:hAnsi="Times New Roman" w:cs="Times New Roman"/>
        </w:rPr>
        <w:t xml:space="preserve">-integrálási idő, </w:t>
      </w:r>
      <m:oMath>
        <m:r>
          <w:rPr>
            <w:rFonts w:ascii="Cambria Math" w:hAnsi="Cambria Math" w:cs="Times New Roman"/>
          </w:rPr>
          <m:t>Ts</m:t>
        </m:r>
      </m:oMath>
      <w:r w:rsidR="00B14024" w:rsidRPr="00537774">
        <w:rPr>
          <w:rFonts w:ascii="Times New Roman" w:hAnsi="Times New Roman" w:cs="Times New Roman"/>
        </w:rPr>
        <w:t xml:space="preserve"> mintavételezési</w:t>
      </w:r>
      <w:r w:rsidRPr="00537774">
        <w:rPr>
          <w:rFonts w:ascii="Times New Roman" w:hAnsi="Times New Roman" w:cs="Times New Roman"/>
        </w:rPr>
        <w:t xml:space="preserve"> </w:t>
      </w:r>
      <w:r w:rsidR="00B14024" w:rsidRPr="00537774">
        <w:rPr>
          <w:rFonts w:ascii="Times New Roman" w:hAnsi="Times New Roman" w:cs="Times New Roman"/>
        </w:rPr>
        <w:t>periódus, valamint</w:t>
      </w:r>
      <m:oMath>
        <m:r>
          <w:rPr>
            <w:rFonts w:ascii="Cambria Math" w:hAnsi="Cambria Math" w:cs="Times New Roman"/>
          </w:rPr>
          <m:t xml:space="preserve"> Kp </m:t>
        </m:r>
      </m:oMath>
      <w:r w:rsidR="00B14024" w:rsidRPr="00537774">
        <w:rPr>
          <w:rFonts w:ascii="Times New Roman" w:hAnsi="Times New Roman" w:cs="Times New Roman"/>
        </w:rPr>
        <w:t>proporcionális erősítés.Az automata öt állapotot tartalmaz. Minden mintavételre,</w:t>
      </w:r>
      <w:r w:rsidRPr="00537774">
        <w:rPr>
          <w:rFonts w:ascii="Times New Roman" w:hAnsi="Times New Roman" w:cs="Times New Roman"/>
        </w:rPr>
        <w:t xml:space="preserve"> </w:t>
      </w:r>
      <w:r w:rsidR="00B14024" w:rsidRPr="00537774">
        <w:rPr>
          <w:rFonts w:ascii="Times New Roman" w:hAnsi="Times New Roman" w:cs="Times New Roman"/>
        </w:rPr>
        <w:t>az automata végigpörög az állapotokon és majd visszatér a kiinduló állapotba.</w:t>
      </w:r>
      <w:r w:rsidRPr="00537774">
        <w:rPr>
          <w:rFonts w:ascii="Times New Roman" w:hAnsi="Times New Roman" w:cs="Times New Roman"/>
        </w:rPr>
        <w:t xml:space="preserve"> </w:t>
      </w:r>
      <w:r w:rsidR="00B14024" w:rsidRPr="00537774">
        <w:rPr>
          <w:rFonts w:ascii="Times New Roman" w:hAnsi="Times New Roman" w:cs="Times New Roman"/>
        </w:rPr>
        <w:t xml:space="preserve">Az állapotokban végzet műveletet az FPGA fejlesztő lap órajelének a frekvenciájára hajtjuk végre, minden állapoton egy órajel periódus </w:t>
      </w:r>
      <w:r w:rsidRPr="00537774">
        <w:rPr>
          <w:rFonts w:ascii="Times New Roman" w:hAnsi="Times New Roman" w:cs="Times New Roman"/>
        </w:rPr>
        <w:t>alatt lép</w:t>
      </w:r>
      <w:r w:rsidR="00B14024" w:rsidRPr="00537774">
        <w:rPr>
          <w:rFonts w:ascii="Times New Roman" w:hAnsi="Times New Roman" w:cs="Times New Roman"/>
        </w:rPr>
        <w:t xml:space="preserve"> át.</w:t>
      </w:r>
    </w:p>
    <w:p w14:paraId="239BB26E" w14:textId="77777777" w:rsidR="004617FF" w:rsidRPr="00537774" w:rsidRDefault="004617FF" w:rsidP="003C6431">
      <w:pPr>
        <w:pStyle w:val="Heading1"/>
        <w:rPr>
          <w:rFonts w:ascii="Times New Roman" w:hAnsi="Times New Roman" w:cs="Times New Roman"/>
        </w:rPr>
      </w:pPr>
      <w:bookmarkStart w:id="38" w:name="_Toc422126880"/>
      <w:r w:rsidRPr="00537774">
        <w:rPr>
          <w:rFonts w:ascii="Times New Roman" w:hAnsi="Times New Roman" w:cs="Times New Roman"/>
        </w:rPr>
        <w:t>Megvalósítás System Generátorban</w:t>
      </w:r>
      <w:bookmarkEnd w:id="38"/>
    </w:p>
    <w:p w14:paraId="2718F71C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>Az adatút kiválasztására egy 2bit-es számlálót alkalmazunk (ADAT UT) amely,</w:t>
      </w:r>
      <w:r w:rsidR="003C6431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t>órajelre számol, ha az enable(en) bemenetén logikai 1 érték található, 2biten a számláló maximum 4 értéket vehet,ezért a számlálót</w:t>
      </w:r>
      <w:r w:rsidR="003C6431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t>úgy</w:t>
      </w:r>
      <w:r w:rsidR="003C6431">
        <w:rPr>
          <w:rFonts w:ascii="Times New Roman" w:hAnsi="Times New Roman" w:cs="Times New Roman"/>
        </w:rPr>
        <w:t xml:space="preserve"> </w:t>
      </w:r>
      <w:r w:rsidRPr="00537774">
        <w:rPr>
          <w:rFonts w:ascii="Times New Roman" w:hAnsi="Times New Roman" w:cs="Times New Roman"/>
        </w:rPr>
        <w:t xml:space="preserve">állítjuk, be hogy a maximális értéke 2 lehessen így 0,1,2 értékeket veheti fel. Az adat utakat két 16bites multiplexerrel MUXQ és MUXE válaszuk ki. </w:t>
      </w:r>
      <w:r w:rsidRPr="00537774">
        <w:rPr>
          <w:rStyle w:val="CommentReference"/>
          <w:rFonts w:ascii="Times New Roman" w:hAnsi="Times New Roman" w:cs="Times New Roman"/>
          <w:sz w:val="24"/>
          <w:szCs w:val="24"/>
        </w:rPr>
        <w:commentReference w:id="39"/>
      </w:r>
    </w:p>
    <w:p w14:paraId="03CCBC26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 xml:space="preserve">Bemeneti paraméterek a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537774">
        <w:rPr>
          <w:rFonts w:ascii="Times New Roman" w:hAnsi="Times New Roman" w:cs="Times New Roman"/>
        </w:rPr>
        <w:t xml:space="preserve"> 16bit előjeles egész értékek, </w:t>
      </w:r>
      <m:oMath>
        <m:r>
          <w:rPr>
            <w:rFonts w:ascii="Cambria Math" w:hAnsi="Cambria Math" w:cs="Times New Roman"/>
          </w:rPr>
          <m:t>e</m:t>
        </m:r>
      </m:oMath>
      <w:r w:rsidRPr="00537774">
        <w:rPr>
          <w:rFonts w:ascii="Times New Roman" w:hAnsi="Times New Roman" w:cs="Times New Roman"/>
        </w:rPr>
        <w:t xml:space="preserve"> 16bit előjeles egész érték,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s</m:t>
            </m:r>
          </m:sub>
        </m:sSub>
      </m:oMath>
      <w:r w:rsidRPr="00537774">
        <w:rPr>
          <w:rFonts w:ascii="Times New Roman" w:hAnsi="Times New Roman" w:cs="Times New Roman"/>
        </w:rPr>
        <w:t>-bool típusú.</w:t>
      </w:r>
    </w:p>
    <w:p w14:paraId="605AC283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 xml:space="preserve">Kimenetek: </w:t>
      </w:r>
      <m:oMath>
        <m:r>
          <w:rPr>
            <w:rFonts w:ascii="Cambria Math" w:hAnsi="Cambria Math" w:cs="Times New Roman"/>
          </w:rPr>
          <m:t>U</m:t>
        </m:r>
      </m:oMath>
      <w:r w:rsidRPr="00537774">
        <w:rPr>
          <w:rFonts w:ascii="Times New Roman" w:hAnsi="Times New Roman" w:cs="Times New Roman"/>
        </w:rPr>
        <w:t xml:space="preserve"> 17bit előjeles egész érték.A MUXQ a Q paraméterek kiválasztásáért felelős, valamint a MUXE az időben késleltetett </w:t>
      </w:r>
      <m:oMath>
        <m:r>
          <w:rPr>
            <w:rFonts w:ascii="Cambria Math" w:hAnsi="Cambria Math" w:cs="Times New Roman"/>
          </w:rPr>
          <m:t>e</m:t>
        </m:r>
      </m:oMath>
      <w:r w:rsidRPr="00537774">
        <w:rPr>
          <w:rFonts w:ascii="Times New Roman" w:hAnsi="Times New Roman" w:cs="Times New Roman"/>
        </w:rPr>
        <w:t xml:space="preserve"> bemeneti értékek kiválasztásáért felelős. A </w:t>
      </w:r>
      <w:r w:rsidRPr="00537774">
        <w:rPr>
          <w:rFonts w:ascii="Times New Roman" w:hAnsi="Times New Roman" w:cs="Times New Roman"/>
        </w:rPr>
        <w:fldChar w:fldCharType="begin"/>
      </w:r>
      <w:r w:rsidRPr="00537774">
        <w:rPr>
          <w:rFonts w:ascii="Times New Roman" w:hAnsi="Times New Roman" w:cs="Times New Roman"/>
        </w:rPr>
        <w:instrText xml:space="preserve"> REF _Ref420502757 \h  \* MERGEFORMAT </w:instrText>
      </w:r>
      <w:r w:rsidRPr="00537774">
        <w:rPr>
          <w:rFonts w:ascii="Times New Roman" w:hAnsi="Times New Roman" w:cs="Times New Roman"/>
        </w:rPr>
      </w:r>
      <w:r w:rsidRPr="00537774">
        <w:rPr>
          <w:rFonts w:ascii="Times New Roman" w:hAnsi="Times New Roman" w:cs="Times New Roman"/>
        </w:rPr>
        <w:fldChar w:fldCharType="separate"/>
      </w:r>
      <w:r w:rsidRPr="00537774">
        <w:rPr>
          <w:rFonts w:ascii="Times New Roman" w:hAnsi="Times New Roman" w:cs="Times New Roman"/>
        </w:rPr>
        <w:t xml:space="preserve">Kép. </w:t>
      </w:r>
      <w:r w:rsidRPr="00537774">
        <w:rPr>
          <w:rFonts w:ascii="Times New Roman" w:hAnsi="Times New Roman" w:cs="Times New Roman"/>
          <w:noProof/>
        </w:rPr>
        <w:t>3.3</w:t>
      </w:r>
      <w:r w:rsidRPr="00537774">
        <w:rPr>
          <w:rFonts w:ascii="Times New Roman" w:hAnsi="Times New Roman" w:cs="Times New Roman"/>
        </w:rPr>
        <w:fldChar w:fldCharType="end"/>
      </w:r>
      <w:r w:rsidRPr="00537774">
        <w:rPr>
          <w:rFonts w:ascii="Times New Roman" w:hAnsi="Times New Roman" w:cs="Times New Roman"/>
        </w:rPr>
        <w:t>a„</w:t>
      </w:r>
      <w:r w:rsidRPr="00537774">
        <w:rPr>
          <w:rFonts w:ascii="Times New Roman" w:hAnsi="Times New Roman" w:cs="Times New Roman"/>
          <w:i/>
        </w:rPr>
        <w:t>SZORZÓ</w:t>
      </w:r>
      <w:r w:rsidRPr="00537774">
        <w:rPr>
          <w:rFonts w:ascii="Times New Roman" w:hAnsi="Times New Roman" w:cs="Times New Roman"/>
        </w:rPr>
        <w:t>” modul a két szelekciós multiplexertől kapott értéket összeszorozza, aztán hozzáadja az „</w:t>
      </w:r>
      <w:r w:rsidRPr="00537774">
        <w:rPr>
          <w:rFonts w:ascii="Times New Roman" w:hAnsi="Times New Roman" w:cs="Times New Roman"/>
          <w:i/>
        </w:rPr>
        <w:t>ADAT_REG</w:t>
      </w:r>
      <w:r w:rsidRPr="00537774">
        <w:rPr>
          <w:rFonts w:ascii="Times New Roman" w:hAnsi="Times New Roman" w:cs="Times New Roman"/>
        </w:rPr>
        <w:t>” regiszter értékéhez.</w:t>
      </w:r>
    </w:p>
    <w:p w14:paraId="14E50B16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Minden modulértéke szaturálódik abban az esetben, ha túlcsordulna akár negatív vagy pozitív irányba,így elkerülhetjük azt is, hogy az integráló tag változatlan hiba bemenete esetén túlcsorduljon és felborítaná a rendszer működését.</w:t>
      </w:r>
    </w:p>
    <w:p w14:paraId="31E70942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 xml:space="preserve">A </w:t>
      </w:r>
      <w:r w:rsidRPr="00537774">
        <w:rPr>
          <w:rFonts w:ascii="Times New Roman" w:hAnsi="Times New Roman" w:cs="Times New Roman"/>
        </w:rPr>
        <w:fldChar w:fldCharType="begin"/>
      </w:r>
      <w:r w:rsidRPr="00537774">
        <w:rPr>
          <w:rFonts w:ascii="Times New Roman" w:hAnsi="Times New Roman" w:cs="Times New Roman"/>
        </w:rPr>
        <w:instrText xml:space="preserve"> REF _Ref420502757 \h  \* MERGEFORMAT </w:instrText>
      </w:r>
      <w:r w:rsidRPr="00537774">
        <w:rPr>
          <w:rFonts w:ascii="Times New Roman" w:hAnsi="Times New Roman" w:cs="Times New Roman"/>
        </w:rPr>
      </w:r>
      <w:r w:rsidRPr="00537774">
        <w:rPr>
          <w:rFonts w:ascii="Times New Roman" w:hAnsi="Times New Roman" w:cs="Times New Roman"/>
        </w:rPr>
        <w:fldChar w:fldCharType="separate"/>
      </w:r>
      <w:r w:rsidRPr="00537774">
        <w:rPr>
          <w:rFonts w:ascii="Times New Roman" w:hAnsi="Times New Roman" w:cs="Times New Roman"/>
        </w:rPr>
        <w:t xml:space="preserve">Kép. </w:t>
      </w:r>
      <w:r w:rsidRPr="00537774">
        <w:rPr>
          <w:rFonts w:ascii="Times New Roman" w:hAnsi="Times New Roman" w:cs="Times New Roman"/>
          <w:noProof/>
        </w:rPr>
        <w:t>3.3</w:t>
      </w:r>
      <w:r w:rsidRPr="00537774">
        <w:rPr>
          <w:rFonts w:ascii="Times New Roman" w:hAnsi="Times New Roman" w:cs="Times New Roman"/>
        </w:rPr>
        <w:fldChar w:fldCharType="end"/>
      </w:r>
      <w:r w:rsidRPr="00537774">
        <w:rPr>
          <w:rFonts w:ascii="Times New Roman" w:hAnsi="Times New Roman" w:cs="Times New Roman"/>
        </w:rPr>
        <w:t xml:space="preserve"> látható KÉSLELTETŐ regiszterek állítják elő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 xml:space="preserve"> 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k-1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k-2</m:t>
            </m:r>
          </m:sub>
        </m:sSub>
        <m:r>
          <w:rPr>
            <w:rFonts w:ascii="Cambria Math" w:hAnsi="Cambria Math" w:cs="Times New Roman"/>
          </w:rPr>
          <m:t>,</m:t>
        </m:r>
      </m:oMath>
      <w:r w:rsidRPr="00537774">
        <w:rPr>
          <w:rFonts w:ascii="Times New Roman" w:hAnsi="Times New Roman" w:cs="Times New Roman"/>
        </w:rPr>
        <w:t xml:space="preserve"> múltbeli hiba értékeit, úgy hogy a három regiszter egymás után van láncolva és a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s</m:t>
            </m:r>
          </m:sub>
        </m:sSub>
      </m:oMath>
      <w:r w:rsidRPr="00537774">
        <w:rPr>
          <w:rFonts w:ascii="Times New Roman" w:hAnsi="Times New Roman" w:cs="Times New Roman"/>
        </w:rPr>
        <w:t xml:space="preserve"> felfutó élére akövetkező </w:t>
      </w:r>
      <w:r w:rsidRPr="00537774">
        <w:rPr>
          <w:rFonts w:ascii="Times New Roman" w:hAnsi="Times New Roman" w:cs="Times New Roman"/>
        </w:rPr>
        <w:lastRenderedPageBreak/>
        <w:t>regiszterbe csúszik át az érték. A KÉSLELTETŐ1 regiszterbe kerül mindig az aktuális mintavételezett hiba értéke.</w:t>
      </w:r>
    </w:p>
    <w:p w14:paraId="075B00A5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3E4F8C95" wp14:editId="0CD0FE95">
                <wp:extent cx="5598578" cy="3306445"/>
                <wp:effectExtent l="0" t="0" r="2540" b="8255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8578" cy="3306445"/>
                          <a:chOff x="0" y="153877"/>
                          <a:chExt cx="5598817" cy="3306872"/>
                        </a:xfrm>
                      </wpg:grpSpPr>
                      <wps:wsp>
                        <wps:cNvPr id="16" name="Text Box 46"/>
                        <wps:cNvSpPr txBox="1"/>
                        <wps:spPr>
                          <a:xfrm>
                            <a:off x="33439" y="3194015"/>
                            <a:ext cx="5565378" cy="2667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AF6C40" w14:textId="77777777" w:rsidR="004617FF" w:rsidRPr="00153356" w:rsidRDefault="004617FF" w:rsidP="004617F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bookmarkStart w:id="40" w:name="_Ref420502757"/>
                              <w:bookmarkStart w:id="41" w:name="_Toc422126934"/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40"/>
                              <w:r>
                                <w:t xml:space="preserve"> A PID felépítése System Generatorban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3877"/>
                            <a:ext cx="5566410" cy="2982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4F8C95" id="Group 15" o:spid="_x0000_s1063" style="width:440.85pt;height:260.35pt;mso-position-horizontal-relative:char;mso-position-vertical-relative:line" coordorigin=",1538" coordsize="55988,330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">
                <v:shape id="Text Box 46" o:spid="_x0000_s1064" type="#_x0000_t202" style="position:absolute;left:334;top:31940;width:5565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20AF6C40" w14:textId="77777777" w:rsidR="004617FF" w:rsidRPr="00153356" w:rsidRDefault="004617FF" w:rsidP="004617FF">
                        <w:pPr>
                          <w:pStyle w:val="Caption"/>
                          <w:jc w:val="center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bookmarkStart w:id="71" w:name="_Ref420502757"/>
                        <w:bookmarkStart w:id="72" w:name="_Toc422126934"/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71"/>
                        <w:r>
                          <w:t xml:space="preserve"> A PID felépítése System Generatorban</w:t>
                        </w:r>
                        <w:bookmarkEnd w:id="72"/>
                      </w:p>
                    </w:txbxContent>
                  </v:textbox>
                </v:shape>
                <v:shape id="Picture 76" o:spid="_x0000_s1065" type="#_x0000_t75" style="position:absolute;top:1538;width:55664;height:298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0mzFAAAA2wAAAA8AAABkcnMvZG93bnJldi54bWxEj0FrwkAQhe+C/2EZoTezsYdWo6sEm4KU&#10;IpgWwduQnSah2dkluzXpv+8WBG8zvDfve7PZjaYTV+p9a1nBIklBEFdWt1wr+Px4nS9B+ICssbNM&#10;Cn7Jw247nWww03bgE13LUIsYwj5DBU0ILpPSVw0Z9Il1xFH7sr3BENe+lrrHIYabTj6m6ZM02HIk&#10;NOho31D1Xf6YCHHuMujjW82HVVG8X1583p69Ug+zMV+DCDSGu/l2fdCx/jP8/xIHkN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NJsxQAAANsAAAAPAAAAAAAAAAAAAAAA&#10;AJ8CAABkcnMvZG93bnJldi54bWxQSwUGAAAAAAQABAD3AAAAkQMAAAAA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  <w:r w:rsidRPr="00537774">
        <w:rPr>
          <w:rFonts w:ascii="Times New Roman" w:hAnsi="Times New Roman" w:cs="Times New Roman"/>
        </w:rPr>
        <w:tab/>
        <w:t>Az „</w:t>
      </w:r>
      <w:r w:rsidRPr="00537774">
        <w:rPr>
          <w:rFonts w:ascii="Times New Roman" w:hAnsi="Times New Roman" w:cs="Times New Roman"/>
          <w:i/>
        </w:rPr>
        <w:t>ADAT UT”</w:t>
      </w:r>
      <w:r w:rsidRPr="00537774">
        <w:rPr>
          <w:rFonts w:ascii="Times New Roman" w:hAnsi="Times New Roman" w:cs="Times New Roman"/>
        </w:rPr>
        <w:t xml:space="preserve"> számláló csak a regiszterek elcsúsztatása után indul el, amelyet „</w:t>
      </w:r>
      <w:r w:rsidRPr="00537774">
        <w:rPr>
          <w:rFonts w:ascii="Times New Roman" w:hAnsi="Times New Roman" w:cs="Times New Roman"/>
          <w:i/>
        </w:rPr>
        <w:t>Eltoláshoz Szinkronizál</w:t>
      </w:r>
      <w:r w:rsidRPr="00537774">
        <w:rPr>
          <w:rFonts w:ascii="Times New Roman" w:hAnsi="Times New Roman" w:cs="Times New Roman"/>
        </w:rPr>
        <w:t>” késleltető elem valósít meg. Az „ENA_REG” és a „3 Clk-Ena Jel” egyűt valósítják meg a három órajelig tartó logikai engedélyező jelet, amely a számlálót indítja el.</w:t>
      </w:r>
    </w:p>
    <w:p w14:paraId="49348159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</w:rPr>
        <w:tab/>
        <w:t>Az él detektáló elemet egy tagadó kapu „</w:t>
      </w:r>
      <w:r w:rsidRPr="00537774">
        <w:rPr>
          <w:rFonts w:ascii="Times New Roman" w:hAnsi="Times New Roman" w:cs="Times New Roman"/>
          <w:i/>
        </w:rPr>
        <w:t>Inverter</w:t>
      </w:r>
      <w:r w:rsidRPr="00537774">
        <w:rPr>
          <w:rFonts w:ascii="Times New Roman" w:hAnsi="Times New Roman" w:cs="Times New Roman"/>
        </w:rPr>
        <w:t>”valamint egy „és”kapu (Logical) biztosítják, mégpedig úgy, hogy figyeljük egyazon jel előbbi periódusban az értéket és összehasonlítva a két értéket tudjuk detektálni a jel váltózását. A „</w:t>
      </w:r>
      <w:r w:rsidRPr="00537774">
        <w:rPr>
          <w:rFonts w:ascii="Times New Roman" w:hAnsi="Times New Roman" w:cs="Times New Roman"/>
          <w:i/>
        </w:rPr>
        <w:t>Szorzáshoz Szinkronizál</w:t>
      </w:r>
      <w:r w:rsidRPr="00537774">
        <w:rPr>
          <w:rFonts w:ascii="Times New Roman" w:hAnsi="Times New Roman" w:cs="Times New Roman"/>
        </w:rPr>
        <w:t>” modul segítségével tudjuk engedélyezni az „</w:t>
      </w:r>
      <w:r w:rsidRPr="00537774">
        <w:rPr>
          <w:rFonts w:ascii="Times New Roman" w:hAnsi="Times New Roman" w:cs="Times New Roman"/>
          <w:i/>
        </w:rPr>
        <w:t>ADAT_REG</w:t>
      </w:r>
      <w:r w:rsidRPr="00537774">
        <w:rPr>
          <w:rFonts w:ascii="Times New Roman" w:hAnsi="Times New Roman" w:cs="Times New Roman"/>
        </w:rPr>
        <w:t>” bemenetét a „</w:t>
      </w:r>
      <w:r w:rsidRPr="00537774">
        <w:rPr>
          <w:rFonts w:ascii="Times New Roman" w:hAnsi="Times New Roman" w:cs="Times New Roman"/>
          <w:i/>
        </w:rPr>
        <w:t>Szorzó</w:t>
      </w:r>
      <w:r w:rsidRPr="00537774">
        <w:rPr>
          <w:rFonts w:ascii="Times New Roman" w:hAnsi="Times New Roman" w:cs="Times New Roman"/>
        </w:rPr>
        <w:t>” modul „</w:t>
      </w:r>
      <w:r w:rsidRPr="00537774">
        <w:rPr>
          <w:rFonts w:ascii="Times New Roman" w:hAnsi="Times New Roman" w:cs="Times New Roman"/>
          <w:i/>
        </w:rPr>
        <w:t>EnSzorzó</w:t>
      </w:r>
      <w:r w:rsidRPr="00537774">
        <w:rPr>
          <w:rFonts w:ascii="Times New Roman" w:hAnsi="Times New Roman" w:cs="Times New Roman"/>
        </w:rPr>
        <w:t xml:space="preserve">” engedélyező jeléhez képest késleltetve 1 órajelet. </w:t>
      </w:r>
      <w:commentRangeStart w:id="42"/>
      <w:r w:rsidRPr="00537774">
        <w:rPr>
          <w:rFonts w:ascii="Times New Roman" w:hAnsi="Times New Roman" w:cs="Times New Roman"/>
        </w:rPr>
        <w:t>Erre azért van szükség, mert a szorzás eredménye 1 órajelet késik az elindítást követően és az eredményt szeretnénk eltárolni</w:t>
      </w:r>
      <w:commentRangeEnd w:id="42"/>
      <w:r w:rsidRPr="00537774">
        <w:rPr>
          <w:rStyle w:val="CommentReference"/>
          <w:rFonts w:ascii="Times New Roman" w:hAnsi="Times New Roman" w:cs="Times New Roman"/>
          <w:sz w:val="24"/>
          <w:szCs w:val="24"/>
        </w:rPr>
        <w:commentReference w:id="42"/>
      </w:r>
      <w:r w:rsidRPr="00537774">
        <w:rPr>
          <w:rFonts w:ascii="Times New Roman" w:hAnsi="Times New Roman" w:cs="Times New Roman"/>
        </w:rPr>
        <w:t>.</w:t>
      </w:r>
    </w:p>
    <w:p w14:paraId="7E531124" w14:textId="77777777" w:rsidR="004617FF" w:rsidRPr="00537774" w:rsidRDefault="004617FF" w:rsidP="003C6431">
      <w:pPr>
        <w:pStyle w:val="Heading1"/>
        <w:rPr>
          <w:rFonts w:ascii="Times New Roman" w:hAnsi="Times New Roman" w:cs="Times New Roman"/>
        </w:rPr>
      </w:pPr>
      <w:bookmarkStart w:id="43" w:name="_Toc422126888"/>
      <w:r w:rsidRPr="00537774">
        <w:rPr>
          <w:rFonts w:ascii="Times New Roman" w:hAnsi="Times New Roman" w:cs="Times New Roman"/>
        </w:rPr>
        <w:lastRenderedPageBreak/>
        <w:t>Dc motor sebesség szabályzása mérőstandon</w:t>
      </w:r>
      <w:bookmarkEnd w:id="43"/>
    </w:p>
    <w:p w14:paraId="53C57BCD" w14:textId="77777777" w:rsidR="004617FF" w:rsidRPr="00537774" w:rsidRDefault="004617FF" w:rsidP="0053777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7774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48C3546C" wp14:editId="088A9937">
                <wp:extent cx="5566410" cy="3027402"/>
                <wp:effectExtent l="0" t="0" r="0" b="1905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6410" cy="3027402"/>
                          <a:chOff x="0" y="0"/>
                          <a:chExt cx="5685163" cy="3091984"/>
                        </a:xfrm>
                      </wpg:grpSpPr>
                      <pic:pic xmlns:pic="http://schemas.openxmlformats.org/drawingml/2006/picture">
                        <pic:nvPicPr>
                          <pic:cNvPr id="2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53" y="0"/>
                            <a:ext cx="5566410" cy="2747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74"/>
                        <wps:cNvSpPr txBox="1"/>
                        <wps:spPr>
                          <a:xfrm>
                            <a:off x="0" y="2819595"/>
                            <a:ext cx="5566479" cy="2723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669C90F" w14:textId="77777777" w:rsidR="004617FF" w:rsidRPr="00EA356E" w:rsidRDefault="004617FF" w:rsidP="004617F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/>
                                  <w:noProof/>
                                </w:rPr>
                              </w:pPr>
                              <w:bookmarkStart w:id="44" w:name="_Toc422126944"/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Sebesség szabályozás PID szabályzóval.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C3546C" id="Group 20" o:spid="_x0000_s1066" style="width:438.3pt;height:238.4pt;mso-position-horizontal-relative:char;mso-position-vertical-relative:line" coordsize="56851,30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">
                <v:shape id="Picture 73" o:spid="_x0000_s1067" type="#_x0000_t75" style="position:absolute;left:1187;width:55664;height:27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wCBrEAAAA2wAAAA8AAABkcnMvZG93bnJldi54bWxEj09rAjEUxO9Cv0N4greaVVFkNUoplNZL&#10;wT9Uentunpulm5clSXe3394IBY/DzPyGWW97W4uWfKgcK5iMMxDEhdMVlwpOx7fnJYgQkTXWjknB&#10;HwXYbp4Ga8y163hP7SGWIkE45KjAxNjkUobCkMUwdg1x8q7OW4xJ+lJqj12C21pOs2whLVacFgw2&#10;9Gqo+Dn8WgXYfe0u7+ZyPmOo/afdzRffbaPUaNi/rEBE6uMj/N/+0AqmM7h/ST9Ab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8wCBrEAAAA2wAAAA8AAAAAAAAAAAAAAAAA&#10;nwIAAGRycy9kb3ducmV2LnhtbFBLBQYAAAAABAAEAPcAAACQAwAAAAA=&#10;">
                  <v:imagedata r:id="rId27" o:title=""/>
                  <v:path arrowok="t"/>
                </v:shape>
                <v:shape id="Text Box 74" o:spid="_x0000_s1068" type="#_x0000_t202" style="position:absolute;top:28195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ZXeMUA&#10;AADbAAAADwAAAGRycy9kb3ducmV2LnhtbESPQWsCMRSE70L/Q3iFXqRmq4uUrVFEWqi9iKuX3h6b&#10;52bbzcuSZHX77xtB8DjMzDfMYjXYVpzJh8axgpdJBoK4crrhWsHx8PH8CiJEZI2tY1LwRwFWy4fR&#10;AgvtLryncxlrkSAcClRgYuwKKUNlyGKYuI44eSfnLcYkfS21x0uC21ZOs2wuLTacFgx2tDFU/Za9&#10;VbDLv3dm3J/ev9b5zG+P/Wb+U5dKPT0O6zcQkYZ4D9/an1rBNIf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ld4xQAAANsAAAAPAAAAAAAAAAAAAAAAAJgCAABkcnMv&#10;ZG93bnJldi54bWxQSwUGAAAAAAQABAD1AAAAigMAAAAA&#10;" stroked="f">
                  <v:textbox style="mso-fit-shape-to-text:t" inset="0,0,0,0">
                    <w:txbxContent>
                      <w:p w14:paraId="0669C90F" w14:textId="77777777" w:rsidR="004617FF" w:rsidRPr="00EA356E" w:rsidRDefault="004617FF" w:rsidP="004617FF">
                        <w:pPr>
                          <w:pStyle w:val="Caption"/>
                          <w:jc w:val="center"/>
                          <w:rPr>
                            <w:rFonts w:ascii="Times New Roman" w:hAnsi="Times New Roman"/>
                            <w:noProof/>
                          </w:rPr>
                        </w:pPr>
                        <w:bookmarkStart w:id="76" w:name="_Toc422126944"/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Sebesség szabályozás PID szabályzóval.</w:t>
                        </w:r>
                        <w:bookmarkEnd w:id="76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9027FC" w14:textId="77777777" w:rsidR="007878D7" w:rsidRPr="007878D7" w:rsidRDefault="007878D7" w:rsidP="007878D7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  <w:b/>
          <w:bCs/>
          <w:u w:val="single"/>
        </w:rPr>
        <w:t>Megvalósítások</w:t>
      </w:r>
    </w:p>
    <w:p w14:paraId="2A5AEB01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Megépített mechanikai rendszer</w:t>
      </w:r>
    </w:p>
    <w:p w14:paraId="7CF653F6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Összeállított FPGA rendszer</w:t>
      </w:r>
    </w:p>
    <w:p w14:paraId="10FFF2F7" w14:textId="77777777" w:rsidR="00F30A1A" w:rsidRPr="007878D7" w:rsidRDefault="007878D7" w:rsidP="007878D7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Két FPGA közti kommunikáció SPI</w:t>
      </w:r>
    </w:p>
    <w:p w14:paraId="4618A51A" w14:textId="77777777" w:rsidR="00F30A1A" w:rsidRPr="007878D7" w:rsidRDefault="007878D7" w:rsidP="007878D7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Hardveres elemek megvalósítása System Generatorban</w:t>
      </w:r>
    </w:p>
    <w:p w14:paraId="3A82B934" w14:textId="77777777" w:rsidR="00F30A1A" w:rsidRPr="007878D7" w:rsidRDefault="007878D7" w:rsidP="007878D7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Több megszakításos szoftveres és hardveres rendszer</w:t>
      </w:r>
    </w:p>
    <w:p w14:paraId="4407C2CD" w14:textId="77777777" w:rsidR="00F30A1A" w:rsidRPr="007878D7" w:rsidRDefault="007878D7" w:rsidP="007878D7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C programok: MicroBlaze és ARM processzorokra</w:t>
      </w:r>
    </w:p>
    <w:p w14:paraId="78C9142D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8 dc motor szabályzó (PID, pozíció)</w:t>
      </w:r>
    </w:p>
    <w:p w14:paraId="5517FD27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Megépített mérőstand a szabályozók és az érzékelők tesztelésére</w:t>
      </w:r>
    </w:p>
    <w:p w14:paraId="1457B649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Szenzor adatok beolvasása: gyroszkop1 és gzroszkop2, inkrementális érzékelők</w:t>
      </w:r>
    </w:p>
    <w:p w14:paraId="03F8BE54" w14:textId="53FA0C4D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Ethernet kommunikáció + kliens GUI (Matlab</w:t>
      </w:r>
      <w:r>
        <w:rPr>
          <w:rFonts w:ascii="Times New Roman" w:hAnsi="Times New Roman" w:cs="Times New Roman"/>
        </w:rPr>
        <w:t>b</w:t>
      </w:r>
      <w:r w:rsidRPr="007878D7">
        <w:rPr>
          <w:rFonts w:ascii="Times New Roman" w:hAnsi="Times New Roman" w:cs="Times New Roman"/>
        </w:rPr>
        <w:t>an)</w:t>
      </w:r>
    </w:p>
    <w:p w14:paraId="78AA4BA4" w14:textId="77777777" w:rsidR="00F30A1A" w:rsidRPr="007878D7" w:rsidRDefault="007878D7" w:rsidP="007878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7878D7">
        <w:rPr>
          <w:rFonts w:ascii="Times New Roman" w:hAnsi="Times New Roman" w:cs="Times New Roman"/>
        </w:rPr>
        <w:t>Teljesítmény elektronika megépítése: hídvezérlők, H-hidak, vízhűtés</w:t>
      </w:r>
    </w:p>
    <w:p w14:paraId="5A2B4CB3" w14:textId="77777777" w:rsidR="00251FC1" w:rsidRPr="00537774" w:rsidRDefault="00251FC1" w:rsidP="00537774">
      <w:pPr>
        <w:spacing w:after="0" w:line="360" w:lineRule="auto"/>
        <w:jc w:val="both"/>
        <w:rPr>
          <w:rFonts w:ascii="Times New Roman" w:hAnsi="Times New Roman" w:cs="Times New Roman"/>
        </w:rPr>
      </w:pPr>
    </w:p>
    <w:sectPr w:rsidR="00251FC1" w:rsidRPr="00537774" w:rsidSect="00CF00D3">
      <w:pgSz w:w="11907" w:h="16840" w:code="9"/>
      <w:pgMar w:top="1440" w:right="1440" w:bottom="1440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9" w:author="stbrassai" w:date="2015-06-14T09:45:00Z" w:initials="s">
    <w:p w14:paraId="48248EA0" w14:textId="77777777" w:rsidR="004617FF" w:rsidRDefault="004617FF" w:rsidP="004617FF">
      <w:pPr>
        <w:pStyle w:val="CommentText"/>
      </w:pPr>
      <w:r>
        <w:rPr>
          <w:rStyle w:val="CommentReference"/>
        </w:rPr>
        <w:annotationRef/>
      </w:r>
      <w:r>
        <w:t xml:space="preserve"> azt mondod, hogy az automatának három állapota van, ha az állapot diagramon megnézed összesen 5 állapotod van</w:t>
      </w:r>
    </w:p>
    <w:p w14:paraId="3D805A14" w14:textId="77777777" w:rsidR="004617FF" w:rsidRPr="00802815" w:rsidRDefault="004617FF" w:rsidP="004617FF">
      <w:pPr>
        <w:pStyle w:val="CommentText"/>
      </w:pPr>
      <w:r>
        <w:t>Az 1.3 ábrát meg kell beszéljük, eléggé el van komplikálva</w:t>
      </w:r>
    </w:p>
  </w:comment>
  <w:comment w:id="42" w:author="stbrassai" w:date="2015-06-14T09:45:00Z" w:initials="s">
    <w:p w14:paraId="000C95D3" w14:textId="77777777" w:rsidR="004617FF" w:rsidRDefault="004617FF" w:rsidP="004617FF">
      <w:pPr>
        <w:pStyle w:val="CommentText"/>
      </w:pPr>
      <w:r>
        <w:rPr>
          <w:rStyle w:val="CommentReference"/>
        </w:rPr>
        <w:annotationRef/>
      </w:r>
      <w:r>
        <w:t>nem egészen érthető a mondat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D805A14" w15:done="0"/>
  <w15:commentEx w15:paraId="000C95D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31497E33"/>
    <w:multiLevelType w:val="hybridMultilevel"/>
    <w:tmpl w:val="6A6ADBD6"/>
    <w:lvl w:ilvl="0" w:tplc="C952D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7FD49B7"/>
    <w:multiLevelType w:val="hybridMultilevel"/>
    <w:tmpl w:val="5FF6FE56"/>
    <w:lvl w:ilvl="0" w:tplc="AB94D2A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E2B0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62D7A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06EC4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92ECE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C86C0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B4F7F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7E96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F72C1A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ca">
    <w15:presenceInfo w15:providerId="None" w15:userId="laca"/>
  </w15:person>
  <w15:person w15:author="stbrassai">
    <w15:presenceInfo w15:providerId="None" w15:userId="stbrass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trackRevisions/>
  <w:documentProtection w:edit="trackedChanges" w:enforcement="1" w:cryptProviderType="rsaAES" w:cryptAlgorithmClass="hash" w:cryptAlgorithmType="typeAny" w:cryptAlgorithmSid="14" w:cryptSpinCount="100000" w:hash="UGr9mQ6bL/zYX4E9+uK7iOhTrLq7afVC49HXp4/ycOT0DIuUqlMzHEwNgi16+76NCcRkMShZ0qcMFqT+fmwH3w==" w:salt="YHY9484qfsiUcU6DDi4mPw==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FC1"/>
    <w:rsid w:val="00114977"/>
    <w:rsid w:val="002331FD"/>
    <w:rsid w:val="00251FC1"/>
    <w:rsid w:val="003C6431"/>
    <w:rsid w:val="00436267"/>
    <w:rsid w:val="0045240D"/>
    <w:rsid w:val="004617FF"/>
    <w:rsid w:val="004A0286"/>
    <w:rsid w:val="004B4914"/>
    <w:rsid w:val="00537774"/>
    <w:rsid w:val="00605CA3"/>
    <w:rsid w:val="006405D0"/>
    <w:rsid w:val="00657D22"/>
    <w:rsid w:val="006D4313"/>
    <w:rsid w:val="00731B45"/>
    <w:rsid w:val="007878D7"/>
    <w:rsid w:val="00925AFF"/>
    <w:rsid w:val="00926AC9"/>
    <w:rsid w:val="00B14024"/>
    <w:rsid w:val="00CC7DB3"/>
    <w:rsid w:val="00CF00D3"/>
    <w:rsid w:val="00D2556E"/>
    <w:rsid w:val="00DA66AA"/>
    <w:rsid w:val="00DB238D"/>
    <w:rsid w:val="00E01D0B"/>
    <w:rsid w:val="00E91784"/>
    <w:rsid w:val="00F30A1A"/>
    <w:rsid w:val="00F91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CA826"/>
  <w15:chartTrackingRefBased/>
  <w15:docId w15:val="{04E9D14F-8FB2-46E8-A9F5-00360FB75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240D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 w:after="200" w:line="276" w:lineRule="auto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40D"/>
    <w:pPr>
      <w:keepNext/>
      <w:keepLines/>
      <w:numPr>
        <w:ilvl w:val="1"/>
        <w:numId w:val="1"/>
      </w:numPr>
      <w:spacing w:before="360" w:after="0" w:line="276" w:lineRule="auto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40D"/>
    <w:pPr>
      <w:keepNext/>
      <w:keepLines/>
      <w:numPr>
        <w:ilvl w:val="2"/>
        <w:numId w:val="1"/>
      </w:numPr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40D"/>
    <w:pPr>
      <w:keepNext/>
      <w:keepLines/>
      <w:numPr>
        <w:ilvl w:val="3"/>
        <w:numId w:val="1"/>
      </w:numPr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240D"/>
    <w:pPr>
      <w:keepNext/>
      <w:keepLines/>
      <w:numPr>
        <w:ilvl w:val="4"/>
        <w:numId w:val="1"/>
      </w:numPr>
      <w:spacing w:before="200" w:after="0" w:line="276" w:lineRule="auto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240D"/>
    <w:pPr>
      <w:keepNext/>
      <w:keepLines/>
      <w:numPr>
        <w:ilvl w:val="5"/>
        <w:numId w:val="1"/>
      </w:numPr>
      <w:spacing w:before="200" w:after="0" w:line="276" w:lineRule="auto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240D"/>
    <w:pPr>
      <w:keepNext/>
      <w:keepLines/>
      <w:numPr>
        <w:ilvl w:val="6"/>
        <w:numId w:val="1"/>
      </w:numPr>
      <w:spacing w:before="200" w:after="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240D"/>
    <w:pPr>
      <w:keepNext/>
      <w:keepLines/>
      <w:numPr>
        <w:ilvl w:val="7"/>
        <w:numId w:val="1"/>
      </w:numPr>
      <w:spacing w:before="200" w:after="0" w:line="276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240D"/>
    <w:pPr>
      <w:keepNext/>
      <w:keepLines/>
      <w:numPr>
        <w:ilvl w:val="8"/>
        <w:numId w:val="1"/>
      </w:numPr>
      <w:spacing w:before="200" w:after="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51FC1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24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240D"/>
    <w:rPr>
      <w:rFonts w:ascii="Segoe UI" w:hAnsi="Segoe UI" w:cs="Segoe UI"/>
      <w:sz w:val="18"/>
      <w:szCs w:val="18"/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45240D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  <w:lang w:val="hu-HU"/>
    </w:rPr>
  </w:style>
  <w:style w:type="character" w:customStyle="1" w:styleId="Heading2Char">
    <w:name w:val="Heading 2 Char"/>
    <w:basedOn w:val="DefaultParagraphFont"/>
    <w:link w:val="Heading2"/>
    <w:uiPriority w:val="9"/>
    <w:rsid w:val="0045240D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  <w:lang w:val="hu-HU"/>
    </w:rPr>
  </w:style>
  <w:style w:type="character" w:customStyle="1" w:styleId="Heading3Char">
    <w:name w:val="Heading 3 Char"/>
    <w:basedOn w:val="DefaultParagraphFont"/>
    <w:link w:val="Heading3"/>
    <w:uiPriority w:val="9"/>
    <w:rsid w:val="0045240D"/>
    <w:rPr>
      <w:rFonts w:asciiTheme="majorHAnsi" w:eastAsiaTheme="majorEastAsia" w:hAnsiTheme="majorHAnsi" w:cstheme="majorBidi"/>
      <w:b/>
      <w:bCs/>
      <w:color w:val="000000" w:themeColor="text1"/>
      <w:lang w:val="hu-HU"/>
    </w:rPr>
  </w:style>
  <w:style w:type="character" w:customStyle="1" w:styleId="Heading4Char">
    <w:name w:val="Heading 4 Char"/>
    <w:basedOn w:val="DefaultParagraphFont"/>
    <w:link w:val="Heading4"/>
    <w:uiPriority w:val="9"/>
    <w:rsid w:val="0045240D"/>
    <w:rPr>
      <w:rFonts w:asciiTheme="majorHAnsi" w:eastAsiaTheme="majorEastAsia" w:hAnsiTheme="majorHAnsi" w:cstheme="majorBidi"/>
      <w:b/>
      <w:bCs/>
      <w:i/>
      <w:iCs/>
      <w:color w:val="000000" w:themeColor="text1"/>
      <w:lang w:val="hu-HU"/>
    </w:rPr>
  </w:style>
  <w:style w:type="character" w:customStyle="1" w:styleId="Heading5Char">
    <w:name w:val="Heading 5 Char"/>
    <w:basedOn w:val="DefaultParagraphFont"/>
    <w:link w:val="Heading5"/>
    <w:uiPriority w:val="9"/>
    <w:rsid w:val="0045240D"/>
    <w:rPr>
      <w:rFonts w:asciiTheme="majorHAnsi" w:eastAsiaTheme="majorEastAsia" w:hAnsiTheme="majorHAnsi" w:cstheme="majorBidi"/>
      <w:color w:val="323E4F" w:themeColor="text2" w:themeShade="BF"/>
      <w:lang w:val="hu-H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240D"/>
    <w:rPr>
      <w:rFonts w:asciiTheme="majorHAnsi" w:eastAsiaTheme="majorEastAsia" w:hAnsiTheme="majorHAnsi" w:cstheme="majorBidi"/>
      <w:i/>
      <w:iCs/>
      <w:color w:val="323E4F" w:themeColor="text2" w:themeShade="BF"/>
      <w:lang w:val="hu-H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240D"/>
    <w:rPr>
      <w:rFonts w:asciiTheme="majorHAnsi" w:eastAsiaTheme="majorEastAsia" w:hAnsiTheme="majorHAnsi" w:cstheme="majorBidi"/>
      <w:i/>
      <w:iCs/>
      <w:color w:val="404040" w:themeColor="text1" w:themeTint="BF"/>
      <w:lang w:val="hu-H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240D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hu-H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240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hu-HU"/>
    </w:rPr>
  </w:style>
  <w:style w:type="character" w:styleId="CommentReference">
    <w:name w:val="annotation reference"/>
    <w:basedOn w:val="DefaultParagraphFont"/>
    <w:uiPriority w:val="99"/>
    <w:semiHidden/>
    <w:unhideWhenUsed/>
    <w:rsid w:val="00B140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4024"/>
    <w:pPr>
      <w:spacing w:after="200" w:line="240" w:lineRule="auto"/>
    </w:pPr>
    <w:rPr>
      <w:rFonts w:eastAsiaTheme="minorEastAsia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4024"/>
    <w:rPr>
      <w:rFonts w:eastAsiaTheme="minorEastAsia"/>
      <w:sz w:val="20"/>
      <w:szCs w:val="20"/>
      <w:lang w:val="hu-HU"/>
    </w:rPr>
  </w:style>
  <w:style w:type="character" w:styleId="IntenseEmphasis">
    <w:name w:val="Intense Emphasis"/>
    <w:basedOn w:val="DefaultParagraphFont"/>
    <w:uiPriority w:val="21"/>
    <w:qFormat/>
    <w:rsid w:val="00B14024"/>
    <w:rPr>
      <w:b/>
      <w:bCs/>
      <w:i/>
      <w:iCs/>
      <w: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79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48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80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19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482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317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27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069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309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444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24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71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7.jpe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4.jpeg"/><Relationship Id="rId17" Type="http://schemas.openxmlformats.org/officeDocument/2006/relationships/image" Target="media/image12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8.jp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9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microsoft.com/office/2011/relationships/commentsExtended" Target="commentsExtended.xm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5.jpeg"/><Relationship Id="rId22" Type="http://schemas.openxmlformats.org/officeDocument/2006/relationships/comments" Target="comments.xml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Már09</b:Tag>
    <b:SourceType>Book</b:SourceType>
    <b:Guid>{A6F55DFB-79C0-4B6F-8F3F-482674008FF4}</b:Guid>
    <b:Author>
      <b:Author>
        <b:NameList>
          <b:Person>
            <b:Last>Lőrinc</b:Last>
            <b:First>Márton</b:First>
          </b:Person>
        </b:NameList>
      </b:Author>
    </b:Author>
    <b:Title>Irányítástechnika</b:Title>
    <b:Year>2009</b:Year>
    <b:City>Kolozsvár</b:City>
    <b:Publisher>Scientia</b:Publisher>
    <b:RefOrder>2</b:RefOrder>
  </b:Source>
</b:Sources>
</file>

<file path=customXml/itemProps1.xml><?xml version="1.0" encoding="utf-8"?>
<ds:datastoreItem xmlns:ds="http://schemas.openxmlformats.org/officeDocument/2006/customXml" ds:itemID="{3F0DEEE1-2055-462C-9DFE-8AD208C02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9</Pages>
  <Words>1645</Words>
  <Characters>9380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laca</dc:creator>
  <cp:keywords/>
  <dc:description/>
  <cp:lastModifiedBy>laca</cp:lastModifiedBy>
  <cp:revision>4</cp:revision>
  <dcterms:created xsi:type="dcterms:W3CDTF">2015-06-16T15:46:00Z</dcterms:created>
  <dcterms:modified xsi:type="dcterms:W3CDTF">2015-06-19T07:41:00Z</dcterms:modified>
</cp:coreProperties>
</file>